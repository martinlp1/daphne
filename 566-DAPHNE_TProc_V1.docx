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C5F497" w14:textId="77777777" w:rsidR="002D2741" w:rsidRPr="003B673F" w:rsidRDefault="00ED7C85" w:rsidP="008C5DE1">
      <w:pPr>
        <w:pStyle w:val="CommentText"/>
        <w:tabs>
          <w:tab w:val="right" w:pos="9360"/>
        </w:tabs>
        <w:suppressAutoHyphens/>
        <w:jc w:val="right"/>
        <w:rPr>
          <w:color w:val="1F497D"/>
        </w:rPr>
      </w:pPr>
      <w:r>
        <w:rPr>
          <w:noProof/>
        </w:rPr>
        <w:drawing>
          <wp:inline distT="0" distB="0" distL="0" distR="0" wp14:anchorId="2FF88222" wp14:editId="6BA515EF">
            <wp:extent cx="1190625" cy="1052830"/>
            <wp:effectExtent l="19050" t="0" r="9525" b="0"/>
            <wp:docPr id="1" name="Picture 2" descr="Meat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atball"/>
                    <pic:cNvPicPr>
                      <a:picLocks noChangeAspect="1" noChangeArrowheads="1"/>
                    </pic:cNvPicPr>
                  </pic:nvPicPr>
                  <pic:blipFill>
                    <a:blip r:embed="rId8" cstate="print"/>
                    <a:srcRect/>
                    <a:stretch>
                      <a:fillRect/>
                    </a:stretch>
                  </pic:blipFill>
                  <pic:spPr bwMode="auto">
                    <a:xfrm>
                      <a:off x="0" y="0"/>
                      <a:ext cx="1190625" cy="1052830"/>
                    </a:xfrm>
                    <a:prstGeom prst="rect">
                      <a:avLst/>
                    </a:prstGeom>
                    <a:noFill/>
                    <a:ln w="9525">
                      <a:noFill/>
                      <a:miter lim="800000"/>
                      <a:headEnd/>
                      <a:tailEnd/>
                    </a:ln>
                  </pic:spPr>
                </pic:pic>
              </a:graphicData>
            </a:graphic>
          </wp:inline>
        </w:drawing>
      </w:r>
      <w:r w:rsidR="002D2741">
        <w:tab/>
      </w:r>
      <w:r w:rsidR="005974AB">
        <w:rPr>
          <w:noProof/>
        </w:rPr>
        <w:drawing>
          <wp:inline distT="0" distB="0" distL="0" distR="0" wp14:anchorId="37476BE2" wp14:editId="4A0292E5">
            <wp:extent cx="1188720" cy="1051560"/>
            <wp:effectExtent l="0" t="0" r="0" b="0"/>
            <wp:docPr id="28" name="Picture 28" descr="https://pbs.twimg.com/profile_images/3376042552/6908973c719e9bc22c346a87845b8808_400x400.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pbs.twimg.com/profile_images/3376042552/6908973c719e9bc22c346a87845b8808_400x400.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8720" cy="1051560"/>
                    </a:xfrm>
                    <a:prstGeom prst="rect">
                      <a:avLst/>
                    </a:prstGeom>
                    <a:noFill/>
                    <a:ln>
                      <a:noFill/>
                    </a:ln>
                  </pic:spPr>
                </pic:pic>
              </a:graphicData>
            </a:graphic>
          </wp:inline>
        </w:drawing>
      </w:r>
    </w:p>
    <w:p w14:paraId="1445103C" w14:textId="45B52109" w:rsidR="002D2741" w:rsidRPr="00C7124A" w:rsidRDefault="002D2741" w:rsidP="00C61FB9">
      <w:pPr>
        <w:tabs>
          <w:tab w:val="right" w:pos="9360"/>
        </w:tabs>
        <w:rPr>
          <w:color w:val="FF0000"/>
          <w:szCs w:val="24"/>
        </w:rPr>
      </w:pPr>
      <w:r w:rsidRPr="00C7124A">
        <w:rPr>
          <w:szCs w:val="24"/>
        </w:rPr>
        <w:t>National Aeronautics and</w:t>
      </w:r>
      <w:r w:rsidRPr="00C7124A">
        <w:rPr>
          <w:szCs w:val="24"/>
        </w:rPr>
        <w:tab/>
      </w:r>
      <w:del w:id="0" w:author="Perrine, Martin L. (GSFC-5670)" w:date="2016-09-13T14:29:00Z">
        <w:r w:rsidR="0018158D" w:rsidRPr="008602F0" w:rsidDel="00055AC4">
          <w:delText>NEN</w:delText>
        </w:r>
        <w:r w:rsidR="000C4A58" w:rsidDel="00055AC4">
          <w:delText>G</w:delText>
        </w:r>
      </w:del>
      <w:ins w:id="1" w:author="Perrine, Martin L. (GSFC-5670)" w:date="2016-09-13T14:29:00Z">
        <w:r w:rsidR="00055AC4">
          <w:t>DAPHNE</w:t>
        </w:r>
      </w:ins>
      <w:r w:rsidR="0018158D" w:rsidRPr="008602F0">
        <w:t>-</w:t>
      </w:r>
      <w:r w:rsidR="0037241C">
        <w:t>TP</w:t>
      </w:r>
      <w:r w:rsidR="0018158D" w:rsidRPr="008602F0">
        <w:t>-000</w:t>
      </w:r>
      <w:r w:rsidR="000C4A58">
        <w:t>2</w:t>
      </w:r>
    </w:p>
    <w:p w14:paraId="388C9D4C" w14:textId="007C65C7" w:rsidR="002D2741" w:rsidRPr="00C7124A" w:rsidRDefault="002D2741" w:rsidP="00C61FB9">
      <w:pPr>
        <w:tabs>
          <w:tab w:val="right" w:pos="9360"/>
        </w:tabs>
        <w:rPr>
          <w:color w:val="FF0000"/>
        </w:rPr>
      </w:pPr>
      <w:r w:rsidRPr="00C7124A">
        <w:rPr>
          <w:szCs w:val="24"/>
        </w:rPr>
        <w:t>Space Administration</w:t>
      </w:r>
      <w:r w:rsidRPr="00C7124A">
        <w:rPr>
          <w:sz w:val="22"/>
        </w:rPr>
        <w:tab/>
      </w:r>
      <w:r w:rsidRPr="00C7124A">
        <w:t xml:space="preserve">EFFECTIVE DATE: </w:t>
      </w:r>
      <w:r w:rsidR="006317C5">
        <w:t>0</w:t>
      </w:r>
      <w:ins w:id="2" w:author="Perrine, Martin L. (GSFC-5670)" w:date="2016-09-13T14:25:00Z">
        <w:r w:rsidR="00D501A9">
          <w:t>9</w:t>
        </w:r>
      </w:ins>
      <w:ins w:id="3" w:author="Muhammad, Alimayo (GSFC-5660)" w:date="2016-08-25T11:26:00Z">
        <w:del w:id="4" w:author="Perrine, Martin L. (GSFC-5670)" w:date="2016-09-13T14:25:00Z">
          <w:r w:rsidR="000539ED" w:rsidDel="00D501A9">
            <w:delText>8</w:delText>
          </w:r>
        </w:del>
      </w:ins>
      <w:del w:id="5" w:author="Muhammad, Alimayo (GSFC-5660)" w:date="2016-08-25T11:26:00Z">
        <w:r w:rsidR="006317C5" w:rsidDel="000539ED">
          <w:delText>7</w:delText>
        </w:r>
      </w:del>
      <w:r w:rsidR="007D4D3A" w:rsidRPr="0016654F">
        <w:t>/</w:t>
      </w:r>
      <w:ins w:id="6" w:author="Perrine, Martin L. (GSFC-5670)" w:date="2016-08-30T14:35:00Z">
        <w:r w:rsidR="00D501A9">
          <w:t>13</w:t>
        </w:r>
      </w:ins>
      <w:ins w:id="7" w:author="Muhammad, Alimayo (GSFC-5660)" w:date="2016-08-25T11:26:00Z">
        <w:del w:id="8" w:author="Perrine, Martin L. (GSFC-5670)" w:date="2016-08-30T14:35:00Z">
          <w:r w:rsidR="000539ED" w:rsidDel="00273CFC">
            <w:delText>25</w:delText>
          </w:r>
        </w:del>
      </w:ins>
      <w:del w:id="9" w:author="Muhammad, Alimayo (GSFC-5660)" w:date="2016-08-25T11:26:00Z">
        <w:r w:rsidR="006317C5" w:rsidDel="000539ED">
          <w:delText>07</w:delText>
        </w:r>
      </w:del>
      <w:r w:rsidR="007D4D3A" w:rsidRPr="0016654F">
        <w:t>/</w:t>
      </w:r>
      <w:r w:rsidR="0016654F">
        <w:t>201</w:t>
      </w:r>
      <w:r w:rsidR="000C4A58">
        <w:t>6</w:t>
      </w:r>
    </w:p>
    <w:p w14:paraId="057B3BBD" w14:textId="77777777" w:rsidR="002D2741" w:rsidRDefault="002D2741" w:rsidP="002D274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90"/>
        <w:rPr>
          <w:sz w:val="16"/>
        </w:rPr>
      </w:pPr>
    </w:p>
    <w:p w14:paraId="63AF6DF1" w14:textId="77777777" w:rsidR="002D2741" w:rsidRPr="009A5035" w:rsidRDefault="002D2741" w:rsidP="009A5035">
      <w:pPr>
        <w:pBdr>
          <w:top w:val="single" w:sz="18" w:space="10" w:color="auto"/>
        </w:pBdr>
        <w:rPr>
          <w:sz w:val="2"/>
          <w:szCs w:val="2"/>
        </w:rPr>
      </w:pPr>
    </w:p>
    <w:p w14:paraId="5C199DCD" w14:textId="77777777" w:rsidR="00D93FCB" w:rsidRPr="00D93FCB" w:rsidRDefault="00D93FCB" w:rsidP="00D93FCB">
      <w:pPr>
        <w:autoSpaceDE w:val="0"/>
        <w:autoSpaceDN w:val="0"/>
        <w:adjustRightInd w:val="0"/>
        <w:rPr>
          <w:b/>
          <w:bCs/>
          <w:sz w:val="28"/>
          <w:szCs w:val="22"/>
        </w:rPr>
      </w:pPr>
      <w:r w:rsidRPr="00D93FCB">
        <w:rPr>
          <w:b/>
          <w:bCs/>
          <w:sz w:val="28"/>
          <w:szCs w:val="22"/>
          <w:u w:val="single"/>
        </w:rPr>
        <w:t>Space Communications and Navigation</w:t>
      </w:r>
      <w:r w:rsidRPr="00D93FCB">
        <w:rPr>
          <w:b/>
          <w:bCs/>
          <w:sz w:val="28"/>
          <w:szCs w:val="22"/>
        </w:rPr>
        <w:t xml:space="preserve"> (</w:t>
      </w:r>
      <w:proofErr w:type="spellStart"/>
      <w:r w:rsidRPr="00D93FCB">
        <w:rPr>
          <w:b/>
          <w:bCs/>
          <w:sz w:val="28"/>
          <w:szCs w:val="22"/>
        </w:rPr>
        <w:t>SCaN</w:t>
      </w:r>
      <w:proofErr w:type="spellEnd"/>
      <w:r w:rsidRPr="00D93FCB">
        <w:rPr>
          <w:b/>
          <w:bCs/>
          <w:sz w:val="28"/>
          <w:szCs w:val="22"/>
        </w:rPr>
        <w:t>)</w:t>
      </w:r>
    </w:p>
    <w:p w14:paraId="5DC7A6D9" w14:textId="77777777" w:rsidR="003B673F" w:rsidRDefault="003B673F" w:rsidP="00C61FB9"/>
    <w:p w14:paraId="4F58C9D1" w14:textId="77777777" w:rsidR="002D2741" w:rsidRDefault="002D2741" w:rsidP="00C61FB9">
      <w:r>
        <w:t>National Aeronautics and Space Administration</w:t>
      </w:r>
    </w:p>
    <w:p w14:paraId="1C4341DA" w14:textId="77777777" w:rsidR="003B673F" w:rsidRDefault="003B673F" w:rsidP="003B673F"/>
    <w:p w14:paraId="5B420363" w14:textId="77777777" w:rsidR="00C82F74" w:rsidRPr="004D2A15" w:rsidRDefault="00C82F74" w:rsidP="003B673F"/>
    <w:p w14:paraId="0E88D9D7" w14:textId="77777777" w:rsidR="00D93FCB" w:rsidRPr="00C03685" w:rsidRDefault="00C03685" w:rsidP="00D93FCB">
      <w:pPr>
        <w:pStyle w:val="DocumentTitle"/>
        <w:tabs>
          <w:tab w:val="clear" w:pos="374"/>
          <w:tab w:val="clear" w:pos="748"/>
          <w:tab w:val="clear" w:pos="1122"/>
        </w:tabs>
      </w:pPr>
      <w:r w:rsidRPr="00C03685">
        <w:t xml:space="preserve">SCaN </w:t>
      </w:r>
      <w:r w:rsidR="00D93FCB" w:rsidRPr="00C03685">
        <w:t>Project</w:t>
      </w:r>
    </w:p>
    <w:p w14:paraId="3319BDA9" w14:textId="77777777" w:rsidR="002D2741" w:rsidRDefault="002D2741" w:rsidP="003B673F"/>
    <w:p w14:paraId="7D8DCAD7" w14:textId="77777777" w:rsidR="003B673F" w:rsidRDefault="003B673F" w:rsidP="003B673F"/>
    <w:p w14:paraId="43ABA120" w14:textId="77777777" w:rsidR="00F77004" w:rsidRDefault="00F77004" w:rsidP="003B673F"/>
    <w:p w14:paraId="2A512EC1" w14:textId="77777777" w:rsidR="00F77004" w:rsidRDefault="00F77004" w:rsidP="003B673F"/>
    <w:p w14:paraId="077B6BB2" w14:textId="77777777" w:rsidR="00C82F74" w:rsidRDefault="00C82F74" w:rsidP="003B673F"/>
    <w:p w14:paraId="24DF4D61" w14:textId="5BB4E9DE" w:rsidR="003B673F" w:rsidRDefault="009A05BB" w:rsidP="0016654F">
      <w:pPr>
        <w:jc w:val="center"/>
        <w:rPr>
          <w:sz w:val="56"/>
          <w:szCs w:val="56"/>
        </w:rPr>
      </w:pPr>
      <w:r>
        <w:rPr>
          <w:sz w:val="56"/>
          <w:szCs w:val="56"/>
        </w:rPr>
        <w:t>Acceptance Test</w:t>
      </w:r>
      <w:r w:rsidR="005974AB" w:rsidRPr="005974AB">
        <w:rPr>
          <w:sz w:val="56"/>
          <w:szCs w:val="56"/>
        </w:rPr>
        <w:t xml:space="preserve"> </w:t>
      </w:r>
      <w:r>
        <w:rPr>
          <w:sz w:val="56"/>
          <w:szCs w:val="56"/>
        </w:rPr>
        <w:t xml:space="preserve">Procedure </w:t>
      </w:r>
      <w:r w:rsidR="005974AB" w:rsidRPr="005974AB">
        <w:rPr>
          <w:sz w:val="56"/>
          <w:szCs w:val="56"/>
        </w:rPr>
        <w:br/>
        <w:t xml:space="preserve">for the Near Earth Network </w:t>
      </w:r>
      <w:del w:id="10" w:author="Perrine, Martin L. (GSFC-5670)" w:date="2016-09-13T16:47:00Z">
        <w:r w:rsidR="005974AB" w:rsidRPr="005974AB" w:rsidDel="00AE198C">
          <w:rPr>
            <w:sz w:val="56"/>
            <w:szCs w:val="56"/>
          </w:rPr>
          <w:delText xml:space="preserve">(NEN) Gateway </w:delText>
        </w:r>
      </w:del>
      <w:r w:rsidR="005974AB" w:rsidRPr="005974AB">
        <w:rPr>
          <w:sz w:val="56"/>
          <w:szCs w:val="56"/>
        </w:rPr>
        <w:t>(</w:t>
      </w:r>
      <w:del w:id="11" w:author="Perrine, Martin L. (GSFC-5670)" w:date="2016-09-13T14:29:00Z">
        <w:r w:rsidR="005974AB" w:rsidRPr="005974AB" w:rsidDel="00055AC4">
          <w:rPr>
            <w:sz w:val="56"/>
            <w:szCs w:val="56"/>
          </w:rPr>
          <w:delText>NENG</w:delText>
        </w:r>
      </w:del>
      <w:ins w:id="12" w:author="Perrine, Martin L. (GSFC-5670)" w:date="2016-09-13T14:29:00Z">
        <w:r w:rsidR="00055AC4">
          <w:rPr>
            <w:sz w:val="56"/>
            <w:szCs w:val="56"/>
          </w:rPr>
          <w:t>DAPHNE</w:t>
        </w:r>
      </w:ins>
      <w:r w:rsidR="005974AB" w:rsidRPr="005974AB">
        <w:rPr>
          <w:sz w:val="56"/>
          <w:szCs w:val="56"/>
        </w:rPr>
        <w:t>)</w:t>
      </w:r>
    </w:p>
    <w:p w14:paraId="3B7F9A15" w14:textId="27ED56B0" w:rsidR="000C4A58" w:rsidRPr="00C03685" w:rsidRDefault="006317C5" w:rsidP="0016654F">
      <w:pPr>
        <w:jc w:val="center"/>
      </w:pPr>
      <w:r>
        <w:t xml:space="preserve">Rev 2 </w:t>
      </w:r>
      <w:del w:id="13" w:author="Perrine, Martin L. (GSFC-5670)" w:date="2016-09-13T14:25:00Z">
        <w:r w:rsidDel="00D501A9">
          <w:delText>July</w:delText>
        </w:r>
        <w:r w:rsidR="0037241C" w:rsidDel="00D501A9">
          <w:delText xml:space="preserve"> </w:delText>
        </w:r>
      </w:del>
      <w:ins w:id="14" w:author="Perrine, Martin L. (GSFC-5670)" w:date="2016-09-13T14:25:00Z">
        <w:r w:rsidR="00D501A9">
          <w:t xml:space="preserve">13 September </w:t>
        </w:r>
      </w:ins>
      <w:r w:rsidR="0037241C">
        <w:t>2016</w:t>
      </w:r>
    </w:p>
    <w:p w14:paraId="25A8412E" w14:textId="77777777" w:rsidR="003B673F" w:rsidRDefault="003B673F" w:rsidP="003B673F"/>
    <w:p w14:paraId="42D94B5E" w14:textId="77777777" w:rsidR="00914D0C" w:rsidRDefault="00914D0C" w:rsidP="003B673F"/>
    <w:p w14:paraId="252D1DD5" w14:textId="77777777" w:rsidR="00914D0C" w:rsidRDefault="00914D0C" w:rsidP="003B673F"/>
    <w:tbl>
      <w:tblPr>
        <w:tblW w:w="9484"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29" w:type="dxa"/>
          <w:left w:w="58" w:type="dxa"/>
          <w:bottom w:w="29" w:type="dxa"/>
          <w:right w:w="58" w:type="dxa"/>
        </w:tblCellMar>
        <w:tblLook w:val="0000" w:firstRow="0" w:lastRow="0" w:firstColumn="0" w:lastColumn="0" w:noHBand="0" w:noVBand="0"/>
      </w:tblPr>
      <w:tblGrid>
        <w:gridCol w:w="2070"/>
        <w:gridCol w:w="7414"/>
      </w:tblGrid>
      <w:tr w:rsidR="001F525A" w14:paraId="3CC5818F" w14:textId="77777777" w:rsidTr="00914D0C">
        <w:trPr>
          <w:cantSplit/>
          <w:trHeight w:val="276"/>
        </w:trPr>
        <w:tc>
          <w:tcPr>
            <w:tcW w:w="9484" w:type="dxa"/>
            <w:gridSpan w:val="2"/>
            <w:tcBorders>
              <w:top w:val="single" w:sz="18" w:space="0" w:color="auto"/>
              <w:bottom w:val="single" w:sz="18" w:space="0" w:color="auto"/>
            </w:tcBorders>
            <w:vAlign w:val="center"/>
          </w:tcPr>
          <w:p w14:paraId="4EDE2F32" w14:textId="77777777" w:rsidR="001F525A" w:rsidRDefault="001F525A" w:rsidP="0093536C">
            <w:pPr>
              <w:pStyle w:val="TableHeading"/>
              <w:rPr>
                <w:sz w:val="18"/>
              </w:rPr>
            </w:pPr>
            <w:r>
              <w:rPr>
                <w:sz w:val="18"/>
              </w:rPr>
              <w:t>AUTHORIZED by CM when under FORMAL Configuration Control</w:t>
            </w:r>
          </w:p>
        </w:tc>
      </w:tr>
      <w:tr w:rsidR="003B673F" w14:paraId="602E67A7" w14:textId="77777777" w:rsidTr="00914D0C">
        <w:trPr>
          <w:cantSplit/>
          <w:trHeight w:val="276"/>
        </w:trPr>
        <w:tc>
          <w:tcPr>
            <w:tcW w:w="2070" w:type="dxa"/>
            <w:tcBorders>
              <w:top w:val="nil"/>
            </w:tcBorders>
            <w:vAlign w:val="center"/>
          </w:tcPr>
          <w:p w14:paraId="0008101D" w14:textId="77777777" w:rsidR="003B673F" w:rsidRDefault="003B673F" w:rsidP="0093536C">
            <w:pPr>
              <w:pStyle w:val="TableHeading"/>
              <w:rPr>
                <w:sz w:val="18"/>
              </w:rPr>
            </w:pPr>
            <w:r>
              <w:rPr>
                <w:sz w:val="18"/>
              </w:rPr>
              <w:t>Date</w:t>
            </w:r>
          </w:p>
        </w:tc>
        <w:tc>
          <w:tcPr>
            <w:tcW w:w="7413" w:type="dxa"/>
            <w:tcBorders>
              <w:top w:val="nil"/>
            </w:tcBorders>
            <w:vAlign w:val="center"/>
          </w:tcPr>
          <w:p w14:paraId="505ECEBF" w14:textId="77777777" w:rsidR="003B673F" w:rsidRDefault="003B673F" w:rsidP="0093536C">
            <w:pPr>
              <w:pStyle w:val="TableHeading"/>
              <w:rPr>
                <w:sz w:val="18"/>
              </w:rPr>
            </w:pPr>
            <w:r>
              <w:rPr>
                <w:sz w:val="18"/>
              </w:rPr>
              <w:t>Signature</w:t>
            </w:r>
          </w:p>
        </w:tc>
      </w:tr>
      <w:tr w:rsidR="003B673F" w:rsidRPr="00F97605" w14:paraId="03058204" w14:textId="77777777" w:rsidTr="00914D0C">
        <w:trPr>
          <w:cantSplit/>
          <w:trHeight w:val="733"/>
        </w:trPr>
        <w:tc>
          <w:tcPr>
            <w:tcW w:w="2070" w:type="dxa"/>
            <w:vAlign w:val="center"/>
          </w:tcPr>
          <w:p w14:paraId="6F4B5937" w14:textId="77777777" w:rsidR="003B673F" w:rsidRPr="00F97605" w:rsidRDefault="003B673F" w:rsidP="00D34B98">
            <w:pPr>
              <w:pStyle w:val="TableText"/>
              <w:jc w:val="center"/>
              <w:rPr>
                <w:i/>
                <w:iCs/>
                <w:sz w:val="24"/>
                <w:szCs w:val="24"/>
              </w:rPr>
            </w:pPr>
          </w:p>
        </w:tc>
        <w:tc>
          <w:tcPr>
            <w:tcW w:w="7413" w:type="dxa"/>
            <w:vAlign w:val="center"/>
          </w:tcPr>
          <w:p w14:paraId="38AA943C" w14:textId="77777777" w:rsidR="003B673F" w:rsidRPr="00F97605" w:rsidRDefault="003B673F" w:rsidP="0093536C">
            <w:pPr>
              <w:pStyle w:val="TableText"/>
              <w:rPr>
                <w:i/>
                <w:iCs/>
                <w:sz w:val="24"/>
                <w:szCs w:val="24"/>
              </w:rPr>
            </w:pPr>
          </w:p>
        </w:tc>
      </w:tr>
    </w:tbl>
    <w:p w14:paraId="05597A1F" w14:textId="77777777" w:rsidR="003B673F" w:rsidRDefault="003B673F" w:rsidP="003B673F"/>
    <w:tbl>
      <w:tblPr>
        <w:tblW w:w="9576" w:type="dxa"/>
        <w:tblLayout w:type="fixed"/>
        <w:tblCellMar>
          <w:left w:w="72" w:type="dxa"/>
          <w:right w:w="72" w:type="dxa"/>
        </w:tblCellMar>
        <w:tblLook w:val="04A0" w:firstRow="1" w:lastRow="0" w:firstColumn="1" w:lastColumn="0" w:noHBand="0" w:noVBand="1"/>
      </w:tblPr>
      <w:tblGrid>
        <w:gridCol w:w="2592"/>
        <w:gridCol w:w="2160"/>
        <w:gridCol w:w="2700"/>
        <w:gridCol w:w="2124"/>
      </w:tblGrid>
      <w:tr w:rsidR="003B673F" w:rsidRPr="00866E9A" w14:paraId="528A32DA" w14:textId="77777777" w:rsidTr="0093536C">
        <w:trPr>
          <w:cantSplit/>
          <w:trHeight w:val="432"/>
        </w:trPr>
        <w:tc>
          <w:tcPr>
            <w:tcW w:w="2592" w:type="dxa"/>
            <w:vAlign w:val="bottom"/>
          </w:tcPr>
          <w:p w14:paraId="54AEA040" w14:textId="77777777" w:rsidR="003B673F" w:rsidRPr="00866E9A" w:rsidRDefault="003B673F" w:rsidP="0093536C">
            <w:pPr>
              <w:pStyle w:val="ArialText"/>
              <w:rPr>
                <w:b/>
                <w:i/>
                <w:sz w:val="20"/>
              </w:rPr>
            </w:pPr>
            <w:r w:rsidRPr="00866E9A">
              <w:rPr>
                <w:b/>
                <w:i/>
                <w:sz w:val="20"/>
              </w:rPr>
              <w:t>Distribution:</w:t>
            </w:r>
          </w:p>
        </w:tc>
        <w:tc>
          <w:tcPr>
            <w:tcW w:w="2160" w:type="dxa"/>
            <w:vAlign w:val="bottom"/>
          </w:tcPr>
          <w:p w14:paraId="4A468F6E" w14:textId="77777777" w:rsidR="003B673F" w:rsidRPr="00866E9A" w:rsidRDefault="003B673F" w:rsidP="0093536C">
            <w:pPr>
              <w:pStyle w:val="ArialText"/>
              <w:rPr>
                <w:i/>
                <w:sz w:val="20"/>
              </w:rPr>
            </w:pPr>
          </w:p>
        </w:tc>
        <w:tc>
          <w:tcPr>
            <w:tcW w:w="2700" w:type="dxa"/>
            <w:vAlign w:val="bottom"/>
          </w:tcPr>
          <w:p w14:paraId="0FF957DD" w14:textId="77777777" w:rsidR="003B673F" w:rsidRPr="00866E9A" w:rsidRDefault="003B673F" w:rsidP="0093536C">
            <w:pPr>
              <w:pStyle w:val="ArialText"/>
              <w:rPr>
                <w:i/>
                <w:sz w:val="20"/>
              </w:rPr>
            </w:pPr>
          </w:p>
        </w:tc>
        <w:tc>
          <w:tcPr>
            <w:tcW w:w="2124" w:type="dxa"/>
            <w:vAlign w:val="bottom"/>
          </w:tcPr>
          <w:p w14:paraId="6BAC7826" w14:textId="77777777" w:rsidR="003B673F" w:rsidRPr="00866E9A" w:rsidRDefault="003B673F" w:rsidP="0093536C">
            <w:pPr>
              <w:pStyle w:val="ArialText"/>
              <w:rPr>
                <w:i/>
                <w:sz w:val="20"/>
              </w:rPr>
            </w:pPr>
          </w:p>
        </w:tc>
      </w:tr>
      <w:tr w:rsidR="003B673F" w:rsidRPr="00A81C02" w14:paraId="1EB633B8" w14:textId="77777777" w:rsidTr="0093536C">
        <w:trPr>
          <w:cantSplit/>
          <w:trHeight w:val="432"/>
        </w:trPr>
        <w:tc>
          <w:tcPr>
            <w:tcW w:w="2592" w:type="dxa"/>
            <w:vAlign w:val="center"/>
          </w:tcPr>
          <w:p w14:paraId="1ACDC883"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NASA (U.S. Gov. Only)</w:t>
            </w:r>
          </w:p>
        </w:tc>
        <w:tc>
          <w:tcPr>
            <w:tcW w:w="2160" w:type="dxa"/>
            <w:vAlign w:val="center"/>
          </w:tcPr>
          <w:p w14:paraId="639211F8"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Project Only</w:t>
            </w:r>
          </w:p>
        </w:tc>
        <w:tc>
          <w:tcPr>
            <w:tcW w:w="4824" w:type="dxa"/>
            <w:gridSpan w:val="2"/>
            <w:vAlign w:val="center"/>
          </w:tcPr>
          <w:p w14:paraId="75C842C3" w14:textId="77777777" w:rsidR="003B673F" w:rsidRPr="00A81C02" w:rsidRDefault="003B673F" w:rsidP="001A0079">
            <w:pPr>
              <w:pStyle w:val="ArialText"/>
              <w:rPr>
                <w:rFonts w:ascii="Times New Roman" w:hAnsi="Times New Roman"/>
                <w:sz w:val="18"/>
                <w:szCs w:val="18"/>
              </w:rPr>
            </w:pPr>
            <w:r w:rsidRPr="00A81C02">
              <w:rPr>
                <w:rFonts w:ascii="Times New Roman" w:hAnsi="Times New Roman"/>
                <w:sz w:val="18"/>
                <w:szCs w:val="18"/>
              </w:rPr>
              <w:t xml:space="preserve">[ </w:t>
            </w:r>
            <w:r w:rsidR="001A0079">
              <w:rPr>
                <w:rFonts w:ascii="Times New Roman" w:hAnsi="Times New Roman"/>
                <w:sz w:val="18"/>
                <w:szCs w:val="18"/>
              </w:rPr>
              <w:t>X</w:t>
            </w:r>
            <w:r w:rsidRPr="00A81C02">
              <w:rPr>
                <w:rFonts w:ascii="Times New Roman" w:hAnsi="Times New Roman"/>
                <w:sz w:val="18"/>
                <w:szCs w:val="18"/>
              </w:rPr>
              <w:t xml:space="preserve"> ]  Government and Contractors</w:t>
            </w:r>
          </w:p>
        </w:tc>
      </w:tr>
      <w:tr w:rsidR="003B673F" w:rsidRPr="00866E9A" w14:paraId="2197A459" w14:textId="77777777" w:rsidTr="0093536C">
        <w:trPr>
          <w:cantSplit/>
          <w:trHeight w:val="432"/>
        </w:trPr>
        <w:tc>
          <w:tcPr>
            <w:tcW w:w="2592" w:type="dxa"/>
            <w:vAlign w:val="bottom"/>
          </w:tcPr>
          <w:p w14:paraId="4EEADD81" w14:textId="77777777" w:rsidR="003B673F" w:rsidRPr="00866E9A" w:rsidRDefault="003B673F" w:rsidP="0093536C">
            <w:pPr>
              <w:pStyle w:val="ArialText"/>
              <w:rPr>
                <w:b/>
                <w:i/>
                <w:sz w:val="20"/>
              </w:rPr>
            </w:pPr>
            <w:r w:rsidRPr="00866E9A">
              <w:rPr>
                <w:b/>
                <w:i/>
                <w:sz w:val="20"/>
              </w:rPr>
              <w:t>Availability:</w:t>
            </w:r>
          </w:p>
        </w:tc>
        <w:tc>
          <w:tcPr>
            <w:tcW w:w="2160" w:type="dxa"/>
            <w:vAlign w:val="bottom"/>
          </w:tcPr>
          <w:p w14:paraId="23407887" w14:textId="77777777" w:rsidR="003B673F" w:rsidRPr="00866E9A" w:rsidRDefault="003B673F" w:rsidP="0093536C">
            <w:pPr>
              <w:pStyle w:val="ArialText"/>
              <w:rPr>
                <w:i/>
                <w:sz w:val="20"/>
              </w:rPr>
            </w:pPr>
          </w:p>
        </w:tc>
        <w:tc>
          <w:tcPr>
            <w:tcW w:w="2700" w:type="dxa"/>
            <w:vAlign w:val="bottom"/>
          </w:tcPr>
          <w:p w14:paraId="7B5CA4A3" w14:textId="77777777" w:rsidR="003B673F" w:rsidRPr="00866E9A" w:rsidRDefault="003B673F" w:rsidP="0093536C">
            <w:pPr>
              <w:pStyle w:val="ArialText"/>
              <w:rPr>
                <w:i/>
                <w:sz w:val="20"/>
              </w:rPr>
            </w:pPr>
          </w:p>
        </w:tc>
        <w:tc>
          <w:tcPr>
            <w:tcW w:w="2124" w:type="dxa"/>
            <w:vAlign w:val="bottom"/>
          </w:tcPr>
          <w:p w14:paraId="2C24FA00" w14:textId="77777777" w:rsidR="003B673F" w:rsidRPr="00866E9A" w:rsidRDefault="003B673F" w:rsidP="0093536C">
            <w:pPr>
              <w:pStyle w:val="ArialText"/>
              <w:rPr>
                <w:i/>
                <w:sz w:val="20"/>
              </w:rPr>
            </w:pPr>
          </w:p>
        </w:tc>
      </w:tr>
      <w:tr w:rsidR="003B673F" w:rsidRPr="00A81C02" w14:paraId="7427CC67" w14:textId="77777777" w:rsidTr="0093536C">
        <w:trPr>
          <w:cantSplit/>
          <w:trHeight w:val="432"/>
        </w:trPr>
        <w:tc>
          <w:tcPr>
            <w:tcW w:w="2592" w:type="dxa"/>
            <w:vAlign w:val="center"/>
          </w:tcPr>
          <w:p w14:paraId="5188B5B6" w14:textId="77777777" w:rsidR="003B673F" w:rsidRPr="00A81C02" w:rsidRDefault="003B673F" w:rsidP="001A0079">
            <w:pPr>
              <w:pStyle w:val="ArialText"/>
              <w:rPr>
                <w:rFonts w:ascii="Times New Roman" w:hAnsi="Times New Roman"/>
                <w:sz w:val="18"/>
                <w:szCs w:val="18"/>
              </w:rPr>
            </w:pPr>
            <w:r w:rsidRPr="00A81C02">
              <w:rPr>
                <w:rFonts w:ascii="Times New Roman" w:hAnsi="Times New Roman"/>
                <w:sz w:val="18"/>
                <w:szCs w:val="18"/>
              </w:rPr>
              <w:t xml:space="preserve">[ </w:t>
            </w:r>
            <w:r w:rsidR="001A0079">
              <w:rPr>
                <w:rFonts w:ascii="Times New Roman" w:hAnsi="Times New Roman"/>
                <w:sz w:val="18"/>
                <w:szCs w:val="18"/>
              </w:rPr>
              <w:t>X</w:t>
            </w:r>
            <w:r w:rsidRPr="00A81C02">
              <w:rPr>
                <w:rFonts w:ascii="Times New Roman" w:hAnsi="Times New Roman"/>
                <w:sz w:val="18"/>
                <w:szCs w:val="18"/>
              </w:rPr>
              <w:t xml:space="preserve"> ]  Public (No Restriction)</w:t>
            </w:r>
          </w:p>
        </w:tc>
        <w:tc>
          <w:tcPr>
            <w:tcW w:w="2160" w:type="dxa"/>
            <w:vAlign w:val="center"/>
          </w:tcPr>
          <w:p w14:paraId="04AFD69F"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Export Controlled</w:t>
            </w:r>
          </w:p>
        </w:tc>
        <w:tc>
          <w:tcPr>
            <w:tcW w:w="2700" w:type="dxa"/>
            <w:vAlign w:val="center"/>
          </w:tcPr>
          <w:p w14:paraId="68C93A85"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Confidential/ Commercial</w:t>
            </w:r>
          </w:p>
        </w:tc>
        <w:tc>
          <w:tcPr>
            <w:tcW w:w="2124" w:type="dxa"/>
            <w:vAlign w:val="center"/>
          </w:tcPr>
          <w:p w14:paraId="0AD6F954" w14:textId="77777777" w:rsidR="003B673F" w:rsidRPr="00A81C02" w:rsidRDefault="003B673F" w:rsidP="0093536C">
            <w:pPr>
              <w:pStyle w:val="ArialText"/>
              <w:rPr>
                <w:rFonts w:ascii="Times New Roman" w:hAnsi="Times New Roman"/>
                <w:sz w:val="18"/>
                <w:szCs w:val="18"/>
              </w:rPr>
            </w:pPr>
            <w:r w:rsidRPr="00A81C02">
              <w:rPr>
                <w:rFonts w:ascii="Times New Roman" w:hAnsi="Times New Roman"/>
                <w:sz w:val="18"/>
                <w:szCs w:val="18"/>
              </w:rPr>
              <w:t>[   ]  Internal Use Only</w:t>
            </w:r>
          </w:p>
        </w:tc>
      </w:tr>
    </w:tbl>
    <w:p w14:paraId="35D970CC" w14:textId="77777777" w:rsidR="002D51A3" w:rsidRPr="003B673F" w:rsidRDefault="002D51A3" w:rsidP="003B673F"/>
    <w:p w14:paraId="71C912CE" w14:textId="77777777" w:rsidR="00167260" w:rsidRPr="002D6E7D" w:rsidRDefault="00514E66" w:rsidP="00167260">
      <w:pPr>
        <w:jc w:val="center"/>
        <w:rPr>
          <w:rFonts w:ascii="Arial" w:hAnsi="Arial" w:cs="Arial"/>
          <w:b/>
          <w:sz w:val="28"/>
          <w:szCs w:val="28"/>
        </w:rPr>
      </w:pPr>
      <w:r>
        <w:rPr>
          <w:b/>
        </w:rPr>
        <w:br w:type="page"/>
      </w:r>
      <w:r w:rsidR="00167260" w:rsidRPr="002D6E7D">
        <w:rPr>
          <w:rFonts w:ascii="Arial" w:hAnsi="Arial" w:cs="Arial"/>
          <w:b/>
          <w:sz w:val="28"/>
          <w:szCs w:val="28"/>
        </w:rPr>
        <w:lastRenderedPageBreak/>
        <w:t>PREFACE</w:t>
      </w:r>
    </w:p>
    <w:p w14:paraId="31F1D558" w14:textId="77777777" w:rsidR="008F41D6" w:rsidRDefault="008F41D6" w:rsidP="00361137">
      <w:pPr>
        <w:spacing w:line="243" w:lineRule="auto"/>
        <w:ind w:left="120" w:right="58"/>
      </w:pPr>
    </w:p>
    <w:p w14:paraId="44AA7A5C" w14:textId="13DC228E" w:rsidR="00361137" w:rsidRDefault="00361137" w:rsidP="00361137">
      <w:pPr>
        <w:spacing w:line="243" w:lineRule="auto"/>
        <w:ind w:left="120" w:right="58"/>
        <w:rPr>
          <w:szCs w:val="24"/>
        </w:rPr>
      </w:pPr>
      <w:r w:rsidRPr="00D93FCB">
        <w:t xml:space="preserve">National Aeronautics and Space Administration (NASA) </w:t>
      </w:r>
      <w:r>
        <w:rPr>
          <w:szCs w:val="24"/>
        </w:rPr>
        <w:t>Near Earth Network (NEN)</w:t>
      </w:r>
      <w:r>
        <w:rPr>
          <w:spacing w:val="7"/>
          <w:szCs w:val="24"/>
        </w:rPr>
        <w:t xml:space="preserve"> </w:t>
      </w:r>
      <w:r>
        <w:rPr>
          <w:szCs w:val="24"/>
        </w:rPr>
        <w:t>G</w:t>
      </w:r>
      <w:r>
        <w:rPr>
          <w:spacing w:val="-1"/>
          <w:szCs w:val="24"/>
        </w:rPr>
        <w:t>a</w:t>
      </w:r>
      <w:r>
        <w:rPr>
          <w:szCs w:val="24"/>
        </w:rPr>
        <w:t>t</w:t>
      </w:r>
      <w:r>
        <w:rPr>
          <w:spacing w:val="1"/>
          <w:szCs w:val="24"/>
        </w:rPr>
        <w:t>e</w:t>
      </w:r>
      <w:r>
        <w:rPr>
          <w:szCs w:val="24"/>
        </w:rPr>
        <w:t>w</w:t>
      </w:r>
      <w:r>
        <w:rPr>
          <w:spacing w:val="4"/>
          <w:szCs w:val="24"/>
        </w:rPr>
        <w:t>a</w:t>
      </w:r>
      <w:r>
        <w:rPr>
          <w:szCs w:val="24"/>
        </w:rPr>
        <w:t xml:space="preserve">y </w:t>
      </w:r>
      <w:r>
        <w:rPr>
          <w:spacing w:val="2"/>
          <w:szCs w:val="24"/>
        </w:rPr>
        <w:t>p</w:t>
      </w:r>
      <w:r>
        <w:rPr>
          <w:spacing w:val="-1"/>
          <w:szCs w:val="24"/>
        </w:rPr>
        <w:t>r</w:t>
      </w:r>
      <w:r>
        <w:rPr>
          <w:szCs w:val="24"/>
        </w:rPr>
        <w:t>ovid</w:t>
      </w:r>
      <w:r>
        <w:rPr>
          <w:spacing w:val="-1"/>
          <w:szCs w:val="24"/>
        </w:rPr>
        <w:t>e</w:t>
      </w:r>
      <w:r>
        <w:rPr>
          <w:szCs w:val="24"/>
        </w:rPr>
        <w:t>s</w:t>
      </w:r>
      <w:r>
        <w:rPr>
          <w:spacing w:val="5"/>
          <w:szCs w:val="24"/>
        </w:rPr>
        <w:t xml:space="preserve"> </w:t>
      </w:r>
      <w:r>
        <w:rPr>
          <w:spacing w:val="-1"/>
          <w:szCs w:val="24"/>
        </w:rPr>
        <w:t>a</w:t>
      </w:r>
      <w:r>
        <w:rPr>
          <w:szCs w:val="24"/>
        </w:rPr>
        <w:t>n</w:t>
      </w:r>
      <w:r>
        <w:rPr>
          <w:spacing w:val="7"/>
          <w:szCs w:val="24"/>
        </w:rPr>
        <w:t xml:space="preserve"> </w:t>
      </w:r>
      <w:r>
        <w:rPr>
          <w:spacing w:val="-1"/>
          <w:szCs w:val="24"/>
        </w:rPr>
        <w:t>a</w:t>
      </w:r>
      <w:r>
        <w:rPr>
          <w:szCs w:val="24"/>
        </w:rPr>
        <w:t>lt</w:t>
      </w:r>
      <w:r>
        <w:rPr>
          <w:spacing w:val="-1"/>
          <w:szCs w:val="24"/>
        </w:rPr>
        <w:t>er</w:t>
      </w:r>
      <w:r>
        <w:rPr>
          <w:szCs w:val="24"/>
        </w:rPr>
        <w:t>n</w:t>
      </w:r>
      <w:r>
        <w:rPr>
          <w:spacing w:val="-1"/>
          <w:szCs w:val="24"/>
        </w:rPr>
        <w:t>a</w:t>
      </w:r>
      <w:r>
        <w:rPr>
          <w:szCs w:val="24"/>
        </w:rPr>
        <w:t>tive</w:t>
      </w:r>
      <w:r>
        <w:rPr>
          <w:spacing w:val="6"/>
          <w:szCs w:val="24"/>
        </w:rPr>
        <w:t xml:space="preserve"> </w:t>
      </w:r>
      <w:r>
        <w:rPr>
          <w:spacing w:val="-1"/>
          <w:szCs w:val="24"/>
        </w:rPr>
        <w:t>a</w:t>
      </w:r>
      <w:r>
        <w:rPr>
          <w:szCs w:val="24"/>
        </w:rPr>
        <w:t>pp</w:t>
      </w:r>
      <w:r>
        <w:rPr>
          <w:spacing w:val="-1"/>
          <w:szCs w:val="24"/>
        </w:rPr>
        <w:t>r</w:t>
      </w:r>
      <w:r>
        <w:rPr>
          <w:spacing w:val="2"/>
          <w:szCs w:val="24"/>
        </w:rPr>
        <w:t>o</w:t>
      </w:r>
      <w:r>
        <w:rPr>
          <w:spacing w:val="1"/>
          <w:szCs w:val="24"/>
        </w:rPr>
        <w:t>a</w:t>
      </w:r>
      <w:r>
        <w:rPr>
          <w:spacing w:val="-1"/>
          <w:szCs w:val="24"/>
        </w:rPr>
        <w:t>c</w:t>
      </w:r>
      <w:r>
        <w:rPr>
          <w:szCs w:val="24"/>
        </w:rPr>
        <w:t>h</w:t>
      </w:r>
      <w:r>
        <w:rPr>
          <w:spacing w:val="5"/>
          <w:szCs w:val="24"/>
        </w:rPr>
        <w:t xml:space="preserve"> </w:t>
      </w:r>
      <w:r>
        <w:rPr>
          <w:szCs w:val="24"/>
        </w:rPr>
        <w:t>to</w:t>
      </w:r>
      <w:r>
        <w:rPr>
          <w:spacing w:val="5"/>
          <w:szCs w:val="24"/>
        </w:rPr>
        <w:t xml:space="preserve"> </w:t>
      </w:r>
      <w:r>
        <w:rPr>
          <w:szCs w:val="24"/>
        </w:rPr>
        <w:t>d</w:t>
      </w:r>
      <w:r>
        <w:rPr>
          <w:spacing w:val="-1"/>
          <w:szCs w:val="24"/>
        </w:rPr>
        <w:t>a</w:t>
      </w:r>
      <w:r>
        <w:rPr>
          <w:szCs w:val="24"/>
        </w:rPr>
        <w:t>ta</w:t>
      </w:r>
      <w:r>
        <w:rPr>
          <w:spacing w:val="6"/>
          <w:szCs w:val="24"/>
        </w:rPr>
        <w:t xml:space="preserve"> </w:t>
      </w:r>
      <w:r>
        <w:rPr>
          <w:szCs w:val="24"/>
        </w:rPr>
        <w:t>d</w:t>
      </w:r>
      <w:r>
        <w:rPr>
          <w:spacing w:val="-1"/>
          <w:szCs w:val="24"/>
        </w:rPr>
        <w:t>e</w:t>
      </w:r>
      <w:r>
        <w:rPr>
          <w:szCs w:val="24"/>
        </w:rPr>
        <w:t>liv</w:t>
      </w:r>
      <w:r>
        <w:rPr>
          <w:spacing w:val="-1"/>
          <w:szCs w:val="24"/>
        </w:rPr>
        <w:t>e</w:t>
      </w:r>
      <w:r>
        <w:rPr>
          <w:spacing w:val="4"/>
          <w:szCs w:val="24"/>
        </w:rPr>
        <w:t>r</w:t>
      </w:r>
      <w:r>
        <w:rPr>
          <w:szCs w:val="24"/>
        </w:rPr>
        <w:t>y</w:t>
      </w:r>
      <w:r>
        <w:rPr>
          <w:spacing w:val="2"/>
          <w:szCs w:val="24"/>
        </w:rPr>
        <w:t xml:space="preserve"> </w:t>
      </w:r>
      <w:r>
        <w:rPr>
          <w:spacing w:val="-1"/>
          <w:szCs w:val="24"/>
        </w:rPr>
        <w:t>f</w:t>
      </w:r>
      <w:r>
        <w:rPr>
          <w:szCs w:val="24"/>
        </w:rPr>
        <w:t>or</w:t>
      </w:r>
      <w:r>
        <w:rPr>
          <w:spacing w:val="6"/>
          <w:szCs w:val="24"/>
        </w:rPr>
        <w:t xml:space="preserve"> the </w:t>
      </w:r>
      <w:r>
        <w:rPr>
          <w:spacing w:val="2"/>
          <w:szCs w:val="24"/>
        </w:rPr>
        <w:t>N</w:t>
      </w:r>
      <w:r>
        <w:rPr>
          <w:szCs w:val="24"/>
        </w:rPr>
        <w:t>EN. The</w:t>
      </w:r>
      <w:r>
        <w:rPr>
          <w:spacing w:val="28"/>
          <w:szCs w:val="24"/>
        </w:rPr>
        <w:t xml:space="preserve"> </w:t>
      </w:r>
      <w:del w:id="15" w:author="Perrine, Martin L. (GSFC-5670)" w:date="2016-09-13T14:30:00Z">
        <w:r w:rsidDel="00055AC4">
          <w:rPr>
            <w:szCs w:val="24"/>
          </w:rPr>
          <w:delText>NEN</w:delText>
        </w:r>
        <w:r w:rsidDel="00055AC4">
          <w:rPr>
            <w:spacing w:val="28"/>
            <w:szCs w:val="24"/>
          </w:rPr>
          <w:delText xml:space="preserve"> </w:delText>
        </w:r>
        <w:r w:rsidDel="00055AC4">
          <w:rPr>
            <w:szCs w:val="24"/>
          </w:rPr>
          <w:delText>G</w:delText>
        </w:r>
        <w:r w:rsidDel="00055AC4">
          <w:rPr>
            <w:spacing w:val="-1"/>
            <w:szCs w:val="24"/>
          </w:rPr>
          <w:delText>a</w:delText>
        </w:r>
        <w:r w:rsidDel="00055AC4">
          <w:rPr>
            <w:szCs w:val="24"/>
          </w:rPr>
          <w:delText>t</w:delText>
        </w:r>
        <w:r w:rsidDel="00055AC4">
          <w:rPr>
            <w:spacing w:val="-1"/>
            <w:szCs w:val="24"/>
          </w:rPr>
          <w:delText>e</w:delText>
        </w:r>
        <w:r w:rsidDel="00055AC4">
          <w:rPr>
            <w:spacing w:val="2"/>
            <w:szCs w:val="24"/>
          </w:rPr>
          <w:delText>w</w:delText>
        </w:r>
        <w:r w:rsidDel="00055AC4">
          <w:rPr>
            <w:spacing w:val="4"/>
            <w:szCs w:val="24"/>
          </w:rPr>
          <w:delText>a</w:delText>
        </w:r>
        <w:r w:rsidDel="00055AC4">
          <w:rPr>
            <w:szCs w:val="24"/>
          </w:rPr>
          <w:delText>y</w:delText>
        </w:r>
      </w:del>
      <w:ins w:id="16" w:author="Perrine, Martin L. (GSFC-5670)" w:date="2016-09-13T14:30:00Z">
        <w:r w:rsidR="00055AC4">
          <w:rPr>
            <w:szCs w:val="24"/>
          </w:rPr>
          <w:t>DAPHNE</w:t>
        </w:r>
      </w:ins>
      <w:r>
        <w:rPr>
          <w:spacing w:val="24"/>
          <w:szCs w:val="24"/>
        </w:rPr>
        <w:t xml:space="preserve"> </w:t>
      </w:r>
      <w:r>
        <w:rPr>
          <w:spacing w:val="-1"/>
          <w:szCs w:val="24"/>
        </w:rPr>
        <w:t>is a high speed science data recorder and near real-time data delivery system.</w:t>
      </w:r>
    </w:p>
    <w:p w14:paraId="5B24E8F9" w14:textId="77777777" w:rsidR="00361137" w:rsidRDefault="00361137" w:rsidP="00361137">
      <w:pPr>
        <w:spacing w:line="243" w:lineRule="auto"/>
        <w:ind w:left="120" w:right="56"/>
        <w:rPr>
          <w:szCs w:val="24"/>
        </w:rPr>
      </w:pPr>
    </w:p>
    <w:p w14:paraId="320A7239" w14:textId="39A87787" w:rsidR="00361137" w:rsidRDefault="00361137" w:rsidP="00361137">
      <w:pPr>
        <w:spacing w:line="243" w:lineRule="auto"/>
        <w:ind w:left="120" w:right="56"/>
        <w:rPr>
          <w:szCs w:val="24"/>
        </w:rPr>
      </w:pPr>
      <w:r>
        <w:rPr>
          <w:szCs w:val="24"/>
        </w:rPr>
        <w:t>The</w:t>
      </w:r>
      <w:r>
        <w:rPr>
          <w:spacing w:val="2"/>
          <w:szCs w:val="24"/>
        </w:rPr>
        <w:t xml:space="preserve"> </w:t>
      </w:r>
      <w:del w:id="17" w:author="Perrine, Martin L. (GSFC-5670)" w:date="2016-09-13T14:29:00Z">
        <w:r w:rsidDel="00055AC4">
          <w:rPr>
            <w:szCs w:val="24"/>
          </w:rPr>
          <w:delText>NENG</w:delText>
        </w:r>
      </w:del>
      <w:ins w:id="18" w:author="Perrine, Martin L. (GSFC-5670)" w:date="2016-09-13T14:29:00Z">
        <w:r w:rsidR="00055AC4">
          <w:rPr>
            <w:szCs w:val="24"/>
          </w:rPr>
          <w:t>DAPHNE</w:t>
        </w:r>
      </w:ins>
      <w:r>
        <w:rPr>
          <w:spacing w:val="2"/>
          <w:szCs w:val="24"/>
        </w:rPr>
        <w:t xml:space="preserve"> p</w:t>
      </w:r>
      <w:r>
        <w:rPr>
          <w:spacing w:val="-1"/>
          <w:szCs w:val="24"/>
        </w:rPr>
        <w:t>r</w:t>
      </w:r>
      <w:r>
        <w:rPr>
          <w:szCs w:val="24"/>
        </w:rPr>
        <w:t>ovid</w:t>
      </w:r>
      <w:r>
        <w:rPr>
          <w:spacing w:val="-1"/>
          <w:szCs w:val="24"/>
        </w:rPr>
        <w:t>e</w:t>
      </w:r>
      <w:r>
        <w:rPr>
          <w:szCs w:val="24"/>
        </w:rPr>
        <w:t>s</w:t>
      </w:r>
      <w:r>
        <w:rPr>
          <w:spacing w:val="3"/>
          <w:szCs w:val="24"/>
        </w:rPr>
        <w:t xml:space="preserve"> </w:t>
      </w:r>
      <w:r>
        <w:rPr>
          <w:szCs w:val="24"/>
        </w:rPr>
        <w:t>a</w:t>
      </w:r>
      <w:r>
        <w:rPr>
          <w:spacing w:val="2"/>
          <w:szCs w:val="24"/>
        </w:rPr>
        <w:t xml:space="preserve"> </w:t>
      </w:r>
      <w:r>
        <w:rPr>
          <w:szCs w:val="24"/>
        </w:rPr>
        <w:t>cost effective way to collect high speed science data at the ground station and deliver this data via IP file transfer protocols to an end customers</w:t>
      </w:r>
      <w:ins w:id="19" w:author="Muhammad, Alimayo (GSFC-5660)" w:date="2016-08-24T10:34:00Z">
        <w:r w:rsidR="007C333E">
          <w:rPr>
            <w:szCs w:val="24"/>
          </w:rPr>
          <w:t xml:space="preserve"> missions operation center (</w:t>
        </w:r>
      </w:ins>
      <w:del w:id="20" w:author="Muhammad, Alimayo (GSFC-5660)" w:date="2016-08-24T10:34:00Z">
        <w:r w:rsidDel="007C333E">
          <w:rPr>
            <w:szCs w:val="24"/>
          </w:rPr>
          <w:delText xml:space="preserve"> </w:delText>
        </w:r>
      </w:del>
      <w:r>
        <w:rPr>
          <w:szCs w:val="24"/>
        </w:rPr>
        <w:t>MOC</w:t>
      </w:r>
      <w:ins w:id="21" w:author="Muhammad, Alimayo (GSFC-5660)" w:date="2016-08-24T10:34:00Z">
        <w:r w:rsidR="007C333E">
          <w:rPr>
            <w:szCs w:val="24"/>
          </w:rPr>
          <w:t>)</w:t>
        </w:r>
      </w:ins>
      <w:r>
        <w:rPr>
          <w:szCs w:val="24"/>
        </w:rPr>
        <w:t xml:space="preserve">. </w:t>
      </w:r>
      <w:r>
        <w:rPr>
          <w:spacing w:val="6"/>
          <w:szCs w:val="24"/>
        </w:rPr>
        <w:t xml:space="preserve"> </w:t>
      </w:r>
      <w:r>
        <w:rPr>
          <w:spacing w:val="-1"/>
          <w:szCs w:val="24"/>
        </w:rPr>
        <w:t>F</w:t>
      </w:r>
      <w:r>
        <w:rPr>
          <w:spacing w:val="2"/>
          <w:szCs w:val="24"/>
        </w:rPr>
        <w:t>o</w:t>
      </w:r>
      <w:r>
        <w:rPr>
          <w:szCs w:val="24"/>
        </w:rPr>
        <w:t>r</w:t>
      </w:r>
      <w:r>
        <w:rPr>
          <w:spacing w:val="2"/>
          <w:szCs w:val="24"/>
        </w:rPr>
        <w:t xml:space="preserve"> </w:t>
      </w:r>
      <w:r>
        <w:rPr>
          <w:spacing w:val="1"/>
          <w:szCs w:val="24"/>
        </w:rPr>
        <w:t>P</w:t>
      </w:r>
      <w:r>
        <w:rPr>
          <w:szCs w:val="24"/>
        </w:rPr>
        <w:t>h</w:t>
      </w:r>
      <w:r>
        <w:rPr>
          <w:spacing w:val="-1"/>
          <w:szCs w:val="24"/>
        </w:rPr>
        <w:t>a</w:t>
      </w:r>
      <w:r>
        <w:rPr>
          <w:szCs w:val="24"/>
        </w:rPr>
        <w:t>se</w:t>
      </w:r>
      <w:r>
        <w:rPr>
          <w:spacing w:val="6"/>
          <w:szCs w:val="24"/>
        </w:rPr>
        <w:t xml:space="preserve"> </w:t>
      </w:r>
      <w:r>
        <w:rPr>
          <w:spacing w:val="-3"/>
          <w:szCs w:val="24"/>
        </w:rPr>
        <w:t>I</w:t>
      </w:r>
      <w:r>
        <w:rPr>
          <w:szCs w:val="24"/>
        </w:rPr>
        <w:t xml:space="preserve">, </w:t>
      </w:r>
      <w:r>
        <w:rPr>
          <w:spacing w:val="-3"/>
          <w:szCs w:val="24"/>
        </w:rPr>
        <w:t>I</w:t>
      </w:r>
      <w:r>
        <w:rPr>
          <w:szCs w:val="24"/>
        </w:rPr>
        <w:t>nt</w:t>
      </w:r>
      <w:r>
        <w:rPr>
          <w:spacing w:val="1"/>
          <w:szCs w:val="24"/>
        </w:rPr>
        <w:t>e</w:t>
      </w:r>
      <w:r>
        <w:rPr>
          <w:spacing w:val="-1"/>
          <w:szCs w:val="24"/>
        </w:rPr>
        <w:t>rf</w:t>
      </w:r>
      <w:r>
        <w:rPr>
          <w:spacing w:val="1"/>
          <w:szCs w:val="24"/>
        </w:rPr>
        <w:t>a</w:t>
      </w:r>
      <w:r>
        <w:rPr>
          <w:spacing w:val="-1"/>
          <w:szCs w:val="24"/>
        </w:rPr>
        <w:t>c</w:t>
      </w:r>
      <w:r>
        <w:rPr>
          <w:szCs w:val="24"/>
        </w:rPr>
        <w:t>e</w:t>
      </w:r>
      <w:r>
        <w:rPr>
          <w:spacing w:val="1"/>
          <w:szCs w:val="24"/>
        </w:rPr>
        <w:t xml:space="preserve"> </w:t>
      </w:r>
      <w:r>
        <w:rPr>
          <w:spacing w:val="3"/>
          <w:szCs w:val="24"/>
        </w:rPr>
        <w:t>R</w:t>
      </w:r>
      <w:r>
        <w:rPr>
          <w:spacing w:val="1"/>
          <w:szCs w:val="24"/>
        </w:rPr>
        <w:t>e</w:t>
      </w:r>
      <w:r>
        <w:rPr>
          <w:spacing w:val="-2"/>
          <w:szCs w:val="24"/>
        </w:rPr>
        <w:t>g</w:t>
      </w:r>
      <w:r>
        <w:rPr>
          <w:szCs w:val="24"/>
        </w:rPr>
        <w:t>ion</w:t>
      </w:r>
      <w:r>
        <w:rPr>
          <w:spacing w:val="5"/>
          <w:szCs w:val="24"/>
        </w:rPr>
        <w:t xml:space="preserve"> </w:t>
      </w:r>
      <w:r>
        <w:rPr>
          <w:spacing w:val="-3"/>
          <w:szCs w:val="24"/>
        </w:rPr>
        <w:t>I</w:t>
      </w:r>
      <w:r>
        <w:rPr>
          <w:szCs w:val="24"/>
        </w:rPr>
        <w:t>m</w:t>
      </w:r>
      <w:r>
        <w:rPr>
          <w:spacing w:val="1"/>
          <w:szCs w:val="24"/>
        </w:rPr>
        <w:t>a</w:t>
      </w:r>
      <w:r>
        <w:rPr>
          <w:spacing w:val="-2"/>
          <w:szCs w:val="24"/>
        </w:rPr>
        <w:t>g</w:t>
      </w:r>
      <w:r>
        <w:rPr>
          <w:szCs w:val="24"/>
        </w:rPr>
        <w:t>i</w:t>
      </w:r>
      <w:r>
        <w:rPr>
          <w:spacing w:val="2"/>
          <w:szCs w:val="24"/>
        </w:rPr>
        <w:t>n</w:t>
      </w:r>
      <w:r>
        <w:rPr>
          <w:szCs w:val="24"/>
        </w:rPr>
        <w:t xml:space="preserve">g </w:t>
      </w:r>
      <w:r>
        <w:rPr>
          <w:spacing w:val="1"/>
          <w:szCs w:val="24"/>
        </w:rPr>
        <w:t>S</w:t>
      </w:r>
      <w:r>
        <w:rPr>
          <w:szCs w:val="24"/>
        </w:rPr>
        <w:t>p</w:t>
      </w:r>
      <w:r>
        <w:rPr>
          <w:spacing w:val="1"/>
          <w:szCs w:val="24"/>
        </w:rPr>
        <w:t>e</w:t>
      </w:r>
      <w:r>
        <w:rPr>
          <w:spacing w:val="-1"/>
          <w:szCs w:val="24"/>
        </w:rPr>
        <w:t>c</w:t>
      </w:r>
      <w:r>
        <w:rPr>
          <w:szCs w:val="24"/>
        </w:rPr>
        <w:t>t</w:t>
      </w:r>
      <w:r>
        <w:rPr>
          <w:spacing w:val="-1"/>
          <w:szCs w:val="24"/>
        </w:rPr>
        <w:t>r</w:t>
      </w:r>
      <w:r>
        <w:rPr>
          <w:spacing w:val="2"/>
          <w:szCs w:val="24"/>
        </w:rPr>
        <w:t>o</w:t>
      </w:r>
      <w:r>
        <w:rPr>
          <w:spacing w:val="-2"/>
          <w:szCs w:val="24"/>
        </w:rPr>
        <w:t>g</w:t>
      </w:r>
      <w:r>
        <w:rPr>
          <w:spacing w:val="-1"/>
          <w:szCs w:val="24"/>
        </w:rPr>
        <w:t>ra</w:t>
      </w:r>
      <w:r>
        <w:rPr>
          <w:szCs w:val="24"/>
        </w:rPr>
        <w:t>ph</w:t>
      </w:r>
      <w:r>
        <w:rPr>
          <w:spacing w:val="5"/>
          <w:szCs w:val="24"/>
        </w:rPr>
        <w:t xml:space="preserve"> </w:t>
      </w:r>
      <w:r>
        <w:rPr>
          <w:spacing w:val="2"/>
          <w:szCs w:val="24"/>
        </w:rPr>
        <w:t>(</w:t>
      </w:r>
      <w:r>
        <w:rPr>
          <w:spacing w:val="-3"/>
          <w:szCs w:val="24"/>
        </w:rPr>
        <w:t>I</w:t>
      </w:r>
      <w:r>
        <w:rPr>
          <w:spacing w:val="3"/>
          <w:szCs w:val="24"/>
        </w:rPr>
        <w:t>R</w:t>
      </w:r>
      <w:r>
        <w:rPr>
          <w:spacing w:val="-3"/>
          <w:szCs w:val="24"/>
        </w:rPr>
        <w:t>I</w:t>
      </w:r>
      <w:r>
        <w:rPr>
          <w:spacing w:val="1"/>
          <w:szCs w:val="24"/>
        </w:rPr>
        <w:t>S</w:t>
      </w:r>
      <w:r>
        <w:rPr>
          <w:szCs w:val="24"/>
        </w:rPr>
        <w:t>)</w:t>
      </w:r>
      <w:r>
        <w:rPr>
          <w:spacing w:val="2"/>
          <w:szCs w:val="24"/>
        </w:rPr>
        <w:t xml:space="preserve"> </w:t>
      </w:r>
      <w:r>
        <w:rPr>
          <w:spacing w:val="3"/>
          <w:szCs w:val="24"/>
        </w:rPr>
        <w:t>s</w:t>
      </w:r>
      <w:r>
        <w:rPr>
          <w:szCs w:val="24"/>
        </w:rPr>
        <w:t>uppo</w:t>
      </w:r>
      <w:r>
        <w:rPr>
          <w:spacing w:val="-1"/>
          <w:szCs w:val="24"/>
        </w:rPr>
        <w:t>r</w:t>
      </w:r>
      <w:r>
        <w:rPr>
          <w:szCs w:val="24"/>
        </w:rPr>
        <w:t>t,</w:t>
      </w:r>
      <w:r>
        <w:rPr>
          <w:spacing w:val="2"/>
          <w:szCs w:val="24"/>
        </w:rPr>
        <w:t xml:space="preserve"> </w:t>
      </w:r>
      <w:r>
        <w:rPr>
          <w:szCs w:val="24"/>
        </w:rPr>
        <w:t>the</w:t>
      </w:r>
      <w:r>
        <w:rPr>
          <w:spacing w:val="1"/>
          <w:szCs w:val="24"/>
        </w:rPr>
        <w:t xml:space="preserve"> </w:t>
      </w:r>
      <w:del w:id="22" w:author="Perrine, Martin L. (GSFC-5670)" w:date="2016-09-13T14:29:00Z">
        <w:r w:rsidDel="00055AC4">
          <w:rPr>
            <w:szCs w:val="24"/>
          </w:rPr>
          <w:delText>NENG</w:delText>
        </w:r>
      </w:del>
      <w:ins w:id="23" w:author="Perrine, Martin L. (GSFC-5670)" w:date="2016-09-13T14:29:00Z">
        <w:r w:rsidR="00055AC4">
          <w:rPr>
            <w:szCs w:val="24"/>
          </w:rPr>
          <w:t>DAPHNE</w:t>
        </w:r>
      </w:ins>
      <w:r>
        <w:rPr>
          <w:spacing w:val="4"/>
          <w:szCs w:val="24"/>
        </w:rPr>
        <w:t xml:space="preserve"> </w:t>
      </w:r>
      <w:r>
        <w:rPr>
          <w:szCs w:val="24"/>
        </w:rPr>
        <w:t>will</w:t>
      </w:r>
      <w:r>
        <w:rPr>
          <w:spacing w:val="3"/>
          <w:szCs w:val="24"/>
        </w:rPr>
        <w:t xml:space="preserve"> </w:t>
      </w:r>
      <w:r>
        <w:rPr>
          <w:szCs w:val="24"/>
        </w:rPr>
        <w:t>be</w:t>
      </w:r>
      <w:r>
        <w:rPr>
          <w:spacing w:val="1"/>
          <w:szCs w:val="24"/>
        </w:rPr>
        <w:t xml:space="preserve"> </w:t>
      </w:r>
      <w:r>
        <w:rPr>
          <w:szCs w:val="24"/>
        </w:rPr>
        <w:t>lo</w:t>
      </w:r>
      <w:r>
        <w:rPr>
          <w:spacing w:val="-1"/>
          <w:szCs w:val="24"/>
        </w:rPr>
        <w:t>ca</w:t>
      </w:r>
      <w:r>
        <w:rPr>
          <w:szCs w:val="24"/>
        </w:rPr>
        <w:t>t</w:t>
      </w:r>
      <w:r>
        <w:rPr>
          <w:spacing w:val="-1"/>
          <w:szCs w:val="24"/>
        </w:rPr>
        <w:t>e</w:t>
      </w:r>
      <w:r>
        <w:rPr>
          <w:szCs w:val="24"/>
        </w:rPr>
        <w:t>d</w:t>
      </w:r>
      <w:r>
        <w:rPr>
          <w:spacing w:val="5"/>
          <w:szCs w:val="24"/>
        </w:rPr>
        <w:t xml:space="preserve"> </w:t>
      </w:r>
      <w:r>
        <w:rPr>
          <w:spacing w:val="-1"/>
          <w:szCs w:val="24"/>
        </w:rPr>
        <w:t>a</w:t>
      </w:r>
      <w:r>
        <w:rPr>
          <w:szCs w:val="24"/>
        </w:rPr>
        <w:t>t</w:t>
      </w:r>
      <w:r>
        <w:rPr>
          <w:spacing w:val="3"/>
          <w:szCs w:val="24"/>
        </w:rPr>
        <w:t xml:space="preserve"> </w:t>
      </w:r>
      <w:r>
        <w:rPr>
          <w:szCs w:val="24"/>
        </w:rPr>
        <w:t>the</w:t>
      </w:r>
      <w:r>
        <w:rPr>
          <w:spacing w:val="4"/>
          <w:szCs w:val="24"/>
        </w:rPr>
        <w:t xml:space="preserve"> </w:t>
      </w:r>
      <w:r>
        <w:rPr>
          <w:szCs w:val="24"/>
        </w:rPr>
        <w:t>NEN</w:t>
      </w:r>
      <w:ins w:id="24" w:author="Muhammad, Alimayo (GSFC-5660)" w:date="2016-08-24T10:35:00Z">
        <w:r w:rsidR="006972A3">
          <w:rPr>
            <w:szCs w:val="24"/>
          </w:rPr>
          <w:t xml:space="preserve"> Wallops Ground Station (</w:t>
        </w:r>
      </w:ins>
      <w:del w:id="25" w:author="Muhammad, Alimayo (GSFC-5660)" w:date="2016-08-24T10:35:00Z">
        <w:r w:rsidDel="006972A3">
          <w:rPr>
            <w:szCs w:val="24"/>
          </w:rPr>
          <w:delText xml:space="preserve"> </w:delText>
        </w:r>
      </w:del>
      <w:r>
        <w:rPr>
          <w:spacing w:val="1"/>
          <w:szCs w:val="24"/>
        </w:rPr>
        <w:t>W</w:t>
      </w:r>
      <w:r>
        <w:rPr>
          <w:szCs w:val="24"/>
        </w:rPr>
        <w:t>GS</w:t>
      </w:r>
      <w:ins w:id="26" w:author="Muhammad, Alimayo (GSFC-5660)" w:date="2016-08-24T10:35:00Z">
        <w:r w:rsidR="006972A3">
          <w:rPr>
            <w:szCs w:val="24"/>
          </w:rPr>
          <w:t>)</w:t>
        </w:r>
      </w:ins>
      <w:r>
        <w:rPr>
          <w:spacing w:val="1"/>
          <w:szCs w:val="24"/>
        </w:rPr>
        <w:t xml:space="preserve"> </w:t>
      </w:r>
      <w:r>
        <w:rPr>
          <w:spacing w:val="-1"/>
          <w:szCs w:val="24"/>
        </w:rPr>
        <w:t>a</w:t>
      </w:r>
      <w:r>
        <w:rPr>
          <w:szCs w:val="24"/>
        </w:rPr>
        <w:t>nd the</w:t>
      </w:r>
      <w:r>
        <w:rPr>
          <w:spacing w:val="-1"/>
          <w:szCs w:val="24"/>
        </w:rPr>
        <w:t xml:space="preserve"> </w:t>
      </w:r>
      <w:ins w:id="27" w:author="Muhammad, Alimayo (GSFC-5660)" w:date="2016-08-24T10:35:00Z">
        <w:r w:rsidR="006972A3">
          <w:rPr>
            <w:spacing w:val="-1"/>
            <w:szCs w:val="24"/>
          </w:rPr>
          <w:t>Alaska Satellite Facility</w:t>
        </w:r>
      </w:ins>
      <w:ins w:id="28" w:author="Muhammad, Alimayo (GSFC-5660)" w:date="2016-08-24T10:36:00Z">
        <w:r w:rsidR="006972A3">
          <w:rPr>
            <w:spacing w:val="-1"/>
            <w:szCs w:val="24"/>
          </w:rPr>
          <w:t xml:space="preserve"> </w:t>
        </w:r>
      </w:ins>
      <w:ins w:id="29" w:author="Muhammad, Alimayo (GSFC-5660)" w:date="2016-08-24T10:35:00Z">
        <w:r w:rsidR="006972A3">
          <w:rPr>
            <w:spacing w:val="-1"/>
            <w:szCs w:val="24"/>
          </w:rPr>
          <w:t>(</w:t>
        </w:r>
      </w:ins>
      <w:r>
        <w:rPr>
          <w:szCs w:val="24"/>
        </w:rPr>
        <w:t>A</w:t>
      </w:r>
      <w:r>
        <w:rPr>
          <w:spacing w:val="1"/>
          <w:szCs w:val="24"/>
        </w:rPr>
        <w:t>S</w:t>
      </w:r>
      <w:r>
        <w:rPr>
          <w:szCs w:val="24"/>
        </w:rPr>
        <w:t>F</w:t>
      </w:r>
      <w:ins w:id="30" w:author="Muhammad, Alimayo (GSFC-5660)" w:date="2016-08-24T10:36:00Z">
        <w:r w:rsidR="006972A3">
          <w:rPr>
            <w:szCs w:val="24"/>
          </w:rPr>
          <w:t>)</w:t>
        </w:r>
      </w:ins>
      <w:r>
        <w:rPr>
          <w:spacing w:val="-1"/>
          <w:szCs w:val="24"/>
        </w:rPr>
        <w:t xml:space="preserve"> a</w:t>
      </w:r>
      <w:r>
        <w:rPr>
          <w:szCs w:val="24"/>
        </w:rPr>
        <w:t>nd initi</w:t>
      </w:r>
      <w:r>
        <w:rPr>
          <w:spacing w:val="-1"/>
          <w:szCs w:val="24"/>
        </w:rPr>
        <w:t>a</w:t>
      </w:r>
      <w:r>
        <w:rPr>
          <w:szCs w:val="24"/>
        </w:rPr>
        <w:t>l</w:t>
      </w:r>
      <w:r>
        <w:rPr>
          <w:spacing w:val="3"/>
          <w:szCs w:val="24"/>
        </w:rPr>
        <w:t>l</w:t>
      </w:r>
      <w:r>
        <w:rPr>
          <w:szCs w:val="24"/>
        </w:rPr>
        <w:t>y</w:t>
      </w:r>
      <w:r>
        <w:rPr>
          <w:spacing w:val="-7"/>
          <w:szCs w:val="24"/>
        </w:rPr>
        <w:t xml:space="preserve"> </w:t>
      </w:r>
      <w:r>
        <w:rPr>
          <w:szCs w:val="24"/>
        </w:rPr>
        <w:t>supp</w:t>
      </w:r>
      <w:r>
        <w:rPr>
          <w:spacing w:val="2"/>
          <w:szCs w:val="24"/>
        </w:rPr>
        <w:t>o</w:t>
      </w:r>
      <w:r>
        <w:rPr>
          <w:spacing w:val="-1"/>
          <w:szCs w:val="24"/>
        </w:rPr>
        <w:t>r</w:t>
      </w:r>
      <w:r>
        <w:rPr>
          <w:szCs w:val="24"/>
        </w:rPr>
        <w:t>ts on</w:t>
      </w:r>
      <w:r>
        <w:rPr>
          <w:spacing w:val="3"/>
          <w:szCs w:val="24"/>
        </w:rPr>
        <w:t>l</w:t>
      </w:r>
      <w:r>
        <w:rPr>
          <w:szCs w:val="24"/>
        </w:rPr>
        <w:t>y</w:t>
      </w:r>
      <w:r>
        <w:rPr>
          <w:spacing w:val="-5"/>
          <w:szCs w:val="24"/>
        </w:rPr>
        <w:t xml:space="preserve"> </w:t>
      </w:r>
      <w:r>
        <w:rPr>
          <w:szCs w:val="24"/>
        </w:rPr>
        <w:t>do</w:t>
      </w:r>
      <w:r>
        <w:rPr>
          <w:spacing w:val="2"/>
          <w:szCs w:val="24"/>
        </w:rPr>
        <w:t>w</w:t>
      </w:r>
      <w:r>
        <w:rPr>
          <w:szCs w:val="24"/>
        </w:rPr>
        <w:t>nlink d</w:t>
      </w:r>
      <w:r>
        <w:rPr>
          <w:spacing w:val="-1"/>
          <w:szCs w:val="24"/>
        </w:rPr>
        <w:t>a</w:t>
      </w:r>
      <w:r>
        <w:rPr>
          <w:szCs w:val="24"/>
        </w:rPr>
        <w:t>ta</w:t>
      </w:r>
      <w:r>
        <w:rPr>
          <w:spacing w:val="-1"/>
          <w:szCs w:val="24"/>
        </w:rPr>
        <w:t xml:space="preserve"> </w:t>
      </w:r>
      <w:r>
        <w:rPr>
          <w:szCs w:val="24"/>
        </w:rPr>
        <w:t>p</w:t>
      </w:r>
      <w:r>
        <w:rPr>
          <w:spacing w:val="-1"/>
          <w:szCs w:val="24"/>
        </w:rPr>
        <w:t>r</w:t>
      </w:r>
      <w:r>
        <w:rPr>
          <w:szCs w:val="24"/>
        </w:rPr>
        <w:t>o</w:t>
      </w:r>
      <w:r>
        <w:rPr>
          <w:spacing w:val="-1"/>
          <w:szCs w:val="24"/>
        </w:rPr>
        <w:t>ce</w:t>
      </w:r>
      <w:r>
        <w:rPr>
          <w:szCs w:val="24"/>
        </w:rPr>
        <w:t>ssi</w:t>
      </w:r>
      <w:r>
        <w:rPr>
          <w:spacing w:val="2"/>
          <w:szCs w:val="24"/>
        </w:rPr>
        <w:t>n</w:t>
      </w:r>
      <w:r>
        <w:rPr>
          <w:szCs w:val="24"/>
        </w:rPr>
        <w:t>g</w:t>
      </w:r>
      <w:r>
        <w:rPr>
          <w:spacing w:val="-2"/>
          <w:szCs w:val="24"/>
        </w:rPr>
        <w:t xml:space="preserve"> </w:t>
      </w:r>
      <w:r>
        <w:rPr>
          <w:spacing w:val="-1"/>
          <w:szCs w:val="24"/>
        </w:rPr>
        <w:t>fr</w:t>
      </w:r>
      <w:r>
        <w:rPr>
          <w:spacing w:val="2"/>
          <w:szCs w:val="24"/>
        </w:rPr>
        <w:t>o</w:t>
      </w:r>
      <w:r>
        <w:rPr>
          <w:szCs w:val="24"/>
        </w:rPr>
        <w:t>m</w:t>
      </w:r>
      <w:r>
        <w:rPr>
          <w:spacing w:val="3"/>
          <w:szCs w:val="24"/>
        </w:rPr>
        <w:t xml:space="preserve"> </w:t>
      </w:r>
      <w:r>
        <w:rPr>
          <w:spacing w:val="-6"/>
          <w:szCs w:val="24"/>
        </w:rPr>
        <w:t>I</w:t>
      </w:r>
      <w:r>
        <w:rPr>
          <w:spacing w:val="3"/>
          <w:szCs w:val="24"/>
        </w:rPr>
        <w:t>R</w:t>
      </w:r>
      <w:r>
        <w:rPr>
          <w:spacing w:val="-3"/>
          <w:szCs w:val="24"/>
        </w:rPr>
        <w:t>I</w:t>
      </w:r>
      <w:r>
        <w:rPr>
          <w:spacing w:val="1"/>
          <w:szCs w:val="24"/>
        </w:rPr>
        <w:t>S</w:t>
      </w:r>
      <w:r>
        <w:rPr>
          <w:szCs w:val="24"/>
        </w:rPr>
        <w:t>.</w:t>
      </w:r>
    </w:p>
    <w:p w14:paraId="55CCBF69" w14:textId="77777777" w:rsidR="00361137" w:rsidRDefault="00361137" w:rsidP="00361137">
      <w:pPr>
        <w:spacing w:line="243" w:lineRule="auto"/>
        <w:ind w:left="120" w:right="58"/>
        <w:rPr>
          <w:szCs w:val="24"/>
        </w:rPr>
      </w:pPr>
    </w:p>
    <w:p w14:paraId="2AD7FCA8" w14:textId="3245074C" w:rsidR="00361137" w:rsidRDefault="00361137" w:rsidP="00361137">
      <w:pPr>
        <w:spacing w:line="243" w:lineRule="auto"/>
        <w:ind w:left="120" w:right="58"/>
        <w:rPr>
          <w:szCs w:val="24"/>
        </w:rPr>
      </w:pPr>
      <w:r>
        <w:rPr>
          <w:szCs w:val="24"/>
        </w:rPr>
        <w:t xml:space="preserve">This document provides a test procedure to insure that the instrument is meeting all the requirements for its operational readiness </w:t>
      </w:r>
      <w:del w:id="31" w:author="Perrine, Martin L. (GSFC-5670)" w:date="2016-09-13T16:48:00Z">
        <w:r w:rsidDel="00AE198C">
          <w:rPr>
            <w:szCs w:val="24"/>
          </w:rPr>
          <w:delText xml:space="preserve">on a Linux re-host of the </w:delText>
        </w:r>
      </w:del>
      <w:del w:id="32" w:author="Perrine, Martin L. (GSFC-5670)" w:date="2016-09-13T14:30:00Z">
        <w:r w:rsidDel="00055AC4">
          <w:rPr>
            <w:szCs w:val="24"/>
          </w:rPr>
          <w:delText>NEN Gateway</w:delText>
        </w:r>
      </w:del>
      <w:del w:id="33" w:author="Perrine, Martin L. (GSFC-5670)" w:date="2016-09-13T16:48:00Z">
        <w:r w:rsidDel="00AE198C">
          <w:rPr>
            <w:szCs w:val="24"/>
          </w:rPr>
          <w:delText xml:space="preserve"> system </w:delText>
        </w:r>
      </w:del>
      <w:r>
        <w:rPr>
          <w:szCs w:val="24"/>
        </w:rPr>
        <w:t>to support IRIS.</w:t>
      </w:r>
    </w:p>
    <w:p w14:paraId="72A19E12" w14:textId="77777777" w:rsidR="00B42C2A" w:rsidRDefault="00B42C2A" w:rsidP="00361137">
      <w:pPr>
        <w:spacing w:line="243" w:lineRule="auto"/>
        <w:ind w:left="120" w:right="58"/>
        <w:rPr>
          <w:szCs w:val="24"/>
        </w:rPr>
      </w:pPr>
    </w:p>
    <w:p w14:paraId="3D3A15D2" w14:textId="77777777" w:rsidR="00B42C2A" w:rsidRDefault="00B42C2A" w:rsidP="00361137">
      <w:pPr>
        <w:spacing w:line="243" w:lineRule="auto"/>
        <w:ind w:left="120" w:right="58"/>
        <w:rPr>
          <w:szCs w:val="24"/>
        </w:rPr>
      </w:pPr>
    </w:p>
    <w:p w14:paraId="3087A022" w14:textId="55A610AE" w:rsidR="002D2741" w:rsidRPr="002D6E7D" w:rsidRDefault="006C26E2" w:rsidP="006968DC">
      <w:pPr>
        <w:spacing w:line="243" w:lineRule="auto"/>
        <w:ind w:left="120" w:right="58"/>
        <w:jc w:val="center"/>
        <w:rPr>
          <w:rFonts w:ascii="Arial" w:hAnsi="Arial" w:cs="Arial"/>
          <w:b/>
          <w:sz w:val="28"/>
          <w:szCs w:val="28"/>
        </w:rPr>
      </w:pPr>
      <w:r w:rsidRPr="003D44F0">
        <w:rPr>
          <w:szCs w:val="24"/>
        </w:rPr>
        <w:t xml:space="preserve"> </w:t>
      </w:r>
      <w:r w:rsidR="009225E9" w:rsidRPr="002D6E7D">
        <w:rPr>
          <w:rFonts w:ascii="Arial" w:hAnsi="Arial" w:cs="Arial"/>
          <w:b/>
          <w:sz w:val="28"/>
          <w:szCs w:val="28"/>
        </w:rPr>
        <w:t>DOCUMENT HISTORY LOG</w:t>
      </w:r>
    </w:p>
    <w:p w14:paraId="5E170CB8" w14:textId="77777777" w:rsidR="002D2741" w:rsidRDefault="002D2741" w:rsidP="002D2741">
      <w:pPr>
        <w:rPr>
          <w:sz w:val="18"/>
        </w:rPr>
      </w:pPr>
    </w:p>
    <w:tbl>
      <w:tblPr>
        <w:tblW w:w="955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9" w:type="dxa"/>
          <w:left w:w="58" w:type="dxa"/>
          <w:bottom w:w="29" w:type="dxa"/>
          <w:right w:w="58" w:type="dxa"/>
        </w:tblCellMar>
        <w:tblLook w:val="0000" w:firstRow="0" w:lastRow="0" w:firstColumn="0" w:lastColumn="0" w:noHBand="0" w:noVBand="0"/>
      </w:tblPr>
      <w:tblGrid>
        <w:gridCol w:w="1368"/>
        <w:gridCol w:w="1131"/>
        <w:gridCol w:w="1479"/>
        <w:gridCol w:w="5580"/>
      </w:tblGrid>
      <w:tr w:rsidR="002D2741" w:rsidRPr="00622971" w14:paraId="76FFE09E" w14:textId="77777777" w:rsidTr="00904AB1">
        <w:trPr>
          <w:cantSplit/>
          <w:jc w:val="center"/>
        </w:trPr>
        <w:tc>
          <w:tcPr>
            <w:tcW w:w="1368" w:type="dxa"/>
            <w:tcBorders>
              <w:top w:val="single" w:sz="6" w:space="0" w:color="auto"/>
              <w:left w:val="single" w:sz="6" w:space="0" w:color="auto"/>
            </w:tcBorders>
            <w:vAlign w:val="center"/>
          </w:tcPr>
          <w:p w14:paraId="354FDCEA" w14:textId="77777777" w:rsidR="002D2741" w:rsidRPr="00622971" w:rsidRDefault="002D2741" w:rsidP="00C7124A">
            <w:pPr>
              <w:pStyle w:val="TableText"/>
              <w:jc w:val="center"/>
              <w:rPr>
                <w:rFonts w:cs="Arial"/>
                <w:b/>
                <w:bCs/>
              </w:rPr>
            </w:pPr>
            <w:r w:rsidRPr="00622971">
              <w:rPr>
                <w:rFonts w:cs="Arial"/>
                <w:b/>
                <w:bCs/>
              </w:rPr>
              <w:t>Status</w:t>
            </w:r>
          </w:p>
          <w:p w14:paraId="53DAD054" w14:textId="77777777" w:rsidR="00520EFF" w:rsidRPr="00622971" w:rsidRDefault="002D2741" w:rsidP="00C7124A">
            <w:pPr>
              <w:pStyle w:val="TableText"/>
              <w:jc w:val="center"/>
              <w:rPr>
                <w:rFonts w:cs="Arial"/>
                <w:b/>
                <w:bCs/>
              </w:rPr>
            </w:pPr>
            <w:r w:rsidRPr="00622971">
              <w:rPr>
                <w:rFonts w:cs="Arial"/>
                <w:b/>
                <w:bCs/>
              </w:rPr>
              <w:t>(</w:t>
            </w:r>
            <w:r w:rsidR="00520EFF" w:rsidRPr="00622971">
              <w:rPr>
                <w:rFonts w:cs="Arial"/>
                <w:b/>
                <w:bCs/>
              </w:rPr>
              <w:t>Preliminary/</w:t>
            </w:r>
          </w:p>
          <w:p w14:paraId="0C76FFC2" w14:textId="77777777" w:rsidR="002D2741" w:rsidRPr="00622971" w:rsidRDefault="002D2741" w:rsidP="00C7124A">
            <w:pPr>
              <w:pStyle w:val="TableText"/>
              <w:jc w:val="center"/>
              <w:rPr>
                <w:rFonts w:cs="Arial"/>
                <w:b/>
                <w:bCs/>
              </w:rPr>
            </w:pPr>
            <w:r w:rsidRPr="00622971">
              <w:rPr>
                <w:rFonts w:cs="Arial"/>
                <w:b/>
                <w:bCs/>
              </w:rPr>
              <w:t>Baseline/</w:t>
            </w:r>
          </w:p>
          <w:p w14:paraId="4C3E75C4" w14:textId="77777777" w:rsidR="002D2741" w:rsidRPr="00622971" w:rsidRDefault="002D2741" w:rsidP="00C7124A">
            <w:pPr>
              <w:pStyle w:val="TableText"/>
              <w:jc w:val="center"/>
              <w:rPr>
                <w:rFonts w:cs="Arial"/>
                <w:b/>
                <w:bCs/>
              </w:rPr>
            </w:pPr>
            <w:r w:rsidRPr="00622971">
              <w:rPr>
                <w:rFonts w:cs="Arial"/>
                <w:b/>
                <w:bCs/>
              </w:rPr>
              <w:t>Revision/</w:t>
            </w:r>
          </w:p>
          <w:p w14:paraId="1338B433" w14:textId="77777777" w:rsidR="002D2741" w:rsidRPr="00622971" w:rsidRDefault="002D2741" w:rsidP="00C7124A">
            <w:pPr>
              <w:pStyle w:val="TableText"/>
              <w:jc w:val="center"/>
              <w:rPr>
                <w:rFonts w:cs="Arial"/>
                <w:b/>
                <w:bCs/>
              </w:rPr>
            </w:pPr>
            <w:r w:rsidRPr="00622971">
              <w:rPr>
                <w:rFonts w:cs="Arial"/>
                <w:b/>
                <w:bCs/>
              </w:rPr>
              <w:t>Canceled)</w:t>
            </w:r>
          </w:p>
        </w:tc>
        <w:tc>
          <w:tcPr>
            <w:tcW w:w="1131" w:type="dxa"/>
            <w:tcBorders>
              <w:top w:val="single" w:sz="6" w:space="0" w:color="auto"/>
            </w:tcBorders>
            <w:vAlign w:val="center"/>
          </w:tcPr>
          <w:p w14:paraId="0165D3C2" w14:textId="77777777" w:rsidR="002D2741" w:rsidRPr="00622971" w:rsidRDefault="002D2741" w:rsidP="00C7124A">
            <w:pPr>
              <w:pStyle w:val="TableText"/>
              <w:jc w:val="center"/>
              <w:rPr>
                <w:rFonts w:cs="Arial"/>
                <w:b/>
                <w:bCs/>
              </w:rPr>
            </w:pPr>
            <w:r w:rsidRPr="00622971">
              <w:rPr>
                <w:rFonts w:cs="Arial"/>
                <w:b/>
                <w:bCs/>
              </w:rPr>
              <w:t>Document</w:t>
            </w:r>
          </w:p>
          <w:p w14:paraId="3A797B0A" w14:textId="77777777" w:rsidR="002D2741" w:rsidRPr="00622971" w:rsidRDefault="00C82F74" w:rsidP="00C7124A">
            <w:pPr>
              <w:pStyle w:val="TableText"/>
              <w:jc w:val="center"/>
              <w:rPr>
                <w:rFonts w:cs="Arial"/>
                <w:b/>
                <w:bCs/>
              </w:rPr>
            </w:pPr>
            <w:r w:rsidRPr="00622971">
              <w:rPr>
                <w:rFonts w:cs="Arial"/>
                <w:b/>
                <w:bCs/>
              </w:rPr>
              <w:t>Revision</w:t>
            </w:r>
          </w:p>
        </w:tc>
        <w:tc>
          <w:tcPr>
            <w:tcW w:w="1479" w:type="dxa"/>
            <w:tcBorders>
              <w:top w:val="single" w:sz="6" w:space="0" w:color="auto"/>
            </w:tcBorders>
            <w:vAlign w:val="center"/>
          </w:tcPr>
          <w:p w14:paraId="61720600" w14:textId="77777777" w:rsidR="002D2741" w:rsidRPr="00622971" w:rsidRDefault="002D2741" w:rsidP="00C7124A">
            <w:pPr>
              <w:pStyle w:val="TableText"/>
              <w:jc w:val="center"/>
              <w:rPr>
                <w:rFonts w:cs="Arial"/>
                <w:b/>
                <w:bCs/>
              </w:rPr>
            </w:pPr>
            <w:r w:rsidRPr="00622971">
              <w:rPr>
                <w:rFonts w:cs="Arial"/>
                <w:b/>
                <w:bCs/>
              </w:rPr>
              <w:t>Effective</w:t>
            </w:r>
          </w:p>
          <w:p w14:paraId="6E5D0B5C" w14:textId="77777777" w:rsidR="002D2741" w:rsidRPr="00622971" w:rsidRDefault="002D2741" w:rsidP="00C7124A">
            <w:pPr>
              <w:pStyle w:val="TableText"/>
              <w:jc w:val="center"/>
              <w:rPr>
                <w:rFonts w:cs="Arial"/>
                <w:b/>
                <w:bCs/>
              </w:rPr>
            </w:pPr>
            <w:r w:rsidRPr="00622971">
              <w:rPr>
                <w:rFonts w:cs="Arial"/>
                <w:b/>
                <w:bCs/>
              </w:rPr>
              <w:t>Date</w:t>
            </w:r>
          </w:p>
        </w:tc>
        <w:tc>
          <w:tcPr>
            <w:tcW w:w="5580" w:type="dxa"/>
            <w:tcBorders>
              <w:top w:val="single" w:sz="6" w:space="0" w:color="auto"/>
            </w:tcBorders>
            <w:vAlign w:val="center"/>
          </w:tcPr>
          <w:p w14:paraId="0289AEB4" w14:textId="77777777" w:rsidR="002D2741" w:rsidRPr="00622971" w:rsidRDefault="002D2741" w:rsidP="00C7124A">
            <w:pPr>
              <w:pStyle w:val="TableText"/>
              <w:jc w:val="center"/>
              <w:rPr>
                <w:rFonts w:cs="Arial"/>
                <w:b/>
                <w:bCs/>
              </w:rPr>
            </w:pPr>
            <w:r w:rsidRPr="00622971">
              <w:rPr>
                <w:rFonts w:cs="Arial"/>
                <w:b/>
                <w:bCs/>
              </w:rPr>
              <w:t>Description</w:t>
            </w:r>
          </w:p>
        </w:tc>
      </w:tr>
      <w:tr w:rsidR="00F97605" w:rsidRPr="00622971" w14:paraId="7F94ABC9" w14:textId="77777777" w:rsidTr="00904AB1">
        <w:trPr>
          <w:cantSplit/>
          <w:jc w:val="center"/>
        </w:trPr>
        <w:tc>
          <w:tcPr>
            <w:tcW w:w="1368" w:type="dxa"/>
            <w:tcBorders>
              <w:left w:val="single" w:sz="6" w:space="0" w:color="auto"/>
            </w:tcBorders>
            <w:vAlign w:val="center"/>
          </w:tcPr>
          <w:p w14:paraId="5158F434" w14:textId="6B8B92B3" w:rsidR="00F97605" w:rsidRPr="00E31156" w:rsidRDefault="00F97605" w:rsidP="00D93FCB">
            <w:pPr>
              <w:pStyle w:val="TableText"/>
              <w:jc w:val="center"/>
              <w:rPr>
                <w:rFonts w:cs="Arial"/>
              </w:rPr>
            </w:pPr>
          </w:p>
        </w:tc>
        <w:tc>
          <w:tcPr>
            <w:tcW w:w="1131" w:type="dxa"/>
            <w:vAlign w:val="center"/>
          </w:tcPr>
          <w:p w14:paraId="5C9D4189" w14:textId="00D44C9B" w:rsidR="00F97605" w:rsidRPr="00E31156" w:rsidRDefault="00F97605" w:rsidP="00D93FCB">
            <w:pPr>
              <w:pStyle w:val="TableText"/>
              <w:jc w:val="center"/>
              <w:rPr>
                <w:rFonts w:cs="Arial"/>
              </w:rPr>
            </w:pPr>
          </w:p>
        </w:tc>
        <w:tc>
          <w:tcPr>
            <w:tcW w:w="1479" w:type="dxa"/>
            <w:vAlign w:val="center"/>
          </w:tcPr>
          <w:p w14:paraId="17E80C06" w14:textId="5264D1DF" w:rsidR="00F97605" w:rsidRPr="00E31156" w:rsidRDefault="00F97605" w:rsidP="00D93FCB">
            <w:pPr>
              <w:pStyle w:val="TableText"/>
              <w:jc w:val="center"/>
              <w:rPr>
                <w:rFonts w:cs="Arial"/>
              </w:rPr>
            </w:pPr>
          </w:p>
        </w:tc>
        <w:tc>
          <w:tcPr>
            <w:tcW w:w="5580" w:type="dxa"/>
            <w:vAlign w:val="center"/>
          </w:tcPr>
          <w:p w14:paraId="3C220132" w14:textId="01AFDAAD" w:rsidR="00F97605" w:rsidRPr="00E31156" w:rsidRDefault="00F97605" w:rsidP="00D93FCB">
            <w:pPr>
              <w:pStyle w:val="TableText"/>
              <w:rPr>
                <w:rFonts w:cs="Arial"/>
              </w:rPr>
            </w:pPr>
          </w:p>
        </w:tc>
      </w:tr>
      <w:tr w:rsidR="00F97605" w:rsidRPr="00622971" w14:paraId="30CC6DA4" w14:textId="77777777" w:rsidTr="00904AB1">
        <w:trPr>
          <w:cantSplit/>
          <w:jc w:val="center"/>
        </w:trPr>
        <w:tc>
          <w:tcPr>
            <w:tcW w:w="1368" w:type="dxa"/>
            <w:tcBorders>
              <w:left w:val="single" w:sz="6" w:space="0" w:color="auto"/>
            </w:tcBorders>
            <w:vAlign w:val="center"/>
          </w:tcPr>
          <w:p w14:paraId="058F28F2" w14:textId="77777777" w:rsidR="00F97605" w:rsidRPr="00622971" w:rsidRDefault="00F97605" w:rsidP="00D93FCB">
            <w:pPr>
              <w:pStyle w:val="TableText"/>
              <w:jc w:val="center"/>
              <w:rPr>
                <w:rFonts w:cs="Arial"/>
                <w:color w:val="FF0000"/>
              </w:rPr>
            </w:pPr>
          </w:p>
        </w:tc>
        <w:tc>
          <w:tcPr>
            <w:tcW w:w="1131" w:type="dxa"/>
            <w:vAlign w:val="center"/>
          </w:tcPr>
          <w:p w14:paraId="6022872E" w14:textId="77777777" w:rsidR="00F97605" w:rsidRPr="00622971" w:rsidRDefault="00F97605" w:rsidP="00D93FCB">
            <w:pPr>
              <w:pStyle w:val="TableText"/>
              <w:jc w:val="center"/>
              <w:rPr>
                <w:rFonts w:cs="Arial"/>
                <w:color w:val="FF0000"/>
              </w:rPr>
            </w:pPr>
          </w:p>
        </w:tc>
        <w:tc>
          <w:tcPr>
            <w:tcW w:w="1479" w:type="dxa"/>
            <w:vAlign w:val="center"/>
          </w:tcPr>
          <w:p w14:paraId="27A8E38D" w14:textId="496411E0" w:rsidR="00F97605" w:rsidRPr="008239E7" w:rsidRDefault="00423996" w:rsidP="00D93FCB">
            <w:pPr>
              <w:pStyle w:val="TableText"/>
              <w:jc w:val="center"/>
              <w:rPr>
                <w:rFonts w:cs="Arial"/>
              </w:rPr>
            </w:pPr>
            <w:r w:rsidRPr="008239E7">
              <w:rPr>
                <w:rFonts w:cs="Arial"/>
              </w:rPr>
              <w:t>12/01/2014</w:t>
            </w:r>
          </w:p>
        </w:tc>
        <w:tc>
          <w:tcPr>
            <w:tcW w:w="5580" w:type="dxa"/>
            <w:vAlign w:val="center"/>
          </w:tcPr>
          <w:p w14:paraId="152E6B05" w14:textId="1F0EA7F4" w:rsidR="00F97605" w:rsidRPr="008239E7" w:rsidRDefault="00423996" w:rsidP="00D93FCB">
            <w:pPr>
              <w:pStyle w:val="TableText"/>
              <w:rPr>
                <w:rFonts w:cs="Arial"/>
              </w:rPr>
            </w:pPr>
            <w:r w:rsidRPr="008239E7">
              <w:rPr>
                <w:rFonts w:cs="Arial"/>
              </w:rPr>
              <w:t>Early version of document.</w:t>
            </w:r>
          </w:p>
        </w:tc>
      </w:tr>
      <w:tr w:rsidR="00423996" w:rsidRPr="00622971" w14:paraId="4ABA9D4A" w14:textId="77777777" w:rsidTr="00904AB1">
        <w:trPr>
          <w:cantSplit/>
          <w:jc w:val="center"/>
        </w:trPr>
        <w:tc>
          <w:tcPr>
            <w:tcW w:w="1368" w:type="dxa"/>
            <w:tcBorders>
              <w:left w:val="single" w:sz="6" w:space="0" w:color="auto"/>
            </w:tcBorders>
            <w:vAlign w:val="center"/>
          </w:tcPr>
          <w:p w14:paraId="2D9709B7" w14:textId="3D15C975" w:rsidR="00423996" w:rsidRPr="00622971" w:rsidRDefault="00423996" w:rsidP="00423996">
            <w:pPr>
              <w:pStyle w:val="TableText"/>
              <w:jc w:val="center"/>
              <w:rPr>
                <w:rFonts w:cs="Arial"/>
              </w:rPr>
            </w:pPr>
            <w:r>
              <w:rPr>
                <w:rFonts w:cs="Arial"/>
              </w:rPr>
              <w:t>1</w:t>
            </w:r>
          </w:p>
        </w:tc>
        <w:tc>
          <w:tcPr>
            <w:tcW w:w="1131" w:type="dxa"/>
            <w:vAlign w:val="center"/>
          </w:tcPr>
          <w:p w14:paraId="165C82DB" w14:textId="07DE6553" w:rsidR="00423996" w:rsidRPr="00622971" w:rsidRDefault="00423996" w:rsidP="00423996">
            <w:pPr>
              <w:pStyle w:val="TableText"/>
              <w:jc w:val="center"/>
              <w:rPr>
                <w:rFonts w:cs="Arial"/>
              </w:rPr>
            </w:pPr>
            <w:r>
              <w:rPr>
                <w:rFonts w:cs="Arial"/>
              </w:rPr>
              <w:t>2</w:t>
            </w:r>
          </w:p>
        </w:tc>
        <w:tc>
          <w:tcPr>
            <w:tcW w:w="1479" w:type="dxa"/>
            <w:vAlign w:val="center"/>
          </w:tcPr>
          <w:p w14:paraId="7614C912" w14:textId="52E6C6EE" w:rsidR="00423996" w:rsidRPr="00622971" w:rsidRDefault="00D501A9" w:rsidP="00423996">
            <w:pPr>
              <w:pStyle w:val="TableText"/>
              <w:jc w:val="center"/>
              <w:rPr>
                <w:rFonts w:cs="Arial"/>
              </w:rPr>
            </w:pPr>
            <w:ins w:id="34" w:author="Perrine, Martin L. (GSFC-5670)" w:date="2016-08-30T14:37:00Z">
              <w:r>
                <w:rPr>
                  <w:rFonts w:cs="Arial"/>
                </w:rPr>
                <w:t>9</w:t>
              </w:r>
            </w:ins>
            <w:del w:id="35" w:author="Perrine, Martin L. (GSFC-5670)" w:date="2016-08-30T14:37:00Z">
              <w:r w:rsidR="00E15036" w:rsidDel="005B1DCB">
                <w:rPr>
                  <w:rFonts w:cs="Arial"/>
                </w:rPr>
                <w:delText>7</w:delText>
              </w:r>
            </w:del>
            <w:r w:rsidR="00E15036">
              <w:rPr>
                <w:rFonts w:cs="Arial"/>
              </w:rPr>
              <w:t>/</w:t>
            </w:r>
            <w:ins w:id="36" w:author="Perrine, Martin L. (GSFC-5670)" w:date="2016-08-30T14:37:00Z">
              <w:r>
                <w:rPr>
                  <w:rFonts w:cs="Arial"/>
                </w:rPr>
                <w:t>13</w:t>
              </w:r>
            </w:ins>
            <w:del w:id="37" w:author="Perrine, Martin L. (GSFC-5670)" w:date="2016-08-30T14:37:00Z">
              <w:r w:rsidR="00E15036" w:rsidDel="005B1DCB">
                <w:rPr>
                  <w:rFonts w:cs="Arial"/>
                </w:rPr>
                <w:delText>07</w:delText>
              </w:r>
            </w:del>
            <w:r w:rsidR="00423996">
              <w:rPr>
                <w:rFonts w:cs="Arial"/>
              </w:rPr>
              <w:t>/16</w:t>
            </w:r>
          </w:p>
        </w:tc>
        <w:tc>
          <w:tcPr>
            <w:tcW w:w="5580" w:type="dxa"/>
            <w:vAlign w:val="center"/>
          </w:tcPr>
          <w:p w14:paraId="1672BC9D" w14:textId="77BFA4BD" w:rsidR="00423996" w:rsidRPr="00622971" w:rsidRDefault="00423996" w:rsidP="00AE198C">
            <w:pPr>
              <w:pStyle w:val="TableText"/>
              <w:rPr>
                <w:rFonts w:cs="Arial"/>
              </w:rPr>
            </w:pPr>
            <w:r>
              <w:rPr>
                <w:rFonts w:cs="Arial"/>
              </w:rPr>
              <w:t xml:space="preserve">Second Rev based on 2012 version.  Updated </w:t>
            </w:r>
            <w:del w:id="38" w:author="Perrine, Martin L. (GSFC-5670)" w:date="2016-08-30T14:37:00Z">
              <w:r w:rsidDel="005B1DCB">
                <w:rPr>
                  <w:rFonts w:cs="Arial"/>
                </w:rPr>
                <w:delText xml:space="preserve">in lab </w:delText>
              </w:r>
            </w:del>
            <w:r>
              <w:rPr>
                <w:rFonts w:cs="Arial"/>
              </w:rPr>
              <w:t xml:space="preserve">procedures.  Changed document reference from </w:t>
            </w:r>
            <w:r w:rsidRPr="008602F0">
              <w:t>SCNS-NEN-</w:t>
            </w:r>
            <w:r>
              <w:t>PLAN</w:t>
            </w:r>
            <w:r w:rsidRPr="008602F0">
              <w:t>-0001</w:t>
            </w:r>
            <w:r>
              <w:t xml:space="preserve"> </w:t>
            </w:r>
            <w:r>
              <w:rPr>
                <w:rFonts w:cs="Arial"/>
              </w:rPr>
              <w:t xml:space="preserve">to </w:t>
            </w:r>
            <w:del w:id="39" w:author="Perrine, Martin L. (GSFC-5670)" w:date="2016-09-13T14:29:00Z">
              <w:r w:rsidRPr="008602F0" w:rsidDel="00055AC4">
                <w:delText>NEN</w:delText>
              </w:r>
              <w:r w:rsidDel="00055AC4">
                <w:delText>G</w:delText>
              </w:r>
            </w:del>
            <w:ins w:id="40" w:author="Perrine, Martin L. (GSFC-5670)" w:date="2016-09-13T16:48:00Z">
              <w:r w:rsidR="00AE198C">
                <w:t>NENG</w:t>
              </w:r>
            </w:ins>
            <w:r w:rsidRPr="008602F0">
              <w:t>-</w:t>
            </w:r>
            <w:r>
              <w:t>TP</w:t>
            </w:r>
            <w:r w:rsidRPr="008602F0">
              <w:t>-000</w:t>
            </w:r>
            <w:r>
              <w:t>2 also changed file names to avoid confusion with the test plan document and for agreement with the document tree.</w:t>
            </w:r>
          </w:p>
        </w:tc>
      </w:tr>
      <w:tr w:rsidR="00423996" w:rsidRPr="00622971" w14:paraId="1E928DBC" w14:textId="77777777" w:rsidTr="00904AB1">
        <w:trPr>
          <w:cantSplit/>
          <w:jc w:val="center"/>
        </w:trPr>
        <w:tc>
          <w:tcPr>
            <w:tcW w:w="1368" w:type="dxa"/>
            <w:tcBorders>
              <w:left w:val="single" w:sz="6" w:space="0" w:color="auto"/>
            </w:tcBorders>
            <w:vAlign w:val="center"/>
          </w:tcPr>
          <w:p w14:paraId="7430F9F2" w14:textId="77777777" w:rsidR="00423996" w:rsidRPr="00622971" w:rsidRDefault="00423996" w:rsidP="00423996">
            <w:pPr>
              <w:pStyle w:val="TableText"/>
              <w:jc w:val="center"/>
              <w:rPr>
                <w:rFonts w:cs="Arial"/>
              </w:rPr>
            </w:pPr>
          </w:p>
        </w:tc>
        <w:tc>
          <w:tcPr>
            <w:tcW w:w="1131" w:type="dxa"/>
            <w:vAlign w:val="center"/>
          </w:tcPr>
          <w:p w14:paraId="15F19F7E" w14:textId="77777777" w:rsidR="00423996" w:rsidRPr="00622971" w:rsidRDefault="00423996" w:rsidP="00423996">
            <w:pPr>
              <w:pStyle w:val="TableText"/>
              <w:jc w:val="center"/>
              <w:rPr>
                <w:rFonts w:cs="Arial"/>
              </w:rPr>
            </w:pPr>
          </w:p>
        </w:tc>
        <w:tc>
          <w:tcPr>
            <w:tcW w:w="1479" w:type="dxa"/>
            <w:vAlign w:val="center"/>
          </w:tcPr>
          <w:p w14:paraId="718071DF" w14:textId="77777777" w:rsidR="00423996" w:rsidRPr="00622971" w:rsidRDefault="00423996" w:rsidP="00423996">
            <w:pPr>
              <w:pStyle w:val="TableText"/>
              <w:jc w:val="center"/>
              <w:rPr>
                <w:rFonts w:cs="Arial"/>
              </w:rPr>
            </w:pPr>
          </w:p>
        </w:tc>
        <w:tc>
          <w:tcPr>
            <w:tcW w:w="5580" w:type="dxa"/>
            <w:vAlign w:val="center"/>
          </w:tcPr>
          <w:p w14:paraId="679D74B1" w14:textId="1D35CB00" w:rsidR="00423996" w:rsidRPr="00622971" w:rsidRDefault="00AE198C" w:rsidP="00423996">
            <w:pPr>
              <w:pStyle w:val="TableText"/>
              <w:rPr>
                <w:rFonts w:cs="Arial"/>
              </w:rPr>
            </w:pPr>
            <w:ins w:id="41" w:author="Perrine, Martin L. (GSFC-5670)" w:date="2016-09-13T16:48:00Z">
              <w:r>
                <w:rPr>
                  <w:rFonts w:cs="Arial"/>
                </w:rPr>
                <w:t>Updated to apply to DAPHNE</w:t>
              </w:r>
            </w:ins>
          </w:p>
        </w:tc>
      </w:tr>
      <w:tr w:rsidR="00423996" w:rsidRPr="00622971" w14:paraId="59ED781E" w14:textId="77777777" w:rsidTr="00904AB1">
        <w:trPr>
          <w:cantSplit/>
          <w:jc w:val="center"/>
        </w:trPr>
        <w:tc>
          <w:tcPr>
            <w:tcW w:w="1368" w:type="dxa"/>
            <w:tcBorders>
              <w:left w:val="single" w:sz="6" w:space="0" w:color="auto"/>
            </w:tcBorders>
            <w:vAlign w:val="center"/>
          </w:tcPr>
          <w:p w14:paraId="77541A31" w14:textId="77777777" w:rsidR="00423996" w:rsidRPr="00622971" w:rsidRDefault="00423996" w:rsidP="00423996">
            <w:pPr>
              <w:pStyle w:val="TableText"/>
              <w:jc w:val="center"/>
              <w:rPr>
                <w:rFonts w:cs="Arial"/>
              </w:rPr>
            </w:pPr>
          </w:p>
        </w:tc>
        <w:tc>
          <w:tcPr>
            <w:tcW w:w="1131" w:type="dxa"/>
            <w:vAlign w:val="center"/>
          </w:tcPr>
          <w:p w14:paraId="707DD324" w14:textId="77777777" w:rsidR="00423996" w:rsidRPr="00622971" w:rsidRDefault="00423996" w:rsidP="00423996">
            <w:pPr>
              <w:pStyle w:val="TableText"/>
              <w:jc w:val="center"/>
              <w:rPr>
                <w:rFonts w:cs="Arial"/>
              </w:rPr>
            </w:pPr>
          </w:p>
        </w:tc>
        <w:tc>
          <w:tcPr>
            <w:tcW w:w="1479" w:type="dxa"/>
            <w:vAlign w:val="center"/>
          </w:tcPr>
          <w:p w14:paraId="261A0A56" w14:textId="77777777" w:rsidR="00423996" w:rsidRPr="00622971" w:rsidRDefault="00423996" w:rsidP="00423996">
            <w:pPr>
              <w:pStyle w:val="TableText"/>
              <w:jc w:val="center"/>
              <w:rPr>
                <w:rFonts w:cs="Arial"/>
              </w:rPr>
            </w:pPr>
          </w:p>
        </w:tc>
        <w:tc>
          <w:tcPr>
            <w:tcW w:w="5580" w:type="dxa"/>
            <w:vAlign w:val="center"/>
          </w:tcPr>
          <w:p w14:paraId="500B3B44" w14:textId="77777777" w:rsidR="00423996" w:rsidRPr="00622971" w:rsidRDefault="00423996" w:rsidP="00423996">
            <w:pPr>
              <w:pStyle w:val="TableText"/>
              <w:rPr>
                <w:rFonts w:cs="Arial"/>
              </w:rPr>
            </w:pPr>
          </w:p>
        </w:tc>
      </w:tr>
      <w:tr w:rsidR="00423996" w:rsidRPr="00622971" w14:paraId="0B5D7757" w14:textId="77777777" w:rsidTr="00904AB1">
        <w:trPr>
          <w:cantSplit/>
          <w:jc w:val="center"/>
        </w:trPr>
        <w:tc>
          <w:tcPr>
            <w:tcW w:w="1368" w:type="dxa"/>
            <w:tcBorders>
              <w:left w:val="single" w:sz="6" w:space="0" w:color="auto"/>
            </w:tcBorders>
            <w:vAlign w:val="center"/>
          </w:tcPr>
          <w:p w14:paraId="0625FDA1" w14:textId="77777777" w:rsidR="00423996" w:rsidRPr="00622971" w:rsidRDefault="00423996" w:rsidP="00423996">
            <w:pPr>
              <w:pStyle w:val="TableText"/>
              <w:jc w:val="center"/>
              <w:rPr>
                <w:rFonts w:cs="Arial"/>
              </w:rPr>
            </w:pPr>
          </w:p>
        </w:tc>
        <w:tc>
          <w:tcPr>
            <w:tcW w:w="1131" w:type="dxa"/>
            <w:vAlign w:val="center"/>
          </w:tcPr>
          <w:p w14:paraId="7A7FBE16" w14:textId="77777777" w:rsidR="00423996" w:rsidRPr="00622971" w:rsidRDefault="00423996" w:rsidP="00423996">
            <w:pPr>
              <w:pStyle w:val="TableText"/>
              <w:jc w:val="center"/>
              <w:rPr>
                <w:rFonts w:cs="Arial"/>
              </w:rPr>
            </w:pPr>
          </w:p>
        </w:tc>
        <w:tc>
          <w:tcPr>
            <w:tcW w:w="1479" w:type="dxa"/>
            <w:vAlign w:val="center"/>
          </w:tcPr>
          <w:p w14:paraId="11AC3F77" w14:textId="77777777" w:rsidR="00423996" w:rsidRPr="00622971" w:rsidRDefault="00423996" w:rsidP="00423996">
            <w:pPr>
              <w:pStyle w:val="TableText"/>
              <w:jc w:val="center"/>
              <w:rPr>
                <w:rFonts w:cs="Arial"/>
              </w:rPr>
            </w:pPr>
          </w:p>
        </w:tc>
        <w:tc>
          <w:tcPr>
            <w:tcW w:w="5580" w:type="dxa"/>
            <w:vAlign w:val="center"/>
          </w:tcPr>
          <w:p w14:paraId="180B7A3F" w14:textId="77777777" w:rsidR="00423996" w:rsidRPr="00622971" w:rsidRDefault="00423996" w:rsidP="00423996">
            <w:pPr>
              <w:pStyle w:val="TableText"/>
              <w:rPr>
                <w:rFonts w:cs="Arial"/>
              </w:rPr>
            </w:pPr>
          </w:p>
        </w:tc>
      </w:tr>
      <w:tr w:rsidR="00423996" w:rsidRPr="00622971" w14:paraId="43391AC2" w14:textId="77777777" w:rsidTr="00904AB1">
        <w:trPr>
          <w:cantSplit/>
          <w:jc w:val="center"/>
        </w:trPr>
        <w:tc>
          <w:tcPr>
            <w:tcW w:w="1368" w:type="dxa"/>
            <w:tcBorders>
              <w:left w:val="single" w:sz="6" w:space="0" w:color="auto"/>
            </w:tcBorders>
            <w:vAlign w:val="center"/>
          </w:tcPr>
          <w:p w14:paraId="1BB7FDC7" w14:textId="77777777" w:rsidR="00423996" w:rsidRPr="00622971" w:rsidRDefault="00423996" w:rsidP="00423996">
            <w:pPr>
              <w:pStyle w:val="TableText"/>
              <w:jc w:val="center"/>
              <w:rPr>
                <w:rFonts w:cs="Arial"/>
              </w:rPr>
            </w:pPr>
          </w:p>
        </w:tc>
        <w:tc>
          <w:tcPr>
            <w:tcW w:w="1131" w:type="dxa"/>
            <w:vAlign w:val="center"/>
          </w:tcPr>
          <w:p w14:paraId="7C8F8578" w14:textId="77777777" w:rsidR="00423996" w:rsidRPr="00622971" w:rsidRDefault="00423996" w:rsidP="00423996">
            <w:pPr>
              <w:pStyle w:val="TableText"/>
              <w:jc w:val="center"/>
              <w:rPr>
                <w:rFonts w:cs="Arial"/>
              </w:rPr>
            </w:pPr>
          </w:p>
        </w:tc>
        <w:tc>
          <w:tcPr>
            <w:tcW w:w="1479" w:type="dxa"/>
            <w:vAlign w:val="center"/>
          </w:tcPr>
          <w:p w14:paraId="2900460E" w14:textId="77777777" w:rsidR="00423996" w:rsidRPr="00622971" w:rsidRDefault="00423996" w:rsidP="00423996">
            <w:pPr>
              <w:pStyle w:val="TableText"/>
              <w:jc w:val="center"/>
              <w:rPr>
                <w:rFonts w:cs="Arial"/>
              </w:rPr>
            </w:pPr>
          </w:p>
        </w:tc>
        <w:tc>
          <w:tcPr>
            <w:tcW w:w="5580" w:type="dxa"/>
            <w:vAlign w:val="center"/>
          </w:tcPr>
          <w:p w14:paraId="0A8C4B80" w14:textId="77777777" w:rsidR="00423996" w:rsidRPr="00622971" w:rsidRDefault="00423996" w:rsidP="00423996">
            <w:pPr>
              <w:pStyle w:val="TableText"/>
              <w:rPr>
                <w:rFonts w:cs="Arial"/>
              </w:rPr>
            </w:pPr>
          </w:p>
        </w:tc>
      </w:tr>
      <w:tr w:rsidR="00423996" w:rsidRPr="00622971" w14:paraId="79F49F5C" w14:textId="77777777" w:rsidTr="00904AB1">
        <w:trPr>
          <w:cantSplit/>
          <w:jc w:val="center"/>
        </w:trPr>
        <w:tc>
          <w:tcPr>
            <w:tcW w:w="1368" w:type="dxa"/>
            <w:tcBorders>
              <w:left w:val="single" w:sz="6" w:space="0" w:color="auto"/>
            </w:tcBorders>
            <w:vAlign w:val="center"/>
          </w:tcPr>
          <w:p w14:paraId="00C4533B" w14:textId="77777777" w:rsidR="00423996" w:rsidRPr="00622971" w:rsidRDefault="00423996" w:rsidP="00423996">
            <w:pPr>
              <w:pStyle w:val="TableText"/>
              <w:jc w:val="center"/>
              <w:rPr>
                <w:rFonts w:cs="Arial"/>
              </w:rPr>
            </w:pPr>
          </w:p>
        </w:tc>
        <w:tc>
          <w:tcPr>
            <w:tcW w:w="1131" w:type="dxa"/>
            <w:vAlign w:val="center"/>
          </w:tcPr>
          <w:p w14:paraId="06B9AE3E" w14:textId="77777777" w:rsidR="00423996" w:rsidRPr="00622971" w:rsidRDefault="00423996" w:rsidP="00423996">
            <w:pPr>
              <w:pStyle w:val="TableText"/>
              <w:jc w:val="center"/>
              <w:rPr>
                <w:rFonts w:cs="Arial"/>
              </w:rPr>
            </w:pPr>
          </w:p>
        </w:tc>
        <w:tc>
          <w:tcPr>
            <w:tcW w:w="1479" w:type="dxa"/>
            <w:vAlign w:val="center"/>
          </w:tcPr>
          <w:p w14:paraId="1C5E2FA8" w14:textId="77777777" w:rsidR="00423996" w:rsidRPr="00622971" w:rsidRDefault="00423996" w:rsidP="00423996">
            <w:pPr>
              <w:pStyle w:val="TableText"/>
              <w:jc w:val="center"/>
              <w:rPr>
                <w:rFonts w:cs="Arial"/>
              </w:rPr>
            </w:pPr>
          </w:p>
        </w:tc>
        <w:tc>
          <w:tcPr>
            <w:tcW w:w="5580" w:type="dxa"/>
            <w:vAlign w:val="center"/>
          </w:tcPr>
          <w:p w14:paraId="645708AC" w14:textId="77777777" w:rsidR="00423996" w:rsidRPr="00622971" w:rsidRDefault="00423996" w:rsidP="00423996">
            <w:pPr>
              <w:pStyle w:val="TableText"/>
              <w:rPr>
                <w:rFonts w:cs="Arial"/>
              </w:rPr>
            </w:pPr>
          </w:p>
        </w:tc>
      </w:tr>
      <w:tr w:rsidR="00423996" w:rsidRPr="00622971" w14:paraId="0E6AE756" w14:textId="77777777" w:rsidTr="00904AB1">
        <w:trPr>
          <w:cantSplit/>
          <w:jc w:val="center"/>
        </w:trPr>
        <w:tc>
          <w:tcPr>
            <w:tcW w:w="1368" w:type="dxa"/>
            <w:tcBorders>
              <w:left w:val="single" w:sz="6" w:space="0" w:color="auto"/>
            </w:tcBorders>
            <w:vAlign w:val="center"/>
          </w:tcPr>
          <w:p w14:paraId="38929218" w14:textId="77777777" w:rsidR="00423996" w:rsidRPr="00622971" w:rsidRDefault="00423996" w:rsidP="00423996">
            <w:pPr>
              <w:pStyle w:val="TableText"/>
              <w:jc w:val="center"/>
              <w:rPr>
                <w:rFonts w:cs="Arial"/>
              </w:rPr>
            </w:pPr>
          </w:p>
        </w:tc>
        <w:tc>
          <w:tcPr>
            <w:tcW w:w="1131" w:type="dxa"/>
            <w:vAlign w:val="center"/>
          </w:tcPr>
          <w:p w14:paraId="69FB7E5B" w14:textId="77777777" w:rsidR="00423996" w:rsidRPr="00622971" w:rsidRDefault="00423996" w:rsidP="00423996">
            <w:pPr>
              <w:pStyle w:val="TableText"/>
              <w:jc w:val="center"/>
              <w:rPr>
                <w:rFonts w:cs="Arial"/>
              </w:rPr>
            </w:pPr>
          </w:p>
        </w:tc>
        <w:tc>
          <w:tcPr>
            <w:tcW w:w="1479" w:type="dxa"/>
            <w:vAlign w:val="center"/>
          </w:tcPr>
          <w:p w14:paraId="702B4884" w14:textId="77777777" w:rsidR="00423996" w:rsidRPr="00622971" w:rsidRDefault="00423996" w:rsidP="00423996">
            <w:pPr>
              <w:pStyle w:val="TableText"/>
              <w:jc w:val="center"/>
              <w:rPr>
                <w:rFonts w:cs="Arial"/>
              </w:rPr>
            </w:pPr>
          </w:p>
        </w:tc>
        <w:tc>
          <w:tcPr>
            <w:tcW w:w="5580" w:type="dxa"/>
            <w:vAlign w:val="center"/>
          </w:tcPr>
          <w:p w14:paraId="4789D987" w14:textId="77777777" w:rsidR="00423996" w:rsidRPr="00622971" w:rsidRDefault="00423996" w:rsidP="00423996">
            <w:pPr>
              <w:pStyle w:val="TableText"/>
              <w:rPr>
                <w:rFonts w:cs="Arial"/>
              </w:rPr>
            </w:pPr>
          </w:p>
        </w:tc>
      </w:tr>
      <w:tr w:rsidR="00423996" w:rsidRPr="00622971" w14:paraId="761F9069" w14:textId="77777777" w:rsidTr="00904AB1">
        <w:trPr>
          <w:cantSplit/>
          <w:jc w:val="center"/>
        </w:trPr>
        <w:tc>
          <w:tcPr>
            <w:tcW w:w="1368" w:type="dxa"/>
            <w:tcBorders>
              <w:left w:val="single" w:sz="6" w:space="0" w:color="auto"/>
            </w:tcBorders>
            <w:vAlign w:val="center"/>
          </w:tcPr>
          <w:p w14:paraId="3639992C" w14:textId="77777777" w:rsidR="00423996" w:rsidRPr="00622971" w:rsidRDefault="00423996" w:rsidP="00423996">
            <w:pPr>
              <w:pStyle w:val="TableText"/>
              <w:jc w:val="center"/>
              <w:rPr>
                <w:rFonts w:cs="Arial"/>
              </w:rPr>
            </w:pPr>
          </w:p>
        </w:tc>
        <w:tc>
          <w:tcPr>
            <w:tcW w:w="1131" w:type="dxa"/>
            <w:vAlign w:val="center"/>
          </w:tcPr>
          <w:p w14:paraId="5AB5F909" w14:textId="77777777" w:rsidR="00423996" w:rsidRPr="00622971" w:rsidRDefault="00423996" w:rsidP="00423996">
            <w:pPr>
              <w:pStyle w:val="TableText"/>
              <w:jc w:val="center"/>
              <w:rPr>
                <w:rFonts w:cs="Arial"/>
              </w:rPr>
            </w:pPr>
          </w:p>
        </w:tc>
        <w:tc>
          <w:tcPr>
            <w:tcW w:w="1479" w:type="dxa"/>
            <w:vAlign w:val="center"/>
          </w:tcPr>
          <w:p w14:paraId="121FB620" w14:textId="77777777" w:rsidR="00423996" w:rsidRPr="00622971" w:rsidRDefault="00423996" w:rsidP="00423996">
            <w:pPr>
              <w:pStyle w:val="TableText"/>
              <w:jc w:val="center"/>
              <w:rPr>
                <w:rFonts w:cs="Arial"/>
              </w:rPr>
            </w:pPr>
          </w:p>
        </w:tc>
        <w:tc>
          <w:tcPr>
            <w:tcW w:w="5580" w:type="dxa"/>
            <w:vAlign w:val="center"/>
          </w:tcPr>
          <w:p w14:paraId="659A93A8" w14:textId="77777777" w:rsidR="00423996" w:rsidRPr="00622971" w:rsidRDefault="00423996" w:rsidP="00423996">
            <w:pPr>
              <w:pStyle w:val="TableText"/>
              <w:rPr>
                <w:rFonts w:cs="Arial"/>
              </w:rPr>
            </w:pPr>
          </w:p>
        </w:tc>
      </w:tr>
    </w:tbl>
    <w:p w14:paraId="33F3FA11" w14:textId="77777777" w:rsidR="00BE439E" w:rsidRDefault="00BE439E" w:rsidP="00D23A6D">
      <w:pPr>
        <w:pStyle w:val="BodyText"/>
      </w:pPr>
    </w:p>
    <w:p w14:paraId="31CD23A3" w14:textId="77777777" w:rsidR="002D2741" w:rsidRPr="00C82F74" w:rsidRDefault="004F0930" w:rsidP="002D2741">
      <w:pPr>
        <w:jc w:val="center"/>
        <w:rPr>
          <w:rFonts w:ascii="Arial" w:hAnsi="Arial" w:cs="Arial"/>
          <w:b/>
          <w:sz w:val="28"/>
          <w:szCs w:val="28"/>
        </w:rPr>
      </w:pPr>
      <w:r>
        <w:rPr>
          <w:b/>
          <w:sz w:val="28"/>
          <w:szCs w:val="28"/>
        </w:rPr>
        <w:br w:type="page"/>
      </w:r>
      <w:r w:rsidR="00203945" w:rsidRPr="00C82F74">
        <w:rPr>
          <w:rFonts w:ascii="Arial" w:hAnsi="Arial" w:cs="Arial"/>
          <w:b/>
          <w:sz w:val="28"/>
          <w:szCs w:val="28"/>
        </w:rPr>
        <w:lastRenderedPageBreak/>
        <w:t>SIGNATURE PAGE</w:t>
      </w:r>
    </w:p>
    <w:p w14:paraId="25DCE64E" w14:textId="77777777" w:rsidR="00AE26E6" w:rsidRPr="004F0930" w:rsidRDefault="00AE26E6" w:rsidP="002D2741">
      <w:pPr>
        <w:pStyle w:val="BodyText3"/>
        <w:rPr>
          <w:sz w:val="24"/>
          <w:szCs w:val="24"/>
        </w:rPr>
      </w:pPr>
    </w:p>
    <w:p w14:paraId="267BF9C2" w14:textId="77777777" w:rsidR="00BE439E" w:rsidRPr="00BE439E" w:rsidRDefault="00BE439E" w:rsidP="00BE439E">
      <w:pPr>
        <w:pStyle w:val="ArialText"/>
        <w:tabs>
          <w:tab w:val="left" w:pos="1620"/>
          <w:tab w:val="left" w:pos="5760"/>
          <w:tab w:val="left" w:pos="6480"/>
          <w:tab w:val="left" w:pos="9270"/>
        </w:tabs>
        <w:rPr>
          <w:rFonts w:ascii="Times New Roman" w:hAnsi="Times New Roman"/>
          <w:szCs w:val="24"/>
        </w:rPr>
      </w:pPr>
    </w:p>
    <w:p w14:paraId="7D293C86" w14:textId="77777777" w:rsidR="00BE439E" w:rsidRPr="00C82F74" w:rsidRDefault="00BE439E" w:rsidP="00BE439E">
      <w:pPr>
        <w:pStyle w:val="SignaturePage"/>
        <w:rPr>
          <w:rFonts w:cs="Arial"/>
          <w:b/>
          <w:i/>
          <w:szCs w:val="24"/>
        </w:rPr>
      </w:pPr>
      <w:r w:rsidRPr="00C82F74">
        <w:rPr>
          <w:rFonts w:cs="Arial"/>
          <w:b/>
          <w:i/>
          <w:szCs w:val="24"/>
        </w:rPr>
        <w:t>Prepared By:</w:t>
      </w:r>
    </w:p>
    <w:p w14:paraId="3203D199" w14:textId="77777777" w:rsidR="00BE439E" w:rsidRDefault="00BE439E" w:rsidP="00BE439E">
      <w:pPr>
        <w:pStyle w:val="SignaturePage"/>
        <w:rPr>
          <w:rFonts w:ascii="Times New Roman" w:hAnsi="Times New Roman"/>
          <w:szCs w:val="24"/>
        </w:rPr>
      </w:pPr>
    </w:p>
    <w:p w14:paraId="578CAA3B" w14:textId="77777777" w:rsidR="00237AC9" w:rsidRPr="00BE439E" w:rsidRDefault="00237AC9" w:rsidP="00BE439E">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14D8A4B0" w14:textId="77777777" w:rsidTr="0069374B">
        <w:trPr>
          <w:cantSplit/>
          <w:jc w:val="center"/>
        </w:trPr>
        <w:tc>
          <w:tcPr>
            <w:tcW w:w="5418" w:type="dxa"/>
            <w:vAlign w:val="center"/>
          </w:tcPr>
          <w:p w14:paraId="4A6B767F" w14:textId="77777777" w:rsidR="00CD553F" w:rsidRPr="00CD553F" w:rsidRDefault="00CD553F" w:rsidP="006F57BA">
            <w:pPr>
              <w:pStyle w:val="SignaturePage"/>
              <w:rPr>
                <w:rFonts w:ascii="Times New Roman" w:hAnsi="Times New Roman"/>
                <w:i/>
                <w:szCs w:val="24"/>
              </w:rPr>
            </w:pPr>
          </w:p>
        </w:tc>
        <w:tc>
          <w:tcPr>
            <w:tcW w:w="966" w:type="dxa"/>
            <w:vAlign w:val="center"/>
          </w:tcPr>
          <w:p w14:paraId="17ADB08B" w14:textId="77777777" w:rsidR="00CD553F" w:rsidRPr="00CD553F" w:rsidRDefault="00CD553F" w:rsidP="0093536C">
            <w:pPr>
              <w:pStyle w:val="SignaturePage"/>
              <w:rPr>
                <w:rFonts w:ascii="Times New Roman" w:hAnsi="Times New Roman"/>
                <w:i/>
                <w:szCs w:val="24"/>
              </w:rPr>
            </w:pPr>
          </w:p>
        </w:tc>
        <w:tc>
          <w:tcPr>
            <w:tcW w:w="3192" w:type="dxa"/>
            <w:vAlign w:val="center"/>
          </w:tcPr>
          <w:p w14:paraId="7D5A8621" w14:textId="77777777" w:rsidR="00CD553F" w:rsidRPr="00CD553F" w:rsidRDefault="00CD553F" w:rsidP="0093536C">
            <w:pPr>
              <w:pStyle w:val="SignaturePage"/>
              <w:rPr>
                <w:rFonts w:ascii="Times New Roman" w:hAnsi="Times New Roman"/>
                <w:i/>
                <w:szCs w:val="24"/>
              </w:rPr>
            </w:pPr>
          </w:p>
        </w:tc>
      </w:tr>
      <w:tr w:rsidR="006F57BA" w:rsidRPr="00237871" w14:paraId="1541981F" w14:textId="77777777" w:rsidTr="0069374B">
        <w:trPr>
          <w:cantSplit/>
          <w:jc w:val="center"/>
        </w:trPr>
        <w:tc>
          <w:tcPr>
            <w:tcW w:w="5418" w:type="dxa"/>
            <w:tcBorders>
              <w:top w:val="single" w:sz="4" w:space="0" w:color="000000"/>
            </w:tcBorders>
            <w:vAlign w:val="center"/>
          </w:tcPr>
          <w:p w14:paraId="5632C1C9" w14:textId="56E0E893" w:rsidR="006F57BA" w:rsidRPr="00D260E6" w:rsidRDefault="0037241C" w:rsidP="006F57BA">
            <w:pPr>
              <w:pStyle w:val="SignaturePage"/>
              <w:rPr>
                <w:rFonts w:ascii="Times New Roman" w:hAnsi="Times New Roman"/>
                <w:b/>
                <w:szCs w:val="24"/>
              </w:rPr>
            </w:pPr>
            <w:r>
              <w:rPr>
                <w:rFonts w:ascii="Times New Roman" w:hAnsi="Times New Roman"/>
                <w:b/>
                <w:szCs w:val="24"/>
              </w:rPr>
              <w:t>Alimayo Muhammad</w:t>
            </w:r>
          </w:p>
        </w:tc>
        <w:tc>
          <w:tcPr>
            <w:tcW w:w="966" w:type="dxa"/>
            <w:vAlign w:val="center"/>
          </w:tcPr>
          <w:p w14:paraId="744131A7" w14:textId="77777777" w:rsidR="006F57BA" w:rsidRPr="00237871" w:rsidRDefault="006F57BA" w:rsidP="0093536C">
            <w:pPr>
              <w:pStyle w:val="SignaturePage"/>
              <w:rPr>
                <w:rFonts w:ascii="Times New Roman" w:hAnsi="Times New Roman"/>
                <w:szCs w:val="24"/>
              </w:rPr>
            </w:pPr>
          </w:p>
        </w:tc>
        <w:tc>
          <w:tcPr>
            <w:tcW w:w="3192" w:type="dxa"/>
            <w:tcBorders>
              <w:top w:val="single" w:sz="4" w:space="0" w:color="000000"/>
            </w:tcBorders>
            <w:vAlign w:val="center"/>
          </w:tcPr>
          <w:p w14:paraId="041ADA9E" w14:textId="77777777" w:rsidR="006F57BA" w:rsidRPr="00237871" w:rsidRDefault="006F57BA" w:rsidP="0093536C">
            <w:pPr>
              <w:pStyle w:val="SignaturePage"/>
              <w:rPr>
                <w:rFonts w:ascii="Times New Roman" w:hAnsi="Times New Roman"/>
                <w:szCs w:val="24"/>
              </w:rPr>
            </w:pPr>
            <w:r w:rsidRPr="00237871">
              <w:rPr>
                <w:rFonts w:ascii="Times New Roman" w:hAnsi="Times New Roman"/>
                <w:szCs w:val="24"/>
              </w:rPr>
              <w:t>Date</w:t>
            </w:r>
          </w:p>
        </w:tc>
      </w:tr>
      <w:tr w:rsidR="006F57BA" w:rsidRPr="00BE439E" w14:paraId="78F03B66" w14:textId="77777777" w:rsidTr="0069374B">
        <w:trPr>
          <w:cantSplit/>
          <w:jc w:val="center"/>
        </w:trPr>
        <w:tc>
          <w:tcPr>
            <w:tcW w:w="5418" w:type="dxa"/>
            <w:vAlign w:val="center"/>
          </w:tcPr>
          <w:p w14:paraId="22F7D624" w14:textId="4AE43E73" w:rsidR="0037241C" w:rsidRPr="0037241C" w:rsidRDefault="0037241C" w:rsidP="0037241C">
            <w:pPr>
              <w:pStyle w:val="SignaturePage"/>
              <w:rPr>
                <w:rFonts w:ascii="Times New Roman" w:hAnsi="Times New Roman"/>
                <w:szCs w:val="24"/>
              </w:rPr>
            </w:pPr>
            <w:del w:id="42" w:author="Perrine, Martin L. (GSFC-5670)" w:date="2016-09-13T14:29:00Z">
              <w:r w:rsidRPr="0037241C" w:rsidDel="00055AC4">
                <w:rPr>
                  <w:rFonts w:ascii="Times New Roman" w:hAnsi="Times New Roman"/>
                  <w:szCs w:val="24"/>
                </w:rPr>
                <w:delText>NENG</w:delText>
              </w:r>
            </w:del>
            <w:ins w:id="43" w:author="Perrine, Martin L. (GSFC-5670)" w:date="2016-09-13T14:29:00Z">
              <w:r w:rsidR="00055AC4">
                <w:rPr>
                  <w:rFonts w:ascii="Times New Roman" w:hAnsi="Times New Roman"/>
                  <w:szCs w:val="24"/>
                </w:rPr>
                <w:t>DAPHNE</w:t>
              </w:r>
            </w:ins>
            <w:r w:rsidRPr="0037241C">
              <w:rPr>
                <w:rFonts w:ascii="Times New Roman" w:hAnsi="Times New Roman"/>
                <w:szCs w:val="24"/>
              </w:rPr>
              <w:t xml:space="preserve"> Lead System Test Engineer</w:t>
            </w:r>
          </w:p>
          <w:p w14:paraId="3D51B847" w14:textId="77777777" w:rsidR="0037241C" w:rsidRDefault="0037241C" w:rsidP="0037241C">
            <w:pPr>
              <w:pStyle w:val="SignaturePage"/>
              <w:rPr>
                <w:rFonts w:ascii="Times New Roman" w:hAnsi="Times New Roman"/>
                <w:szCs w:val="24"/>
              </w:rPr>
            </w:pPr>
            <w:r w:rsidRPr="0037241C">
              <w:rPr>
                <w:rFonts w:ascii="Times New Roman" w:hAnsi="Times New Roman"/>
                <w:szCs w:val="24"/>
              </w:rPr>
              <w:t>NASA Goddard Space Flight Center</w:t>
            </w:r>
          </w:p>
          <w:p w14:paraId="1075A3FF" w14:textId="0BEBB481" w:rsidR="006F57BA" w:rsidRPr="00D260E6" w:rsidRDefault="006F57BA" w:rsidP="0037241C">
            <w:pPr>
              <w:pStyle w:val="SignaturePage"/>
              <w:rPr>
                <w:rFonts w:ascii="Times New Roman" w:hAnsi="Times New Roman"/>
                <w:szCs w:val="24"/>
              </w:rPr>
            </w:pPr>
          </w:p>
        </w:tc>
        <w:tc>
          <w:tcPr>
            <w:tcW w:w="966" w:type="dxa"/>
            <w:vAlign w:val="center"/>
          </w:tcPr>
          <w:p w14:paraId="0C213319" w14:textId="77777777" w:rsidR="006F57BA" w:rsidRPr="00BE439E" w:rsidRDefault="006F57BA" w:rsidP="0093536C">
            <w:pPr>
              <w:pStyle w:val="SignaturePage"/>
              <w:rPr>
                <w:rFonts w:ascii="Times New Roman" w:hAnsi="Times New Roman"/>
                <w:szCs w:val="24"/>
              </w:rPr>
            </w:pPr>
          </w:p>
        </w:tc>
        <w:tc>
          <w:tcPr>
            <w:tcW w:w="3192" w:type="dxa"/>
            <w:vAlign w:val="center"/>
          </w:tcPr>
          <w:p w14:paraId="70B2082B" w14:textId="77777777" w:rsidR="006F57BA" w:rsidRPr="00BE439E" w:rsidRDefault="006F57BA" w:rsidP="0093536C">
            <w:pPr>
              <w:pStyle w:val="SignaturePage"/>
              <w:rPr>
                <w:rFonts w:ascii="Times New Roman" w:hAnsi="Times New Roman"/>
                <w:szCs w:val="24"/>
              </w:rPr>
            </w:pPr>
          </w:p>
        </w:tc>
      </w:tr>
      <w:tr w:rsidR="006F57BA" w:rsidRPr="00BE439E" w14:paraId="6B0EB33D" w14:textId="77777777" w:rsidTr="0069374B">
        <w:trPr>
          <w:cantSplit/>
          <w:jc w:val="center"/>
        </w:trPr>
        <w:tc>
          <w:tcPr>
            <w:tcW w:w="5418" w:type="dxa"/>
            <w:vAlign w:val="center"/>
          </w:tcPr>
          <w:p w14:paraId="3323B9E8" w14:textId="6C78666B" w:rsidR="006F57BA" w:rsidRPr="00D260E6" w:rsidRDefault="006F57BA" w:rsidP="0093536C">
            <w:pPr>
              <w:pStyle w:val="SignaturePage"/>
              <w:rPr>
                <w:rFonts w:ascii="Times New Roman" w:hAnsi="Times New Roman"/>
                <w:szCs w:val="24"/>
              </w:rPr>
            </w:pPr>
          </w:p>
        </w:tc>
        <w:tc>
          <w:tcPr>
            <w:tcW w:w="966" w:type="dxa"/>
            <w:vAlign w:val="center"/>
          </w:tcPr>
          <w:p w14:paraId="7C9FCAE0" w14:textId="77777777" w:rsidR="006F57BA" w:rsidRPr="00BE439E" w:rsidRDefault="006F57BA" w:rsidP="0093536C">
            <w:pPr>
              <w:pStyle w:val="SignaturePage"/>
              <w:rPr>
                <w:rFonts w:ascii="Times New Roman" w:hAnsi="Times New Roman"/>
                <w:szCs w:val="24"/>
              </w:rPr>
            </w:pPr>
          </w:p>
        </w:tc>
        <w:tc>
          <w:tcPr>
            <w:tcW w:w="3192" w:type="dxa"/>
            <w:vAlign w:val="center"/>
          </w:tcPr>
          <w:p w14:paraId="1936EC29" w14:textId="77777777" w:rsidR="006F57BA" w:rsidRPr="00BE439E" w:rsidRDefault="006F57BA" w:rsidP="0093536C">
            <w:pPr>
              <w:pStyle w:val="SignaturePage"/>
              <w:rPr>
                <w:rFonts w:ascii="Times New Roman" w:hAnsi="Times New Roman"/>
                <w:szCs w:val="24"/>
              </w:rPr>
            </w:pPr>
          </w:p>
        </w:tc>
      </w:tr>
    </w:tbl>
    <w:p w14:paraId="2DFF1CE7" w14:textId="77777777" w:rsidR="00BE439E" w:rsidRPr="00BE439E" w:rsidRDefault="00BE439E" w:rsidP="00BE439E">
      <w:pPr>
        <w:pStyle w:val="SignaturePage"/>
        <w:rPr>
          <w:rFonts w:ascii="Times New Roman" w:hAnsi="Times New Roman"/>
          <w:szCs w:val="24"/>
        </w:rPr>
      </w:pPr>
    </w:p>
    <w:p w14:paraId="2F049991" w14:textId="77777777" w:rsidR="00237AC9" w:rsidRPr="00BE439E" w:rsidRDefault="00237AC9" w:rsidP="00BE439E">
      <w:pPr>
        <w:pStyle w:val="SignaturePage"/>
        <w:rPr>
          <w:rFonts w:ascii="Times New Roman" w:hAnsi="Times New Roman"/>
          <w:szCs w:val="24"/>
        </w:rPr>
      </w:pPr>
    </w:p>
    <w:p w14:paraId="5E842CBC" w14:textId="77777777" w:rsidR="00BE439E" w:rsidRPr="00C82F74" w:rsidRDefault="00BE439E" w:rsidP="00BE439E">
      <w:pPr>
        <w:pStyle w:val="SignaturePage"/>
        <w:rPr>
          <w:rFonts w:cs="Arial"/>
          <w:b/>
          <w:i/>
          <w:szCs w:val="24"/>
        </w:rPr>
      </w:pPr>
      <w:r w:rsidRPr="00C82F74">
        <w:rPr>
          <w:rFonts w:cs="Arial"/>
          <w:b/>
          <w:i/>
          <w:szCs w:val="24"/>
        </w:rPr>
        <w:t>Concurred By:</w:t>
      </w:r>
    </w:p>
    <w:p w14:paraId="318F62D0" w14:textId="77777777" w:rsidR="00237AC9" w:rsidRPr="00BE439E" w:rsidRDefault="00237AC9" w:rsidP="00CD553F">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36869CC7" w14:textId="77777777" w:rsidTr="0069374B">
        <w:trPr>
          <w:cantSplit/>
          <w:jc w:val="center"/>
        </w:trPr>
        <w:tc>
          <w:tcPr>
            <w:tcW w:w="5418" w:type="dxa"/>
            <w:vAlign w:val="center"/>
          </w:tcPr>
          <w:p w14:paraId="64CEA3E5" w14:textId="77777777" w:rsidR="00CD553F" w:rsidRPr="00CD553F" w:rsidRDefault="00CD553F" w:rsidP="008177A3">
            <w:pPr>
              <w:pStyle w:val="SignaturePage"/>
              <w:rPr>
                <w:rFonts w:ascii="Times New Roman" w:hAnsi="Times New Roman"/>
                <w:i/>
                <w:szCs w:val="24"/>
              </w:rPr>
            </w:pPr>
          </w:p>
        </w:tc>
        <w:tc>
          <w:tcPr>
            <w:tcW w:w="966" w:type="dxa"/>
            <w:vAlign w:val="center"/>
          </w:tcPr>
          <w:p w14:paraId="66727C54" w14:textId="77777777" w:rsidR="00CD553F" w:rsidRPr="00CD553F" w:rsidRDefault="00CD553F" w:rsidP="008177A3">
            <w:pPr>
              <w:pStyle w:val="SignaturePage"/>
              <w:rPr>
                <w:rFonts w:ascii="Times New Roman" w:hAnsi="Times New Roman"/>
                <w:i/>
                <w:szCs w:val="24"/>
              </w:rPr>
            </w:pPr>
          </w:p>
        </w:tc>
        <w:tc>
          <w:tcPr>
            <w:tcW w:w="3192" w:type="dxa"/>
            <w:vAlign w:val="center"/>
          </w:tcPr>
          <w:p w14:paraId="5118912F" w14:textId="77777777" w:rsidR="00CD553F" w:rsidRPr="00CD553F" w:rsidRDefault="00CD553F" w:rsidP="008177A3">
            <w:pPr>
              <w:pStyle w:val="SignaturePage"/>
              <w:rPr>
                <w:rFonts w:ascii="Times New Roman" w:hAnsi="Times New Roman"/>
                <w:i/>
                <w:szCs w:val="24"/>
              </w:rPr>
            </w:pPr>
          </w:p>
        </w:tc>
      </w:tr>
      <w:tr w:rsidR="00CD553F" w:rsidRPr="00237871" w14:paraId="2C40913E" w14:textId="77777777" w:rsidTr="0069374B">
        <w:trPr>
          <w:cantSplit/>
          <w:jc w:val="center"/>
        </w:trPr>
        <w:tc>
          <w:tcPr>
            <w:tcW w:w="5418" w:type="dxa"/>
            <w:tcBorders>
              <w:top w:val="single" w:sz="4" w:space="0" w:color="000000"/>
            </w:tcBorders>
            <w:vAlign w:val="center"/>
          </w:tcPr>
          <w:p w14:paraId="65395CED" w14:textId="6A456714" w:rsidR="00CD553F" w:rsidRPr="00D260E6" w:rsidRDefault="0037241C" w:rsidP="008177A3">
            <w:pPr>
              <w:pStyle w:val="SignaturePage"/>
              <w:rPr>
                <w:rFonts w:ascii="Times New Roman" w:hAnsi="Times New Roman"/>
                <w:b/>
                <w:szCs w:val="24"/>
              </w:rPr>
            </w:pPr>
            <w:r>
              <w:rPr>
                <w:rFonts w:ascii="Times New Roman" w:hAnsi="Times New Roman"/>
                <w:b/>
                <w:szCs w:val="24"/>
              </w:rPr>
              <w:t>Martin Perrine</w:t>
            </w:r>
          </w:p>
        </w:tc>
        <w:tc>
          <w:tcPr>
            <w:tcW w:w="966" w:type="dxa"/>
            <w:vAlign w:val="center"/>
          </w:tcPr>
          <w:p w14:paraId="64AED9BF" w14:textId="77777777" w:rsidR="00CD553F" w:rsidRPr="00237871" w:rsidRDefault="00CD553F" w:rsidP="008177A3">
            <w:pPr>
              <w:pStyle w:val="SignaturePage"/>
              <w:rPr>
                <w:rFonts w:ascii="Times New Roman" w:hAnsi="Times New Roman"/>
                <w:szCs w:val="24"/>
              </w:rPr>
            </w:pPr>
          </w:p>
        </w:tc>
        <w:tc>
          <w:tcPr>
            <w:tcW w:w="3192" w:type="dxa"/>
            <w:tcBorders>
              <w:top w:val="single" w:sz="4" w:space="0" w:color="000000"/>
            </w:tcBorders>
            <w:vAlign w:val="center"/>
          </w:tcPr>
          <w:p w14:paraId="22E45293" w14:textId="77777777" w:rsidR="00CD553F" w:rsidRPr="00237871" w:rsidRDefault="00CD553F" w:rsidP="008177A3">
            <w:pPr>
              <w:pStyle w:val="SignaturePage"/>
              <w:rPr>
                <w:rFonts w:ascii="Times New Roman" w:hAnsi="Times New Roman"/>
                <w:szCs w:val="24"/>
              </w:rPr>
            </w:pPr>
            <w:r w:rsidRPr="00237871">
              <w:rPr>
                <w:rFonts w:ascii="Times New Roman" w:hAnsi="Times New Roman"/>
                <w:szCs w:val="24"/>
              </w:rPr>
              <w:t>Date</w:t>
            </w:r>
          </w:p>
        </w:tc>
      </w:tr>
      <w:tr w:rsidR="00D260E6" w:rsidRPr="00BE439E" w14:paraId="20C22147" w14:textId="77777777" w:rsidTr="0086202D">
        <w:trPr>
          <w:cantSplit/>
          <w:jc w:val="center"/>
        </w:trPr>
        <w:tc>
          <w:tcPr>
            <w:tcW w:w="5418" w:type="dxa"/>
          </w:tcPr>
          <w:p w14:paraId="4410C812" w14:textId="313C9AB8" w:rsidR="00D260E6" w:rsidRPr="00D260E6" w:rsidRDefault="005974AB" w:rsidP="0037241C">
            <w:del w:id="44" w:author="Perrine, Martin L. (GSFC-5670)" w:date="2016-09-13T14:29:00Z">
              <w:r w:rsidDel="00055AC4">
                <w:delText>NENG</w:delText>
              </w:r>
            </w:del>
            <w:ins w:id="45" w:author="Perrine, Martin L. (GSFC-5670)" w:date="2016-09-13T14:29:00Z">
              <w:r w:rsidR="00055AC4">
                <w:t>DAPHNE</w:t>
              </w:r>
            </w:ins>
            <w:r w:rsidR="00D260E6" w:rsidRPr="00D260E6">
              <w:t xml:space="preserve"> </w:t>
            </w:r>
            <w:r w:rsidR="00D14000">
              <w:t>System Engineer</w:t>
            </w:r>
          </w:p>
        </w:tc>
        <w:tc>
          <w:tcPr>
            <w:tcW w:w="966" w:type="dxa"/>
            <w:vAlign w:val="center"/>
          </w:tcPr>
          <w:p w14:paraId="52D83E7E" w14:textId="77777777" w:rsidR="00D260E6" w:rsidRPr="00BE439E" w:rsidRDefault="00D260E6" w:rsidP="008177A3">
            <w:pPr>
              <w:pStyle w:val="SignaturePage"/>
              <w:rPr>
                <w:rFonts w:ascii="Times New Roman" w:hAnsi="Times New Roman"/>
                <w:szCs w:val="24"/>
              </w:rPr>
            </w:pPr>
          </w:p>
        </w:tc>
        <w:tc>
          <w:tcPr>
            <w:tcW w:w="3192" w:type="dxa"/>
            <w:vAlign w:val="center"/>
          </w:tcPr>
          <w:p w14:paraId="4CE24D73" w14:textId="77777777" w:rsidR="00D260E6" w:rsidRPr="00BE439E" w:rsidRDefault="00D260E6" w:rsidP="008177A3">
            <w:pPr>
              <w:pStyle w:val="SignaturePage"/>
              <w:rPr>
                <w:rFonts w:ascii="Times New Roman" w:hAnsi="Times New Roman"/>
                <w:szCs w:val="24"/>
              </w:rPr>
            </w:pPr>
          </w:p>
        </w:tc>
      </w:tr>
      <w:tr w:rsidR="00D260E6" w:rsidRPr="00BE439E" w14:paraId="57D54A92" w14:textId="77777777" w:rsidTr="0086202D">
        <w:trPr>
          <w:cantSplit/>
          <w:jc w:val="center"/>
        </w:trPr>
        <w:tc>
          <w:tcPr>
            <w:tcW w:w="5418" w:type="dxa"/>
          </w:tcPr>
          <w:p w14:paraId="528354DE" w14:textId="25BBCA88" w:rsidR="00D260E6" w:rsidRPr="00D260E6" w:rsidRDefault="00D260E6" w:rsidP="0086202D">
            <w:r w:rsidRPr="00D260E6">
              <w:t>NASA Goddard Space Flight Center</w:t>
            </w:r>
          </w:p>
        </w:tc>
        <w:tc>
          <w:tcPr>
            <w:tcW w:w="966" w:type="dxa"/>
            <w:vAlign w:val="center"/>
          </w:tcPr>
          <w:p w14:paraId="135BABB5" w14:textId="77777777" w:rsidR="00D260E6" w:rsidRPr="00BE439E" w:rsidRDefault="00D260E6" w:rsidP="008177A3">
            <w:pPr>
              <w:pStyle w:val="SignaturePage"/>
              <w:rPr>
                <w:rFonts w:ascii="Times New Roman" w:hAnsi="Times New Roman"/>
                <w:szCs w:val="24"/>
              </w:rPr>
            </w:pPr>
          </w:p>
        </w:tc>
        <w:tc>
          <w:tcPr>
            <w:tcW w:w="3192" w:type="dxa"/>
            <w:vAlign w:val="center"/>
          </w:tcPr>
          <w:p w14:paraId="3ED6F72D" w14:textId="77777777" w:rsidR="00D260E6" w:rsidRPr="00BE439E" w:rsidRDefault="00D260E6" w:rsidP="008177A3">
            <w:pPr>
              <w:pStyle w:val="SignaturePage"/>
              <w:rPr>
                <w:rFonts w:ascii="Times New Roman" w:hAnsi="Times New Roman"/>
                <w:szCs w:val="24"/>
              </w:rPr>
            </w:pPr>
          </w:p>
        </w:tc>
      </w:tr>
    </w:tbl>
    <w:p w14:paraId="2C9A98FC" w14:textId="77777777" w:rsidR="00237AC9" w:rsidRPr="00BE439E" w:rsidRDefault="00237AC9" w:rsidP="00CD553F">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0BA12A34" w14:textId="77777777" w:rsidTr="0069374B">
        <w:trPr>
          <w:cantSplit/>
          <w:jc w:val="center"/>
        </w:trPr>
        <w:tc>
          <w:tcPr>
            <w:tcW w:w="5418" w:type="dxa"/>
            <w:vAlign w:val="center"/>
          </w:tcPr>
          <w:p w14:paraId="41EBBC23" w14:textId="77777777" w:rsidR="00CD553F" w:rsidRPr="00CD553F" w:rsidRDefault="00CD553F" w:rsidP="008177A3">
            <w:pPr>
              <w:pStyle w:val="SignaturePage"/>
              <w:rPr>
                <w:rFonts w:ascii="Times New Roman" w:hAnsi="Times New Roman"/>
                <w:i/>
                <w:szCs w:val="24"/>
              </w:rPr>
            </w:pPr>
          </w:p>
        </w:tc>
        <w:tc>
          <w:tcPr>
            <w:tcW w:w="966" w:type="dxa"/>
            <w:vAlign w:val="center"/>
          </w:tcPr>
          <w:p w14:paraId="0B9D5439" w14:textId="77777777" w:rsidR="00CD553F" w:rsidRPr="00CD553F" w:rsidRDefault="00CD553F" w:rsidP="008177A3">
            <w:pPr>
              <w:pStyle w:val="SignaturePage"/>
              <w:rPr>
                <w:rFonts w:ascii="Times New Roman" w:hAnsi="Times New Roman"/>
                <w:i/>
                <w:szCs w:val="24"/>
              </w:rPr>
            </w:pPr>
          </w:p>
        </w:tc>
        <w:tc>
          <w:tcPr>
            <w:tcW w:w="3192" w:type="dxa"/>
            <w:vAlign w:val="center"/>
          </w:tcPr>
          <w:p w14:paraId="2DB4C974" w14:textId="77777777" w:rsidR="00CD553F" w:rsidRPr="00CD553F" w:rsidRDefault="00CD553F" w:rsidP="008177A3">
            <w:pPr>
              <w:pStyle w:val="SignaturePage"/>
              <w:rPr>
                <w:rFonts w:ascii="Times New Roman" w:hAnsi="Times New Roman"/>
                <w:i/>
                <w:szCs w:val="24"/>
              </w:rPr>
            </w:pPr>
          </w:p>
        </w:tc>
      </w:tr>
      <w:tr w:rsidR="00CD553F" w:rsidRPr="00237871" w14:paraId="45FF9871" w14:textId="77777777" w:rsidTr="0069374B">
        <w:trPr>
          <w:cantSplit/>
          <w:jc w:val="center"/>
        </w:trPr>
        <w:tc>
          <w:tcPr>
            <w:tcW w:w="5418" w:type="dxa"/>
            <w:tcBorders>
              <w:top w:val="single" w:sz="4" w:space="0" w:color="000000"/>
            </w:tcBorders>
            <w:vAlign w:val="center"/>
          </w:tcPr>
          <w:p w14:paraId="40DCD62C" w14:textId="77777777" w:rsidR="00CD553F" w:rsidRPr="00237871" w:rsidRDefault="005974AB" w:rsidP="008177A3">
            <w:pPr>
              <w:pStyle w:val="SignaturePage"/>
              <w:rPr>
                <w:rFonts w:ascii="Times New Roman" w:hAnsi="Times New Roman"/>
                <w:b/>
                <w:color w:val="FF0000"/>
                <w:szCs w:val="24"/>
              </w:rPr>
            </w:pPr>
            <w:r>
              <w:rPr>
                <w:rFonts w:ascii="Times New Roman" w:hAnsi="Times New Roman"/>
                <w:b/>
                <w:szCs w:val="24"/>
              </w:rPr>
              <w:t>Deepak Kaul</w:t>
            </w:r>
          </w:p>
        </w:tc>
        <w:tc>
          <w:tcPr>
            <w:tcW w:w="966" w:type="dxa"/>
            <w:vAlign w:val="center"/>
          </w:tcPr>
          <w:p w14:paraId="7311222F" w14:textId="77777777" w:rsidR="00CD553F" w:rsidRPr="00237871" w:rsidRDefault="00CD553F" w:rsidP="008177A3">
            <w:pPr>
              <w:pStyle w:val="SignaturePage"/>
              <w:rPr>
                <w:rFonts w:ascii="Times New Roman" w:hAnsi="Times New Roman"/>
                <w:szCs w:val="24"/>
              </w:rPr>
            </w:pPr>
          </w:p>
        </w:tc>
        <w:tc>
          <w:tcPr>
            <w:tcW w:w="3192" w:type="dxa"/>
            <w:tcBorders>
              <w:top w:val="single" w:sz="4" w:space="0" w:color="000000"/>
            </w:tcBorders>
            <w:vAlign w:val="center"/>
          </w:tcPr>
          <w:p w14:paraId="73595ADC" w14:textId="77777777" w:rsidR="00CD553F" w:rsidRPr="00237871" w:rsidRDefault="00CD553F" w:rsidP="008177A3">
            <w:pPr>
              <w:pStyle w:val="SignaturePage"/>
              <w:rPr>
                <w:rFonts w:ascii="Times New Roman" w:hAnsi="Times New Roman"/>
                <w:szCs w:val="24"/>
              </w:rPr>
            </w:pPr>
            <w:r w:rsidRPr="00237871">
              <w:rPr>
                <w:rFonts w:ascii="Times New Roman" w:hAnsi="Times New Roman"/>
                <w:szCs w:val="24"/>
              </w:rPr>
              <w:t>Date</w:t>
            </w:r>
          </w:p>
        </w:tc>
      </w:tr>
      <w:tr w:rsidR="00D260E6" w:rsidRPr="00BE439E" w14:paraId="5E8C97C2" w14:textId="77777777" w:rsidTr="006968DC">
        <w:trPr>
          <w:cantSplit/>
          <w:jc w:val="center"/>
        </w:trPr>
        <w:tc>
          <w:tcPr>
            <w:tcW w:w="5418" w:type="dxa"/>
          </w:tcPr>
          <w:p w14:paraId="7987FDE4" w14:textId="7D084F9E" w:rsidR="00D260E6" w:rsidRPr="007318F3" w:rsidRDefault="005974AB" w:rsidP="005974AB">
            <w:del w:id="46" w:author="Perrine, Martin L. (GSFC-5670)" w:date="2016-09-13T14:29:00Z">
              <w:r w:rsidDel="00055AC4">
                <w:delText>NENG</w:delText>
              </w:r>
            </w:del>
            <w:ins w:id="47" w:author="Perrine, Martin L. (GSFC-5670)" w:date="2016-09-13T14:29:00Z">
              <w:r w:rsidR="00055AC4">
                <w:t>DAPHNE</w:t>
              </w:r>
            </w:ins>
            <w:r w:rsidR="00D260E6" w:rsidRPr="007318F3">
              <w:t xml:space="preserve"> </w:t>
            </w:r>
            <w:r w:rsidR="00D14000">
              <w:t>Lead Software Engineer</w:t>
            </w:r>
          </w:p>
        </w:tc>
        <w:tc>
          <w:tcPr>
            <w:tcW w:w="966" w:type="dxa"/>
            <w:vAlign w:val="center"/>
          </w:tcPr>
          <w:p w14:paraId="712401AC" w14:textId="77777777" w:rsidR="00D260E6" w:rsidRPr="00BE439E" w:rsidRDefault="00D260E6" w:rsidP="008177A3">
            <w:pPr>
              <w:pStyle w:val="SignaturePage"/>
              <w:rPr>
                <w:rFonts w:ascii="Times New Roman" w:hAnsi="Times New Roman"/>
                <w:szCs w:val="24"/>
              </w:rPr>
            </w:pPr>
          </w:p>
        </w:tc>
        <w:tc>
          <w:tcPr>
            <w:tcW w:w="3192" w:type="dxa"/>
            <w:vAlign w:val="center"/>
          </w:tcPr>
          <w:p w14:paraId="0D61086B" w14:textId="77777777" w:rsidR="00D260E6" w:rsidRPr="00BE439E" w:rsidRDefault="00D260E6" w:rsidP="008177A3">
            <w:pPr>
              <w:pStyle w:val="SignaturePage"/>
              <w:rPr>
                <w:rFonts w:ascii="Times New Roman" w:hAnsi="Times New Roman"/>
                <w:szCs w:val="24"/>
              </w:rPr>
            </w:pPr>
          </w:p>
        </w:tc>
      </w:tr>
      <w:tr w:rsidR="00D260E6" w:rsidRPr="00BE439E" w14:paraId="1D58F45F" w14:textId="77777777" w:rsidTr="006968DC">
        <w:trPr>
          <w:cantSplit/>
          <w:jc w:val="center"/>
        </w:trPr>
        <w:tc>
          <w:tcPr>
            <w:tcW w:w="5418" w:type="dxa"/>
          </w:tcPr>
          <w:p w14:paraId="52A6D1BB" w14:textId="77777777" w:rsidR="00D260E6" w:rsidRDefault="00D260E6" w:rsidP="0086202D">
            <w:r w:rsidRPr="007318F3">
              <w:t>NASA Goddard Space Flight Center</w:t>
            </w:r>
          </w:p>
        </w:tc>
        <w:tc>
          <w:tcPr>
            <w:tcW w:w="966" w:type="dxa"/>
            <w:vAlign w:val="center"/>
          </w:tcPr>
          <w:p w14:paraId="64C8CE1F" w14:textId="77777777" w:rsidR="00D260E6" w:rsidRPr="00BE439E" w:rsidRDefault="00D260E6" w:rsidP="008177A3">
            <w:pPr>
              <w:pStyle w:val="SignaturePage"/>
              <w:rPr>
                <w:rFonts w:ascii="Times New Roman" w:hAnsi="Times New Roman"/>
                <w:szCs w:val="24"/>
              </w:rPr>
            </w:pPr>
          </w:p>
        </w:tc>
        <w:tc>
          <w:tcPr>
            <w:tcW w:w="3192" w:type="dxa"/>
            <w:vAlign w:val="center"/>
          </w:tcPr>
          <w:p w14:paraId="06985747" w14:textId="77777777" w:rsidR="00D260E6" w:rsidRPr="00BE439E" w:rsidRDefault="00D260E6" w:rsidP="008177A3">
            <w:pPr>
              <w:pStyle w:val="SignaturePage"/>
              <w:rPr>
                <w:rFonts w:ascii="Times New Roman" w:hAnsi="Times New Roman"/>
                <w:szCs w:val="24"/>
              </w:rPr>
            </w:pPr>
          </w:p>
        </w:tc>
      </w:tr>
      <w:tr w:rsidR="00B548F8" w:rsidRPr="00CD553F" w14:paraId="5E1A3E4B" w14:textId="77777777" w:rsidTr="006968DC">
        <w:trPr>
          <w:cantSplit/>
          <w:jc w:val="center"/>
        </w:trPr>
        <w:tc>
          <w:tcPr>
            <w:tcW w:w="5418" w:type="dxa"/>
            <w:tcBorders>
              <w:bottom w:val="single" w:sz="4" w:space="0" w:color="auto"/>
            </w:tcBorders>
            <w:vAlign w:val="center"/>
          </w:tcPr>
          <w:p w14:paraId="0B8DE1F9" w14:textId="77777777" w:rsidR="00B548F8" w:rsidRDefault="00B548F8" w:rsidP="00DB0BC2">
            <w:pPr>
              <w:pStyle w:val="SignaturePage"/>
              <w:rPr>
                <w:rFonts w:ascii="Times New Roman" w:hAnsi="Times New Roman"/>
                <w:b/>
                <w:szCs w:val="24"/>
              </w:rPr>
            </w:pPr>
          </w:p>
          <w:p w14:paraId="3D692DFA" w14:textId="77777777" w:rsidR="0037241C" w:rsidRPr="00B548F8" w:rsidRDefault="0037241C" w:rsidP="00DB0BC2">
            <w:pPr>
              <w:pStyle w:val="SignaturePage"/>
              <w:rPr>
                <w:rFonts w:ascii="Times New Roman" w:hAnsi="Times New Roman"/>
                <w:b/>
                <w:szCs w:val="24"/>
              </w:rPr>
            </w:pPr>
          </w:p>
        </w:tc>
        <w:tc>
          <w:tcPr>
            <w:tcW w:w="966" w:type="dxa"/>
            <w:vAlign w:val="center"/>
          </w:tcPr>
          <w:p w14:paraId="07159E33" w14:textId="77777777" w:rsidR="00B548F8" w:rsidRPr="00CD553F" w:rsidRDefault="00B548F8" w:rsidP="00DB0BC2">
            <w:pPr>
              <w:pStyle w:val="SignaturePage"/>
              <w:rPr>
                <w:rFonts w:ascii="Times New Roman" w:hAnsi="Times New Roman"/>
                <w:i/>
                <w:szCs w:val="24"/>
              </w:rPr>
            </w:pPr>
          </w:p>
        </w:tc>
        <w:tc>
          <w:tcPr>
            <w:tcW w:w="3192" w:type="dxa"/>
            <w:tcBorders>
              <w:bottom w:val="single" w:sz="4" w:space="0" w:color="auto"/>
            </w:tcBorders>
            <w:vAlign w:val="center"/>
          </w:tcPr>
          <w:p w14:paraId="6362BDDA" w14:textId="77777777" w:rsidR="00B548F8" w:rsidRPr="00B548F8" w:rsidRDefault="00B548F8" w:rsidP="00DB0BC2">
            <w:pPr>
              <w:pStyle w:val="SignaturePage"/>
              <w:rPr>
                <w:rFonts w:ascii="Times New Roman" w:hAnsi="Times New Roman"/>
                <w:szCs w:val="24"/>
              </w:rPr>
            </w:pPr>
          </w:p>
        </w:tc>
      </w:tr>
      <w:tr w:rsidR="00B548F8" w:rsidRPr="00237871" w14:paraId="3830121E" w14:textId="77777777" w:rsidTr="006968DC">
        <w:trPr>
          <w:cantSplit/>
          <w:jc w:val="center"/>
        </w:trPr>
        <w:tc>
          <w:tcPr>
            <w:tcW w:w="5418" w:type="dxa"/>
            <w:tcBorders>
              <w:top w:val="single" w:sz="4" w:space="0" w:color="auto"/>
            </w:tcBorders>
            <w:vAlign w:val="center"/>
          </w:tcPr>
          <w:p w14:paraId="2FD4A4E1" w14:textId="2C3689C8" w:rsidR="00B548F8" w:rsidRPr="00B548F8" w:rsidRDefault="00B548F8" w:rsidP="00DB0BC2">
            <w:pPr>
              <w:pStyle w:val="SignaturePage"/>
              <w:rPr>
                <w:rFonts w:ascii="Times New Roman" w:hAnsi="Times New Roman"/>
                <w:b/>
                <w:szCs w:val="24"/>
              </w:rPr>
            </w:pPr>
            <w:r w:rsidRPr="008123FD">
              <w:rPr>
                <w:rFonts w:ascii="Times New Roman" w:hAnsi="Times New Roman"/>
                <w:b/>
                <w:szCs w:val="24"/>
              </w:rPr>
              <w:t xml:space="preserve">Alan T </w:t>
            </w:r>
            <w:proofErr w:type="spellStart"/>
            <w:r w:rsidRPr="008123FD">
              <w:rPr>
                <w:rFonts w:ascii="Times New Roman" w:hAnsi="Times New Roman"/>
                <w:b/>
                <w:szCs w:val="24"/>
              </w:rPr>
              <w:t>Schonbrunner</w:t>
            </w:r>
            <w:proofErr w:type="spellEnd"/>
          </w:p>
        </w:tc>
        <w:tc>
          <w:tcPr>
            <w:tcW w:w="966" w:type="dxa"/>
            <w:vAlign w:val="center"/>
          </w:tcPr>
          <w:p w14:paraId="0BC61938" w14:textId="77777777" w:rsidR="00B548F8" w:rsidRPr="00B548F8" w:rsidRDefault="00B548F8" w:rsidP="00DB0BC2">
            <w:pPr>
              <w:pStyle w:val="SignaturePage"/>
              <w:rPr>
                <w:rFonts w:ascii="Times New Roman" w:hAnsi="Times New Roman"/>
                <w:i/>
                <w:szCs w:val="24"/>
              </w:rPr>
            </w:pPr>
          </w:p>
        </w:tc>
        <w:tc>
          <w:tcPr>
            <w:tcW w:w="3192" w:type="dxa"/>
            <w:tcBorders>
              <w:top w:val="single" w:sz="4" w:space="0" w:color="auto"/>
            </w:tcBorders>
            <w:vAlign w:val="center"/>
          </w:tcPr>
          <w:p w14:paraId="49C225C7" w14:textId="77777777" w:rsidR="00B548F8" w:rsidRPr="00237871" w:rsidRDefault="00B548F8" w:rsidP="00DB0BC2">
            <w:pPr>
              <w:pStyle w:val="SignaturePage"/>
              <w:rPr>
                <w:rFonts w:ascii="Times New Roman" w:hAnsi="Times New Roman"/>
                <w:szCs w:val="24"/>
              </w:rPr>
            </w:pPr>
            <w:r w:rsidRPr="00237871">
              <w:rPr>
                <w:rFonts w:ascii="Times New Roman" w:hAnsi="Times New Roman"/>
                <w:szCs w:val="24"/>
              </w:rPr>
              <w:t>Date</w:t>
            </w:r>
          </w:p>
        </w:tc>
      </w:tr>
      <w:tr w:rsidR="00B548F8" w:rsidRPr="00BE439E" w14:paraId="72391A36" w14:textId="77777777" w:rsidTr="006968DC">
        <w:trPr>
          <w:cantSplit/>
          <w:jc w:val="center"/>
        </w:trPr>
        <w:tc>
          <w:tcPr>
            <w:tcW w:w="5418" w:type="dxa"/>
            <w:vAlign w:val="center"/>
          </w:tcPr>
          <w:p w14:paraId="2733E609" w14:textId="0B232246" w:rsidR="00B548F8" w:rsidRPr="00B548F8" w:rsidRDefault="00B548F8" w:rsidP="00B548F8">
            <w:pPr>
              <w:pStyle w:val="SignaturePage"/>
              <w:rPr>
                <w:rFonts w:ascii="Times New Roman" w:hAnsi="Times New Roman"/>
                <w:b/>
                <w:szCs w:val="24"/>
              </w:rPr>
            </w:pPr>
            <w:r w:rsidRPr="006968DC">
              <w:rPr>
                <w:rFonts w:ascii="Times New Roman" w:hAnsi="Times New Roman"/>
              </w:rPr>
              <w:t>OPS/Testing/Network Engineer</w:t>
            </w:r>
          </w:p>
        </w:tc>
        <w:tc>
          <w:tcPr>
            <w:tcW w:w="966" w:type="dxa"/>
            <w:vAlign w:val="center"/>
          </w:tcPr>
          <w:p w14:paraId="0D0CB8A5" w14:textId="77777777" w:rsidR="00B548F8" w:rsidRPr="00B548F8" w:rsidRDefault="00B548F8" w:rsidP="00DB0BC2">
            <w:pPr>
              <w:pStyle w:val="SignaturePage"/>
              <w:rPr>
                <w:rFonts w:ascii="Times New Roman" w:hAnsi="Times New Roman"/>
                <w:i/>
                <w:szCs w:val="24"/>
              </w:rPr>
            </w:pPr>
          </w:p>
        </w:tc>
        <w:tc>
          <w:tcPr>
            <w:tcW w:w="3192" w:type="dxa"/>
            <w:vAlign w:val="center"/>
          </w:tcPr>
          <w:p w14:paraId="3C144F75" w14:textId="77777777" w:rsidR="00B548F8" w:rsidRPr="00BE439E" w:rsidRDefault="00B548F8" w:rsidP="00DB0BC2">
            <w:pPr>
              <w:pStyle w:val="SignaturePage"/>
              <w:rPr>
                <w:rFonts w:ascii="Times New Roman" w:hAnsi="Times New Roman"/>
                <w:szCs w:val="24"/>
              </w:rPr>
            </w:pPr>
          </w:p>
        </w:tc>
      </w:tr>
      <w:tr w:rsidR="00B548F8" w:rsidRPr="00BE439E" w14:paraId="0CA23C6C" w14:textId="77777777" w:rsidTr="006968DC">
        <w:trPr>
          <w:cantSplit/>
          <w:jc w:val="center"/>
        </w:trPr>
        <w:tc>
          <w:tcPr>
            <w:tcW w:w="5418" w:type="dxa"/>
            <w:vAlign w:val="center"/>
          </w:tcPr>
          <w:p w14:paraId="13AF7A3D" w14:textId="652E1308" w:rsidR="00B548F8" w:rsidRPr="00B548F8" w:rsidRDefault="00B548F8" w:rsidP="00B548F8">
            <w:pPr>
              <w:pStyle w:val="SignaturePage"/>
              <w:rPr>
                <w:rFonts w:ascii="Times New Roman" w:hAnsi="Times New Roman"/>
                <w:b/>
                <w:szCs w:val="24"/>
              </w:rPr>
            </w:pPr>
            <w:r w:rsidRPr="006968DC">
              <w:rPr>
                <w:rFonts w:ascii="Times New Roman" w:hAnsi="Times New Roman"/>
              </w:rPr>
              <w:t>NASA Wallops Flight Facility</w:t>
            </w:r>
          </w:p>
        </w:tc>
        <w:tc>
          <w:tcPr>
            <w:tcW w:w="966" w:type="dxa"/>
            <w:vAlign w:val="center"/>
          </w:tcPr>
          <w:p w14:paraId="4DF129EF" w14:textId="77777777" w:rsidR="00B548F8" w:rsidRPr="00B548F8" w:rsidRDefault="00B548F8" w:rsidP="00DB0BC2">
            <w:pPr>
              <w:pStyle w:val="SignaturePage"/>
              <w:rPr>
                <w:rFonts w:ascii="Times New Roman" w:hAnsi="Times New Roman"/>
                <w:i/>
                <w:szCs w:val="24"/>
              </w:rPr>
            </w:pPr>
          </w:p>
        </w:tc>
        <w:tc>
          <w:tcPr>
            <w:tcW w:w="3192" w:type="dxa"/>
            <w:vAlign w:val="center"/>
          </w:tcPr>
          <w:p w14:paraId="37E2A35F" w14:textId="77777777" w:rsidR="00B548F8" w:rsidRPr="00BE439E" w:rsidRDefault="00B548F8" w:rsidP="00DB0BC2">
            <w:pPr>
              <w:pStyle w:val="SignaturePage"/>
              <w:rPr>
                <w:rFonts w:ascii="Times New Roman" w:hAnsi="Times New Roman"/>
                <w:szCs w:val="24"/>
              </w:rPr>
            </w:pPr>
          </w:p>
        </w:tc>
      </w:tr>
    </w:tbl>
    <w:p w14:paraId="08A9F964" w14:textId="77777777" w:rsidR="00B548F8" w:rsidRDefault="00B548F8" w:rsidP="00BE439E">
      <w:pPr>
        <w:pStyle w:val="SignaturePage"/>
        <w:rPr>
          <w:rFonts w:cs="Arial"/>
          <w:b/>
          <w:i/>
          <w:szCs w:val="24"/>
        </w:rPr>
      </w:pPr>
    </w:p>
    <w:p w14:paraId="77F3F666" w14:textId="77777777" w:rsidR="00BE439E" w:rsidRPr="00C82F74" w:rsidRDefault="00BE439E" w:rsidP="00BE439E">
      <w:pPr>
        <w:pStyle w:val="SignaturePage"/>
        <w:rPr>
          <w:rFonts w:cs="Arial"/>
          <w:b/>
          <w:i/>
          <w:szCs w:val="24"/>
        </w:rPr>
      </w:pPr>
      <w:r w:rsidRPr="00C82F74">
        <w:rPr>
          <w:rFonts w:cs="Arial"/>
          <w:b/>
          <w:i/>
          <w:szCs w:val="24"/>
        </w:rPr>
        <w:t>Approved By:</w:t>
      </w:r>
    </w:p>
    <w:p w14:paraId="6540ABFA" w14:textId="77777777" w:rsidR="00237AC9" w:rsidRDefault="00237AC9" w:rsidP="00CD553F">
      <w:pPr>
        <w:pStyle w:val="SignaturePage"/>
        <w:rPr>
          <w:rFonts w:ascii="Times New Roman" w:hAnsi="Times New Roman"/>
          <w:szCs w:val="24"/>
        </w:rPr>
      </w:pPr>
    </w:p>
    <w:p w14:paraId="7D1278A6" w14:textId="77777777" w:rsidR="00D260E6" w:rsidRPr="00BE439E" w:rsidRDefault="00D260E6" w:rsidP="00CD553F">
      <w:pPr>
        <w:pStyle w:val="SignaturePage"/>
        <w:rPr>
          <w:rFonts w:ascii="Times New Roman" w:hAnsi="Times New Roman"/>
          <w:szCs w:val="24"/>
        </w:rPr>
      </w:pPr>
    </w:p>
    <w:tbl>
      <w:tblPr>
        <w:tblW w:w="9576" w:type="dxa"/>
        <w:jc w:val="center"/>
        <w:tblLayout w:type="fixed"/>
        <w:tblCellMar>
          <w:left w:w="72" w:type="dxa"/>
          <w:right w:w="72" w:type="dxa"/>
        </w:tblCellMar>
        <w:tblLook w:val="04A0" w:firstRow="1" w:lastRow="0" w:firstColumn="1" w:lastColumn="0" w:noHBand="0" w:noVBand="1"/>
      </w:tblPr>
      <w:tblGrid>
        <w:gridCol w:w="5418"/>
        <w:gridCol w:w="966"/>
        <w:gridCol w:w="3192"/>
      </w:tblGrid>
      <w:tr w:rsidR="00CD553F" w:rsidRPr="00CD553F" w14:paraId="40E03EE2" w14:textId="77777777" w:rsidTr="006968DC">
        <w:trPr>
          <w:cantSplit/>
          <w:jc w:val="center"/>
        </w:trPr>
        <w:tc>
          <w:tcPr>
            <w:tcW w:w="5418" w:type="dxa"/>
            <w:tcBorders>
              <w:bottom w:val="single" w:sz="4" w:space="0" w:color="auto"/>
            </w:tcBorders>
            <w:vAlign w:val="center"/>
          </w:tcPr>
          <w:p w14:paraId="48AB688C" w14:textId="77777777" w:rsidR="00CD553F" w:rsidRPr="00CD553F" w:rsidRDefault="00CD553F" w:rsidP="008177A3">
            <w:pPr>
              <w:pStyle w:val="SignaturePage"/>
              <w:rPr>
                <w:rFonts w:ascii="Times New Roman" w:hAnsi="Times New Roman"/>
                <w:i/>
                <w:szCs w:val="24"/>
              </w:rPr>
            </w:pPr>
          </w:p>
        </w:tc>
        <w:tc>
          <w:tcPr>
            <w:tcW w:w="966" w:type="dxa"/>
            <w:vAlign w:val="center"/>
          </w:tcPr>
          <w:p w14:paraId="72D6A098" w14:textId="77777777" w:rsidR="00CD553F" w:rsidRPr="00CD553F" w:rsidRDefault="00CD553F" w:rsidP="008177A3">
            <w:pPr>
              <w:pStyle w:val="SignaturePage"/>
              <w:rPr>
                <w:rFonts w:ascii="Times New Roman" w:hAnsi="Times New Roman"/>
                <w:i/>
                <w:szCs w:val="24"/>
              </w:rPr>
            </w:pPr>
          </w:p>
        </w:tc>
        <w:tc>
          <w:tcPr>
            <w:tcW w:w="3192" w:type="dxa"/>
            <w:tcBorders>
              <w:bottom w:val="single" w:sz="4" w:space="0" w:color="auto"/>
            </w:tcBorders>
            <w:vAlign w:val="center"/>
          </w:tcPr>
          <w:p w14:paraId="2EDBC9FA" w14:textId="77777777" w:rsidR="00CD553F" w:rsidRPr="00CD553F" w:rsidRDefault="00CD553F" w:rsidP="008177A3">
            <w:pPr>
              <w:pStyle w:val="SignaturePage"/>
              <w:rPr>
                <w:rFonts w:ascii="Times New Roman" w:hAnsi="Times New Roman"/>
                <w:i/>
                <w:szCs w:val="24"/>
              </w:rPr>
            </w:pPr>
          </w:p>
        </w:tc>
      </w:tr>
      <w:tr w:rsidR="00CD553F" w:rsidRPr="00DF1D2D" w14:paraId="5C945C5D" w14:textId="77777777" w:rsidTr="006968DC">
        <w:trPr>
          <w:cantSplit/>
          <w:jc w:val="center"/>
        </w:trPr>
        <w:tc>
          <w:tcPr>
            <w:tcW w:w="5418" w:type="dxa"/>
            <w:tcBorders>
              <w:top w:val="single" w:sz="4" w:space="0" w:color="auto"/>
            </w:tcBorders>
            <w:vAlign w:val="center"/>
          </w:tcPr>
          <w:p w14:paraId="75D92D61" w14:textId="595F1B62" w:rsidR="00CD553F" w:rsidRPr="00DF1D2D" w:rsidRDefault="00CD553F">
            <w:pPr>
              <w:pStyle w:val="SignaturePage"/>
              <w:rPr>
                <w:rFonts w:ascii="Times New Roman" w:hAnsi="Times New Roman"/>
                <w:b/>
                <w:szCs w:val="24"/>
              </w:rPr>
            </w:pPr>
          </w:p>
        </w:tc>
        <w:tc>
          <w:tcPr>
            <w:tcW w:w="966" w:type="dxa"/>
            <w:vAlign w:val="center"/>
          </w:tcPr>
          <w:p w14:paraId="27AED4CE" w14:textId="77777777" w:rsidR="00CD553F" w:rsidRPr="00DF1D2D" w:rsidRDefault="00CD553F" w:rsidP="008177A3">
            <w:pPr>
              <w:pStyle w:val="SignaturePage"/>
              <w:rPr>
                <w:rFonts w:ascii="Times New Roman" w:hAnsi="Times New Roman"/>
                <w:szCs w:val="24"/>
              </w:rPr>
            </w:pPr>
          </w:p>
        </w:tc>
        <w:tc>
          <w:tcPr>
            <w:tcW w:w="3192" w:type="dxa"/>
            <w:tcBorders>
              <w:top w:val="single" w:sz="4" w:space="0" w:color="auto"/>
            </w:tcBorders>
            <w:vAlign w:val="center"/>
          </w:tcPr>
          <w:p w14:paraId="7926B255" w14:textId="30AA61BC" w:rsidR="00CD553F" w:rsidRPr="00DF1D2D" w:rsidRDefault="00CD553F" w:rsidP="008177A3">
            <w:pPr>
              <w:pStyle w:val="SignaturePage"/>
              <w:rPr>
                <w:rFonts w:ascii="Times New Roman" w:hAnsi="Times New Roman"/>
                <w:szCs w:val="24"/>
              </w:rPr>
            </w:pPr>
          </w:p>
        </w:tc>
      </w:tr>
      <w:tr w:rsidR="00D260E6" w:rsidRPr="00DF1D2D" w14:paraId="1C3D9C14" w14:textId="77777777" w:rsidTr="006968DC">
        <w:trPr>
          <w:cantSplit/>
          <w:jc w:val="center"/>
        </w:trPr>
        <w:tc>
          <w:tcPr>
            <w:tcW w:w="5418" w:type="dxa"/>
          </w:tcPr>
          <w:p w14:paraId="42A854CB" w14:textId="63593A04" w:rsidR="00D260E6" w:rsidRPr="008C73AD" w:rsidRDefault="00D260E6" w:rsidP="0086202D"/>
        </w:tc>
        <w:tc>
          <w:tcPr>
            <w:tcW w:w="966" w:type="dxa"/>
            <w:vAlign w:val="center"/>
          </w:tcPr>
          <w:p w14:paraId="4EC9D6FF" w14:textId="77777777" w:rsidR="00D260E6" w:rsidRPr="00DF1D2D" w:rsidRDefault="00D260E6" w:rsidP="008177A3">
            <w:pPr>
              <w:pStyle w:val="SignaturePage"/>
              <w:rPr>
                <w:rFonts w:ascii="Times New Roman" w:hAnsi="Times New Roman"/>
                <w:szCs w:val="24"/>
              </w:rPr>
            </w:pPr>
          </w:p>
        </w:tc>
        <w:tc>
          <w:tcPr>
            <w:tcW w:w="3192" w:type="dxa"/>
            <w:vAlign w:val="center"/>
          </w:tcPr>
          <w:p w14:paraId="3049DA04" w14:textId="77777777" w:rsidR="00D260E6" w:rsidRPr="00DF1D2D" w:rsidRDefault="00D260E6" w:rsidP="008177A3">
            <w:pPr>
              <w:pStyle w:val="SignaturePage"/>
              <w:rPr>
                <w:rFonts w:ascii="Times New Roman" w:hAnsi="Times New Roman"/>
                <w:szCs w:val="24"/>
              </w:rPr>
            </w:pPr>
          </w:p>
        </w:tc>
      </w:tr>
      <w:tr w:rsidR="00D260E6" w:rsidRPr="00DF1D2D" w14:paraId="23C20A8C" w14:textId="77777777" w:rsidTr="006968DC">
        <w:trPr>
          <w:cantSplit/>
          <w:jc w:val="center"/>
        </w:trPr>
        <w:tc>
          <w:tcPr>
            <w:tcW w:w="5418" w:type="dxa"/>
          </w:tcPr>
          <w:p w14:paraId="02996FD4" w14:textId="71138E95" w:rsidR="00D260E6" w:rsidRDefault="00D260E6" w:rsidP="0086202D"/>
        </w:tc>
        <w:tc>
          <w:tcPr>
            <w:tcW w:w="966" w:type="dxa"/>
            <w:vAlign w:val="center"/>
          </w:tcPr>
          <w:p w14:paraId="5363D335" w14:textId="77777777" w:rsidR="00D260E6" w:rsidRPr="00DF1D2D" w:rsidRDefault="00D260E6" w:rsidP="008177A3">
            <w:pPr>
              <w:pStyle w:val="SignaturePage"/>
              <w:rPr>
                <w:rFonts w:ascii="Times New Roman" w:hAnsi="Times New Roman"/>
                <w:szCs w:val="24"/>
              </w:rPr>
            </w:pPr>
          </w:p>
        </w:tc>
        <w:tc>
          <w:tcPr>
            <w:tcW w:w="3192" w:type="dxa"/>
            <w:vAlign w:val="center"/>
          </w:tcPr>
          <w:p w14:paraId="37AA8521" w14:textId="77777777" w:rsidR="00D260E6" w:rsidRPr="00DF1D2D" w:rsidRDefault="00D260E6" w:rsidP="008177A3">
            <w:pPr>
              <w:pStyle w:val="SignaturePage"/>
              <w:rPr>
                <w:rFonts w:ascii="Times New Roman" w:hAnsi="Times New Roman"/>
                <w:szCs w:val="24"/>
              </w:rPr>
            </w:pPr>
          </w:p>
        </w:tc>
      </w:tr>
      <w:tr w:rsidR="00C44978" w:rsidRPr="00CD553F" w14:paraId="0FEBBCC5" w14:textId="77777777" w:rsidTr="006968DC">
        <w:trPr>
          <w:cantSplit/>
          <w:jc w:val="center"/>
        </w:trPr>
        <w:tc>
          <w:tcPr>
            <w:tcW w:w="5418" w:type="dxa"/>
            <w:tcBorders>
              <w:bottom w:val="single" w:sz="4" w:space="0" w:color="auto"/>
            </w:tcBorders>
          </w:tcPr>
          <w:p w14:paraId="79678535" w14:textId="77777777" w:rsidR="00C44978" w:rsidRPr="00C44978" w:rsidRDefault="00C44978" w:rsidP="00C44978"/>
        </w:tc>
        <w:tc>
          <w:tcPr>
            <w:tcW w:w="966" w:type="dxa"/>
            <w:vAlign w:val="center"/>
          </w:tcPr>
          <w:p w14:paraId="136E4468" w14:textId="77777777" w:rsidR="00C44978" w:rsidRPr="00C44978" w:rsidRDefault="00C44978" w:rsidP="00C44978">
            <w:pPr>
              <w:pStyle w:val="SignaturePage"/>
              <w:rPr>
                <w:rFonts w:ascii="Times New Roman" w:hAnsi="Times New Roman"/>
                <w:szCs w:val="24"/>
              </w:rPr>
            </w:pPr>
          </w:p>
        </w:tc>
        <w:tc>
          <w:tcPr>
            <w:tcW w:w="3192" w:type="dxa"/>
            <w:tcBorders>
              <w:bottom w:val="single" w:sz="4" w:space="0" w:color="auto"/>
            </w:tcBorders>
            <w:vAlign w:val="center"/>
          </w:tcPr>
          <w:p w14:paraId="084310E4" w14:textId="77777777" w:rsidR="00C44978" w:rsidRPr="00C44978" w:rsidRDefault="00C44978" w:rsidP="00C44978">
            <w:pPr>
              <w:pStyle w:val="SignaturePage"/>
              <w:rPr>
                <w:rFonts w:ascii="Times New Roman" w:hAnsi="Times New Roman"/>
                <w:szCs w:val="24"/>
              </w:rPr>
            </w:pPr>
          </w:p>
        </w:tc>
      </w:tr>
      <w:tr w:rsidR="00C44978" w:rsidRPr="00237871" w14:paraId="32E15C98" w14:textId="77777777" w:rsidTr="006968DC">
        <w:trPr>
          <w:cantSplit/>
          <w:jc w:val="center"/>
        </w:trPr>
        <w:tc>
          <w:tcPr>
            <w:tcW w:w="5418" w:type="dxa"/>
            <w:tcBorders>
              <w:top w:val="single" w:sz="4" w:space="0" w:color="auto"/>
            </w:tcBorders>
          </w:tcPr>
          <w:p w14:paraId="61B57F0C" w14:textId="5BA0DE5A" w:rsidR="00C44978" w:rsidRPr="006968DC" w:rsidRDefault="0037241C" w:rsidP="00C44978">
            <w:pPr>
              <w:rPr>
                <w:b/>
              </w:rPr>
            </w:pPr>
            <w:r>
              <w:rPr>
                <w:b/>
              </w:rPr>
              <w:t>Salem El-</w:t>
            </w:r>
            <w:r w:rsidR="00923948">
              <w:rPr>
                <w:b/>
              </w:rPr>
              <w:t>N</w:t>
            </w:r>
            <w:r>
              <w:rPr>
                <w:b/>
              </w:rPr>
              <w:t>imri</w:t>
            </w:r>
          </w:p>
        </w:tc>
        <w:tc>
          <w:tcPr>
            <w:tcW w:w="966" w:type="dxa"/>
            <w:vAlign w:val="center"/>
          </w:tcPr>
          <w:p w14:paraId="0AD7D304" w14:textId="77777777" w:rsidR="00C44978" w:rsidRPr="00237871" w:rsidRDefault="00C44978" w:rsidP="00C44978">
            <w:pPr>
              <w:pStyle w:val="SignaturePage"/>
              <w:rPr>
                <w:rFonts w:ascii="Times New Roman" w:hAnsi="Times New Roman"/>
                <w:szCs w:val="24"/>
              </w:rPr>
            </w:pPr>
          </w:p>
        </w:tc>
        <w:tc>
          <w:tcPr>
            <w:tcW w:w="3192" w:type="dxa"/>
            <w:tcBorders>
              <w:top w:val="single" w:sz="4" w:space="0" w:color="auto"/>
            </w:tcBorders>
            <w:vAlign w:val="center"/>
          </w:tcPr>
          <w:p w14:paraId="14C70A43" w14:textId="77777777" w:rsidR="00C44978" w:rsidRPr="00237871" w:rsidRDefault="00C44978" w:rsidP="00C44978">
            <w:pPr>
              <w:pStyle w:val="SignaturePage"/>
              <w:rPr>
                <w:rFonts w:ascii="Times New Roman" w:hAnsi="Times New Roman"/>
                <w:szCs w:val="24"/>
              </w:rPr>
            </w:pPr>
            <w:r w:rsidRPr="00237871">
              <w:rPr>
                <w:rFonts w:ascii="Times New Roman" w:hAnsi="Times New Roman"/>
                <w:szCs w:val="24"/>
              </w:rPr>
              <w:t>Date</w:t>
            </w:r>
          </w:p>
        </w:tc>
      </w:tr>
      <w:tr w:rsidR="00C44978" w:rsidRPr="00BE439E" w14:paraId="357C7276" w14:textId="77777777" w:rsidTr="00C44978">
        <w:trPr>
          <w:cantSplit/>
          <w:jc w:val="center"/>
        </w:trPr>
        <w:tc>
          <w:tcPr>
            <w:tcW w:w="5418" w:type="dxa"/>
          </w:tcPr>
          <w:p w14:paraId="0AAA0C2A" w14:textId="42E36B3E" w:rsidR="00C44978" w:rsidRPr="00D260E6" w:rsidRDefault="00C44978" w:rsidP="008F41D6">
            <w:del w:id="48" w:author="Perrine, Martin L. (GSFC-5670)" w:date="2016-09-13T14:29:00Z">
              <w:r w:rsidDel="00055AC4">
                <w:delText>NENG</w:delText>
              </w:r>
            </w:del>
            <w:ins w:id="49" w:author="Perrine, Martin L. (GSFC-5670)" w:date="2016-09-13T14:29:00Z">
              <w:r w:rsidR="00055AC4">
                <w:t>DAPHNE</w:t>
              </w:r>
            </w:ins>
            <w:r w:rsidRPr="00D260E6">
              <w:t xml:space="preserve"> </w:t>
            </w:r>
            <w:r w:rsidRPr="008C73AD">
              <w:t>Product Development Lead</w:t>
            </w:r>
          </w:p>
        </w:tc>
        <w:tc>
          <w:tcPr>
            <w:tcW w:w="966" w:type="dxa"/>
            <w:vAlign w:val="center"/>
          </w:tcPr>
          <w:p w14:paraId="38A14BAC" w14:textId="77777777" w:rsidR="00C44978" w:rsidRPr="00BE439E" w:rsidRDefault="00C44978" w:rsidP="00C44978">
            <w:pPr>
              <w:pStyle w:val="SignaturePage"/>
              <w:rPr>
                <w:rFonts w:ascii="Times New Roman" w:hAnsi="Times New Roman"/>
                <w:szCs w:val="24"/>
              </w:rPr>
            </w:pPr>
          </w:p>
        </w:tc>
        <w:tc>
          <w:tcPr>
            <w:tcW w:w="3192" w:type="dxa"/>
            <w:vAlign w:val="center"/>
          </w:tcPr>
          <w:p w14:paraId="1EE0E9F7" w14:textId="77777777" w:rsidR="00C44978" w:rsidRPr="00BE439E" w:rsidRDefault="00C44978" w:rsidP="00C44978">
            <w:pPr>
              <w:pStyle w:val="SignaturePage"/>
              <w:rPr>
                <w:rFonts w:ascii="Times New Roman" w:hAnsi="Times New Roman"/>
                <w:szCs w:val="24"/>
              </w:rPr>
            </w:pPr>
          </w:p>
        </w:tc>
      </w:tr>
      <w:tr w:rsidR="00C44978" w:rsidRPr="00BE439E" w14:paraId="1DAEDC91" w14:textId="77777777" w:rsidTr="00C44978">
        <w:trPr>
          <w:cantSplit/>
          <w:jc w:val="center"/>
        </w:trPr>
        <w:tc>
          <w:tcPr>
            <w:tcW w:w="5418" w:type="dxa"/>
          </w:tcPr>
          <w:p w14:paraId="023FE885" w14:textId="77777777" w:rsidR="00C44978" w:rsidRPr="00D260E6" w:rsidRDefault="00C44978" w:rsidP="00C44978">
            <w:r w:rsidRPr="00D260E6">
              <w:t>NASA Goddard Space Flight Center</w:t>
            </w:r>
          </w:p>
        </w:tc>
        <w:tc>
          <w:tcPr>
            <w:tcW w:w="966" w:type="dxa"/>
            <w:vAlign w:val="center"/>
          </w:tcPr>
          <w:p w14:paraId="68C7ED03" w14:textId="77777777" w:rsidR="00C44978" w:rsidRPr="00BE439E" w:rsidRDefault="00C44978" w:rsidP="00C44978">
            <w:pPr>
              <w:pStyle w:val="SignaturePage"/>
              <w:rPr>
                <w:rFonts w:ascii="Times New Roman" w:hAnsi="Times New Roman"/>
                <w:szCs w:val="24"/>
              </w:rPr>
            </w:pPr>
          </w:p>
        </w:tc>
        <w:tc>
          <w:tcPr>
            <w:tcW w:w="3192" w:type="dxa"/>
            <w:vAlign w:val="center"/>
          </w:tcPr>
          <w:p w14:paraId="58DC7CDC" w14:textId="77777777" w:rsidR="00C44978" w:rsidRPr="00BE439E" w:rsidRDefault="00C44978" w:rsidP="00C44978">
            <w:pPr>
              <w:pStyle w:val="SignaturePage"/>
              <w:rPr>
                <w:rFonts w:ascii="Times New Roman" w:hAnsi="Times New Roman"/>
                <w:szCs w:val="24"/>
              </w:rPr>
            </w:pPr>
          </w:p>
        </w:tc>
      </w:tr>
      <w:tr w:rsidR="00C44978" w:rsidRPr="00CD553F" w14:paraId="2F2359FF" w14:textId="77777777" w:rsidTr="00C44978">
        <w:trPr>
          <w:cantSplit/>
          <w:jc w:val="center"/>
        </w:trPr>
        <w:tc>
          <w:tcPr>
            <w:tcW w:w="5418" w:type="dxa"/>
          </w:tcPr>
          <w:p w14:paraId="58505594" w14:textId="77777777" w:rsidR="00C44978" w:rsidRPr="00C44978" w:rsidRDefault="00C44978" w:rsidP="00C44978"/>
        </w:tc>
        <w:tc>
          <w:tcPr>
            <w:tcW w:w="966" w:type="dxa"/>
            <w:vAlign w:val="center"/>
          </w:tcPr>
          <w:p w14:paraId="1CF003BB" w14:textId="77777777" w:rsidR="00C44978" w:rsidRPr="00C44978" w:rsidRDefault="00C44978" w:rsidP="00C44978">
            <w:pPr>
              <w:pStyle w:val="SignaturePage"/>
              <w:rPr>
                <w:rFonts w:ascii="Times New Roman" w:hAnsi="Times New Roman"/>
                <w:szCs w:val="24"/>
              </w:rPr>
            </w:pPr>
          </w:p>
        </w:tc>
        <w:tc>
          <w:tcPr>
            <w:tcW w:w="3192" w:type="dxa"/>
            <w:vAlign w:val="center"/>
          </w:tcPr>
          <w:p w14:paraId="3ECBE52A" w14:textId="77777777" w:rsidR="00C44978" w:rsidRPr="00C44978" w:rsidRDefault="00C44978" w:rsidP="00C44978">
            <w:pPr>
              <w:pStyle w:val="SignaturePage"/>
              <w:rPr>
                <w:rFonts w:ascii="Times New Roman" w:hAnsi="Times New Roman"/>
                <w:szCs w:val="24"/>
              </w:rPr>
            </w:pPr>
          </w:p>
        </w:tc>
      </w:tr>
    </w:tbl>
    <w:p w14:paraId="661B623E" w14:textId="77777777" w:rsidR="00BE439E" w:rsidRPr="00A91A3C" w:rsidRDefault="00BE439E" w:rsidP="002D2741">
      <w:pPr>
        <w:pStyle w:val="BodyText3"/>
        <w:rPr>
          <w:sz w:val="24"/>
          <w:szCs w:val="24"/>
        </w:rPr>
      </w:pPr>
    </w:p>
    <w:p w14:paraId="4EB03720" w14:textId="4F82104E" w:rsidR="000347B3" w:rsidRPr="00C82F74" w:rsidRDefault="00A91A3C" w:rsidP="00D23A6D">
      <w:pPr>
        <w:pStyle w:val="BodyText"/>
      </w:pPr>
      <w:r>
        <w:br w:type="page"/>
      </w:r>
      <w:r w:rsidR="002D2741" w:rsidRPr="00C82F74">
        <w:lastRenderedPageBreak/>
        <w:t>TABLE OF CONTENTS</w:t>
      </w:r>
    </w:p>
    <w:p w14:paraId="47B1FEC2" w14:textId="77777777" w:rsidR="00C92146" w:rsidRDefault="00561D20">
      <w:pPr>
        <w:pStyle w:val="TOC1"/>
        <w:rPr>
          <w:ins w:id="50" w:author="Perrine, Martin L. (GSFC-5670)" w:date="2016-09-02T15:17:00Z"/>
          <w:rFonts w:asciiTheme="minorHAnsi" w:eastAsiaTheme="minorEastAsia" w:hAnsiTheme="minorHAnsi" w:cstheme="minorBidi"/>
          <w:bCs w:val="0"/>
          <w:caps w:val="0"/>
          <w:sz w:val="22"/>
          <w:szCs w:val="22"/>
        </w:rPr>
      </w:pPr>
      <w:r>
        <w:rPr>
          <w:bCs w:val="0"/>
          <w:iCs/>
          <w:caps w:val="0"/>
          <w:szCs w:val="24"/>
        </w:rPr>
        <w:fldChar w:fldCharType="begin"/>
      </w:r>
      <w:r w:rsidR="007F7EEB">
        <w:rPr>
          <w:iCs/>
          <w:szCs w:val="24"/>
        </w:rPr>
        <w:instrText xml:space="preserve"> TOC \o </w:instrText>
      </w:r>
      <w:r>
        <w:rPr>
          <w:bCs w:val="0"/>
          <w:iCs/>
          <w:caps w:val="0"/>
          <w:szCs w:val="24"/>
        </w:rPr>
        <w:fldChar w:fldCharType="separate"/>
      </w:r>
      <w:ins w:id="51" w:author="Perrine, Martin L. (GSFC-5670)" w:date="2016-09-02T15:17:00Z">
        <w:r w:rsidR="00C92146">
          <w:t>1</w:t>
        </w:r>
        <w:r w:rsidR="00C92146">
          <w:rPr>
            <w:rFonts w:asciiTheme="minorHAnsi" w:eastAsiaTheme="minorEastAsia" w:hAnsiTheme="minorHAnsi" w:cstheme="minorBidi"/>
            <w:bCs w:val="0"/>
            <w:caps w:val="0"/>
            <w:sz w:val="22"/>
            <w:szCs w:val="22"/>
          </w:rPr>
          <w:tab/>
        </w:r>
        <w:r w:rsidR="00C92146">
          <w:t>INTRODUCTION, Purpose, and Scope</w:t>
        </w:r>
        <w:r w:rsidR="00C92146">
          <w:tab/>
        </w:r>
        <w:r w:rsidR="00C92146">
          <w:fldChar w:fldCharType="begin"/>
        </w:r>
        <w:r w:rsidR="00C92146">
          <w:instrText xml:space="preserve"> PAGEREF _Toc460592768 \h </w:instrText>
        </w:r>
      </w:ins>
      <w:r w:rsidR="00C92146">
        <w:fldChar w:fldCharType="separate"/>
      </w:r>
      <w:ins w:id="52" w:author="Perrine, Martin L. (GSFC-5670)" w:date="2016-09-02T15:17:00Z">
        <w:r w:rsidR="00C92146">
          <w:t>1</w:t>
        </w:r>
        <w:r w:rsidR="00C92146">
          <w:fldChar w:fldCharType="end"/>
        </w:r>
      </w:ins>
    </w:p>
    <w:p w14:paraId="128738B0" w14:textId="77777777" w:rsidR="00C92146" w:rsidRDefault="00C92146">
      <w:pPr>
        <w:pStyle w:val="TOC1"/>
        <w:rPr>
          <w:ins w:id="53" w:author="Perrine, Martin L. (GSFC-5670)" w:date="2016-09-02T15:17:00Z"/>
          <w:rFonts w:asciiTheme="minorHAnsi" w:eastAsiaTheme="minorEastAsia" w:hAnsiTheme="minorHAnsi" w:cstheme="minorBidi"/>
          <w:bCs w:val="0"/>
          <w:caps w:val="0"/>
          <w:sz w:val="22"/>
          <w:szCs w:val="22"/>
        </w:rPr>
      </w:pPr>
      <w:ins w:id="54" w:author="Perrine, Martin L. (GSFC-5670)" w:date="2016-09-02T15:17:00Z">
        <w:r>
          <w:t>2</w:t>
        </w:r>
        <w:r>
          <w:rPr>
            <w:rFonts w:asciiTheme="minorHAnsi" w:eastAsiaTheme="minorEastAsia" w:hAnsiTheme="minorHAnsi" w:cstheme="minorBidi"/>
            <w:bCs w:val="0"/>
            <w:caps w:val="0"/>
            <w:sz w:val="22"/>
            <w:szCs w:val="22"/>
          </w:rPr>
          <w:tab/>
        </w:r>
        <w:r>
          <w:t>Tools and Test Equipment Required AND SPECIAL HANDLING PROCEDURES</w:t>
        </w:r>
        <w:r>
          <w:tab/>
        </w:r>
        <w:r>
          <w:fldChar w:fldCharType="begin"/>
        </w:r>
        <w:r>
          <w:instrText xml:space="preserve"> PAGEREF _Toc460592769 \h </w:instrText>
        </w:r>
      </w:ins>
      <w:r>
        <w:fldChar w:fldCharType="separate"/>
      </w:r>
      <w:ins w:id="55" w:author="Perrine, Martin L. (GSFC-5670)" w:date="2016-09-02T15:17:00Z">
        <w:r>
          <w:t>1</w:t>
        </w:r>
        <w:r>
          <w:fldChar w:fldCharType="end"/>
        </w:r>
      </w:ins>
    </w:p>
    <w:p w14:paraId="6896741A" w14:textId="77777777" w:rsidR="00C92146" w:rsidRDefault="00C92146">
      <w:pPr>
        <w:pStyle w:val="TOC2"/>
        <w:rPr>
          <w:ins w:id="56" w:author="Perrine, Martin L. (GSFC-5670)" w:date="2016-09-02T15:17:00Z"/>
          <w:rFonts w:asciiTheme="minorHAnsi" w:eastAsiaTheme="minorEastAsia" w:hAnsiTheme="minorHAnsi" w:cstheme="minorBidi"/>
          <w:iCs w:val="0"/>
          <w:noProof/>
          <w:sz w:val="22"/>
          <w:szCs w:val="22"/>
        </w:rPr>
      </w:pPr>
      <w:ins w:id="57" w:author="Perrine, Martin L. (GSFC-5670)" w:date="2016-09-02T15:17:00Z">
        <w:r>
          <w:rPr>
            <w:noProof/>
          </w:rPr>
          <w:t>2.1</w:t>
        </w:r>
        <w:r>
          <w:rPr>
            <w:rFonts w:asciiTheme="minorHAnsi" w:eastAsiaTheme="minorEastAsia" w:hAnsiTheme="minorHAnsi" w:cstheme="minorBidi"/>
            <w:iCs w:val="0"/>
            <w:noProof/>
            <w:sz w:val="22"/>
            <w:szCs w:val="22"/>
          </w:rPr>
          <w:tab/>
        </w:r>
        <w:r>
          <w:rPr>
            <w:noProof/>
          </w:rPr>
          <w:t>Preship Testing</w:t>
        </w:r>
        <w:r>
          <w:rPr>
            <w:noProof/>
          </w:rPr>
          <w:tab/>
        </w:r>
        <w:r>
          <w:rPr>
            <w:noProof/>
          </w:rPr>
          <w:fldChar w:fldCharType="begin"/>
        </w:r>
        <w:r>
          <w:rPr>
            <w:noProof/>
          </w:rPr>
          <w:instrText xml:space="preserve"> PAGEREF _Toc460592770 \h </w:instrText>
        </w:r>
      </w:ins>
      <w:r>
        <w:rPr>
          <w:noProof/>
        </w:rPr>
      </w:r>
      <w:r>
        <w:rPr>
          <w:noProof/>
        </w:rPr>
        <w:fldChar w:fldCharType="separate"/>
      </w:r>
      <w:ins w:id="58" w:author="Perrine, Martin L. (GSFC-5670)" w:date="2016-09-02T15:17:00Z">
        <w:r>
          <w:rPr>
            <w:noProof/>
          </w:rPr>
          <w:t>1</w:t>
        </w:r>
        <w:r>
          <w:rPr>
            <w:noProof/>
          </w:rPr>
          <w:fldChar w:fldCharType="end"/>
        </w:r>
      </w:ins>
    </w:p>
    <w:p w14:paraId="6EF1042D" w14:textId="77777777" w:rsidR="00C92146" w:rsidRDefault="00C92146">
      <w:pPr>
        <w:pStyle w:val="TOC2"/>
        <w:rPr>
          <w:ins w:id="59" w:author="Perrine, Martin L. (GSFC-5670)" w:date="2016-09-02T15:17:00Z"/>
          <w:rFonts w:asciiTheme="minorHAnsi" w:eastAsiaTheme="minorEastAsia" w:hAnsiTheme="minorHAnsi" w:cstheme="minorBidi"/>
          <w:iCs w:val="0"/>
          <w:noProof/>
          <w:sz w:val="22"/>
          <w:szCs w:val="22"/>
        </w:rPr>
      </w:pPr>
      <w:ins w:id="60" w:author="Perrine, Martin L. (GSFC-5670)" w:date="2016-09-02T15:17:00Z">
        <w:r>
          <w:rPr>
            <w:noProof/>
          </w:rPr>
          <w:t>2.2</w:t>
        </w:r>
        <w:r>
          <w:rPr>
            <w:rFonts w:asciiTheme="minorHAnsi" w:eastAsiaTheme="minorEastAsia" w:hAnsiTheme="minorHAnsi" w:cstheme="minorBidi"/>
            <w:iCs w:val="0"/>
            <w:noProof/>
            <w:sz w:val="22"/>
            <w:szCs w:val="22"/>
          </w:rPr>
          <w:tab/>
        </w:r>
        <w:r>
          <w:rPr>
            <w:noProof/>
          </w:rPr>
          <w:t>Post-ship Testing</w:t>
        </w:r>
        <w:r>
          <w:rPr>
            <w:noProof/>
          </w:rPr>
          <w:tab/>
        </w:r>
        <w:r>
          <w:rPr>
            <w:noProof/>
          </w:rPr>
          <w:fldChar w:fldCharType="begin"/>
        </w:r>
        <w:r>
          <w:rPr>
            <w:noProof/>
          </w:rPr>
          <w:instrText xml:space="preserve"> PAGEREF _Toc460592771 \h </w:instrText>
        </w:r>
      </w:ins>
      <w:r>
        <w:rPr>
          <w:noProof/>
        </w:rPr>
      </w:r>
      <w:r>
        <w:rPr>
          <w:noProof/>
        </w:rPr>
        <w:fldChar w:fldCharType="separate"/>
      </w:r>
      <w:ins w:id="61" w:author="Perrine, Martin L. (GSFC-5670)" w:date="2016-09-02T15:17:00Z">
        <w:r>
          <w:rPr>
            <w:noProof/>
          </w:rPr>
          <w:t>1</w:t>
        </w:r>
        <w:r>
          <w:rPr>
            <w:noProof/>
          </w:rPr>
          <w:fldChar w:fldCharType="end"/>
        </w:r>
      </w:ins>
    </w:p>
    <w:p w14:paraId="2F3A206B" w14:textId="77777777" w:rsidR="00C92146" w:rsidRDefault="00C92146">
      <w:pPr>
        <w:pStyle w:val="TOC2"/>
        <w:rPr>
          <w:ins w:id="62" w:author="Perrine, Martin L. (GSFC-5670)" w:date="2016-09-02T15:17:00Z"/>
          <w:rFonts w:asciiTheme="minorHAnsi" w:eastAsiaTheme="minorEastAsia" w:hAnsiTheme="minorHAnsi" w:cstheme="minorBidi"/>
          <w:iCs w:val="0"/>
          <w:noProof/>
          <w:sz w:val="22"/>
          <w:szCs w:val="22"/>
        </w:rPr>
      </w:pPr>
      <w:ins w:id="63" w:author="Perrine, Martin L. (GSFC-5670)" w:date="2016-09-02T15:17:00Z">
        <w:r>
          <w:rPr>
            <w:noProof/>
          </w:rPr>
          <w:t>2.3</w:t>
        </w:r>
        <w:r>
          <w:rPr>
            <w:rFonts w:asciiTheme="minorHAnsi" w:eastAsiaTheme="minorEastAsia" w:hAnsiTheme="minorHAnsi" w:cstheme="minorBidi"/>
            <w:iCs w:val="0"/>
            <w:noProof/>
            <w:sz w:val="22"/>
            <w:szCs w:val="22"/>
          </w:rPr>
          <w:tab/>
        </w:r>
        <w:r>
          <w:rPr>
            <w:noProof/>
          </w:rPr>
          <w:t>Electrostatic Discharge Requirements</w:t>
        </w:r>
        <w:r>
          <w:rPr>
            <w:noProof/>
          </w:rPr>
          <w:tab/>
        </w:r>
        <w:r>
          <w:rPr>
            <w:noProof/>
          </w:rPr>
          <w:fldChar w:fldCharType="begin"/>
        </w:r>
        <w:r>
          <w:rPr>
            <w:noProof/>
          </w:rPr>
          <w:instrText xml:space="preserve"> PAGEREF _Toc460592772 \h </w:instrText>
        </w:r>
      </w:ins>
      <w:r>
        <w:rPr>
          <w:noProof/>
        </w:rPr>
      </w:r>
      <w:r>
        <w:rPr>
          <w:noProof/>
        </w:rPr>
        <w:fldChar w:fldCharType="separate"/>
      </w:r>
      <w:ins w:id="64" w:author="Perrine, Martin L. (GSFC-5670)" w:date="2016-09-02T15:17:00Z">
        <w:r>
          <w:rPr>
            <w:noProof/>
          </w:rPr>
          <w:t>1</w:t>
        </w:r>
        <w:r>
          <w:rPr>
            <w:noProof/>
          </w:rPr>
          <w:fldChar w:fldCharType="end"/>
        </w:r>
      </w:ins>
    </w:p>
    <w:p w14:paraId="63FA7C44" w14:textId="77777777" w:rsidR="00C92146" w:rsidRDefault="00C92146">
      <w:pPr>
        <w:pStyle w:val="TOC2"/>
        <w:rPr>
          <w:ins w:id="65" w:author="Perrine, Martin L. (GSFC-5670)" w:date="2016-09-02T15:17:00Z"/>
          <w:rFonts w:asciiTheme="minorHAnsi" w:eastAsiaTheme="minorEastAsia" w:hAnsiTheme="minorHAnsi" w:cstheme="minorBidi"/>
          <w:iCs w:val="0"/>
          <w:noProof/>
          <w:sz w:val="22"/>
          <w:szCs w:val="22"/>
        </w:rPr>
      </w:pPr>
      <w:ins w:id="66" w:author="Perrine, Martin L. (GSFC-5670)" w:date="2016-09-02T15:17:00Z">
        <w:r>
          <w:rPr>
            <w:noProof/>
          </w:rPr>
          <w:t>2.4</w:t>
        </w:r>
        <w:r>
          <w:rPr>
            <w:rFonts w:asciiTheme="minorHAnsi" w:eastAsiaTheme="minorEastAsia" w:hAnsiTheme="minorHAnsi" w:cstheme="minorBidi"/>
            <w:iCs w:val="0"/>
            <w:noProof/>
            <w:sz w:val="22"/>
            <w:szCs w:val="22"/>
          </w:rPr>
          <w:tab/>
        </w:r>
        <w:r>
          <w:rPr>
            <w:noProof/>
          </w:rPr>
          <w:t>Fiber Optic Cable Handling Requirements</w:t>
        </w:r>
        <w:r>
          <w:rPr>
            <w:noProof/>
          </w:rPr>
          <w:tab/>
        </w:r>
        <w:r>
          <w:rPr>
            <w:noProof/>
          </w:rPr>
          <w:fldChar w:fldCharType="begin"/>
        </w:r>
        <w:r>
          <w:rPr>
            <w:noProof/>
          </w:rPr>
          <w:instrText xml:space="preserve"> PAGEREF _Toc460592773 \h </w:instrText>
        </w:r>
      </w:ins>
      <w:r>
        <w:rPr>
          <w:noProof/>
        </w:rPr>
      </w:r>
      <w:r>
        <w:rPr>
          <w:noProof/>
        </w:rPr>
        <w:fldChar w:fldCharType="separate"/>
      </w:r>
      <w:ins w:id="67" w:author="Perrine, Martin L. (GSFC-5670)" w:date="2016-09-02T15:17:00Z">
        <w:r>
          <w:rPr>
            <w:noProof/>
          </w:rPr>
          <w:t>1</w:t>
        </w:r>
        <w:r>
          <w:rPr>
            <w:noProof/>
          </w:rPr>
          <w:fldChar w:fldCharType="end"/>
        </w:r>
      </w:ins>
    </w:p>
    <w:p w14:paraId="1B7E1CEA" w14:textId="77777777" w:rsidR="00C92146" w:rsidRDefault="00C92146">
      <w:pPr>
        <w:pStyle w:val="TOC1"/>
        <w:rPr>
          <w:ins w:id="68" w:author="Perrine, Martin L. (GSFC-5670)" w:date="2016-09-02T15:17:00Z"/>
          <w:rFonts w:asciiTheme="minorHAnsi" w:eastAsiaTheme="minorEastAsia" w:hAnsiTheme="minorHAnsi" w:cstheme="minorBidi"/>
          <w:bCs w:val="0"/>
          <w:caps w:val="0"/>
          <w:sz w:val="22"/>
          <w:szCs w:val="22"/>
        </w:rPr>
      </w:pPr>
      <w:ins w:id="69" w:author="Perrine, Martin L. (GSFC-5670)" w:date="2016-09-02T15:17:00Z">
        <w:r>
          <w:t>3</w:t>
        </w:r>
        <w:r>
          <w:rPr>
            <w:rFonts w:asciiTheme="minorHAnsi" w:eastAsiaTheme="minorEastAsia" w:hAnsiTheme="minorHAnsi" w:cstheme="minorBidi"/>
            <w:bCs w:val="0"/>
            <w:caps w:val="0"/>
            <w:sz w:val="22"/>
            <w:szCs w:val="22"/>
          </w:rPr>
          <w:tab/>
        </w:r>
        <w:r>
          <w:t>Responsibilities</w:t>
        </w:r>
        <w:r>
          <w:tab/>
        </w:r>
        <w:r>
          <w:fldChar w:fldCharType="begin"/>
        </w:r>
        <w:r>
          <w:instrText xml:space="preserve"> PAGEREF _Toc460592774 \h </w:instrText>
        </w:r>
      </w:ins>
      <w:r>
        <w:fldChar w:fldCharType="separate"/>
      </w:r>
      <w:ins w:id="70" w:author="Perrine, Martin L. (GSFC-5670)" w:date="2016-09-02T15:17:00Z">
        <w:r>
          <w:t>1</w:t>
        </w:r>
        <w:r>
          <w:fldChar w:fldCharType="end"/>
        </w:r>
      </w:ins>
    </w:p>
    <w:p w14:paraId="5027F92D" w14:textId="77777777" w:rsidR="00C92146" w:rsidRDefault="00C92146">
      <w:pPr>
        <w:pStyle w:val="TOC1"/>
        <w:rPr>
          <w:ins w:id="71" w:author="Perrine, Martin L. (GSFC-5670)" w:date="2016-09-02T15:17:00Z"/>
          <w:rFonts w:asciiTheme="minorHAnsi" w:eastAsiaTheme="minorEastAsia" w:hAnsiTheme="minorHAnsi" w:cstheme="minorBidi"/>
          <w:bCs w:val="0"/>
          <w:caps w:val="0"/>
          <w:sz w:val="22"/>
          <w:szCs w:val="22"/>
        </w:rPr>
      </w:pPr>
      <w:ins w:id="72" w:author="Perrine, Martin L. (GSFC-5670)" w:date="2016-09-02T15:17:00Z">
        <w:r>
          <w:t>4</w:t>
        </w:r>
        <w:r>
          <w:rPr>
            <w:rFonts w:asciiTheme="minorHAnsi" w:eastAsiaTheme="minorEastAsia" w:hAnsiTheme="minorHAnsi" w:cstheme="minorBidi"/>
            <w:bCs w:val="0"/>
            <w:caps w:val="0"/>
            <w:sz w:val="22"/>
            <w:szCs w:val="22"/>
          </w:rPr>
          <w:tab/>
        </w:r>
        <w:r>
          <w:t>PROBLEM RECORDING AND RESOLUTION</w:t>
        </w:r>
        <w:r>
          <w:tab/>
        </w:r>
        <w:r>
          <w:fldChar w:fldCharType="begin"/>
        </w:r>
        <w:r>
          <w:instrText xml:space="preserve"> PAGEREF _Toc460592775 \h </w:instrText>
        </w:r>
      </w:ins>
      <w:r>
        <w:fldChar w:fldCharType="separate"/>
      </w:r>
      <w:ins w:id="73" w:author="Perrine, Martin L. (GSFC-5670)" w:date="2016-09-02T15:17:00Z">
        <w:r>
          <w:t>2</w:t>
        </w:r>
        <w:r>
          <w:fldChar w:fldCharType="end"/>
        </w:r>
      </w:ins>
    </w:p>
    <w:p w14:paraId="288F07B8" w14:textId="77777777" w:rsidR="00C92146" w:rsidRDefault="00C92146">
      <w:pPr>
        <w:pStyle w:val="TOC1"/>
        <w:rPr>
          <w:ins w:id="74" w:author="Perrine, Martin L. (GSFC-5670)" w:date="2016-09-02T15:17:00Z"/>
          <w:rFonts w:asciiTheme="minorHAnsi" w:eastAsiaTheme="minorEastAsia" w:hAnsiTheme="minorHAnsi" w:cstheme="minorBidi"/>
          <w:bCs w:val="0"/>
          <w:caps w:val="0"/>
          <w:sz w:val="22"/>
          <w:szCs w:val="22"/>
        </w:rPr>
      </w:pPr>
      <w:ins w:id="75" w:author="Perrine, Martin L. (GSFC-5670)" w:date="2016-09-02T15:17:00Z">
        <w:r>
          <w:t>5</w:t>
        </w:r>
        <w:r>
          <w:rPr>
            <w:rFonts w:asciiTheme="minorHAnsi" w:eastAsiaTheme="minorEastAsia" w:hAnsiTheme="minorHAnsi" w:cstheme="minorBidi"/>
            <w:bCs w:val="0"/>
            <w:caps w:val="0"/>
            <w:sz w:val="22"/>
            <w:szCs w:val="22"/>
          </w:rPr>
          <w:tab/>
        </w:r>
        <w:r>
          <w:t>Reference/aPPLICABLE DOCUMENTS</w:t>
        </w:r>
        <w:r>
          <w:tab/>
        </w:r>
        <w:r>
          <w:fldChar w:fldCharType="begin"/>
        </w:r>
        <w:r>
          <w:instrText xml:space="preserve"> PAGEREF _Toc460592776 \h </w:instrText>
        </w:r>
      </w:ins>
      <w:r>
        <w:fldChar w:fldCharType="separate"/>
      </w:r>
      <w:ins w:id="76" w:author="Perrine, Martin L. (GSFC-5670)" w:date="2016-09-02T15:17:00Z">
        <w:r>
          <w:t>2</w:t>
        </w:r>
        <w:r>
          <w:fldChar w:fldCharType="end"/>
        </w:r>
      </w:ins>
    </w:p>
    <w:p w14:paraId="1227E58E" w14:textId="77777777" w:rsidR="00C92146" w:rsidRDefault="00C92146">
      <w:pPr>
        <w:pStyle w:val="TOC1"/>
        <w:rPr>
          <w:ins w:id="77" w:author="Perrine, Martin L. (GSFC-5670)" w:date="2016-09-02T15:17:00Z"/>
          <w:rFonts w:asciiTheme="minorHAnsi" w:eastAsiaTheme="minorEastAsia" w:hAnsiTheme="minorHAnsi" w:cstheme="minorBidi"/>
          <w:bCs w:val="0"/>
          <w:caps w:val="0"/>
          <w:sz w:val="22"/>
          <w:szCs w:val="22"/>
        </w:rPr>
      </w:pPr>
      <w:ins w:id="78" w:author="Perrine, Martin L. (GSFC-5670)" w:date="2016-09-02T15:17:00Z">
        <w:r>
          <w:t>6</w:t>
        </w:r>
        <w:r>
          <w:rPr>
            <w:rFonts w:asciiTheme="minorHAnsi" w:eastAsiaTheme="minorEastAsia" w:hAnsiTheme="minorHAnsi" w:cstheme="minorBidi"/>
            <w:bCs w:val="0"/>
            <w:caps w:val="0"/>
            <w:sz w:val="22"/>
            <w:szCs w:val="22"/>
          </w:rPr>
          <w:tab/>
        </w:r>
        <w:r>
          <w:t>Acceptance TESTS</w:t>
        </w:r>
        <w:r>
          <w:tab/>
        </w:r>
        <w:r>
          <w:fldChar w:fldCharType="begin"/>
        </w:r>
        <w:r>
          <w:instrText xml:space="preserve"> PAGEREF _Toc460592777 \h </w:instrText>
        </w:r>
      </w:ins>
      <w:r>
        <w:fldChar w:fldCharType="separate"/>
      </w:r>
      <w:ins w:id="79" w:author="Perrine, Martin L. (GSFC-5670)" w:date="2016-09-02T15:17:00Z">
        <w:r>
          <w:t>3</w:t>
        </w:r>
        <w:r>
          <w:fldChar w:fldCharType="end"/>
        </w:r>
      </w:ins>
    </w:p>
    <w:p w14:paraId="1F9E258C" w14:textId="77777777" w:rsidR="00C92146" w:rsidRDefault="00C92146">
      <w:pPr>
        <w:pStyle w:val="TOC2"/>
        <w:rPr>
          <w:ins w:id="80" w:author="Perrine, Martin L. (GSFC-5670)" w:date="2016-09-02T15:17:00Z"/>
          <w:rFonts w:asciiTheme="minorHAnsi" w:eastAsiaTheme="minorEastAsia" w:hAnsiTheme="minorHAnsi" w:cstheme="minorBidi"/>
          <w:iCs w:val="0"/>
          <w:noProof/>
          <w:sz w:val="22"/>
          <w:szCs w:val="22"/>
        </w:rPr>
      </w:pPr>
      <w:ins w:id="81" w:author="Perrine, Martin L. (GSFC-5670)" w:date="2016-09-02T15:17:00Z">
        <w:r>
          <w:rPr>
            <w:noProof/>
          </w:rPr>
          <w:t>6.1</w:t>
        </w:r>
        <w:r>
          <w:rPr>
            <w:rFonts w:asciiTheme="minorHAnsi" w:eastAsiaTheme="minorEastAsia" w:hAnsiTheme="minorHAnsi" w:cstheme="minorBidi"/>
            <w:iCs w:val="0"/>
            <w:noProof/>
            <w:sz w:val="22"/>
            <w:szCs w:val="22"/>
          </w:rPr>
          <w:tab/>
        </w:r>
        <w:r>
          <w:rPr>
            <w:noProof/>
          </w:rPr>
          <w:t>Preship tests</w:t>
        </w:r>
        <w:r>
          <w:rPr>
            <w:noProof/>
          </w:rPr>
          <w:tab/>
        </w:r>
        <w:r>
          <w:rPr>
            <w:noProof/>
          </w:rPr>
          <w:fldChar w:fldCharType="begin"/>
        </w:r>
        <w:r>
          <w:rPr>
            <w:noProof/>
          </w:rPr>
          <w:instrText xml:space="preserve"> PAGEREF _Toc460592778 \h </w:instrText>
        </w:r>
      </w:ins>
      <w:r>
        <w:rPr>
          <w:noProof/>
        </w:rPr>
      </w:r>
      <w:r>
        <w:rPr>
          <w:noProof/>
        </w:rPr>
        <w:fldChar w:fldCharType="separate"/>
      </w:r>
      <w:ins w:id="82" w:author="Perrine, Martin L. (GSFC-5670)" w:date="2016-09-02T15:17:00Z">
        <w:r>
          <w:rPr>
            <w:noProof/>
          </w:rPr>
          <w:t>3</w:t>
        </w:r>
        <w:r>
          <w:rPr>
            <w:noProof/>
          </w:rPr>
          <w:fldChar w:fldCharType="end"/>
        </w:r>
      </w:ins>
    </w:p>
    <w:p w14:paraId="11131EBD" w14:textId="77777777" w:rsidR="00C92146" w:rsidRDefault="00C92146">
      <w:pPr>
        <w:pStyle w:val="TOC3"/>
        <w:rPr>
          <w:ins w:id="83" w:author="Perrine, Martin L. (GSFC-5670)" w:date="2016-09-02T15:17:00Z"/>
          <w:rFonts w:asciiTheme="minorHAnsi" w:eastAsiaTheme="minorEastAsia" w:hAnsiTheme="minorHAnsi" w:cstheme="minorBidi"/>
          <w:noProof/>
          <w:sz w:val="22"/>
          <w:szCs w:val="22"/>
        </w:rPr>
      </w:pPr>
      <w:ins w:id="84" w:author="Perrine, Martin L. (GSFC-5670)" w:date="2016-09-02T15:17:00Z">
        <w:r>
          <w:rPr>
            <w:noProof/>
          </w:rPr>
          <w:t>6.1.1</w:t>
        </w:r>
        <w:r>
          <w:rPr>
            <w:rFonts w:asciiTheme="minorHAnsi" w:eastAsiaTheme="minorEastAsia" w:hAnsiTheme="minorHAnsi" w:cstheme="minorBidi"/>
            <w:noProof/>
            <w:sz w:val="22"/>
            <w:szCs w:val="22"/>
          </w:rPr>
          <w:tab/>
        </w:r>
        <w:r>
          <w:rPr>
            <w:noProof/>
          </w:rPr>
          <w:t>Basic Verification</w:t>
        </w:r>
        <w:r>
          <w:rPr>
            <w:noProof/>
          </w:rPr>
          <w:tab/>
        </w:r>
        <w:r>
          <w:rPr>
            <w:noProof/>
          </w:rPr>
          <w:fldChar w:fldCharType="begin"/>
        </w:r>
        <w:r>
          <w:rPr>
            <w:noProof/>
          </w:rPr>
          <w:instrText xml:space="preserve"> PAGEREF _Toc460592779 \h </w:instrText>
        </w:r>
      </w:ins>
      <w:r>
        <w:rPr>
          <w:noProof/>
        </w:rPr>
      </w:r>
      <w:r>
        <w:rPr>
          <w:noProof/>
        </w:rPr>
        <w:fldChar w:fldCharType="separate"/>
      </w:r>
      <w:ins w:id="85" w:author="Perrine, Martin L. (GSFC-5670)" w:date="2016-09-02T15:17:00Z">
        <w:r>
          <w:rPr>
            <w:noProof/>
          </w:rPr>
          <w:t>3</w:t>
        </w:r>
        <w:r>
          <w:rPr>
            <w:noProof/>
          </w:rPr>
          <w:fldChar w:fldCharType="end"/>
        </w:r>
      </w:ins>
    </w:p>
    <w:p w14:paraId="258EF8F3" w14:textId="77777777" w:rsidR="00C92146" w:rsidRDefault="00C92146">
      <w:pPr>
        <w:pStyle w:val="TOC4"/>
        <w:rPr>
          <w:ins w:id="86" w:author="Perrine, Martin L. (GSFC-5670)" w:date="2016-09-02T15:17:00Z"/>
          <w:rFonts w:asciiTheme="minorHAnsi" w:eastAsiaTheme="minorEastAsia" w:hAnsiTheme="minorHAnsi" w:cstheme="minorBidi"/>
          <w:noProof/>
          <w:sz w:val="22"/>
          <w:szCs w:val="22"/>
        </w:rPr>
      </w:pPr>
      <w:ins w:id="87" w:author="Perrine, Martin L. (GSFC-5670)" w:date="2016-09-02T15:17:00Z">
        <w:r>
          <w:rPr>
            <w:noProof/>
          </w:rPr>
          <w:t>6.1.1.1</w:t>
        </w:r>
        <w:r>
          <w:rPr>
            <w:rFonts w:asciiTheme="minorHAnsi" w:eastAsiaTheme="minorEastAsia" w:hAnsiTheme="minorHAnsi" w:cstheme="minorBidi"/>
            <w:noProof/>
            <w:sz w:val="22"/>
            <w:szCs w:val="22"/>
          </w:rPr>
          <w:tab/>
        </w:r>
        <w:r>
          <w:rPr>
            <w:noProof/>
          </w:rPr>
          <w:t>Functional and Quality Tests</w:t>
        </w:r>
        <w:r>
          <w:rPr>
            <w:noProof/>
          </w:rPr>
          <w:tab/>
        </w:r>
        <w:r>
          <w:rPr>
            <w:noProof/>
          </w:rPr>
          <w:fldChar w:fldCharType="begin"/>
        </w:r>
        <w:r>
          <w:rPr>
            <w:noProof/>
          </w:rPr>
          <w:instrText xml:space="preserve"> PAGEREF _Toc460592780 \h </w:instrText>
        </w:r>
      </w:ins>
      <w:r>
        <w:rPr>
          <w:noProof/>
        </w:rPr>
      </w:r>
      <w:r>
        <w:rPr>
          <w:noProof/>
        </w:rPr>
        <w:fldChar w:fldCharType="separate"/>
      </w:r>
      <w:ins w:id="88" w:author="Perrine, Martin L. (GSFC-5670)" w:date="2016-09-02T15:17:00Z">
        <w:r>
          <w:rPr>
            <w:noProof/>
          </w:rPr>
          <w:t>3</w:t>
        </w:r>
        <w:r>
          <w:rPr>
            <w:noProof/>
          </w:rPr>
          <w:fldChar w:fldCharType="end"/>
        </w:r>
      </w:ins>
    </w:p>
    <w:p w14:paraId="78F15645" w14:textId="77777777" w:rsidR="00C92146" w:rsidRDefault="00C92146">
      <w:pPr>
        <w:pStyle w:val="TOC4"/>
        <w:rPr>
          <w:ins w:id="89" w:author="Perrine, Martin L. (GSFC-5670)" w:date="2016-09-02T15:17:00Z"/>
          <w:rFonts w:asciiTheme="minorHAnsi" w:eastAsiaTheme="minorEastAsia" w:hAnsiTheme="minorHAnsi" w:cstheme="minorBidi"/>
          <w:noProof/>
          <w:sz w:val="22"/>
          <w:szCs w:val="22"/>
        </w:rPr>
      </w:pPr>
      <w:ins w:id="90" w:author="Perrine, Martin L. (GSFC-5670)" w:date="2016-09-02T15:17:00Z">
        <w:r>
          <w:rPr>
            <w:noProof/>
          </w:rPr>
          <w:t>6.1.1.2</w:t>
        </w:r>
        <w:r>
          <w:rPr>
            <w:rFonts w:asciiTheme="minorHAnsi" w:eastAsiaTheme="minorEastAsia" w:hAnsiTheme="minorHAnsi" w:cstheme="minorBidi"/>
            <w:noProof/>
            <w:sz w:val="22"/>
            <w:szCs w:val="22"/>
          </w:rPr>
          <w:tab/>
        </w:r>
        <w:r>
          <w:rPr>
            <w:noProof/>
          </w:rPr>
          <w:t>Specific Requirement Evaluation</w:t>
        </w:r>
        <w:r>
          <w:rPr>
            <w:noProof/>
          </w:rPr>
          <w:tab/>
        </w:r>
        <w:r>
          <w:rPr>
            <w:noProof/>
          </w:rPr>
          <w:fldChar w:fldCharType="begin"/>
        </w:r>
        <w:r>
          <w:rPr>
            <w:noProof/>
          </w:rPr>
          <w:instrText xml:space="preserve"> PAGEREF _Toc460592781 \h </w:instrText>
        </w:r>
      </w:ins>
      <w:r>
        <w:rPr>
          <w:noProof/>
        </w:rPr>
      </w:r>
      <w:r>
        <w:rPr>
          <w:noProof/>
        </w:rPr>
        <w:fldChar w:fldCharType="separate"/>
      </w:r>
      <w:ins w:id="91" w:author="Perrine, Martin L. (GSFC-5670)" w:date="2016-09-02T15:17:00Z">
        <w:r>
          <w:rPr>
            <w:noProof/>
          </w:rPr>
          <w:t>4</w:t>
        </w:r>
        <w:r>
          <w:rPr>
            <w:noProof/>
          </w:rPr>
          <w:fldChar w:fldCharType="end"/>
        </w:r>
      </w:ins>
    </w:p>
    <w:p w14:paraId="5D8786A8" w14:textId="77777777" w:rsidR="00C92146" w:rsidRDefault="00C92146">
      <w:pPr>
        <w:pStyle w:val="TOC4"/>
        <w:rPr>
          <w:ins w:id="92" w:author="Perrine, Martin L. (GSFC-5670)" w:date="2016-09-02T15:17:00Z"/>
          <w:rFonts w:asciiTheme="minorHAnsi" w:eastAsiaTheme="minorEastAsia" w:hAnsiTheme="minorHAnsi" w:cstheme="minorBidi"/>
          <w:noProof/>
          <w:sz w:val="22"/>
          <w:szCs w:val="22"/>
        </w:rPr>
      </w:pPr>
      <w:ins w:id="93" w:author="Perrine, Martin L. (GSFC-5670)" w:date="2016-09-02T15:17:00Z">
        <w:r>
          <w:rPr>
            <w:noProof/>
          </w:rPr>
          <w:t>6.1.1.3</w:t>
        </w:r>
        <w:r>
          <w:rPr>
            <w:rFonts w:asciiTheme="minorHAnsi" w:eastAsiaTheme="minorEastAsia" w:hAnsiTheme="minorHAnsi" w:cstheme="minorBidi"/>
            <w:noProof/>
            <w:sz w:val="22"/>
            <w:szCs w:val="22"/>
          </w:rPr>
          <w:tab/>
        </w:r>
        <w:r>
          <w:rPr>
            <w:noProof/>
          </w:rPr>
          <w:t>Device under Test</w:t>
        </w:r>
        <w:r>
          <w:rPr>
            <w:noProof/>
          </w:rPr>
          <w:tab/>
        </w:r>
        <w:r>
          <w:rPr>
            <w:noProof/>
          </w:rPr>
          <w:fldChar w:fldCharType="begin"/>
        </w:r>
        <w:r>
          <w:rPr>
            <w:noProof/>
          </w:rPr>
          <w:instrText xml:space="preserve"> PAGEREF _Toc460592782 \h </w:instrText>
        </w:r>
      </w:ins>
      <w:r>
        <w:rPr>
          <w:noProof/>
        </w:rPr>
      </w:r>
      <w:r>
        <w:rPr>
          <w:noProof/>
        </w:rPr>
        <w:fldChar w:fldCharType="separate"/>
      </w:r>
      <w:ins w:id="94" w:author="Perrine, Martin L. (GSFC-5670)" w:date="2016-09-02T15:17:00Z">
        <w:r>
          <w:rPr>
            <w:noProof/>
          </w:rPr>
          <w:t>14</w:t>
        </w:r>
        <w:r>
          <w:rPr>
            <w:noProof/>
          </w:rPr>
          <w:fldChar w:fldCharType="end"/>
        </w:r>
      </w:ins>
    </w:p>
    <w:p w14:paraId="3345C2F5" w14:textId="77777777" w:rsidR="00C92146" w:rsidRDefault="00C92146">
      <w:pPr>
        <w:pStyle w:val="TOC4"/>
        <w:rPr>
          <w:ins w:id="95" w:author="Perrine, Martin L. (GSFC-5670)" w:date="2016-09-02T15:17:00Z"/>
          <w:rFonts w:asciiTheme="minorHAnsi" w:eastAsiaTheme="minorEastAsia" w:hAnsiTheme="minorHAnsi" w:cstheme="minorBidi"/>
          <w:noProof/>
          <w:sz w:val="22"/>
          <w:szCs w:val="22"/>
        </w:rPr>
      </w:pPr>
      <w:ins w:id="96" w:author="Perrine, Martin L. (GSFC-5670)" w:date="2016-09-02T15:17:00Z">
        <w:r>
          <w:rPr>
            <w:noProof/>
          </w:rPr>
          <w:t>6.1.1.4</w:t>
        </w:r>
        <w:r>
          <w:rPr>
            <w:rFonts w:asciiTheme="minorHAnsi" w:eastAsiaTheme="minorEastAsia" w:hAnsiTheme="minorHAnsi" w:cstheme="minorBidi"/>
            <w:noProof/>
            <w:sz w:val="22"/>
            <w:szCs w:val="22"/>
          </w:rPr>
          <w:tab/>
        </w:r>
        <w:r>
          <w:rPr>
            <w:noProof/>
          </w:rPr>
          <w:t>Software/Hardware Configuration Setup</w:t>
        </w:r>
        <w:r>
          <w:rPr>
            <w:noProof/>
          </w:rPr>
          <w:tab/>
        </w:r>
        <w:r>
          <w:rPr>
            <w:noProof/>
          </w:rPr>
          <w:fldChar w:fldCharType="begin"/>
        </w:r>
        <w:r>
          <w:rPr>
            <w:noProof/>
          </w:rPr>
          <w:instrText xml:space="preserve"> PAGEREF _Toc460592783 \h </w:instrText>
        </w:r>
      </w:ins>
      <w:r>
        <w:rPr>
          <w:noProof/>
        </w:rPr>
      </w:r>
      <w:r>
        <w:rPr>
          <w:noProof/>
        </w:rPr>
        <w:fldChar w:fldCharType="separate"/>
      </w:r>
      <w:ins w:id="97" w:author="Perrine, Martin L. (GSFC-5670)" w:date="2016-09-02T15:17:00Z">
        <w:r>
          <w:rPr>
            <w:noProof/>
          </w:rPr>
          <w:t>18</w:t>
        </w:r>
        <w:r>
          <w:rPr>
            <w:noProof/>
          </w:rPr>
          <w:fldChar w:fldCharType="end"/>
        </w:r>
      </w:ins>
    </w:p>
    <w:p w14:paraId="16550860" w14:textId="77777777" w:rsidR="00C92146" w:rsidRDefault="00C92146">
      <w:pPr>
        <w:pStyle w:val="TOC4"/>
        <w:rPr>
          <w:ins w:id="98" w:author="Perrine, Martin L. (GSFC-5670)" w:date="2016-09-02T15:17:00Z"/>
          <w:rFonts w:asciiTheme="minorHAnsi" w:eastAsiaTheme="minorEastAsia" w:hAnsiTheme="minorHAnsi" w:cstheme="minorBidi"/>
          <w:noProof/>
          <w:sz w:val="22"/>
          <w:szCs w:val="22"/>
        </w:rPr>
      </w:pPr>
      <w:ins w:id="99" w:author="Perrine, Martin L. (GSFC-5670)" w:date="2016-09-02T15:17:00Z">
        <w:r>
          <w:rPr>
            <w:noProof/>
          </w:rPr>
          <w:t>6.1.1.5</w:t>
        </w:r>
        <w:r>
          <w:rPr>
            <w:rFonts w:asciiTheme="minorHAnsi" w:eastAsiaTheme="minorEastAsia" w:hAnsiTheme="minorHAnsi" w:cstheme="minorBidi"/>
            <w:noProof/>
            <w:sz w:val="22"/>
            <w:szCs w:val="22"/>
          </w:rPr>
          <w:tab/>
        </w:r>
        <w:r>
          <w:rPr>
            <w:noProof/>
          </w:rPr>
          <w:t>Test Setup</w:t>
        </w:r>
        <w:r>
          <w:rPr>
            <w:noProof/>
          </w:rPr>
          <w:tab/>
        </w:r>
        <w:r>
          <w:rPr>
            <w:noProof/>
          </w:rPr>
          <w:fldChar w:fldCharType="begin"/>
        </w:r>
        <w:r>
          <w:rPr>
            <w:noProof/>
          </w:rPr>
          <w:instrText xml:space="preserve"> PAGEREF _Toc460592784 \h </w:instrText>
        </w:r>
      </w:ins>
      <w:r>
        <w:rPr>
          <w:noProof/>
        </w:rPr>
      </w:r>
      <w:r>
        <w:rPr>
          <w:noProof/>
        </w:rPr>
        <w:fldChar w:fldCharType="separate"/>
      </w:r>
      <w:ins w:id="100" w:author="Perrine, Martin L. (GSFC-5670)" w:date="2016-09-02T15:17:00Z">
        <w:r>
          <w:rPr>
            <w:noProof/>
          </w:rPr>
          <w:t>19</w:t>
        </w:r>
        <w:r>
          <w:rPr>
            <w:noProof/>
          </w:rPr>
          <w:fldChar w:fldCharType="end"/>
        </w:r>
      </w:ins>
    </w:p>
    <w:p w14:paraId="572EF668" w14:textId="77777777" w:rsidR="00C92146" w:rsidRDefault="00C92146">
      <w:pPr>
        <w:pStyle w:val="TOC4"/>
        <w:rPr>
          <w:ins w:id="101" w:author="Perrine, Martin L. (GSFC-5670)" w:date="2016-09-02T15:17:00Z"/>
          <w:rFonts w:asciiTheme="minorHAnsi" w:eastAsiaTheme="minorEastAsia" w:hAnsiTheme="minorHAnsi" w:cstheme="minorBidi"/>
          <w:noProof/>
          <w:sz w:val="22"/>
          <w:szCs w:val="22"/>
        </w:rPr>
      </w:pPr>
      <w:ins w:id="102" w:author="Perrine, Martin L. (GSFC-5670)" w:date="2016-09-02T15:17:00Z">
        <w:r>
          <w:rPr>
            <w:noProof/>
          </w:rPr>
          <w:t>6.1.1.6</w:t>
        </w:r>
        <w:r>
          <w:rPr>
            <w:rFonts w:asciiTheme="minorHAnsi" w:eastAsiaTheme="minorEastAsia" w:hAnsiTheme="minorHAnsi" w:cstheme="minorBidi"/>
            <w:noProof/>
            <w:sz w:val="22"/>
            <w:szCs w:val="22"/>
          </w:rPr>
          <w:tab/>
        </w:r>
        <w:r>
          <w:rPr>
            <w:noProof/>
          </w:rPr>
          <w:t>Processing Data</w:t>
        </w:r>
        <w:r>
          <w:rPr>
            <w:noProof/>
          </w:rPr>
          <w:tab/>
        </w:r>
        <w:r>
          <w:rPr>
            <w:noProof/>
          </w:rPr>
          <w:fldChar w:fldCharType="begin"/>
        </w:r>
        <w:r>
          <w:rPr>
            <w:noProof/>
          </w:rPr>
          <w:instrText xml:space="preserve"> PAGEREF _Toc460592785 \h </w:instrText>
        </w:r>
      </w:ins>
      <w:r>
        <w:rPr>
          <w:noProof/>
        </w:rPr>
      </w:r>
      <w:r>
        <w:rPr>
          <w:noProof/>
        </w:rPr>
        <w:fldChar w:fldCharType="separate"/>
      </w:r>
      <w:ins w:id="103" w:author="Perrine, Martin L. (GSFC-5670)" w:date="2016-09-02T15:17:00Z">
        <w:r>
          <w:rPr>
            <w:noProof/>
          </w:rPr>
          <w:t>40</w:t>
        </w:r>
        <w:r>
          <w:rPr>
            <w:noProof/>
          </w:rPr>
          <w:fldChar w:fldCharType="end"/>
        </w:r>
      </w:ins>
    </w:p>
    <w:p w14:paraId="3FAFE213" w14:textId="77777777" w:rsidR="00C92146" w:rsidRDefault="00C92146">
      <w:pPr>
        <w:pStyle w:val="TOC3"/>
        <w:rPr>
          <w:ins w:id="104" w:author="Perrine, Martin L. (GSFC-5670)" w:date="2016-09-02T15:17:00Z"/>
          <w:rFonts w:asciiTheme="minorHAnsi" w:eastAsiaTheme="minorEastAsia" w:hAnsiTheme="minorHAnsi" w:cstheme="minorBidi"/>
          <w:noProof/>
          <w:sz w:val="22"/>
          <w:szCs w:val="22"/>
        </w:rPr>
      </w:pPr>
      <w:ins w:id="105" w:author="Perrine, Martin L. (GSFC-5670)" w:date="2016-09-02T15:17:00Z">
        <w:r>
          <w:rPr>
            <w:noProof/>
          </w:rPr>
          <w:t>6.1.2</w:t>
        </w:r>
        <w:r>
          <w:rPr>
            <w:rFonts w:asciiTheme="minorHAnsi" w:eastAsiaTheme="minorEastAsia" w:hAnsiTheme="minorHAnsi" w:cstheme="minorBidi"/>
            <w:noProof/>
            <w:sz w:val="22"/>
            <w:szCs w:val="22"/>
          </w:rPr>
          <w:tab/>
        </w:r>
        <w:r>
          <w:rPr>
            <w:noProof/>
          </w:rPr>
          <w:t>Disk I/O Test:</w:t>
        </w:r>
        <w:r>
          <w:rPr>
            <w:noProof/>
          </w:rPr>
          <w:tab/>
        </w:r>
        <w:r>
          <w:rPr>
            <w:noProof/>
          </w:rPr>
          <w:fldChar w:fldCharType="begin"/>
        </w:r>
        <w:r>
          <w:rPr>
            <w:noProof/>
          </w:rPr>
          <w:instrText xml:space="preserve"> PAGEREF _Toc460592874 \h </w:instrText>
        </w:r>
      </w:ins>
      <w:r>
        <w:rPr>
          <w:noProof/>
        </w:rPr>
      </w:r>
      <w:r>
        <w:rPr>
          <w:noProof/>
        </w:rPr>
        <w:fldChar w:fldCharType="separate"/>
      </w:r>
      <w:ins w:id="106" w:author="Perrine, Martin L. (GSFC-5670)" w:date="2016-09-02T15:17:00Z">
        <w:r>
          <w:rPr>
            <w:noProof/>
          </w:rPr>
          <w:t>43</w:t>
        </w:r>
        <w:r>
          <w:rPr>
            <w:noProof/>
          </w:rPr>
          <w:fldChar w:fldCharType="end"/>
        </w:r>
      </w:ins>
    </w:p>
    <w:p w14:paraId="5980DB20" w14:textId="77777777" w:rsidR="00C92146" w:rsidRDefault="00C92146">
      <w:pPr>
        <w:pStyle w:val="TOC3"/>
        <w:rPr>
          <w:ins w:id="107" w:author="Perrine, Martin L. (GSFC-5670)" w:date="2016-09-02T15:17:00Z"/>
          <w:rFonts w:asciiTheme="minorHAnsi" w:eastAsiaTheme="minorEastAsia" w:hAnsiTheme="minorHAnsi" w:cstheme="minorBidi"/>
          <w:noProof/>
          <w:sz w:val="22"/>
          <w:szCs w:val="22"/>
        </w:rPr>
      </w:pPr>
      <w:ins w:id="108" w:author="Perrine, Martin L. (GSFC-5670)" w:date="2016-09-02T15:17:00Z">
        <w:r>
          <w:rPr>
            <w:noProof/>
          </w:rPr>
          <w:t>6.1.3</w:t>
        </w:r>
        <w:r>
          <w:rPr>
            <w:rFonts w:asciiTheme="minorHAnsi" w:eastAsiaTheme="minorEastAsia" w:hAnsiTheme="minorHAnsi" w:cstheme="minorBidi"/>
            <w:noProof/>
            <w:sz w:val="22"/>
            <w:szCs w:val="22"/>
          </w:rPr>
          <w:tab/>
        </w:r>
        <w:r>
          <w:rPr>
            <w:noProof/>
          </w:rPr>
          <w:t>Removable Media Test</w:t>
        </w:r>
        <w:r>
          <w:rPr>
            <w:noProof/>
          </w:rPr>
          <w:tab/>
        </w:r>
        <w:r>
          <w:rPr>
            <w:noProof/>
          </w:rPr>
          <w:fldChar w:fldCharType="begin"/>
        </w:r>
        <w:r>
          <w:rPr>
            <w:noProof/>
          </w:rPr>
          <w:instrText xml:space="preserve"> PAGEREF _Toc460592875 \h </w:instrText>
        </w:r>
      </w:ins>
      <w:r>
        <w:rPr>
          <w:noProof/>
        </w:rPr>
      </w:r>
      <w:r>
        <w:rPr>
          <w:noProof/>
        </w:rPr>
        <w:fldChar w:fldCharType="separate"/>
      </w:r>
      <w:ins w:id="109" w:author="Perrine, Martin L. (GSFC-5670)" w:date="2016-09-02T15:17:00Z">
        <w:r>
          <w:rPr>
            <w:noProof/>
          </w:rPr>
          <w:t>45</w:t>
        </w:r>
        <w:r>
          <w:rPr>
            <w:noProof/>
          </w:rPr>
          <w:fldChar w:fldCharType="end"/>
        </w:r>
      </w:ins>
    </w:p>
    <w:p w14:paraId="3F634DDD" w14:textId="77777777" w:rsidR="00C92146" w:rsidRDefault="00C92146">
      <w:pPr>
        <w:pStyle w:val="TOC3"/>
        <w:rPr>
          <w:ins w:id="110" w:author="Perrine, Martin L. (GSFC-5670)" w:date="2016-09-02T15:17:00Z"/>
          <w:rFonts w:asciiTheme="minorHAnsi" w:eastAsiaTheme="minorEastAsia" w:hAnsiTheme="minorHAnsi" w:cstheme="minorBidi"/>
          <w:noProof/>
          <w:sz w:val="22"/>
          <w:szCs w:val="22"/>
        </w:rPr>
      </w:pPr>
      <w:ins w:id="111" w:author="Perrine, Martin L. (GSFC-5670)" w:date="2016-09-02T15:17:00Z">
        <w:r>
          <w:rPr>
            <w:noProof/>
          </w:rPr>
          <w:t>6.1.4</w:t>
        </w:r>
        <w:r>
          <w:rPr>
            <w:rFonts w:asciiTheme="minorHAnsi" w:eastAsiaTheme="minorEastAsia" w:hAnsiTheme="minorHAnsi" w:cstheme="minorBidi"/>
            <w:noProof/>
            <w:sz w:val="22"/>
            <w:szCs w:val="22"/>
          </w:rPr>
          <w:tab/>
        </w:r>
        <w:r>
          <w:rPr>
            <w:noProof/>
          </w:rPr>
          <w:t>Logging Storage/ Memory Overflow Management Test</w:t>
        </w:r>
        <w:r>
          <w:rPr>
            <w:noProof/>
          </w:rPr>
          <w:tab/>
        </w:r>
        <w:r>
          <w:rPr>
            <w:noProof/>
          </w:rPr>
          <w:fldChar w:fldCharType="begin"/>
        </w:r>
        <w:r>
          <w:rPr>
            <w:noProof/>
          </w:rPr>
          <w:instrText xml:space="preserve"> PAGEREF _Toc460592876 \h </w:instrText>
        </w:r>
      </w:ins>
      <w:r>
        <w:rPr>
          <w:noProof/>
        </w:rPr>
      </w:r>
      <w:r>
        <w:rPr>
          <w:noProof/>
        </w:rPr>
        <w:fldChar w:fldCharType="separate"/>
      </w:r>
      <w:ins w:id="112" w:author="Perrine, Martin L. (GSFC-5670)" w:date="2016-09-02T15:17:00Z">
        <w:r>
          <w:rPr>
            <w:noProof/>
          </w:rPr>
          <w:t>46</w:t>
        </w:r>
        <w:r>
          <w:rPr>
            <w:noProof/>
          </w:rPr>
          <w:fldChar w:fldCharType="end"/>
        </w:r>
      </w:ins>
    </w:p>
    <w:p w14:paraId="5FAEFF0F" w14:textId="77777777" w:rsidR="00C92146" w:rsidRDefault="00C92146">
      <w:pPr>
        <w:pStyle w:val="TOC3"/>
        <w:rPr>
          <w:ins w:id="113" w:author="Perrine, Martin L. (GSFC-5670)" w:date="2016-09-02T15:17:00Z"/>
          <w:rFonts w:asciiTheme="minorHAnsi" w:eastAsiaTheme="minorEastAsia" w:hAnsiTheme="minorHAnsi" w:cstheme="minorBidi"/>
          <w:noProof/>
          <w:sz w:val="22"/>
          <w:szCs w:val="22"/>
        </w:rPr>
      </w:pPr>
      <w:ins w:id="114" w:author="Perrine, Martin L. (GSFC-5670)" w:date="2016-09-02T15:17:00Z">
        <w:r>
          <w:rPr>
            <w:noProof/>
          </w:rPr>
          <w:t>6.1.5</w:t>
        </w:r>
        <w:r>
          <w:rPr>
            <w:noProof/>
          </w:rPr>
          <w:tab/>
        </w:r>
        <w:r>
          <w:rPr>
            <w:noProof/>
          </w:rPr>
          <w:fldChar w:fldCharType="begin"/>
        </w:r>
        <w:r>
          <w:rPr>
            <w:noProof/>
          </w:rPr>
          <w:instrText xml:space="preserve"> PAGEREF _Toc460592878 \h </w:instrText>
        </w:r>
      </w:ins>
      <w:r>
        <w:rPr>
          <w:noProof/>
        </w:rPr>
      </w:r>
      <w:r>
        <w:rPr>
          <w:noProof/>
        </w:rPr>
        <w:fldChar w:fldCharType="separate"/>
      </w:r>
      <w:ins w:id="115" w:author="Perrine, Martin L. (GSFC-5670)" w:date="2016-09-02T15:17:00Z">
        <w:r>
          <w:rPr>
            <w:noProof/>
          </w:rPr>
          <w:t>47</w:t>
        </w:r>
        <w:r>
          <w:rPr>
            <w:noProof/>
          </w:rPr>
          <w:fldChar w:fldCharType="end"/>
        </w:r>
      </w:ins>
    </w:p>
    <w:p w14:paraId="577BD23E" w14:textId="77777777" w:rsidR="00C92146" w:rsidRDefault="00C92146">
      <w:pPr>
        <w:pStyle w:val="TOC3"/>
        <w:rPr>
          <w:ins w:id="116" w:author="Perrine, Martin L. (GSFC-5670)" w:date="2016-09-02T15:17:00Z"/>
          <w:rFonts w:asciiTheme="minorHAnsi" w:eastAsiaTheme="minorEastAsia" w:hAnsiTheme="minorHAnsi" w:cstheme="minorBidi"/>
          <w:noProof/>
          <w:sz w:val="22"/>
          <w:szCs w:val="22"/>
        </w:rPr>
      </w:pPr>
      <w:ins w:id="117" w:author="Perrine, Martin L. (GSFC-5670)" w:date="2016-09-02T15:17:00Z">
        <w:r>
          <w:rPr>
            <w:noProof/>
          </w:rPr>
          <w:t>6.1.6</w:t>
        </w:r>
        <w:r>
          <w:rPr>
            <w:rFonts w:asciiTheme="minorHAnsi" w:eastAsiaTheme="minorEastAsia" w:hAnsiTheme="minorHAnsi" w:cstheme="minorBidi"/>
            <w:noProof/>
            <w:sz w:val="22"/>
            <w:szCs w:val="22"/>
          </w:rPr>
          <w:tab/>
        </w:r>
        <w:r>
          <w:rPr>
            <w:noProof/>
          </w:rPr>
          <w:t>Latency Test</w:t>
        </w:r>
        <w:r>
          <w:rPr>
            <w:noProof/>
          </w:rPr>
          <w:tab/>
        </w:r>
        <w:r>
          <w:rPr>
            <w:noProof/>
          </w:rPr>
          <w:fldChar w:fldCharType="begin"/>
        </w:r>
        <w:r>
          <w:rPr>
            <w:noProof/>
          </w:rPr>
          <w:instrText xml:space="preserve"> PAGEREF _Toc460592879 \h </w:instrText>
        </w:r>
      </w:ins>
      <w:r>
        <w:rPr>
          <w:noProof/>
        </w:rPr>
      </w:r>
      <w:r>
        <w:rPr>
          <w:noProof/>
        </w:rPr>
        <w:fldChar w:fldCharType="separate"/>
      </w:r>
      <w:ins w:id="118" w:author="Perrine, Martin L. (GSFC-5670)" w:date="2016-09-02T15:17:00Z">
        <w:r>
          <w:rPr>
            <w:noProof/>
          </w:rPr>
          <w:t>48</w:t>
        </w:r>
        <w:r>
          <w:rPr>
            <w:noProof/>
          </w:rPr>
          <w:fldChar w:fldCharType="end"/>
        </w:r>
      </w:ins>
    </w:p>
    <w:p w14:paraId="443D6EAA" w14:textId="78A4B421" w:rsidR="00C92146" w:rsidRDefault="00C92146">
      <w:pPr>
        <w:pStyle w:val="TOC4"/>
        <w:rPr>
          <w:ins w:id="119" w:author="Perrine, Martin L. (GSFC-5670)" w:date="2016-09-02T15:17:00Z"/>
          <w:rFonts w:asciiTheme="minorHAnsi" w:eastAsiaTheme="minorEastAsia" w:hAnsiTheme="minorHAnsi" w:cstheme="minorBidi"/>
          <w:noProof/>
          <w:sz w:val="22"/>
          <w:szCs w:val="22"/>
        </w:rPr>
      </w:pPr>
      <w:ins w:id="120" w:author="Perrine, Martin L. (GSFC-5670)" w:date="2016-09-02T15:17:00Z">
        <w:r>
          <w:rPr>
            <w:noProof/>
          </w:rPr>
          <w:t>6.1.6.1</w:t>
        </w:r>
        <w:r>
          <w:rPr>
            <w:rFonts w:asciiTheme="minorHAnsi" w:eastAsiaTheme="minorEastAsia" w:hAnsiTheme="minorHAnsi" w:cstheme="minorBidi"/>
            <w:noProof/>
            <w:sz w:val="22"/>
            <w:szCs w:val="22"/>
          </w:rPr>
          <w:tab/>
        </w:r>
        <w:r>
          <w:rPr>
            <w:noProof/>
          </w:rPr>
          <w:t xml:space="preserve">For the Requirement </w:t>
        </w:r>
      </w:ins>
      <w:ins w:id="121" w:author="Perrine, Martin L. (GSFC-5670)" w:date="2016-09-13T14:29:00Z">
        <w:r w:rsidR="00055AC4">
          <w:rPr>
            <w:noProof/>
          </w:rPr>
          <w:t>DAPHNE</w:t>
        </w:r>
      </w:ins>
      <w:ins w:id="122" w:author="Perrine, Martin L. (GSFC-5670)" w:date="2016-09-02T15:17:00Z">
        <w:r>
          <w:rPr>
            <w:noProof/>
          </w:rPr>
          <w:t>-PERF-001 Local cmd response 5 secs</w:t>
        </w:r>
        <w:r>
          <w:rPr>
            <w:noProof/>
          </w:rPr>
          <w:tab/>
        </w:r>
        <w:r>
          <w:rPr>
            <w:noProof/>
          </w:rPr>
          <w:fldChar w:fldCharType="begin"/>
        </w:r>
        <w:r>
          <w:rPr>
            <w:noProof/>
          </w:rPr>
          <w:instrText xml:space="preserve"> PAGEREF _Toc460592880 \h </w:instrText>
        </w:r>
      </w:ins>
      <w:r>
        <w:rPr>
          <w:noProof/>
        </w:rPr>
      </w:r>
      <w:r>
        <w:rPr>
          <w:noProof/>
        </w:rPr>
        <w:fldChar w:fldCharType="separate"/>
      </w:r>
      <w:ins w:id="123" w:author="Perrine, Martin L. (GSFC-5670)" w:date="2016-09-02T15:17:00Z">
        <w:r>
          <w:rPr>
            <w:noProof/>
          </w:rPr>
          <w:t>48</w:t>
        </w:r>
        <w:r>
          <w:rPr>
            <w:noProof/>
          </w:rPr>
          <w:fldChar w:fldCharType="end"/>
        </w:r>
      </w:ins>
    </w:p>
    <w:p w14:paraId="03CB36F2" w14:textId="3897E91A" w:rsidR="00C92146" w:rsidRDefault="00C92146">
      <w:pPr>
        <w:pStyle w:val="TOC4"/>
        <w:rPr>
          <w:ins w:id="124" w:author="Perrine, Martin L. (GSFC-5670)" w:date="2016-09-02T15:17:00Z"/>
          <w:rFonts w:asciiTheme="minorHAnsi" w:eastAsiaTheme="minorEastAsia" w:hAnsiTheme="minorHAnsi" w:cstheme="minorBidi"/>
          <w:noProof/>
          <w:sz w:val="22"/>
          <w:szCs w:val="22"/>
        </w:rPr>
      </w:pPr>
      <w:ins w:id="125" w:author="Perrine, Martin L. (GSFC-5670)" w:date="2016-09-02T15:17:00Z">
        <w:r>
          <w:rPr>
            <w:noProof/>
          </w:rPr>
          <w:t>6.1.6.2</w:t>
        </w:r>
        <w:r>
          <w:rPr>
            <w:rFonts w:asciiTheme="minorHAnsi" w:eastAsiaTheme="minorEastAsia" w:hAnsiTheme="minorHAnsi" w:cstheme="minorBidi"/>
            <w:noProof/>
            <w:sz w:val="22"/>
            <w:szCs w:val="22"/>
          </w:rPr>
          <w:tab/>
        </w:r>
        <w:r>
          <w:rPr>
            <w:noProof/>
          </w:rPr>
          <w:t xml:space="preserve">For the requirement </w:t>
        </w:r>
      </w:ins>
      <w:ins w:id="126" w:author="Perrine, Martin L. (GSFC-5670)" w:date="2016-09-13T14:29:00Z">
        <w:r w:rsidR="00055AC4">
          <w:rPr>
            <w:noProof/>
          </w:rPr>
          <w:t>DAPHNE</w:t>
        </w:r>
      </w:ins>
      <w:ins w:id="127" w:author="Perrine, Martin L. (GSFC-5670)" w:date="2016-09-02T15:17:00Z">
        <w:r>
          <w:rPr>
            <w:noProof/>
          </w:rPr>
          <w:t>-PERF-002 loading configuration 120 secs</w:t>
        </w:r>
        <w:r>
          <w:rPr>
            <w:noProof/>
          </w:rPr>
          <w:tab/>
        </w:r>
        <w:r>
          <w:rPr>
            <w:noProof/>
          </w:rPr>
          <w:fldChar w:fldCharType="begin"/>
        </w:r>
        <w:r>
          <w:rPr>
            <w:noProof/>
          </w:rPr>
          <w:instrText xml:space="preserve"> PAGEREF _Toc460592881 \h </w:instrText>
        </w:r>
      </w:ins>
      <w:r>
        <w:rPr>
          <w:noProof/>
        </w:rPr>
      </w:r>
      <w:r>
        <w:rPr>
          <w:noProof/>
        </w:rPr>
        <w:fldChar w:fldCharType="separate"/>
      </w:r>
      <w:ins w:id="128" w:author="Perrine, Martin L. (GSFC-5670)" w:date="2016-09-02T15:17:00Z">
        <w:r>
          <w:rPr>
            <w:noProof/>
          </w:rPr>
          <w:t>49</w:t>
        </w:r>
        <w:r>
          <w:rPr>
            <w:noProof/>
          </w:rPr>
          <w:fldChar w:fldCharType="end"/>
        </w:r>
      </w:ins>
    </w:p>
    <w:p w14:paraId="26078475" w14:textId="56B5DA03" w:rsidR="00C92146" w:rsidRDefault="00C92146">
      <w:pPr>
        <w:pStyle w:val="TOC4"/>
        <w:rPr>
          <w:ins w:id="129" w:author="Perrine, Martin L. (GSFC-5670)" w:date="2016-09-02T15:17:00Z"/>
          <w:rFonts w:asciiTheme="minorHAnsi" w:eastAsiaTheme="minorEastAsia" w:hAnsiTheme="minorHAnsi" w:cstheme="minorBidi"/>
          <w:noProof/>
          <w:sz w:val="22"/>
          <w:szCs w:val="22"/>
        </w:rPr>
      </w:pPr>
      <w:ins w:id="130" w:author="Perrine, Martin L. (GSFC-5670)" w:date="2016-09-02T15:17:00Z">
        <w:r>
          <w:rPr>
            <w:noProof/>
          </w:rPr>
          <w:t>6.1.6.3</w:t>
        </w:r>
        <w:r>
          <w:rPr>
            <w:rFonts w:asciiTheme="minorHAnsi" w:eastAsiaTheme="minorEastAsia" w:hAnsiTheme="minorHAnsi" w:cstheme="minorBidi"/>
            <w:noProof/>
            <w:sz w:val="22"/>
            <w:szCs w:val="22"/>
          </w:rPr>
          <w:tab/>
        </w:r>
        <w:r>
          <w:rPr>
            <w:noProof/>
          </w:rPr>
          <w:t xml:space="preserve">The requirement </w:t>
        </w:r>
      </w:ins>
      <w:ins w:id="131" w:author="Perrine, Martin L. (GSFC-5670)" w:date="2016-09-13T14:29:00Z">
        <w:r w:rsidR="00055AC4">
          <w:rPr>
            <w:noProof/>
          </w:rPr>
          <w:t>DAPHNE</w:t>
        </w:r>
      </w:ins>
      <w:ins w:id="132" w:author="Perrine, Martin L. (GSFC-5670)" w:date="2016-09-02T15:17:00Z">
        <w:r>
          <w:rPr>
            <w:noProof/>
          </w:rPr>
          <w:t>-PERF-003 Activation of return data 60 secs</w:t>
        </w:r>
        <w:r>
          <w:rPr>
            <w:noProof/>
          </w:rPr>
          <w:tab/>
        </w:r>
        <w:r>
          <w:rPr>
            <w:noProof/>
          </w:rPr>
          <w:fldChar w:fldCharType="begin"/>
        </w:r>
        <w:r>
          <w:rPr>
            <w:noProof/>
          </w:rPr>
          <w:instrText xml:space="preserve"> PAGEREF _Toc460592882 \h </w:instrText>
        </w:r>
      </w:ins>
      <w:r>
        <w:rPr>
          <w:noProof/>
        </w:rPr>
      </w:r>
      <w:r>
        <w:rPr>
          <w:noProof/>
        </w:rPr>
        <w:fldChar w:fldCharType="separate"/>
      </w:r>
      <w:ins w:id="133" w:author="Perrine, Martin L. (GSFC-5670)" w:date="2016-09-02T15:17:00Z">
        <w:r>
          <w:rPr>
            <w:noProof/>
          </w:rPr>
          <w:t>50</w:t>
        </w:r>
        <w:r>
          <w:rPr>
            <w:noProof/>
          </w:rPr>
          <w:fldChar w:fldCharType="end"/>
        </w:r>
      </w:ins>
    </w:p>
    <w:p w14:paraId="09714C3B" w14:textId="694E70DC" w:rsidR="00C92146" w:rsidRDefault="00C92146">
      <w:pPr>
        <w:pStyle w:val="TOC4"/>
        <w:rPr>
          <w:ins w:id="134" w:author="Perrine, Martin L. (GSFC-5670)" w:date="2016-09-02T15:17:00Z"/>
          <w:rFonts w:asciiTheme="minorHAnsi" w:eastAsiaTheme="minorEastAsia" w:hAnsiTheme="minorHAnsi" w:cstheme="minorBidi"/>
          <w:noProof/>
          <w:sz w:val="22"/>
          <w:szCs w:val="22"/>
        </w:rPr>
      </w:pPr>
      <w:ins w:id="135" w:author="Perrine, Martin L. (GSFC-5670)" w:date="2016-09-02T15:17:00Z">
        <w:r>
          <w:rPr>
            <w:noProof/>
          </w:rPr>
          <w:t>6.1.6.4</w:t>
        </w:r>
        <w:r>
          <w:rPr>
            <w:rFonts w:asciiTheme="minorHAnsi" w:eastAsiaTheme="minorEastAsia" w:hAnsiTheme="minorHAnsi" w:cstheme="minorBidi"/>
            <w:noProof/>
            <w:sz w:val="22"/>
            <w:szCs w:val="22"/>
          </w:rPr>
          <w:tab/>
        </w:r>
      </w:ins>
      <w:ins w:id="136" w:author="Perrine, Martin L. (GSFC-5670)" w:date="2016-09-13T14:29:00Z">
        <w:r w:rsidR="00055AC4">
          <w:rPr>
            <w:noProof/>
          </w:rPr>
          <w:t>DAPHNE</w:t>
        </w:r>
      </w:ins>
      <w:ins w:id="137" w:author="Perrine, Martin L. (GSFC-5670)" w:date="2016-09-02T15:17:00Z">
        <w:r>
          <w:rPr>
            <w:noProof/>
          </w:rPr>
          <w:t>-PERF-009 latency shall not exceed 3 minutes</w:t>
        </w:r>
        <w:r>
          <w:rPr>
            <w:noProof/>
          </w:rPr>
          <w:tab/>
        </w:r>
        <w:r>
          <w:rPr>
            <w:noProof/>
          </w:rPr>
          <w:fldChar w:fldCharType="begin"/>
        </w:r>
        <w:r>
          <w:rPr>
            <w:noProof/>
          </w:rPr>
          <w:instrText xml:space="preserve"> PAGEREF _Toc460592883 \h </w:instrText>
        </w:r>
      </w:ins>
      <w:r>
        <w:rPr>
          <w:noProof/>
        </w:rPr>
      </w:r>
      <w:r>
        <w:rPr>
          <w:noProof/>
        </w:rPr>
        <w:fldChar w:fldCharType="separate"/>
      </w:r>
      <w:ins w:id="138" w:author="Perrine, Martin L. (GSFC-5670)" w:date="2016-09-02T15:17:00Z">
        <w:r>
          <w:rPr>
            <w:noProof/>
          </w:rPr>
          <w:t>50</w:t>
        </w:r>
        <w:r>
          <w:rPr>
            <w:noProof/>
          </w:rPr>
          <w:fldChar w:fldCharType="end"/>
        </w:r>
      </w:ins>
    </w:p>
    <w:p w14:paraId="5A863119" w14:textId="77777777" w:rsidR="00C92146" w:rsidRDefault="00C92146">
      <w:pPr>
        <w:pStyle w:val="TOC2"/>
        <w:rPr>
          <w:ins w:id="139" w:author="Perrine, Martin L. (GSFC-5670)" w:date="2016-09-02T15:17:00Z"/>
          <w:rFonts w:asciiTheme="minorHAnsi" w:eastAsiaTheme="minorEastAsia" w:hAnsiTheme="minorHAnsi" w:cstheme="minorBidi"/>
          <w:iCs w:val="0"/>
          <w:noProof/>
          <w:sz w:val="22"/>
          <w:szCs w:val="22"/>
        </w:rPr>
      </w:pPr>
      <w:ins w:id="140" w:author="Perrine, Martin L. (GSFC-5670)" w:date="2016-09-02T15:17:00Z">
        <w:r>
          <w:rPr>
            <w:noProof/>
          </w:rPr>
          <w:t>6.2</w:t>
        </w:r>
        <w:r>
          <w:rPr>
            <w:rFonts w:asciiTheme="minorHAnsi" w:eastAsiaTheme="minorEastAsia" w:hAnsiTheme="minorHAnsi" w:cstheme="minorBidi"/>
            <w:iCs w:val="0"/>
            <w:noProof/>
            <w:sz w:val="22"/>
            <w:szCs w:val="22"/>
          </w:rPr>
          <w:tab/>
        </w:r>
        <w:r>
          <w:rPr>
            <w:noProof/>
          </w:rPr>
          <w:t>Post Shipment Verification at Ground Station</w:t>
        </w:r>
        <w:r>
          <w:rPr>
            <w:noProof/>
          </w:rPr>
          <w:tab/>
        </w:r>
        <w:r>
          <w:rPr>
            <w:noProof/>
          </w:rPr>
          <w:fldChar w:fldCharType="begin"/>
        </w:r>
        <w:r>
          <w:rPr>
            <w:noProof/>
          </w:rPr>
          <w:instrText xml:space="preserve"> PAGEREF _Toc460592887 \h </w:instrText>
        </w:r>
      </w:ins>
      <w:r>
        <w:rPr>
          <w:noProof/>
        </w:rPr>
      </w:r>
      <w:r>
        <w:rPr>
          <w:noProof/>
        </w:rPr>
        <w:fldChar w:fldCharType="separate"/>
      </w:r>
      <w:ins w:id="141" w:author="Perrine, Martin L. (GSFC-5670)" w:date="2016-09-02T15:17:00Z">
        <w:r>
          <w:rPr>
            <w:noProof/>
          </w:rPr>
          <w:t>53</w:t>
        </w:r>
        <w:r>
          <w:rPr>
            <w:noProof/>
          </w:rPr>
          <w:fldChar w:fldCharType="end"/>
        </w:r>
      </w:ins>
    </w:p>
    <w:p w14:paraId="691678BA" w14:textId="77777777" w:rsidR="00C92146" w:rsidRDefault="00C92146">
      <w:pPr>
        <w:pStyle w:val="TOC3"/>
        <w:rPr>
          <w:ins w:id="142" w:author="Perrine, Martin L. (GSFC-5670)" w:date="2016-09-02T15:17:00Z"/>
          <w:rFonts w:asciiTheme="minorHAnsi" w:eastAsiaTheme="minorEastAsia" w:hAnsiTheme="minorHAnsi" w:cstheme="minorBidi"/>
          <w:noProof/>
          <w:sz w:val="22"/>
          <w:szCs w:val="22"/>
        </w:rPr>
      </w:pPr>
      <w:ins w:id="143" w:author="Perrine, Martin L. (GSFC-5670)" w:date="2016-09-02T15:17:00Z">
        <w:r>
          <w:rPr>
            <w:noProof/>
          </w:rPr>
          <w:t>6.2.1</w:t>
        </w:r>
        <w:r>
          <w:rPr>
            <w:rFonts w:asciiTheme="minorHAnsi" w:eastAsiaTheme="minorEastAsia" w:hAnsiTheme="minorHAnsi" w:cstheme="minorBidi"/>
            <w:noProof/>
            <w:sz w:val="22"/>
            <w:szCs w:val="22"/>
          </w:rPr>
          <w:tab/>
        </w:r>
        <w:r>
          <w:rPr>
            <w:noProof/>
          </w:rPr>
          <w:t>Standards Test</w:t>
        </w:r>
        <w:r>
          <w:rPr>
            <w:noProof/>
          </w:rPr>
          <w:tab/>
        </w:r>
        <w:r>
          <w:rPr>
            <w:noProof/>
          </w:rPr>
          <w:fldChar w:fldCharType="begin"/>
        </w:r>
        <w:r>
          <w:rPr>
            <w:noProof/>
          </w:rPr>
          <w:instrText xml:space="preserve"> PAGEREF _Toc460592889 \h </w:instrText>
        </w:r>
      </w:ins>
      <w:r>
        <w:rPr>
          <w:noProof/>
        </w:rPr>
      </w:r>
      <w:r>
        <w:rPr>
          <w:noProof/>
        </w:rPr>
        <w:fldChar w:fldCharType="separate"/>
      </w:r>
      <w:ins w:id="144" w:author="Perrine, Martin L. (GSFC-5670)" w:date="2016-09-02T15:17:00Z">
        <w:r>
          <w:rPr>
            <w:noProof/>
          </w:rPr>
          <w:t>54</w:t>
        </w:r>
        <w:r>
          <w:rPr>
            <w:noProof/>
          </w:rPr>
          <w:fldChar w:fldCharType="end"/>
        </w:r>
      </w:ins>
    </w:p>
    <w:p w14:paraId="1E225FF3" w14:textId="77777777" w:rsidR="00C92146" w:rsidRDefault="00C92146">
      <w:pPr>
        <w:pStyle w:val="TOC3"/>
        <w:rPr>
          <w:ins w:id="145" w:author="Perrine, Martin L. (GSFC-5670)" w:date="2016-09-02T15:17:00Z"/>
          <w:rFonts w:asciiTheme="minorHAnsi" w:eastAsiaTheme="minorEastAsia" w:hAnsiTheme="minorHAnsi" w:cstheme="minorBidi"/>
          <w:noProof/>
          <w:sz w:val="22"/>
          <w:szCs w:val="22"/>
        </w:rPr>
      </w:pPr>
      <w:ins w:id="146" w:author="Perrine, Martin L. (GSFC-5670)" w:date="2016-09-02T15:17:00Z">
        <w:r>
          <w:rPr>
            <w:noProof/>
          </w:rPr>
          <w:t>6.2.2</w:t>
        </w:r>
        <w:r>
          <w:rPr>
            <w:rFonts w:asciiTheme="minorHAnsi" w:eastAsiaTheme="minorEastAsia" w:hAnsiTheme="minorHAnsi" w:cstheme="minorBidi"/>
            <w:noProof/>
            <w:sz w:val="22"/>
            <w:szCs w:val="22"/>
          </w:rPr>
          <w:tab/>
        </w:r>
        <w:r>
          <w:rPr>
            <w:noProof/>
          </w:rPr>
          <w:t>Parallel Operational Testing</w:t>
        </w:r>
        <w:r>
          <w:rPr>
            <w:noProof/>
          </w:rPr>
          <w:tab/>
        </w:r>
        <w:r>
          <w:rPr>
            <w:noProof/>
          </w:rPr>
          <w:fldChar w:fldCharType="begin"/>
        </w:r>
        <w:r>
          <w:rPr>
            <w:noProof/>
          </w:rPr>
          <w:instrText xml:space="preserve"> PAGEREF _Toc460592890 \h </w:instrText>
        </w:r>
      </w:ins>
      <w:r>
        <w:rPr>
          <w:noProof/>
        </w:rPr>
      </w:r>
      <w:r>
        <w:rPr>
          <w:noProof/>
        </w:rPr>
        <w:fldChar w:fldCharType="separate"/>
      </w:r>
      <w:ins w:id="147" w:author="Perrine, Martin L. (GSFC-5670)" w:date="2016-09-02T15:17:00Z">
        <w:r>
          <w:rPr>
            <w:noProof/>
          </w:rPr>
          <w:t>55</w:t>
        </w:r>
        <w:r>
          <w:rPr>
            <w:noProof/>
          </w:rPr>
          <w:fldChar w:fldCharType="end"/>
        </w:r>
      </w:ins>
    </w:p>
    <w:p w14:paraId="27C7A1BB" w14:textId="77777777" w:rsidR="00C92146" w:rsidRDefault="00C92146">
      <w:pPr>
        <w:pStyle w:val="TOC4"/>
        <w:rPr>
          <w:ins w:id="148" w:author="Perrine, Martin L. (GSFC-5670)" w:date="2016-09-02T15:17:00Z"/>
          <w:rFonts w:asciiTheme="minorHAnsi" w:eastAsiaTheme="minorEastAsia" w:hAnsiTheme="minorHAnsi" w:cstheme="minorBidi"/>
          <w:noProof/>
          <w:sz w:val="22"/>
          <w:szCs w:val="22"/>
        </w:rPr>
      </w:pPr>
      <w:ins w:id="149" w:author="Perrine, Martin L. (GSFC-5670)" w:date="2016-09-02T15:17:00Z">
        <w:r>
          <w:rPr>
            <w:noProof/>
          </w:rPr>
          <w:t>6.2.2.1</w:t>
        </w:r>
        <w:r>
          <w:rPr>
            <w:rFonts w:asciiTheme="minorHAnsi" w:eastAsiaTheme="minorEastAsia" w:hAnsiTheme="minorHAnsi" w:cstheme="minorBidi"/>
            <w:noProof/>
            <w:sz w:val="22"/>
            <w:szCs w:val="22"/>
          </w:rPr>
          <w:tab/>
        </w:r>
        <w:r>
          <w:rPr>
            <w:noProof/>
          </w:rPr>
          <w:t>Basic Functionality and Data Quality</w:t>
        </w:r>
        <w:r>
          <w:rPr>
            <w:noProof/>
          </w:rPr>
          <w:tab/>
        </w:r>
        <w:r>
          <w:rPr>
            <w:noProof/>
          </w:rPr>
          <w:fldChar w:fldCharType="begin"/>
        </w:r>
        <w:r>
          <w:rPr>
            <w:noProof/>
          </w:rPr>
          <w:instrText xml:space="preserve"> PAGEREF _Toc460592891 \h </w:instrText>
        </w:r>
      </w:ins>
      <w:r>
        <w:rPr>
          <w:noProof/>
        </w:rPr>
      </w:r>
      <w:r>
        <w:rPr>
          <w:noProof/>
        </w:rPr>
        <w:fldChar w:fldCharType="separate"/>
      </w:r>
      <w:ins w:id="150" w:author="Perrine, Martin L. (GSFC-5670)" w:date="2016-09-02T15:17:00Z">
        <w:r>
          <w:rPr>
            <w:noProof/>
          </w:rPr>
          <w:t>55</w:t>
        </w:r>
        <w:r>
          <w:rPr>
            <w:noProof/>
          </w:rPr>
          <w:fldChar w:fldCharType="end"/>
        </w:r>
      </w:ins>
    </w:p>
    <w:p w14:paraId="30943C1B" w14:textId="77777777" w:rsidR="00C92146" w:rsidRDefault="00C92146">
      <w:pPr>
        <w:pStyle w:val="TOC4"/>
        <w:rPr>
          <w:ins w:id="151" w:author="Perrine, Martin L. (GSFC-5670)" w:date="2016-09-02T15:17:00Z"/>
          <w:rFonts w:asciiTheme="minorHAnsi" w:eastAsiaTheme="minorEastAsia" w:hAnsiTheme="minorHAnsi" w:cstheme="minorBidi"/>
          <w:noProof/>
          <w:sz w:val="22"/>
          <w:szCs w:val="22"/>
        </w:rPr>
      </w:pPr>
      <w:ins w:id="152" w:author="Perrine, Martin L. (GSFC-5670)" w:date="2016-09-02T15:17:00Z">
        <w:r>
          <w:rPr>
            <w:noProof/>
          </w:rPr>
          <w:t>6.2.2.2</w:t>
        </w:r>
        <w:r>
          <w:rPr>
            <w:rFonts w:asciiTheme="minorHAnsi" w:eastAsiaTheme="minorEastAsia" w:hAnsiTheme="minorHAnsi" w:cstheme="minorBidi"/>
            <w:noProof/>
            <w:sz w:val="22"/>
            <w:szCs w:val="22"/>
          </w:rPr>
          <w:tab/>
        </w:r>
        <w:r>
          <w:rPr>
            <w:noProof/>
          </w:rPr>
          <w:t>Specific Operational Requirement Verification</w:t>
        </w:r>
        <w:r>
          <w:rPr>
            <w:noProof/>
          </w:rPr>
          <w:tab/>
        </w:r>
        <w:r>
          <w:rPr>
            <w:noProof/>
          </w:rPr>
          <w:fldChar w:fldCharType="begin"/>
        </w:r>
        <w:r>
          <w:rPr>
            <w:noProof/>
          </w:rPr>
          <w:instrText xml:space="preserve"> PAGEREF _Toc460592892 \h </w:instrText>
        </w:r>
      </w:ins>
      <w:r>
        <w:rPr>
          <w:noProof/>
        </w:rPr>
      </w:r>
      <w:r>
        <w:rPr>
          <w:noProof/>
        </w:rPr>
        <w:fldChar w:fldCharType="separate"/>
      </w:r>
      <w:ins w:id="153" w:author="Perrine, Martin L. (GSFC-5670)" w:date="2016-09-02T15:17:00Z">
        <w:r>
          <w:rPr>
            <w:noProof/>
          </w:rPr>
          <w:t>58</w:t>
        </w:r>
        <w:r>
          <w:rPr>
            <w:noProof/>
          </w:rPr>
          <w:fldChar w:fldCharType="end"/>
        </w:r>
      </w:ins>
    </w:p>
    <w:p w14:paraId="41D2A1FD" w14:textId="77777777" w:rsidR="00C92146" w:rsidRDefault="00C92146">
      <w:pPr>
        <w:pStyle w:val="TOC4"/>
        <w:rPr>
          <w:ins w:id="154" w:author="Perrine, Martin L. (GSFC-5670)" w:date="2016-09-02T15:17:00Z"/>
          <w:rFonts w:asciiTheme="minorHAnsi" w:eastAsiaTheme="minorEastAsia" w:hAnsiTheme="minorHAnsi" w:cstheme="minorBidi"/>
          <w:noProof/>
          <w:sz w:val="22"/>
          <w:szCs w:val="22"/>
        </w:rPr>
      </w:pPr>
      <w:ins w:id="155" w:author="Perrine, Martin L. (GSFC-5670)" w:date="2016-09-02T15:17:00Z">
        <w:r>
          <w:rPr>
            <w:noProof/>
          </w:rPr>
          <w:t>6.2.2.3</w:t>
        </w:r>
        <w:r>
          <w:rPr>
            <w:rFonts w:asciiTheme="minorHAnsi" w:eastAsiaTheme="minorEastAsia" w:hAnsiTheme="minorHAnsi" w:cstheme="minorBidi"/>
            <w:noProof/>
            <w:sz w:val="22"/>
            <w:szCs w:val="22"/>
          </w:rPr>
          <w:tab/>
        </w:r>
        <w:r>
          <w:rPr>
            <w:noProof/>
          </w:rPr>
          <w:t>Performance Requirements</w:t>
        </w:r>
        <w:r>
          <w:rPr>
            <w:noProof/>
          </w:rPr>
          <w:tab/>
        </w:r>
        <w:r>
          <w:rPr>
            <w:noProof/>
          </w:rPr>
          <w:fldChar w:fldCharType="begin"/>
        </w:r>
        <w:r>
          <w:rPr>
            <w:noProof/>
          </w:rPr>
          <w:instrText xml:space="preserve"> PAGEREF _Toc460592893 \h </w:instrText>
        </w:r>
      </w:ins>
      <w:r>
        <w:rPr>
          <w:noProof/>
        </w:rPr>
      </w:r>
      <w:r>
        <w:rPr>
          <w:noProof/>
        </w:rPr>
        <w:fldChar w:fldCharType="separate"/>
      </w:r>
      <w:ins w:id="156" w:author="Perrine, Martin L. (GSFC-5670)" w:date="2016-09-02T15:17:00Z">
        <w:r>
          <w:rPr>
            <w:noProof/>
          </w:rPr>
          <w:t>59</w:t>
        </w:r>
        <w:r>
          <w:rPr>
            <w:noProof/>
          </w:rPr>
          <w:fldChar w:fldCharType="end"/>
        </w:r>
      </w:ins>
    </w:p>
    <w:p w14:paraId="489D3A01" w14:textId="77777777" w:rsidR="00C92146" w:rsidRDefault="00C92146">
      <w:pPr>
        <w:pStyle w:val="TOC3"/>
        <w:rPr>
          <w:ins w:id="157" w:author="Perrine, Martin L. (GSFC-5670)" w:date="2016-09-02T15:17:00Z"/>
          <w:rFonts w:asciiTheme="minorHAnsi" w:eastAsiaTheme="minorEastAsia" w:hAnsiTheme="minorHAnsi" w:cstheme="minorBidi"/>
          <w:noProof/>
          <w:sz w:val="22"/>
          <w:szCs w:val="22"/>
        </w:rPr>
      </w:pPr>
      <w:ins w:id="158" w:author="Perrine, Martin L. (GSFC-5670)" w:date="2016-09-02T15:17:00Z">
        <w:r>
          <w:rPr>
            <w:noProof/>
          </w:rPr>
          <w:t>6.2.3</w:t>
        </w:r>
        <w:r>
          <w:rPr>
            <w:rFonts w:asciiTheme="minorHAnsi" w:eastAsiaTheme="minorEastAsia" w:hAnsiTheme="minorHAnsi" w:cstheme="minorBidi"/>
            <w:noProof/>
            <w:sz w:val="22"/>
            <w:szCs w:val="22"/>
          </w:rPr>
          <w:tab/>
        </w:r>
        <w:r>
          <w:rPr>
            <w:noProof/>
          </w:rPr>
          <w:t>Self Service Functionality</w:t>
        </w:r>
        <w:r>
          <w:rPr>
            <w:noProof/>
          </w:rPr>
          <w:tab/>
        </w:r>
        <w:r>
          <w:rPr>
            <w:noProof/>
          </w:rPr>
          <w:fldChar w:fldCharType="begin"/>
        </w:r>
        <w:r>
          <w:rPr>
            <w:noProof/>
          </w:rPr>
          <w:instrText xml:space="preserve"> PAGEREF _Toc460592894 \h </w:instrText>
        </w:r>
      </w:ins>
      <w:r>
        <w:rPr>
          <w:noProof/>
        </w:rPr>
      </w:r>
      <w:r>
        <w:rPr>
          <w:noProof/>
        </w:rPr>
        <w:fldChar w:fldCharType="separate"/>
      </w:r>
      <w:ins w:id="159" w:author="Perrine, Martin L. (GSFC-5670)" w:date="2016-09-02T15:17:00Z">
        <w:r>
          <w:rPr>
            <w:noProof/>
          </w:rPr>
          <w:t>63</w:t>
        </w:r>
        <w:r>
          <w:rPr>
            <w:noProof/>
          </w:rPr>
          <w:fldChar w:fldCharType="end"/>
        </w:r>
      </w:ins>
    </w:p>
    <w:p w14:paraId="52C7230F" w14:textId="77777777" w:rsidR="00C92146" w:rsidRDefault="00C92146">
      <w:pPr>
        <w:pStyle w:val="TOC3"/>
        <w:rPr>
          <w:ins w:id="160" w:author="Perrine, Martin L. (GSFC-5670)" w:date="2016-09-02T15:17:00Z"/>
          <w:rFonts w:asciiTheme="minorHAnsi" w:eastAsiaTheme="minorEastAsia" w:hAnsiTheme="minorHAnsi" w:cstheme="minorBidi"/>
          <w:noProof/>
          <w:sz w:val="22"/>
          <w:szCs w:val="22"/>
        </w:rPr>
      </w:pPr>
      <w:ins w:id="161" w:author="Perrine, Martin L. (GSFC-5670)" w:date="2016-09-02T15:17:00Z">
        <w:r>
          <w:rPr>
            <w:noProof/>
          </w:rPr>
          <w:t>6.2.4</w:t>
        </w:r>
        <w:r>
          <w:rPr>
            <w:rFonts w:asciiTheme="minorHAnsi" w:eastAsiaTheme="minorEastAsia" w:hAnsiTheme="minorHAnsi" w:cstheme="minorBidi"/>
            <w:noProof/>
            <w:sz w:val="22"/>
            <w:szCs w:val="22"/>
          </w:rPr>
          <w:tab/>
        </w:r>
        <w:r>
          <w:rPr>
            <w:noProof/>
          </w:rPr>
          <w:t>Security Configuration Verification Test:</w:t>
        </w:r>
        <w:r>
          <w:rPr>
            <w:noProof/>
          </w:rPr>
          <w:tab/>
        </w:r>
        <w:r>
          <w:rPr>
            <w:noProof/>
          </w:rPr>
          <w:fldChar w:fldCharType="begin"/>
        </w:r>
        <w:r>
          <w:rPr>
            <w:noProof/>
          </w:rPr>
          <w:instrText xml:space="preserve"> PAGEREF _Toc460592895 \h </w:instrText>
        </w:r>
      </w:ins>
      <w:r>
        <w:rPr>
          <w:noProof/>
        </w:rPr>
      </w:r>
      <w:r>
        <w:rPr>
          <w:noProof/>
        </w:rPr>
        <w:fldChar w:fldCharType="separate"/>
      </w:r>
      <w:ins w:id="162" w:author="Perrine, Martin L. (GSFC-5670)" w:date="2016-09-02T15:17:00Z">
        <w:r>
          <w:rPr>
            <w:noProof/>
          </w:rPr>
          <w:t>63</w:t>
        </w:r>
        <w:r>
          <w:rPr>
            <w:noProof/>
          </w:rPr>
          <w:fldChar w:fldCharType="end"/>
        </w:r>
      </w:ins>
    </w:p>
    <w:p w14:paraId="3C98E977" w14:textId="77777777" w:rsidR="00C92146" w:rsidRDefault="00C92146">
      <w:pPr>
        <w:pStyle w:val="TOC3"/>
        <w:rPr>
          <w:ins w:id="163" w:author="Perrine, Martin L. (GSFC-5670)" w:date="2016-09-02T15:17:00Z"/>
          <w:rFonts w:asciiTheme="minorHAnsi" w:eastAsiaTheme="minorEastAsia" w:hAnsiTheme="minorHAnsi" w:cstheme="minorBidi"/>
          <w:noProof/>
          <w:sz w:val="22"/>
          <w:szCs w:val="22"/>
        </w:rPr>
      </w:pPr>
      <w:ins w:id="164" w:author="Perrine, Martin L. (GSFC-5670)" w:date="2016-09-02T15:17:00Z">
        <w:r>
          <w:rPr>
            <w:noProof/>
          </w:rPr>
          <w:t>6.2.5</w:t>
        </w:r>
        <w:r>
          <w:rPr>
            <w:rFonts w:asciiTheme="minorHAnsi" w:eastAsiaTheme="minorEastAsia" w:hAnsiTheme="minorHAnsi" w:cstheme="minorBidi"/>
            <w:noProof/>
            <w:sz w:val="22"/>
            <w:szCs w:val="22"/>
          </w:rPr>
          <w:tab/>
        </w:r>
        <w:r>
          <w:rPr>
            <w:noProof/>
          </w:rPr>
          <w:t>System Failure Mode Test</w:t>
        </w:r>
        <w:r>
          <w:rPr>
            <w:noProof/>
          </w:rPr>
          <w:tab/>
        </w:r>
        <w:r>
          <w:rPr>
            <w:noProof/>
          </w:rPr>
          <w:fldChar w:fldCharType="begin"/>
        </w:r>
        <w:r>
          <w:rPr>
            <w:noProof/>
          </w:rPr>
          <w:instrText xml:space="preserve"> PAGEREF _Toc460592896 \h </w:instrText>
        </w:r>
      </w:ins>
      <w:r>
        <w:rPr>
          <w:noProof/>
        </w:rPr>
      </w:r>
      <w:r>
        <w:rPr>
          <w:noProof/>
        </w:rPr>
        <w:fldChar w:fldCharType="separate"/>
      </w:r>
      <w:ins w:id="165" w:author="Perrine, Martin L. (GSFC-5670)" w:date="2016-09-02T15:17:00Z">
        <w:r>
          <w:rPr>
            <w:noProof/>
          </w:rPr>
          <w:t>67</w:t>
        </w:r>
        <w:r>
          <w:rPr>
            <w:noProof/>
          </w:rPr>
          <w:fldChar w:fldCharType="end"/>
        </w:r>
      </w:ins>
    </w:p>
    <w:p w14:paraId="51414D1A" w14:textId="77777777" w:rsidR="00C92146" w:rsidRDefault="00C92146">
      <w:pPr>
        <w:pStyle w:val="TOC3"/>
        <w:rPr>
          <w:ins w:id="166" w:author="Perrine, Martin L. (GSFC-5670)" w:date="2016-09-02T15:17:00Z"/>
          <w:rFonts w:asciiTheme="minorHAnsi" w:eastAsiaTheme="minorEastAsia" w:hAnsiTheme="minorHAnsi" w:cstheme="minorBidi"/>
          <w:noProof/>
          <w:sz w:val="22"/>
          <w:szCs w:val="22"/>
        </w:rPr>
      </w:pPr>
      <w:ins w:id="167" w:author="Perrine, Martin L. (GSFC-5670)" w:date="2016-09-02T15:17:00Z">
        <w:r>
          <w:rPr>
            <w:noProof/>
          </w:rPr>
          <w:t>6.2.6</w:t>
        </w:r>
        <w:r>
          <w:rPr>
            <w:rFonts w:asciiTheme="minorHAnsi" w:eastAsiaTheme="minorEastAsia" w:hAnsiTheme="minorHAnsi" w:cstheme="minorBidi"/>
            <w:noProof/>
            <w:sz w:val="22"/>
            <w:szCs w:val="22"/>
          </w:rPr>
          <w:tab/>
        </w:r>
        <w:r>
          <w:rPr>
            <w:noProof/>
          </w:rPr>
          <w:t>Pre-Ops Checkout:</w:t>
        </w:r>
        <w:r>
          <w:rPr>
            <w:noProof/>
          </w:rPr>
          <w:tab/>
        </w:r>
        <w:r>
          <w:rPr>
            <w:noProof/>
          </w:rPr>
          <w:fldChar w:fldCharType="begin"/>
        </w:r>
        <w:r>
          <w:rPr>
            <w:noProof/>
          </w:rPr>
          <w:instrText xml:space="preserve"> PAGEREF _Toc460592897 \h </w:instrText>
        </w:r>
      </w:ins>
      <w:r>
        <w:rPr>
          <w:noProof/>
        </w:rPr>
      </w:r>
      <w:r>
        <w:rPr>
          <w:noProof/>
        </w:rPr>
        <w:fldChar w:fldCharType="separate"/>
      </w:r>
      <w:ins w:id="168" w:author="Perrine, Martin L. (GSFC-5670)" w:date="2016-09-02T15:17:00Z">
        <w:r>
          <w:rPr>
            <w:noProof/>
          </w:rPr>
          <w:t>68</w:t>
        </w:r>
        <w:r>
          <w:rPr>
            <w:noProof/>
          </w:rPr>
          <w:fldChar w:fldCharType="end"/>
        </w:r>
      </w:ins>
    </w:p>
    <w:p w14:paraId="5137B43D" w14:textId="77777777" w:rsidR="00C92146" w:rsidRDefault="00C92146">
      <w:pPr>
        <w:pStyle w:val="TOC1"/>
        <w:tabs>
          <w:tab w:val="left" w:pos="1660"/>
        </w:tabs>
        <w:rPr>
          <w:ins w:id="169" w:author="Perrine, Martin L. (GSFC-5670)" w:date="2016-09-02T15:17:00Z"/>
          <w:rFonts w:asciiTheme="minorHAnsi" w:eastAsiaTheme="minorEastAsia" w:hAnsiTheme="minorHAnsi" w:cstheme="minorBidi"/>
          <w:bCs w:val="0"/>
          <w:caps w:val="0"/>
          <w:sz w:val="22"/>
          <w:szCs w:val="22"/>
        </w:rPr>
      </w:pPr>
      <w:ins w:id="170" w:author="Perrine, Martin L. (GSFC-5670)" w:date="2016-09-02T15:17:00Z">
        <w:r w:rsidRPr="00012B0C">
          <w:rPr>
            <w:rFonts w:ascii="Arial" w:hAnsi="Arial" w:cs="Arial"/>
          </w:rPr>
          <w:t>APPENDIX A</w:t>
        </w:r>
        <w:r>
          <w:rPr>
            <w:rFonts w:asciiTheme="minorHAnsi" w:eastAsiaTheme="minorEastAsia" w:hAnsiTheme="minorHAnsi" w:cstheme="minorBidi"/>
            <w:bCs w:val="0"/>
            <w:caps w:val="0"/>
            <w:sz w:val="22"/>
            <w:szCs w:val="22"/>
          </w:rPr>
          <w:tab/>
        </w:r>
        <w:r>
          <w:t>Requirements and Verification Matrix</w:t>
        </w:r>
        <w:r>
          <w:tab/>
        </w:r>
        <w:r>
          <w:fldChar w:fldCharType="begin"/>
        </w:r>
        <w:r>
          <w:instrText xml:space="preserve"> PAGEREF _Toc460592898 \h </w:instrText>
        </w:r>
      </w:ins>
      <w:r>
        <w:fldChar w:fldCharType="separate"/>
      </w:r>
      <w:ins w:id="171" w:author="Perrine, Martin L. (GSFC-5670)" w:date="2016-09-02T15:17:00Z">
        <w:r>
          <w:t>70</w:t>
        </w:r>
        <w:r>
          <w:fldChar w:fldCharType="end"/>
        </w:r>
      </w:ins>
    </w:p>
    <w:p w14:paraId="610A612C" w14:textId="77777777" w:rsidR="00C92146" w:rsidRDefault="00C92146">
      <w:pPr>
        <w:pStyle w:val="TOC1"/>
        <w:tabs>
          <w:tab w:val="left" w:pos="1660"/>
        </w:tabs>
        <w:rPr>
          <w:ins w:id="172" w:author="Perrine, Martin L. (GSFC-5670)" w:date="2016-09-02T15:17:00Z"/>
          <w:rFonts w:asciiTheme="minorHAnsi" w:eastAsiaTheme="minorEastAsia" w:hAnsiTheme="minorHAnsi" w:cstheme="minorBidi"/>
          <w:bCs w:val="0"/>
          <w:caps w:val="0"/>
          <w:sz w:val="22"/>
          <w:szCs w:val="22"/>
        </w:rPr>
      </w:pPr>
      <w:ins w:id="173" w:author="Perrine, Martin L. (GSFC-5670)" w:date="2016-09-02T15:17:00Z">
        <w:r w:rsidRPr="00012B0C">
          <w:rPr>
            <w:rFonts w:ascii="Arial" w:hAnsi="Arial" w:cs="Arial"/>
          </w:rPr>
          <w:t>APPENDIX B</w:t>
        </w:r>
        <w:r>
          <w:rPr>
            <w:rFonts w:asciiTheme="minorHAnsi" w:eastAsiaTheme="minorEastAsia" w:hAnsiTheme="minorHAnsi" w:cstheme="minorBidi"/>
            <w:bCs w:val="0"/>
            <w:caps w:val="0"/>
            <w:sz w:val="22"/>
            <w:szCs w:val="22"/>
          </w:rPr>
          <w:tab/>
        </w:r>
        <w:r>
          <w:t>ACRONYMS AND ABBREVIATIONS</w:t>
        </w:r>
        <w:r>
          <w:tab/>
        </w:r>
        <w:r>
          <w:fldChar w:fldCharType="begin"/>
        </w:r>
        <w:r>
          <w:instrText xml:space="preserve"> PAGEREF _Toc460592899 \h </w:instrText>
        </w:r>
      </w:ins>
      <w:r>
        <w:fldChar w:fldCharType="separate"/>
      </w:r>
      <w:ins w:id="174" w:author="Perrine, Martin L. (GSFC-5670)" w:date="2016-09-02T15:17:00Z">
        <w:r>
          <w:t>75</w:t>
        </w:r>
        <w:r>
          <w:fldChar w:fldCharType="end"/>
        </w:r>
      </w:ins>
    </w:p>
    <w:p w14:paraId="663ECD18" w14:textId="77777777" w:rsidR="00C92146" w:rsidRDefault="00C92146">
      <w:pPr>
        <w:pStyle w:val="TOC2"/>
        <w:rPr>
          <w:ins w:id="175" w:author="Perrine, Martin L. (GSFC-5670)" w:date="2016-09-02T15:17:00Z"/>
          <w:rFonts w:asciiTheme="minorHAnsi" w:eastAsiaTheme="minorEastAsia" w:hAnsiTheme="minorHAnsi" w:cstheme="minorBidi"/>
          <w:iCs w:val="0"/>
          <w:noProof/>
          <w:sz w:val="22"/>
          <w:szCs w:val="22"/>
        </w:rPr>
      </w:pPr>
      <w:ins w:id="176" w:author="Perrine, Martin L. (GSFC-5670)" w:date="2016-09-02T15:17:00Z">
        <w:r w:rsidRPr="00012B0C">
          <w:rPr>
            <w:rFonts w:ascii="Arial" w:hAnsi="Arial" w:cs="Arial"/>
            <w:noProof/>
          </w:rPr>
          <w:t>B.1</w:t>
        </w:r>
        <w:r>
          <w:rPr>
            <w:rFonts w:asciiTheme="minorHAnsi" w:eastAsiaTheme="minorEastAsia" w:hAnsiTheme="minorHAnsi" w:cstheme="minorBidi"/>
            <w:iCs w:val="0"/>
            <w:noProof/>
            <w:sz w:val="22"/>
            <w:szCs w:val="22"/>
          </w:rPr>
          <w:tab/>
        </w:r>
        <w:r>
          <w:rPr>
            <w:noProof/>
          </w:rPr>
          <w:t>Scope</w:t>
        </w:r>
        <w:r>
          <w:rPr>
            <w:noProof/>
          </w:rPr>
          <w:tab/>
        </w:r>
        <w:r>
          <w:rPr>
            <w:noProof/>
          </w:rPr>
          <w:fldChar w:fldCharType="begin"/>
        </w:r>
        <w:r>
          <w:rPr>
            <w:noProof/>
          </w:rPr>
          <w:instrText xml:space="preserve"> PAGEREF _Toc460592900 \h </w:instrText>
        </w:r>
      </w:ins>
      <w:r>
        <w:rPr>
          <w:noProof/>
        </w:rPr>
      </w:r>
      <w:r>
        <w:rPr>
          <w:noProof/>
        </w:rPr>
        <w:fldChar w:fldCharType="separate"/>
      </w:r>
      <w:ins w:id="177" w:author="Perrine, Martin L. (GSFC-5670)" w:date="2016-09-02T15:17:00Z">
        <w:r>
          <w:rPr>
            <w:noProof/>
          </w:rPr>
          <w:t>75</w:t>
        </w:r>
        <w:r>
          <w:rPr>
            <w:noProof/>
          </w:rPr>
          <w:fldChar w:fldCharType="end"/>
        </w:r>
      </w:ins>
    </w:p>
    <w:p w14:paraId="124EF214" w14:textId="77777777" w:rsidR="00C92146" w:rsidRDefault="00C92146">
      <w:pPr>
        <w:pStyle w:val="TOC2"/>
        <w:rPr>
          <w:ins w:id="178" w:author="Perrine, Martin L. (GSFC-5670)" w:date="2016-09-02T15:17:00Z"/>
          <w:rFonts w:asciiTheme="minorHAnsi" w:eastAsiaTheme="minorEastAsia" w:hAnsiTheme="minorHAnsi" w:cstheme="minorBidi"/>
          <w:iCs w:val="0"/>
          <w:noProof/>
          <w:sz w:val="22"/>
          <w:szCs w:val="22"/>
        </w:rPr>
      </w:pPr>
      <w:ins w:id="179" w:author="Perrine, Martin L. (GSFC-5670)" w:date="2016-09-02T15:17:00Z">
        <w:r w:rsidRPr="00012B0C">
          <w:rPr>
            <w:rFonts w:ascii="Arial" w:hAnsi="Arial" w:cs="Arial"/>
            <w:noProof/>
          </w:rPr>
          <w:t>B.2</w:t>
        </w:r>
        <w:r>
          <w:rPr>
            <w:rFonts w:asciiTheme="minorHAnsi" w:eastAsiaTheme="minorEastAsia" w:hAnsiTheme="minorHAnsi" w:cstheme="minorBidi"/>
            <w:iCs w:val="0"/>
            <w:noProof/>
            <w:sz w:val="22"/>
            <w:szCs w:val="22"/>
          </w:rPr>
          <w:tab/>
        </w:r>
        <w:r>
          <w:rPr>
            <w:noProof/>
          </w:rPr>
          <w:t>List of Acronyms and Abbreviations</w:t>
        </w:r>
        <w:r>
          <w:rPr>
            <w:noProof/>
          </w:rPr>
          <w:tab/>
        </w:r>
        <w:r>
          <w:rPr>
            <w:noProof/>
          </w:rPr>
          <w:fldChar w:fldCharType="begin"/>
        </w:r>
        <w:r>
          <w:rPr>
            <w:noProof/>
          </w:rPr>
          <w:instrText xml:space="preserve"> PAGEREF _Toc460592901 \h </w:instrText>
        </w:r>
      </w:ins>
      <w:r>
        <w:rPr>
          <w:noProof/>
        </w:rPr>
      </w:r>
      <w:r>
        <w:rPr>
          <w:noProof/>
        </w:rPr>
        <w:fldChar w:fldCharType="separate"/>
      </w:r>
      <w:ins w:id="180" w:author="Perrine, Martin L. (GSFC-5670)" w:date="2016-09-02T15:17:00Z">
        <w:r>
          <w:rPr>
            <w:noProof/>
          </w:rPr>
          <w:t>75</w:t>
        </w:r>
        <w:r>
          <w:rPr>
            <w:noProof/>
          </w:rPr>
          <w:fldChar w:fldCharType="end"/>
        </w:r>
      </w:ins>
    </w:p>
    <w:p w14:paraId="79A9B35E" w14:textId="77777777" w:rsidR="00C92146" w:rsidRDefault="00C92146">
      <w:pPr>
        <w:pStyle w:val="TOC1"/>
        <w:tabs>
          <w:tab w:val="left" w:pos="1674"/>
        </w:tabs>
        <w:rPr>
          <w:ins w:id="181" w:author="Perrine, Martin L. (GSFC-5670)" w:date="2016-09-02T15:17:00Z"/>
          <w:rFonts w:asciiTheme="minorHAnsi" w:eastAsiaTheme="minorEastAsia" w:hAnsiTheme="minorHAnsi" w:cstheme="minorBidi"/>
          <w:bCs w:val="0"/>
          <w:caps w:val="0"/>
          <w:sz w:val="22"/>
          <w:szCs w:val="22"/>
        </w:rPr>
      </w:pPr>
      <w:ins w:id="182" w:author="Perrine, Martin L. (GSFC-5670)" w:date="2016-09-02T15:17:00Z">
        <w:r w:rsidRPr="00012B0C">
          <w:rPr>
            <w:rFonts w:ascii="Arial" w:hAnsi="Arial" w:cs="Arial"/>
          </w:rPr>
          <w:t>APPENDIX C</w:t>
        </w:r>
        <w:r>
          <w:rPr>
            <w:rFonts w:asciiTheme="minorHAnsi" w:eastAsiaTheme="minorEastAsia" w:hAnsiTheme="minorHAnsi" w:cstheme="minorBidi"/>
            <w:bCs w:val="0"/>
            <w:caps w:val="0"/>
            <w:sz w:val="22"/>
            <w:szCs w:val="22"/>
          </w:rPr>
          <w:tab/>
        </w:r>
        <w:r>
          <w:t>DEFINITIONS</w:t>
        </w:r>
        <w:r>
          <w:tab/>
        </w:r>
        <w:r>
          <w:fldChar w:fldCharType="begin"/>
        </w:r>
        <w:r>
          <w:instrText xml:space="preserve"> PAGEREF _Toc460592902 \h </w:instrText>
        </w:r>
      </w:ins>
      <w:r>
        <w:fldChar w:fldCharType="separate"/>
      </w:r>
      <w:ins w:id="183" w:author="Perrine, Martin L. (GSFC-5670)" w:date="2016-09-02T15:17:00Z">
        <w:r>
          <w:t>79</w:t>
        </w:r>
        <w:r>
          <w:fldChar w:fldCharType="end"/>
        </w:r>
      </w:ins>
    </w:p>
    <w:p w14:paraId="7E530FA3" w14:textId="77777777" w:rsidR="00C92146" w:rsidRDefault="00C92146">
      <w:pPr>
        <w:pStyle w:val="TOC2"/>
        <w:rPr>
          <w:ins w:id="184" w:author="Perrine, Martin L. (GSFC-5670)" w:date="2016-09-02T15:17:00Z"/>
          <w:rFonts w:asciiTheme="minorHAnsi" w:eastAsiaTheme="minorEastAsia" w:hAnsiTheme="minorHAnsi" w:cstheme="minorBidi"/>
          <w:iCs w:val="0"/>
          <w:noProof/>
          <w:sz w:val="22"/>
          <w:szCs w:val="22"/>
        </w:rPr>
      </w:pPr>
      <w:ins w:id="185" w:author="Perrine, Martin L. (GSFC-5670)" w:date="2016-09-02T15:17:00Z">
        <w:r w:rsidRPr="00012B0C">
          <w:rPr>
            <w:rFonts w:ascii="Arial" w:hAnsi="Arial" w:cs="Arial"/>
            <w:noProof/>
          </w:rPr>
          <w:t>C.1</w:t>
        </w:r>
        <w:r>
          <w:rPr>
            <w:rFonts w:asciiTheme="minorHAnsi" w:eastAsiaTheme="minorEastAsia" w:hAnsiTheme="minorHAnsi" w:cstheme="minorBidi"/>
            <w:iCs w:val="0"/>
            <w:noProof/>
            <w:sz w:val="22"/>
            <w:szCs w:val="22"/>
          </w:rPr>
          <w:tab/>
        </w:r>
        <w:r>
          <w:rPr>
            <w:noProof/>
          </w:rPr>
          <w:t>Scope</w:t>
        </w:r>
        <w:r>
          <w:rPr>
            <w:noProof/>
          </w:rPr>
          <w:tab/>
        </w:r>
        <w:r>
          <w:rPr>
            <w:noProof/>
          </w:rPr>
          <w:fldChar w:fldCharType="begin"/>
        </w:r>
        <w:r>
          <w:rPr>
            <w:noProof/>
          </w:rPr>
          <w:instrText xml:space="preserve"> PAGEREF _Toc460592903 \h </w:instrText>
        </w:r>
      </w:ins>
      <w:r>
        <w:rPr>
          <w:noProof/>
        </w:rPr>
      </w:r>
      <w:r>
        <w:rPr>
          <w:noProof/>
        </w:rPr>
        <w:fldChar w:fldCharType="separate"/>
      </w:r>
      <w:ins w:id="186" w:author="Perrine, Martin L. (GSFC-5670)" w:date="2016-09-02T15:17:00Z">
        <w:r>
          <w:rPr>
            <w:noProof/>
          </w:rPr>
          <w:t>79</w:t>
        </w:r>
        <w:r>
          <w:rPr>
            <w:noProof/>
          </w:rPr>
          <w:fldChar w:fldCharType="end"/>
        </w:r>
      </w:ins>
    </w:p>
    <w:p w14:paraId="538BCF08" w14:textId="77777777" w:rsidR="00C92146" w:rsidRDefault="00C92146">
      <w:pPr>
        <w:pStyle w:val="TOC2"/>
        <w:rPr>
          <w:ins w:id="187" w:author="Perrine, Martin L. (GSFC-5670)" w:date="2016-09-02T15:17:00Z"/>
          <w:rFonts w:asciiTheme="minorHAnsi" w:eastAsiaTheme="minorEastAsia" w:hAnsiTheme="minorHAnsi" w:cstheme="minorBidi"/>
          <w:iCs w:val="0"/>
          <w:noProof/>
          <w:sz w:val="22"/>
          <w:szCs w:val="22"/>
        </w:rPr>
      </w:pPr>
      <w:ins w:id="188" w:author="Perrine, Martin L. (GSFC-5670)" w:date="2016-09-02T15:17:00Z">
        <w:r w:rsidRPr="00012B0C">
          <w:rPr>
            <w:rFonts w:ascii="Arial" w:hAnsi="Arial" w:cs="Arial"/>
            <w:noProof/>
          </w:rPr>
          <w:t>C.2</w:t>
        </w:r>
        <w:r>
          <w:rPr>
            <w:rFonts w:asciiTheme="minorHAnsi" w:eastAsiaTheme="minorEastAsia" w:hAnsiTheme="minorHAnsi" w:cstheme="minorBidi"/>
            <w:iCs w:val="0"/>
            <w:noProof/>
            <w:sz w:val="22"/>
            <w:szCs w:val="22"/>
          </w:rPr>
          <w:tab/>
        </w:r>
        <w:r>
          <w:rPr>
            <w:noProof/>
          </w:rPr>
          <w:t>List of Definitions</w:t>
        </w:r>
        <w:r>
          <w:rPr>
            <w:noProof/>
          </w:rPr>
          <w:tab/>
        </w:r>
        <w:r>
          <w:rPr>
            <w:noProof/>
          </w:rPr>
          <w:fldChar w:fldCharType="begin"/>
        </w:r>
        <w:r>
          <w:rPr>
            <w:noProof/>
          </w:rPr>
          <w:instrText xml:space="preserve"> PAGEREF _Toc460592904 \h </w:instrText>
        </w:r>
      </w:ins>
      <w:r>
        <w:rPr>
          <w:noProof/>
        </w:rPr>
      </w:r>
      <w:r>
        <w:rPr>
          <w:noProof/>
        </w:rPr>
        <w:fldChar w:fldCharType="separate"/>
      </w:r>
      <w:ins w:id="189" w:author="Perrine, Martin L. (GSFC-5670)" w:date="2016-09-02T15:17:00Z">
        <w:r>
          <w:rPr>
            <w:noProof/>
          </w:rPr>
          <w:t>79</w:t>
        </w:r>
        <w:r>
          <w:rPr>
            <w:noProof/>
          </w:rPr>
          <w:fldChar w:fldCharType="end"/>
        </w:r>
      </w:ins>
    </w:p>
    <w:p w14:paraId="722E4897" w14:textId="77777777" w:rsidR="00E874FD" w:rsidDel="00C92146" w:rsidRDefault="00E874FD">
      <w:pPr>
        <w:pStyle w:val="BodyText"/>
        <w:rPr>
          <w:ins w:id="190" w:author="Muhammad, Alimayo (GSFC-5660)" w:date="2016-08-29T12:09:00Z"/>
          <w:del w:id="191" w:author="Perrine, Martin L. (GSFC-5670)" w:date="2016-09-02T15:17:00Z"/>
          <w:rFonts w:asciiTheme="minorHAnsi" w:eastAsiaTheme="minorEastAsia" w:hAnsiTheme="minorHAnsi" w:cstheme="minorBidi"/>
          <w:sz w:val="22"/>
          <w:szCs w:val="22"/>
        </w:rPr>
        <w:pPrChange w:id="192" w:author="Perrine, Martin L. (GSFC-5670)" w:date="2016-08-30T14:52:00Z">
          <w:pPr>
            <w:pStyle w:val="TOC1"/>
          </w:pPr>
        </w:pPrChange>
      </w:pPr>
      <w:ins w:id="193" w:author="Muhammad, Alimayo (GSFC-5660)" w:date="2016-08-29T12:09:00Z">
        <w:del w:id="194" w:author="Perrine, Martin L. (GSFC-5670)" w:date="2016-09-02T15:17:00Z">
          <w:r w:rsidDel="00C92146">
            <w:rPr>
              <w:noProof/>
            </w:rPr>
            <w:delText>1</w:delText>
          </w:r>
          <w:r w:rsidDel="00C92146">
            <w:rPr>
              <w:rFonts w:asciiTheme="minorHAnsi" w:eastAsiaTheme="minorEastAsia" w:hAnsiTheme="minorHAnsi" w:cstheme="minorBidi"/>
              <w:bCs/>
              <w:caps/>
              <w:noProof/>
              <w:sz w:val="22"/>
              <w:szCs w:val="22"/>
            </w:rPr>
            <w:tab/>
          </w:r>
          <w:r w:rsidDel="00C92146">
            <w:rPr>
              <w:noProof/>
            </w:rPr>
            <w:delText>INTRODUCTION, Purpose, and Scope</w:delText>
          </w:r>
          <w:r w:rsidDel="00C92146">
            <w:rPr>
              <w:noProof/>
            </w:rPr>
            <w:tab/>
          </w:r>
        </w:del>
      </w:ins>
    </w:p>
    <w:p w14:paraId="74A3AC35" w14:textId="77777777" w:rsidR="00E874FD" w:rsidDel="00C92146" w:rsidRDefault="00E874FD">
      <w:pPr>
        <w:pStyle w:val="BodyText"/>
        <w:rPr>
          <w:ins w:id="195" w:author="Muhammad, Alimayo (GSFC-5660)" w:date="2016-08-29T12:09:00Z"/>
          <w:del w:id="196" w:author="Perrine, Martin L. (GSFC-5670)" w:date="2016-09-02T15:17:00Z"/>
          <w:rFonts w:asciiTheme="minorHAnsi" w:eastAsiaTheme="minorEastAsia" w:hAnsiTheme="minorHAnsi" w:cstheme="minorBidi"/>
          <w:sz w:val="22"/>
          <w:szCs w:val="22"/>
        </w:rPr>
        <w:pPrChange w:id="197" w:author="Perrine, Martin L. (GSFC-5670)" w:date="2016-08-30T14:52:00Z">
          <w:pPr>
            <w:pStyle w:val="TOC1"/>
          </w:pPr>
        </w:pPrChange>
      </w:pPr>
      <w:ins w:id="198" w:author="Muhammad, Alimayo (GSFC-5660)" w:date="2016-08-29T12:09:00Z">
        <w:del w:id="199" w:author="Perrine, Martin L. (GSFC-5670)" w:date="2016-09-02T15:17:00Z">
          <w:r w:rsidDel="00C92146">
            <w:rPr>
              <w:noProof/>
            </w:rPr>
            <w:delText>2</w:delText>
          </w:r>
          <w:r w:rsidDel="00C92146">
            <w:rPr>
              <w:rFonts w:asciiTheme="minorHAnsi" w:eastAsiaTheme="minorEastAsia" w:hAnsiTheme="minorHAnsi" w:cstheme="minorBidi"/>
              <w:bCs/>
              <w:caps/>
              <w:noProof/>
              <w:sz w:val="22"/>
              <w:szCs w:val="22"/>
            </w:rPr>
            <w:tab/>
          </w:r>
          <w:r w:rsidDel="00C92146">
            <w:rPr>
              <w:noProof/>
            </w:rPr>
            <w:delText>Tools and Test Equipment Required AND SPECIAL HANDLING PROCEDURES</w:delText>
          </w:r>
          <w:r w:rsidDel="00C92146">
            <w:rPr>
              <w:noProof/>
            </w:rPr>
            <w:tab/>
          </w:r>
        </w:del>
      </w:ins>
    </w:p>
    <w:p w14:paraId="46126810" w14:textId="77777777" w:rsidR="00E874FD" w:rsidDel="00C92146" w:rsidRDefault="00E874FD">
      <w:pPr>
        <w:pStyle w:val="BodyText"/>
        <w:rPr>
          <w:ins w:id="200" w:author="Muhammad, Alimayo (GSFC-5660)" w:date="2016-08-29T12:09:00Z"/>
          <w:del w:id="201" w:author="Perrine, Martin L. (GSFC-5670)" w:date="2016-09-02T15:17:00Z"/>
          <w:rFonts w:asciiTheme="minorHAnsi" w:eastAsiaTheme="minorEastAsia" w:hAnsiTheme="minorHAnsi" w:cstheme="minorBidi"/>
          <w:noProof/>
          <w:sz w:val="22"/>
          <w:szCs w:val="22"/>
        </w:rPr>
        <w:pPrChange w:id="202" w:author="Perrine, Martin L. (GSFC-5670)" w:date="2016-08-30T14:52:00Z">
          <w:pPr>
            <w:pStyle w:val="TOC2"/>
          </w:pPr>
        </w:pPrChange>
      </w:pPr>
      <w:ins w:id="203" w:author="Muhammad, Alimayo (GSFC-5660)" w:date="2016-08-29T12:09:00Z">
        <w:del w:id="204" w:author="Perrine, Martin L. (GSFC-5670)" w:date="2016-09-02T15:17:00Z">
          <w:r w:rsidDel="00C92146">
            <w:rPr>
              <w:noProof/>
            </w:rPr>
            <w:delText>2.1</w:delText>
          </w:r>
          <w:r w:rsidDel="00C92146">
            <w:rPr>
              <w:rFonts w:asciiTheme="minorHAnsi" w:eastAsiaTheme="minorEastAsia" w:hAnsiTheme="minorHAnsi" w:cstheme="minorBidi"/>
              <w:iCs/>
              <w:noProof/>
              <w:sz w:val="22"/>
              <w:szCs w:val="22"/>
            </w:rPr>
            <w:tab/>
          </w:r>
          <w:r w:rsidDel="00C92146">
            <w:rPr>
              <w:noProof/>
            </w:rPr>
            <w:delText>Preship Testing</w:delText>
          </w:r>
          <w:r w:rsidDel="00C92146">
            <w:rPr>
              <w:noProof/>
            </w:rPr>
            <w:tab/>
          </w:r>
        </w:del>
      </w:ins>
    </w:p>
    <w:p w14:paraId="4B2EFC90" w14:textId="77777777" w:rsidR="00E874FD" w:rsidDel="00C92146" w:rsidRDefault="00E874FD">
      <w:pPr>
        <w:pStyle w:val="BodyText"/>
        <w:rPr>
          <w:ins w:id="205" w:author="Muhammad, Alimayo (GSFC-5660)" w:date="2016-08-29T12:09:00Z"/>
          <w:del w:id="206" w:author="Perrine, Martin L. (GSFC-5670)" w:date="2016-09-02T15:17:00Z"/>
          <w:rFonts w:asciiTheme="minorHAnsi" w:eastAsiaTheme="minorEastAsia" w:hAnsiTheme="minorHAnsi" w:cstheme="minorBidi"/>
          <w:noProof/>
          <w:sz w:val="22"/>
          <w:szCs w:val="22"/>
        </w:rPr>
        <w:pPrChange w:id="207" w:author="Perrine, Martin L. (GSFC-5670)" w:date="2016-08-30T14:52:00Z">
          <w:pPr>
            <w:pStyle w:val="TOC2"/>
          </w:pPr>
        </w:pPrChange>
      </w:pPr>
      <w:ins w:id="208" w:author="Muhammad, Alimayo (GSFC-5660)" w:date="2016-08-29T12:09:00Z">
        <w:del w:id="209" w:author="Perrine, Martin L. (GSFC-5670)" w:date="2016-09-02T15:17:00Z">
          <w:r w:rsidDel="00C92146">
            <w:rPr>
              <w:noProof/>
            </w:rPr>
            <w:delText>2.2</w:delText>
          </w:r>
          <w:r w:rsidDel="00C92146">
            <w:rPr>
              <w:rFonts w:asciiTheme="minorHAnsi" w:eastAsiaTheme="minorEastAsia" w:hAnsiTheme="minorHAnsi" w:cstheme="minorBidi"/>
              <w:iCs/>
              <w:noProof/>
              <w:sz w:val="22"/>
              <w:szCs w:val="22"/>
            </w:rPr>
            <w:tab/>
          </w:r>
          <w:r w:rsidDel="00C92146">
            <w:rPr>
              <w:noProof/>
            </w:rPr>
            <w:delText>Post-ship Testing</w:delText>
          </w:r>
          <w:r w:rsidDel="00C92146">
            <w:rPr>
              <w:noProof/>
            </w:rPr>
            <w:tab/>
          </w:r>
        </w:del>
      </w:ins>
    </w:p>
    <w:p w14:paraId="649BF67A" w14:textId="77777777" w:rsidR="00E874FD" w:rsidDel="00C92146" w:rsidRDefault="00E874FD">
      <w:pPr>
        <w:pStyle w:val="BodyText"/>
        <w:rPr>
          <w:ins w:id="210" w:author="Muhammad, Alimayo (GSFC-5660)" w:date="2016-08-29T12:09:00Z"/>
          <w:del w:id="211" w:author="Perrine, Martin L. (GSFC-5670)" w:date="2016-09-02T15:17:00Z"/>
          <w:rFonts w:asciiTheme="minorHAnsi" w:eastAsiaTheme="minorEastAsia" w:hAnsiTheme="minorHAnsi" w:cstheme="minorBidi"/>
          <w:noProof/>
          <w:sz w:val="22"/>
          <w:szCs w:val="22"/>
        </w:rPr>
        <w:pPrChange w:id="212" w:author="Perrine, Martin L. (GSFC-5670)" w:date="2016-08-30T14:52:00Z">
          <w:pPr>
            <w:pStyle w:val="TOC2"/>
          </w:pPr>
        </w:pPrChange>
      </w:pPr>
      <w:ins w:id="213" w:author="Muhammad, Alimayo (GSFC-5660)" w:date="2016-08-29T12:09:00Z">
        <w:del w:id="214" w:author="Perrine, Martin L. (GSFC-5670)" w:date="2016-09-02T15:17:00Z">
          <w:r w:rsidDel="00C92146">
            <w:rPr>
              <w:noProof/>
            </w:rPr>
            <w:delText>2.3</w:delText>
          </w:r>
          <w:r w:rsidDel="00C92146">
            <w:rPr>
              <w:rFonts w:asciiTheme="minorHAnsi" w:eastAsiaTheme="minorEastAsia" w:hAnsiTheme="minorHAnsi" w:cstheme="minorBidi"/>
              <w:iCs/>
              <w:noProof/>
              <w:sz w:val="22"/>
              <w:szCs w:val="22"/>
            </w:rPr>
            <w:tab/>
          </w:r>
          <w:r w:rsidDel="00C92146">
            <w:rPr>
              <w:noProof/>
            </w:rPr>
            <w:delText>Electrostatic Discharge Requirements</w:delText>
          </w:r>
          <w:r w:rsidDel="00C92146">
            <w:rPr>
              <w:noProof/>
            </w:rPr>
            <w:tab/>
          </w:r>
        </w:del>
      </w:ins>
    </w:p>
    <w:p w14:paraId="4E4BA22D" w14:textId="77777777" w:rsidR="00E874FD" w:rsidDel="00C92146" w:rsidRDefault="00E874FD">
      <w:pPr>
        <w:pStyle w:val="BodyText"/>
        <w:rPr>
          <w:ins w:id="215" w:author="Muhammad, Alimayo (GSFC-5660)" w:date="2016-08-29T12:09:00Z"/>
          <w:del w:id="216" w:author="Perrine, Martin L. (GSFC-5670)" w:date="2016-09-02T15:17:00Z"/>
          <w:rFonts w:asciiTheme="minorHAnsi" w:eastAsiaTheme="minorEastAsia" w:hAnsiTheme="minorHAnsi" w:cstheme="minorBidi"/>
          <w:noProof/>
          <w:sz w:val="22"/>
          <w:szCs w:val="22"/>
        </w:rPr>
        <w:pPrChange w:id="217" w:author="Perrine, Martin L. (GSFC-5670)" w:date="2016-08-30T14:52:00Z">
          <w:pPr>
            <w:pStyle w:val="TOC2"/>
          </w:pPr>
        </w:pPrChange>
      </w:pPr>
      <w:ins w:id="218" w:author="Muhammad, Alimayo (GSFC-5660)" w:date="2016-08-29T12:09:00Z">
        <w:del w:id="219" w:author="Perrine, Martin L. (GSFC-5670)" w:date="2016-09-02T15:17:00Z">
          <w:r w:rsidDel="00C92146">
            <w:rPr>
              <w:noProof/>
            </w:rPr>
            <w:delText>2.4</w:delText>
          </w:r>
          <w:r w:rsidDel="00C92146">
            <w:rPr>
              <w:rFonts w:asciiTheme="minorHAnsi" w:eastAsiaTheme="minorEastAsia" w:hAnsiTheme="minorHAnsi" w:cstheme="minorBidi"/>
              <w:iCs/>
              <w:noProof/>
              <w:sz w:val="22"/>
              <w:szCs w:val="22"/>
            </w:rPr>
            <w:tab/>
          </w:r>
          <w:r w:rsidDel="00C92146">
            <w:rPr>
              <w:noProof/>
            </w:rPr>
            <w:delText>Fiber Optic Cable Handling Requirements</w:delText>
          </w:r>
          <w:r w:rsidDel="00C92146">
            <w:rPr>
              <w:noProof/>
            </w:rPr>
            <w:tab/>
          </w:r>
        </w:del>
      </w:ins>
    </w:p>
    <w:p w14:paraId="46997BDA" w14:textId="77777777" w:rsidR="00E874FD" w:rsidDel="00C92146" w:rsidRDefault="00E874FD">
      <w:pPr>
        <w:pStyle w:val="BodyText"/>
        <w:rPr>
          <w:ins w:id="220" w:author="Muhammad, Alimayo (GSFC-5660)" w:date="2016-08-29T12:09:00Z"/>
          <w:del w:id="221" w:author="Perrine, Martin L. (GSFC-5670)" w:date="2016-09-02T15:17:00Z"/>
          <w:rFonts w:asciiTheme="minorHAnsi" w:eastAsiaTheme="minorEastAsia" w:hAnsiTheme="minorHAnsi" w:cstheme="minorBidi"/>
          <w:sz w:val="22"/>
          <w:szCs w:val="22"/>
        </w:rPr>
        <w:pPrChange w:id="222" w:author="Perrine, Martin L. (GSFC-5670)" w:date="2016-08-30T14:52:00Z">
          <w:pPr>
            <w:pStyle w:val="TOC1"/>
          </w:pPr>
        </w:pPrChange>
      </w:pPr>
      <w:ins w:id="223" w:author="Muhammad, Alimayo (GSFC-5660)" w:date="2016-08-29T12:09:00Z">
        <w:del w:id="224" w:author="Perrine, Martin L. (GSFC-5670)" w:date="2016-09-02T15:17:00Z">
          <w:r w:rsidDel="00C92146">
            <w:rPr>
              <w:noProof/>
            </w:rPr>
            <w:delText>3</w:delText>
          </w:r>
          <w:r w:rsidDel="00C92146">
            <w:rPr>
              <w:rFonts w:asciiTheme="minorHAnsi" w:eastAsiaTheme="minorEastAsia" w:hAnsiTheme="minorHAnsi" w:cstheme="minorBidi"/>
              <w:bCs/>
              <w:caps/>
              <w:noProof/>
              <w:sz w:val="22"/>
              <w:szCs w:val="22"/>
            </w:rPr>
            <w:tab/>
          </w:r>
          <w:r w:rsidDel="00C92146">
            <w:rPr>
              <w:noProof/>
            </w:rPr>
            <w:delText>Responsibilities</w:delText>
          </w:r>
          <w:r w:rsidDel="00C92146">
            <w:rPr>
              <w:noProof/>
            </w:rPr>
            <w:tab/>
          </w:r>
        </w:del>
      </w:ins>
    </w:p>
    <w:p w14:paraId="09313C6E" w14:textId="77777777" w:rsidR="00E874FD" w:rsidDel="00C92146" w:rsidRDefault="00E874FD">
      <w:pPr>
        <w:pStyle w:val="BodyText"/>
        <w:rPr>
          <w:ins w:id="225" w:author="Muhammad, Alimayo (GSFC-5660)" w:date="2016-08-29T12:09:00Z"/>
          <w:del w:id="226" w:author="Perrine, Martin L. (GSFC-5670)" w:date="2016-09-02T15:17:00Z"/>
          <w:rFonts w:asciiTheme="minorHAnsi" w:eastAsiaTheme="minorEastAsia" w:hAnsiTheme="minorHAnsi" w:cstheme="minorBidi"/>
          <w:sz w:val="22"/>
          <w:szCs w:val="22"/>
        </w:rPr>
        <w:pPrChange w:id="227" w:author="Perrine, Martin L. (GSFC-5670)" w:date="2016-08-30T14:52:00Z">
          <w:pPr>
            <w:pStyle w:val="TOC1"/>
          </w:pPr>
        </w:pPrChange>
      </w:pPr>
      <w:ins w:id="228" w:author="Muhammad, Alimayo (GSFC-5660)" w:date="2016-08-29T12:09:00Z">
        <w:del w:id="229" w:author="Perrine, Martin L. (GSFC-5670)" w:date="2016-09-02T15:17:00Z">
          <w:r w:rsidDel="00C92146">
            <w:rPr>
              <w:noProof/>
            </w:rPr>
            <w:delText>4</w:delText>
          </w:r>
          <w:r w:rsidDel="00C92146">
            <w:rPr>
              <w:rFonts w:asciiTheme="minorHAnsi" w:eastAsiaTheme="minorEastAsia" w:hAnsiTheme="minorHAnsi" w:cstheme="minorBidi"/>
              <w:bCs/>
              <w:caps/>
              <w:noProof/>
              <w:sz w:val="22"/>
              <w:szCs w:val="22"/>
            </w:rPr>
            <w:tab/>
          </w:r>
          <w:r w:rsidDel="00C92146">
            <w:rPr>
              <w:noProof/>
            </w:rPr>
            <w:delText>PROBLEM RECORDING AND RESOLUTION</w:delText>
          </w:r>
          <w:r w:rsidDel="00C92146">
            <w:rPr>
              <w:noProof/>
            </w:rPr>
            <w:tab/>
          </w:r>
        </w:del>
      </w:ins>
    </w:p>
    <w:p w14:paraId="40E80075" w14:textId="77777777" w:rsidR="00E874FD" w:rsidDel="00C92146" w:rsidRDefault="00E874FD">
      <w:pPr>
        <w:pStyle w:val="BodyText"/>
        <w:rPr>
          <w:ins w:id="230" w:author="Muhammad, Alimayo (GSFC-5660)" w:date="2016-08-29T12:09:00Z"/>
          <w:del w:id="231" w:author="Perrine, Martin L. (GSFC-5670)" w:date="2016-09-02T15:17:00Z"/>
          <w:rFonts w:asciiTheme="minorHAnsi" w:eastAsiaTheme="minorEastAsia" w:hAnsiTheme="minorHAnsi" w:cstheme="minorBidi"/>
          <w:sz w:val="22"/>
          <w:szCs w:val="22"/>
        </w:rPr>
        <w:pPrChange w:id="232" w:author="Perrine, Martin L. (GSFC-5670)" w:date="2016-08-30T14:52:00Z">
          <w:pPr>
            <w:pStyle w:val="TOC1"/>
          </w:pPr>
        </w:pPrChange>
      </w:pPr>
      <w:ins w:id="233" w:author="Muhammad, Alimayo (GSFC-5660)" w:date="2016-08-29T12:09:00Z">
        <w:del w:id="234" w:author="Perrine, Martin L. (GSFC-5670)" w:date="2016-09-02T15:17:00Z">
          <w:r w:rsidDel="00C92146">
            <w:rPr>
              <w:noProof/>
            </w:rPr>
            <w:delText>5</w:delText>
          </w:r>
          <w:r w:rsidDel="00C92146">
            <w:rPr>
              <w:rFonts w:asciiTheme="minorHAnsi" w:eastAsiaTheme="minorEastAsia" w:hAnsiTheme="minorHAnsi" w:cstheme="minorBidi"/>
              <w:bCs/>
              <w:caps/>
              <w:noProof/>
              <w:sz w:val="22"/>
              <w:szCs w:val="22"/>
            </w:rPr>
            <w:tab/>
          </w:r>
          <w:r w:rsidDel="00C92146">
            <w:rPr>
              <w:noProof/>
            </w:rPr>
            <w:delText>Reference/aPPLICABLE DOCUMENTS</w:delText>
          </w:r>
          <w:r w:rsidDel="00C92146">
            <w:rPr>
              <w:noProof/>
            </w:rPr>
            <w:tab/>
          </w:r>
        </w:del>
      </w:ins>
    </w:p>
    <w:p w14:paraId="1F6660B2" w14:textId="77777777" w:rsidR="00E874FD" w:rsidDel="00C92146" w:rsidRDefault="00E874FD">
      <w:pPr>
        <w:pStyle w:val="BodyText"/>
        <w:rPr>
          <w:ins w:id="235" w:author="Muhammad, Alimayo (GSFC-5660)" w:date="2016-08-29T12:09:00Z"/>
          <w:del w:id="236" w:author="Perrine, Martin L. (GSFC-5670)" w:date="2016-09-02T15:17:00Z"/>
          <w:rFonts w:asciiTheme="minorHAnsi" w:eastAsiaTheme="minorEastAsia" w:hAnsiTheme="minorHAnsi" w:cstheme="minorBidi"/>
          <w:sz w:val="22"/>
          <w:szCs w:val="22"/>
        </w:rPr>
        <w:pPrChange w:id="237" w:author="Perrine, Martin L. (GSFC-5670)" w:date="2016-08-30T14:52:00Z">
          <w:pPr>
            <w:pStyle w:val="TOC1"/>
          </w:pPr>
        </w:pPrChange>
      </w:pPr>
      <w:ins w:id="238" w:author="Muhammad, Alimayo (GSFC-5660)" w:date="2016-08-29T12:09:00Z">
        <w:del w:id="239" w:author="Perrine, Martin L. (GSFC-5670)" w:date="2016-09-02T15:17:00Z">
          <w:r w:rsidDel="00C92146">
            <w:rPr>
              <w:noProof/>
            </w:rPr>
            <w:delText>6</w:delText>
          </w:r>
          <w:r w:rsidDel="00C92146">
            <w:rPr>
              <w:rFonts w:asciiTheme="minorHAnsi" w:eastAsiaTheme="minorEastAsia" w:hAnsiTheme="minorHAnsi" w:cstheme="minorBidi"/>
              <w:bCs/>
              <w:caps/>
              <w:noProof/>
              <w:sz w:val="22"/>
              <w:szCs w:val="22"/>
            </w:rPr>
            <w:tab/>
          </w:r>
          <w:r w:rsidDel="00C92146">
            <w:rPr>
              <w:noProof/>
            </w:rPr>
            <w:delText>Acceptance TESTS</w:delText>
          </w:r>
          <w:r w:rsidDel="00C92146">
            <w:rPr>
              <w:noProof/>
            </w:rPr>
            <w:tab/>
          </w:r>
        </w:del>
      </w:ins>
    </w:p>
    <w:p w14:paraId="35985E7D" w14:textId="77777777" w:rsidR="00E874FD" w:rsidDel="00C92146" w:rsidRDefault="00E874FD">
      <w:pPr>
        <w:pStyle w:val="BodyText"/>
        <w:rPr>
          <w:ins w:id="240" w:author="Muhammad, Alimayo (GSFC-5660)" w:date="2016-08-29T12:09:00Z"/>
          <w:del w:id="241" w:author="Perrine, Martin L. (GSFC-5670)" w:date="2016-09-02T15:17:00Z"/>
          <w:rFonts w:asciiTheme="minorHAnsi" w:eastAsiaTheme="minorEastAsia" w:hAnsiTheme="minorHAnsi" w:cstheme="minorBidi"/>
          <w:noProof/>
          <w:sz w:val="22"/>
          <w:szCs w:val="22"/>
        </w:rPr>
        <w:pPrChange w:id="242" w:author="Perrine, Martin L. (GSFC-5670)" w:date="2016-08-30T14:52:00Z">
          <w:pPr>
            <w:pStyle w:val="TOC2"/>
          </w:pPr>
        </w:pPrChange>
      </w:pPr>
      <w:ins w:id="243" w:author="Muhammad, Alimayo (GSFC-5660)" w:date="2016-08-29T12:09:00Z">
        <w:del w:id="244" w:author="Perrine, Martin L. (GSFC-5670)" w:date="2016-09-02T15:17:00Z">
          <w:r w:rsidDel="00C92146">
            <w:rPr>
              <w:noProof/>
            </w:rPr>
            <w:delText>6.1</w:delText>
          </w:r>
          <w:r w:rsidDel="00C92146">
            <w:rPr>
              <w:rFonts w:asciiTheme="minorHAnsi" w:eastAsiaTheme="minorEastAsia" w:hAnsiTheme="minorHAnsi" w:cstheme="minorBidi"/>
              <w:iCs/>
              <w:noProof/>
              <w:sz w:val="22"/>
              <w:szCs w:val="22"/>
            </w:rPr>
            <w:tab/>
          </w:r>
          <w:r w:rsidDel="00C92146">
            <w:rPr>
              <w:noProof/>
            </w:rPr>
            <w:delText>Preship tests</w:delText>
          </w:r>
          <w:r w:rsidDel="00C92146">
            <w:rPr>
              <w:noProof/>
            </w:rPr>
            <w:tab/>
          </w:r>
        </w:del>
      </w:ins>
    </w:p>
    <w:p w14:paraId="316DA260" w14:textId="77777777" w:rsidR="00E874FD" w:rsidDel="00C92146" w:rsidRDefault="00E874FD">
      <w:pPr>
        <w:pStyle w:val="BodyText"/>
        <w:rPr>
          <w:ins w:id="245" w:author="Muhammad, Alimayo (GSFC-5660)" w:date="2016-08-29T12:09:00Z"/>
          <w:del w:id="246" w:author="Perrine, Martin L. (GSFC-5670)" w:date="2016-09-02T15:17:00Z"/>
          <w:rFonts w:asciiTheme="minorHAnsi" w:eastAsiaTheme="minorEastAsia" w:hAnsiTheme="minorHAnsi" w:cstheme="minorBidi"/>
          <w:noProof/>
          <w:sz w:val="22"/>
          <w:szCs w:val="22"/>
        </w:rPr>
        <w:pPrChange w:id="247" w:author="Perrine, Martin L. (GSFC-5670)" w:date="2016-08-30T14:52:00Z">
          <w:pPr>
            <w:pStyle w:val="TOC3"/>
          </w:pPr>
        </w:pPrChange>
      </w:pPr>
      <w:ins w:id="248" w:author="Muhammad, Alimayo (GSFC-5660)" w:date="2016-08-29T12:09:00Z">
        <w:del w:id="249" w:author="Perrine, Martin L. (GSFC-5670)" w:date="2016-09-02T15:17:00Z">
          <w:r w:rsidDel="00C92146">
            <w:rPr>
              <w:noProof/>
            </w:rPr>
            <w:delText>6.1.1</w:delText>
          </w:r>
          <w:r w:rsidDel="00C92146">
            <w:rPr>
              <w:rFonts w:asciiTheme="minorHAnsi" w:eastAsiaTheme="minorEastAsia" w:hAnsiTheme="minorHAnsi" w:cstheme="minorBidi"/>
              <w:noProof/>
              <w:sz w:val="22"/>
              <w:szCs w:val="22"/>
            </w:rPr>
            <w:tab/>
          </w:r>
          <w:r w:rsidDel="00C92146">
            <w:rPr>
              <w:noProof/>
            </w:rPr>
            <w:delText>Basic Verification</w:delText>
          </w:r>
          <w:r w:rsidDel="00C92146">
            <w:rPr>
              <w:noProof/>
            </w:rPr>
            <w:tab/>
          </w:r>
        </w:del>
      </w:ins>
    </w:p>
    <w:p w14:paraId="55FB02DB" w14:textId="77777777" w:rsidR="00E874FD" w:rsidDel="00C92146" w:rsidRDefault="00E874FD">
      <w:pPr>
        <w:pStyle w:val="BodyText"/>
        <w:rPr>
          <w:ins w:id="250" w:author="Muhammad, Alimayo (GSFC-5660)" w:date="2016-08-29T12:09:00Z"/>
          <w:del w:id="251" w:author="Perrine, Martin L. (GSFC-5670)" w:date="2016-09-02T15:17:00Z"/>
          <w:rFonts w:asciiTheme="minorHAnsi" w:eastAsiaTheme="minorEastAsia" w:hAnsiTheme="minorHAnsi" w:cstheme="minorBidi"/>
          <w:noProof/>
          <w:sz w:val="22"/>
          <w:szCs w:val="22"/>
        </w:rPr>
        <w:pPrChange w:id="252" w:author="Perrine, Martin L. (GSFC-5670)" w:date="2016-08-30T14:52:00Z">
          <w:pPr>
            <w:pStyle w:val="TOC4"/>
          </w:pPr>
        </w:pPrChange>
      </w:pPr>
      <w:ins w:id="253" w:author="Muhammad, Alimayo (GSFC-5660)" w:date="2016-08-29T12:09:00Z">
        <w:del w:id="254" w:author="Perrine, Martin L. (GSFC-5670)" w:date="2016-09-02T15:17:00Z">
          <w:r w:rsidDel="00C92146">
            <w:rPr>
              <w:noProof/>
            </w:rPr>
            <w:delText>6.1.1.1</w:delText>
          </w:r>
          <w:r w:rsidDel="00C92146">
            <w:rPr>
              <w:rFonts w:asciiTheme="minorHAnsi" w:eastAsiaTheme="minorEastAsia" w:hAnsiTheme="minorHAnsi" w:cstheme="minorBidi"/>
              <w:noProof/>
              <w:sz w:val="22"/>
              <w:szCs w:val="22"/>
            </w:rPr>
            <w:tab/>
          </w:r>
          <w:r w:rsidDel="00C92146">
            <w:rPr>
              <w:noProof/>
            </w:rPr>
            <w:delText>Functional and Quality Tests</w:delText>
          </w:r>
          <w:r w:rsidDel="00C92146">
            <w:rPr>
              <w:noProof/>
            </w:rPr>
            <w:tab/>
          </w:r>
        </w:del>
      </w:ins>
    </w:p>
    <w:p w14:paraId="19A97E6D" w14:textId="77777777" w:rsidR="00E874FD" w:rsidDel="00C92146" w:rsidRDefault="00E874FD">
      <w:pPr>
        <w:pStyle w:val="BodyText"/>
        <w:rPr>
          <w:ins w:id="255" w:author="Muhammad, Alimayo (GSFC-5660)" w:date="2016-08-29T12:09:00Z"/>
          <w:del w:id="256" w:author="Perrine, Martin L. (GSFC-5670)" w:date="2016-09-02T15:17:00Z"/>
          <w:rFonts w:asciiTheme="minorHAnsi" w:eastAsiaTheme="minorEastAsia" w:hAnsiTheme="minorHAnsi" w:cstheme="minorBidi"/>
          <w:noProof/>
          <w:sz w:val="22"/>
          <w:szCs w:val="22"/>
        </w:rPr>
        <w:pPrChange w:id="257" w:author="Perrine, Martin L. (GSFC-5670)" w:date="2016-08-30T14:52:00Z">
          <w:pPr>
            <w:pStyle w:val="TOC4"/>
          </w:pPr>
        </w:pPrChange>
      </w:pPr>
      <w:ins w:id="258" w:author="Muhammad, Alimayo (GSFC-5660)" w:date="2016-08-29T12:09:00Z">
        <w:del w:id="259" w:author="Perrine, Martin L. (GSFC-5670)" w:date="2016-09-02T15:17:00Z">
          <w:r w:rsidDel="00C92146">
            <w:rPr>
              <w:noProof/>
            </w:rPr>
            <w:delText>6.1.1.2</w:delText>
          </w:r>
          <w:r w:rsidDel="00C92146">
            <w:rPr>
              <w:rFonts w:asciiTheme="minorHAnsi" w:eastAsiaTheme="minorEastAsia" w:hAnsiTheme="minorHAnsi" w:cstheme="minorBidi"/>
              <w:noProof/>
              <w:sz w:val="22"/>
              <w:szCs w:val="22"/>
            </w:rPr>
            <w:tab/>
          </w:r>
          <w:r w:rsidDel="00C92146">
            <w:rPr>
              <w:noProof/>
            </w:rPr>
            <w:delText>Specific Requirement Evaluation</w:delText>
          </w:r>
          <w:r w:rsidDel="00C92146">
            <w:rPr>
              <w:noProof/>
            </w:rPr>
            <w:tab/>
          </w:r>
        </w:del>
      </w:ins>
    </w:p>
    <w:p w14:paraId="1663E089" w14:textId="77777777" w:rsidR="00E874FD" w:rsidDel="00C92146" w:rsidRDefault="00E874FD">
      <w:pPr>
        <w:pStyle w:val="BodyText"/>
        <w:rPr>
          <w:ins w:id="260" w:author="Muhammad, Alimayo (GSFC-5660)" w:date="2016-08-29T12:09:00Z"/>
          <w:del w:id="261" w:author="Perrine, Martin L. (GSFC-5670)" w:date="2016-09-02T15:17:00Z"/>
          <w:rFonts w:asciiTheme="minorHAnsi" w:eastAsiaTheme="minorEastAsia" w:hAnsiTheme="minorHAnsi" w:cstheme="minorBidi"/>
          <w:noProof/>
          <w:sz w:val="22"/>
          <w:szCs w:val="22"/>
        </w:rPr>
        <w:pPrChange w:id="262" w:author="Perrine, Martin L. (GSFC-5670)" w:date="2016-08-30T14:52:00Z">
          <w:pPr>
            <w:pStyle w:val="TOC4"/>
          </w:pPr>
        </w:pPrChange>
      </w:pPr>
      <w:ins w:id="263" w:author="Muhammad, Alimayo (GSFC-5660)" w:date="2016-08-29T12:09:00Z">
        <w:del w:id="264" w:author="Perrine, Martin L. (GSFC-5670)" w:date="2016-09-02T15:17:00Z">
          <w:r w:rsidDel="00C92146">
            <w:rPr>
              <w:noProof/>
            </w:rPr>
            <w:delText>6.1.1.3</w:delText>
          </w:r>
          <w:r w:rsidDel="00C92146">
            <w:rPr>
              <w:rFonts w:asciiTheme="minorHAnsi" w:eastAsiaTheme="minorEastAsia" w:hAnsiTheme="minorHAnsi" w:cstheme="minorBidi"/>
              <w:noProof/>
              <w:sz w:val="22"/>
              <w:szCs w:val="22"/>
            </w:rPr>
            <w:tab/>
          </w:r>
          <w:r w:rsidDel="00C92146">
            <w:rPr>
              <w:noProof/>
            </w:rPr>
            <w:delText>Device under Test</w:delText>
          </w:r>
          <w:r w:rsidDel="00C92146">
            <w:rPr>
              <w:noProof/>
            </w:rPr>
            <w:tab/>
          </w:r>
        </w:del>
      </w:ins>
    </w:p>
    <w:p w14:paraId="10A99F72" w14:textId="77777777" w:rsidR="00E874FD" w:rsidDel="00C92146" w:rsidRDefault="00E874FD">
      <w:pPr>
        <w:pStyle w:val="BodyText"/>
        <w:rPr>
          <w:ins w:id="265" w:author="Muhammad, Alimayo (GSFC-5660)" w:date="2016-08-29T12:09:00Z"/>
          <w:del w:id="266" w:author="Perrine, Martin L. (GSFC-5670)" w:date="2016-09-02T15:17:00Z"/>
          <w:rFonts w:asciiTheme="minorHAnsi" w:eastAsiaTheme="minorEastAsia" w:hAnsiTheme="minorHAnsi" w:cstheme="minorBidi"/>
          <w:noProof/>
          <w:sz w:val="22"/>
          <w:szCs w:val="22"/>
        </w:rPr>
        <w:pPrChange w:id="267" w:author="Perrine, Martin L. (GSFC-5670)" w:date="2016-08-30T14:52:00Z">
          <w:pPr>
            <w:pStyle w:val="TOC4"/>
          </w:pPr>
        </w:pPrChange>
      </w:pPr>
      <w:ins w:id="268" w:author="Muhammad, Alimayo (GSFC-5660)" w:date="2016-08-29T12:09:00Z">
        <w:del w:id="269" w:author="Perrine, Martin L. (GSFC-5670)" w:date="2016-09-02T15:17:00Z">
          <w:r w:rsidDel="00C92146">
            <w:rPr>
              <w:noProof/>
            </w:rPr>
            <w:delText>6.1.1.4</w:delText>
          </w:r>
          <w:r w:rsidDel="00C92146">
            <w:rPr>
              <w:rFonts w:asciiTheme="minorHAnsi" w:eastAsiaTheme="minorEastAsia" w:hAnsiTheme="minorHAnsi" w:cstheme="minorBidi"/>
              <w:noProof/>
              <w:sz w:val="22"/>
              <w:szCs w:val="22"/>
            </w:rPr>
            <w:tab/>
          </w:r>
          <w:r w:rsidDel="00C92146">
            <w:rPr>
              <w:noProof/>
            </w:rPr>
            <w:delText>Software/Hardware Configuration Setup</w:delText>
          </w:r>
          <w:r w:rsidDel="00C92146">
            <w:rPr>
              <w:noProof/>
            </w:rPr>
            <w:tab/>
          </w:r>
        </w:del>
        <w:del w:id="270" w:author="Perrine, Martin L. (GSFC-5670)" w:date="2016-08-31T11:09:00Z">
          <w:r w:rsidDel="00EF27DF">
            <w:rPr>
              <w:noProof/>
            </w:rPr>
            <w:delText>17</w:delText>
          </w:r>
        </w:del>
      </w:ins>
    </w:p>
    <w:p w14:paraId="56568A51" w14:textId="77777777" w:rsidR="00E874FD" w:rsidDel="00C92146" w:rsidRDefault="00E874FD">
      <w:pPr>
        <w:pStyle w:val="BodyText"/>
        <w:rPr>
          <w:ins w:id="271" w:author="Muhammad, Alimayo (GSFC-5660)" w:date="2016-08-29T12:09:00Z"/>
          <w:del w:id="272" w:author="Perrine, Martin L. (GSFC-5670)" w:date="2016-09-02T15:17:00Z"/>
          <w:rFonts w:asciiTheme="minorHAnsi" w:eastAsiaTheme="minorEastAsia" w:hAnsiTheme="minorHAnsi" w:cstheme="minorBidi"/>
          <w:noProof/>
          <w:sz w:val="22"/>
          <w:szCs w:val="22"/>
        </w:rPr>
        <w:pPrChange w:id="273" w:author="Perrine, Martin L. (GSFC-5670)" w:date="2016-08-30T14:52:00Z">
          <w:pPr>
            <w:pStyle w:val="TOC4"/>
          </w:pPr>
        </w:pPrChange>
      </w:pPr>
      <w:ins w:id="274" w:author="Muhammad, Alimayo (GSFC-5660)" w:date="2016-08-29T12:09:00Z">
        <w:del w:id="275" w:author="Perrine, Martin L. (GSFC-5670)" w:date="2016-09-02T15:17:00Z">
          <w:r w:rsidDel="00C92146">
            <w:rPr>
              <w:noProof/>
            </w:rPr>
            <w:delText>6.1.1.5</w:delText>
          </w:r>
          <w:r w:rsidDel="00C92146">
            <w:rPr>
              <w:rFonts w:asciiTheme="minorHAnsi" w:eastAsiaTheme="minorEastAsia" w:hAnsiTheme="minorHAnsi" w:cstheme="minorBidi"/>
              <w:noProof/>
              <w:sz w:val="22"/>
              <w:szCs w:val="22"/>
            </w:rPr>
            <w:tab/>
          </w:r>
          <w:r w:rsidDel="00C92146">
            <w:rPr>
              <w:noProof/>
            </w:rPr>
            <w:delText>Test Setup</w:delText>
          </w:r>
          <w:r w:rsidDel="00C92146">
            <w:rPr>
              <w:noProof/>
            </w:rPr>
            <w:tab/>
          </w:r>
        </w:del>
        <w:del w:id="276" w:author="Perrine, Martin L. (GSFC-5670)" w:date="2016-08-31T11:09:00Z">
          <w:r w:rsidDel="00EF27DF">
            <w:rPr>
              <w:noProof/>
            </w:rPr>
            <w:delText>18</w:delText>
          </w:r>
        </w:del>
      </w:ins>
    </w:p>
    <w:p w14:paraId="51051E37" w14:textId="77777777" w:rsidR="00E874FD" w:rsidDel="00C92146" w:rsidRDefault="00E874FD">
      <w:pPr>
        <w:pStyle w:val="BodyText"/>
        <w:rPr>
          <w:ins w:id="277" w:author="Muhammad, Alimayo (GSFC-5660)" w:date="2016-08-29T12:09:00Z"/>
          <w:del w:id="278" w:author="Perrine, Martin L. (GSFC-5670)" w:date="2016-09-02T15:17:00Z"/>
          <w:rFonts w:asciiTheme="minorHAnsi" w:eastAsiaTheme="minorEastAsia" w:hAnsiTheme="minorHAnsi" w:cstheme="minorBidi"/>
          <w:noProof/>
          <w:sz w:val="22"/>
          <w:szCs w:val="22"/>
        </w:rPr>
        <w:pPrChange w:id="279" w:author="Perrine, Martin L. (GSFC-5670)" w:date="2016-08-30T14:52:00Z">
          <w:pPr>
            <w:pStyle w:val="TOC4"/>
          </w:pPr>
        </w:pPrChange>
      </w:pPr>
      <w:ins w:id="280" w:author="Muhammad, Alimayo (GSFC-5660)" w:date="2016-08-29T12:09:00Z">
        <w:del w:id="281" w:author="Perrine, Martin L. (GSFC-5670)" w:date="2016-09-02T15:17:00Z">
          <w:r w:rsidDel="00C92146">
            <w:rPr>
              <w:noProof/>
            </w:rPr>
            <w:delText>6.1.1.6</w:delText>
          </w:r>
          <w:r w:rsidDel="00C92146">
            <w:rPr>
              <w:rFonts w:asciiTheme="minorHAnsi" w:eastAsiaTheme="minorEastAsia" w:hAnsiTheme="minorHAnsi" w:cstheme="minorBidi"/>
              <w:noProof/>
              <w:sz w:val="22"/>
              <w:szCs w:val="22"/>
            </w:rPr>
            <w:tab/>
          </w:r>
          <w:r w:rsidDel="00C92146">
            <w:rPr>
              <w:noProof/>
            </w:rPr>
            <w:delText>Processing Data</w:delText>
          </w:r>
          <w:r w:rsidDel="00C92146">
            <w:rPr>
              <w:noProof/>
            </w:rPr>
            <w:tab/>
          </w:r>
        </w:del>
        <w:del w:id="282" w:author="Perrine, Martin L. (GSFC-5670)" w:date="2016-08-31T11:09:00Z">
          <w:r w:rsidDel="00EF27DF">
            <w:rPr>
              <w:noProof/>
            </w:rPr>
            <w:delText>38</w:delText>
          </w:r>
        </w:del>
      </w:ins>
    </w:p>
    <w:p w14:paraId="4C65072F" w14:textId="77777777" w:rsidR="00E874FD" w:rsidDel="00C92146" w:rsidRDefault="00E874FD">
      <w:pPr>
        <w:pStyle w:val="BodyText"/>
        <w:rPr>
          <w:ins w:id="283" w:author="Muhammad, Alimayo (GSFC-5660)" w:date="2016-08-29T12:09:00Z"/>
          <w:del w:id="284" w:author="Perrine, Martin L. (GSFC-5670)" w:date="2016-09-02T15:17:00Z"/>
          <w:rFonts w:asciiTheme="minorHAnsi" w:eastAsiaTheme="minorEastAsia" w:hAnsiTheme="minorHAnsi" w:cstheme="minorBidi"/>
          <w:noProof/>
          <w:sz w:val="22"/>
          <w:szCs w:val="22"/>
        </w:rPr>
        <w:pPrChange w:id="285" w:author="Perrine, Martin L. (GSFC-5670)" w:date="2016-08-30T14:52:00Z">
          <w:pPr>
            <w:pStyle w:val="TOC3"/>
          </w:pPr>
        </w:pPrChange>
      </w:pPr>
      <w:ins w:id="286" w:author="Muhammad, Alimayo (GSFC-5660)" w:date="2016-08-29T12:09:00Z">
        <w:del w:id="287" w:author="Perrine, Martin L. (GSFC-5670)" w:date="2016-09-02T15:17:00Z">
          <w:r w:rsidDel="00C92146">
            <w:rPr>
              <w:noProof/>
            </w:rPr>
            <w:delText>6.1.2</w:delText>
          </w:r>
          <w:r w:rsidDel="00C92146">
            <w:rPr>
              <w:rFonts w:asciiTheme="minorHAnsi" w:eastAsiaTheme="minorEastAsia" w:hAnsiTheme="minorHAnsi" w:cstheme="minorBidi"/>
              <w:noProof/>
              <w:sz w:val="22"/>
              <w:szCs w:val="22"/>
            </w:rPr>
            <w:tab/>
          </w:r>
          <w:r w:rsidDel="00C92146">
            <w:rPr>
              <w:noProof/>
            </w:rPr>
            <w:delText>Disk I/O Test:</w:delText>
          </w:r>
          <w:r w:rsidDel="00C92146">
            <w:rPr>
              <w:noProof/>
            </w:rPr>
            <w:tab/>
          </w:r>
        </w:del>
        <w:del w:id="288" w:author="Perrine, Martin L. (GSFC-5670)" w:date="2016-08-31T11:09:00Z">
          <w:r w:rsidDel="00EF27DF">
            <w:rPr>
              <w:noProof/>
            </w:rPr>
            <w:delText>41</w:delText>
          </w:r>
        </w:del>
      </w:ins>
    </w:p>
    <w:p w14:paraId="5AD182CB" w14:textId="77777777" w:rsidR="00E874FD" w:rsidDel="00C92146" w:rsidRDefault="00E874FD">
      <w:pPr>
        <w:pStyle w:val="BodyText"/>
        <w:rPr>
          <w:ins w:id="289" w:author="Muhammad, Alimayo (GSFC-5660)" w:date="2016-08-29T12:09:00Z"/>
          <w:del w:id="290" w:author="Perrine, Martin L. (GSFC-5670)" w:date="2016-09-02T15:17:00Z"/>
          <w:rFonts w:asciiTheme="minorHAnsi" w:eastAsiaTheme="minorEastAsia" w:hAnsiTheme="minorHAnsi" w:cstheme="minorBidi"/>
          <w:noProof/>
          <w:sz w:val="22"/>
          <w:szCs w:val="22"/>
        </w:rPr>
        <w:pPrChange w:id="291" w:author="Perrine, Martin L. (GSFC-5670)" w:date="2016-08-30T14:52:00Z">
          <w:pPr>
            <w:pStyle w:val="TOC3"/>
          </w:pPr>
        </w:pPrChange>
      </w:pPr>
      <w:ins w:id="292" w:author="Muhammad, Alimayo (GSFC-5660)" w:date="2016-08-29T12:09:00Z">
        <w:del w:id="293" w:author="Perrine, Martin L. (GSFC-5670)" w:date="2016-09-02T15:17:00Z">
          <w:r w:rsidDel="00C92146">
            <w:rPr>
              <w:noProof/>
            </w:rPr>
            <w:delText>6.1.3</w:delText>
          </w:r>
          <w:r w:rsidDel="00C92146">
            <w:rPr>
              <w:rFonts w:asciiTheme="minorHAnsi" w:eastAsiaTheme="minorEastAsia" w:hAnsiTheme="minorHAnsi" w:cstheme="minorBidi"/>
              <w:noProof/>
              <w:sz w:val="22"/>
              <w:szCs w:val="22"/>
            </w:rPr>
            <w:tab/>
          </w:r>
          <w:r w:rsidDel="00C92146">
            <w:rPr>
              <w:noProof/>
            </w:rPr>
            <w:delText>Removable Media Test</w:delText>
          </w:r>
          <w:r w:rsidDel="00C92146">
            <w:rPr>
              <w:noProof/>
            </w:rPr>
            <w:tab/>
          </w:r>
        </w:del>
        <w:del w:id="294" w:author="Perrine, Martin L. (GSFC-5670)" w:date="2016-08-31T11:09:00Z">
          <w:r w:rsidDel="00EF27DF">
            <w:rPr>
              <w:noProof/>
            </w:rPr>
            <w:delText>43</w:delText>
          </w:r>
        </w:del>
      </w:ins>
    </w:p>
    <w:p w14:paraId="32939517" w14:textId="77777777" w:rsidR="00E874FD" w:rsidDel="00C92146" w:rsidRDefault="00E874FD">
      <w:pPr>
        <w:pStyle w:val="BodyText"/>
        <w:rPr>
          <w:ins w:id="295" w:author="Muhammad, Alimayo (GSFC-5660)" w:date="2016-08-29T12:09:00Z"/>
          <w:del w:id="296" w:author="Perrine, Martin L. (GSFC-5670)" w:date="2016-09-02T15:17:00Z"/>
          <w:rFonts w:asciiTheme="minorHAnsi" w:eastAsiaTheme="minorEastAsia" w:hAnsiTheme="minorHAnsi" w:cstheme="minorBidi"/>
          <w:noProof/>
          <w:sz w:val="22"/>
          <w:szCs w:val="22"/>
        </w:rPr>
        <w:pPrChange w:id="297" w:author="Perrine, Martin L. (GSFC-5670)" w:date="2016-08-30T14:52:00Z">
          <w:pPr>
            <w:pStyle w:val="TOC3"/>
          </w:pPr>
        </w:pPrChange>
      </w:pPr>
      <w:ins w:id="298" w:author="Muhammad, Alimayo (GSFC-5660)" w:date="2016-08-29T12:09:00Z">
        <w:del w:id="299" w:author="Perrine, Martin L. (GSFC-5670)" w:date="2016-09-02T15:17:00Z">
          <w:r w:rsidDel="00C92146">
            <w:rPr>
              <w:noProof/>
            </w:rPr>
            <w:delText>6.1.4</w:delText>
          </w:r>
          <w:r w:rsidDel="00C92146">
            <w:rPr>
              <w:rFonts w:asciiTheme="minorHAnsi" w:eastAsiaTheme="minorEastAsia" w:hAnsiTheme="minorHAnsi" w:cstheme="minorBidi"/>
              <w:noProof/>
              <w:sz w:val="22"/>
              <w:szCs w:val="22"/>
            </w:rPr>
            <w:tab/>
          </w:r>
          <w:r w:rsidDel="00C92146">
            <w:rPr>
              <w:noProof/>
            </w:rPr>
            <w:delText>Logging Storage/ Memory Overflow Management Test</w:delText>
          </w:r>
          <w:r w:rsidDel="00C92146">
            <w:rPr>
              <w:noProof/>
            </w:rPr>
            <w:tab/>
          </w:r>
        </w:del>
        <w:del w:id="300" w:author="Perrine, Martin L. (GSFC-5670)" w:date="2016-08-31T11:09:00Z">
          <w:r w:rsidDel="00EF27DF">
            <w:rPr>
              <w:noProof/>
            </w:rPr>
            <w:delText>44</w:delText>
          </w:r>
        </w:del>
      </w:ins>
    </w:p>
    <w:p w14:paraId="62CB6A0C" w14:textId="77777777" w:rsidR="00E874FD" w:rsidDel="00C92146" w:rsidRDefault="00E874FD">
      <w:pPr>
        <w:pStyle w:val="BodyText"/>
        <w:rPr>
          <w:ins w:id="301" w:author="Muhammad, Alimayo (GSFC-5660)" w:date="2016-08-29T12:09:00Z"/>
          <w:del w:id="302" w:author="Perrine, Martin L. (GSFC-5670)" w:date="2016-09-02T15:17:00Z"/>
          <w:rFonts w:asciiTheme="minorHAnsi" w:eastAsiaTheme="minorEastAsia" w:hAnsiTheme="minorHAnsi" w:cstheme="minorBidi"/>
          <w:noProof/>
          <w:sz w:val="22"/>
          <w:szCs w:val="22"/>
        </w:rPr>
        <w:pPrChange w:id="303" w:author="Perrine, Martin L. (GSFC-5670)" w:date="2016-08-30T14:52:00Z">
          <w:pPr>
            <w:pStyle w:val="TOC3"/>
          </w:pPr>
        </w:pPrChange>
      </w:pPr>
      <w:ins w:id="304" w:author="Muhammad, Alimayo (GSFC-5660)" w:date="2016-08-29T12:09:00Z">
        <w:del w:id="305" w:author="Perrine, Martin L. (GSFC-5670)" w:date="2016-09-02T15:17:00Z">
          <w:r w:rsidDel="00C92146">
            <w:rPr>
              <w:noProof/>
            </w:rPr>
            <w:delText>6.1.5</w:delText>
          </w:r>
          <w:r w:rsidDel="00C92146">
            <w:rPr>
              <w:rFonts w:asciiTheme="minorHAnsi" w:eastAsiaTheme="minorEastAsia" w:hAnsiTheme="minorHAnsi" w:cstheme="minorBidi"/>
              <w:noProof/>
              <w:sz w:val="22"/>
              <w:szCs w:val="22"/>
            </w:rPr>
            <w:tab/>
          </w:r>
          <w:r w:rsidDel="00C92146">
            <w:rPr>
              <w:noProof/>
            </w:rPr>
            <w:delText>Latency Test</w:delText>
          </w:r>
          <w:r w:rsidDel="00C92146">
            <w:rPr>
              <w:noProof/>
            </w:rPr>
            <w:tab/>
          </w:r>
        </w:del>
        <w:del w:id="306" w:author="Perrine, Martin L. (GSFC-5670)" w:date="2016-08-31T11:09:00Z">
          <w:r w:rsidDel="00EF27DF">
            <w:rPr>
              <w:noProof/>
            </w:rPr>
            <w:delText>46</w:delText>
          </w:r>
        </w:del>
      </w:ins>
    </w:p>
    <w:p w14:paraId="30B02E45" w14:textId="77777777" w:rsidR="00E874FD" w:rsidDel="00C92146" w:rsidRDefault="00E874FD">
      <w:pPr>
        <w:pStyle w:val="BodyText"/>
        <w:rPr>
          <w:ins w:id="307" w:author="Muhammad, Alimayo (GSFC-5660)" w:date="2016-08-29T12:09:00Z"/>
          <w:del w:id="308" w:author="Perrine, Martin L. (GSFC-5670)" w:date="2016-09-02T15:17:00Z"/>
          <w:rFonts w:asciiTheme="minorHAnsi" w:eastAsiaTheme="minorEastAsia" w:hAnsiTheme="minorHAnsi" w:cstheme="minorBidi"/>
          <w:noProof/>
          <w:sz w:val="22"/>
          <w:szCs w:val="22"/>
        </w:rPr>
        <w:pPrChange w:id="309" w:author="Perrine, Martin L. (GSFC-5670)" w:date="2016-08-30T14:52:00Z">
          <w:pPr>
            <w:pStyle w:val="TOC4"/>
          </w:pPr>
        </w:pPrChange>
      </w:pPr>
      <w:ins w:id="310" w:author="Muhammad, Alimayo (GSFC-5660)" w:date="2016-08-29T12:09:00Z">
        <w:del w:id="311" w:author="Perrine, Martin L. (GSFC-5670)" w:date="2016-09-02T15:17:00Z">
          <w:r w:rsidDel="00C92146">
            <w:rPr>
              <w:noProof/>
            </w:rPr>
            <w:delText>6.1.5.1</w:delText>
          </w:r>
          <w:r w:rsidDel="00C92146">
            <w:rPr>
              <w:rFonts w:asciiTheme="minorHAnsi" w:eastAsiaTheme="minorEastAsia" w:hAnsiTheme="minorHAnsi" w:cstheme="minorBidi"/>
              <w:noProof/>
              <w:sz w:val="22"/>
              <w:szCs w:val="22"/>
            </w:rPr>
            <w:tab/>
          </w:r>
          <w:r w:rsidDel="00C92146">
            <w:rPr>
              <w:noProof/>
            </w:rPr>
            <w:delText>For the requirement NENG-PERF-002 loading configuration 120 secs</w:delText>
          </w:r>
          <w:r w:rsidDel="00C92146">
            <w:rPr>
              <w:noProof/>
            </w:rPr>
            <w:tab/>
          </w:r>
        </w:del>
        <w:del w:id="312" w:author="Perrine, Martin L. (GSFC-5670)" w:date="2016-08-31T11:09:00Z">
          <w:r w:rsidDel="00EF27DF">
            <w:rPr>
              <w:noProof/>
            </w:rPr>
            <w:delText>47</w:delText>
          </w:r>
        </w:del>
      </w:ins>
    </w:p>
    <w:p w14:paraId="71EBD3B9" w14:textId="77777777" w:rsidR="00E874FD" w:rsidDel="00C92146" w:rsidRDefault="00E874FD">
      <w:pPr>
        <w:pStyle w:val="BodyText"/>
        <w:rPr>
          <w:ins w:id="313" w:author="Muhammad, Alimayo (GSFC-5660)" w:date="2016-08-29T12:09:00Z"/>
          <w:del w:id="314" w:author="Perrine, Martin L. (GSFC-5670)" w:date="2016-09-02T15:17:00Z"/>
          <w:rFonts w:asciiTheme="minorHAnsi" w:eastAsiaTheme="minorEastAsia" w:hAnsiTheme="minorHAnsi" w:cstheme="minorBidi"/>
          <w:noProof/>
          <w:sz w:val="22"/>
          <w:szCs w:val="22"/>
        </w:rPr>
        <w:pPrChange w:id="315" w:author="Perrine, Martin L. (GSFC-5670)" w:date="2016-08-30T14:52:00Z">
          <w:pPr>
            <w:pStyle w:val="TOC4"/>
          </w:pPr>
        </w:pPrChange>
      </w:pPr>
      <w:ins w:id="316" w:author="Muhammad, Alimayo (GSFC-5660)" w:date="2016-08-29T12:09:00Z">
        <w:del w:id="317" w:author="Perrine, Martin L. (GSFC-5670)" w:date="2016-09-02T15:17:00Z">
          <w:r w:rsidDel="00C92146">
            <w:rPr>
              <w:noProof/>
            </w:rPr>
            <w:delText>6.1.5.2</w:delText>
          </w:r>
          <w:r w:rsidDel="00C92146">
            <w:rPr>
              <w:rFonts w:asciiTheme="minorHAnsi" w:eastAsiaTheme="minorEastAsia" w:hAnsiTheme="minorHAnsi" w:cstheme="minorBidi"/>
              <w:noProof/>
              <w:sz w:val="22"/>
              <w:szCs w:val="22"/>
            </w:rPr>
            <w:tab/>
          </w:r>
          <w:r w:rsidDel="00C92146">
            <w:rPr>
              <w:noProof/>
            </w:rPr>
            <w:delText>The requirement NENG-PERF-003 Activation of return data 60 secs</w:delText>
          </w:r>
          <w:r w:rsidDel="00C92146">
            <w:rPr>
              <w:noProof/>
            </w:rPr>
            <w:tab/>
          </w:r>
        </w:del>
        <w:del w:id="318" w:author="Perrine, Martin L. (GSFC-5670)" w:date="2016-08-31T11:09:00Z">
          <w:r w:rsidDel="00EF27DF">
            <w:rPr>
              <w:noProof/>
            </w:rPr>
            <w:delText>48</w:delText>
          </w:r>
        </w:del>
      </w:ins>
    </w:p>
    <w:p w14:paraId="7F26450F" w14:textId="77777777" w:rsidR="00E874FD" w:rsidDel="00C92146" w:rsidRDefault="00E874FD">
      <w:pPr>
        <w:pStyle w:val="BodyText"/>
        <w:rPr>
          <w:ins w:id="319" w:author="Muhammad, Alimayo (GSFC-5660)" w:date="2016-08-29T12:09:00Z"/>
          <w:del w:id="320" w:author="Perrine, Martin L. (GSFC-5670)" w:date="2016-09-02T15:17:00Z"/>
          <w:rFonts w:asciiTheme="minorHAnsi" w:eastAsiaTheme="minorEastAsia" w:hAnsiTheme="minorHAnsi" w:cstheme="minorBidi"/>
          <w:noProof/>
          <w:sz w:val="22"/>
          <w:szCs w:val="22"/>
        </w:rPr>
        <w:pPrChange w:id="321" w:author="Perrine, Martin L. (GSFC-5670)" w:date="2016-08-30T14:52:00Z">
          <w:pPr>
            <w:pStyle w:val="TOC4"/>
          </w:pPr>
        </w:pPrChange>
      </w:pPr>
      <w:ins w:id="322" w:author="Muhammad, Alimayo (GSFC-5660)" w:date="2016-08-29T12:09:00Z">
        <w:del w:id="323" w:author="Perrine, Martin L. (GSFC-5670)" w:date="2016-09-02T15:17:00Z">
          <w:r w:rsidDel="00C92146">
            <w:rPr>
              <w:noProof/>
            </w:rPr>
            <w:delText>6.1.5.3</w:delText>
          </w:r>
          <w:r w:rsidDel="00C92146">
            <w:rPr>
              <w:rFonts w:asciiTheme="minorHAnsi" w:eastAsiaTheme="minorEastAsia" w:hAnsiTheme="minorHAnsi" w:cstheme="minorBidi"/>
              <w:noProof/>
              <w:sz w:val="22"/>
              <w:szCs w:val="22"/>
            </w:rPr>
            <w:tab/>
          </w:r>
          <w:r w:rsidDel="00C92146">
            <w:rPr>
              <w:noProof/>
            </w:rPr>
            <w:delText>NENG-PERF-009 latency shall not exceed 3 minutes</w:delText>
          </w:r>
          <w:r w:rsidDel="00C92146">
            <w:rPr>
              <w:noProof/>
            </w:rPr>
            <w:tab/>
          </w:r>
        </w:del>
        <w:del w:id="324" w:author="Perrine, Martin L. (GSFC-5670)" w:date="2016-08-31T11:09:00Z">
          <w:r w:rsidDel="00EF27DF">
            <w:rPr>
              <w:noProof/>
            </w:rPr>
            <w:delText>48</w:delText>
          </w:r>
        </w:del>
      </w:ins>
    </w:p>
    <w:p w14:paraId="7A343D2B" w14:textId="77777777" w:rsidR="00E874FD" w:rsidDel="00C92146" w:rsidRDefault="00E874FD">
      <w:pPr>
        <w:pStyle w:val="BodyText"/>
        <w:rPr>
          <w:ins w:id="325" w:author="Muhammad, Alimayo (GSFC-5660)" w:date="2016-08-29T12:09:00Z"/>
          <w:del w:id="326" w:author="Perrine, Martin L. (GSFC-5670)" w:date="2016-09-02T15:17:00Z"/>
          <w:rFonts w:asciiTheme="minorHAnsi" w:eastAsiaTheme="minorEastAsia" w:hAnsiTheme="minorHAnsi" w:cstheme="minorBidi"/>
          <w:noProof/>
          <w:sz w:val="22"/>
          <w:szCs w:val="22"/>
        </w:rPr>
        <w:pPrChange w:id="327" w:author="Perrine, Martin L. (GSFC-5670)" w:date="2016-08-30T14:52:00Z">
          <w:pPr>
            <w:pStyle w:val="TOC2"/>
          </w:pPr>
        </w:pPrChange>
      </w:pPr>
      <w:ins w:id="328" w:author="Muhammad, Alimayo (GSFC-5660)" w:date="2016-08-29T12:09:00Z">
        <w:del w:id="329" w:author="Perrine, Martin L. (GSFC-5670)" w:date="2016-09-02T15:17:00Z">
          <w:r w:rsidDel="00C92146">
            <w:rPr>
              <w:noProof/>
            </w:rPr>
            <w:delText>6.2</w:delText>
          </w:r>
          <w:r w:rsidDel="00C92146">
            <w:rPr>
              <w:rFonts w:asciiTheme="minorHAnsi" w:eastAsiaTheme="minorEastAsia" w:hAnsiTheme="minorHAnsi" w:cstheme="minorBidi"/>
              <w:iCs/>
              <w:noProof/>
              <w:sz w:val="22"/>
              <w:szCs w:val="22"/>
            </w:rPr>
            <w:tab/>
          </w:r>
          <w:r w:rsidDel="00C92146">
            <w:rPr>
              <w:noProof/>
            </w:rPr>
            <w:delText>Post Shipment Tests at site</w:delText>
          </w:r>
          <w:r w:rsidDel="00C92146">
            <w:rPr>
              <w:noProof/>
            </w:rPr>
            <w:tab/>
          </w:r>
        </w:del>
        <w:del w:id="330" w:author="Perrine, Martin L. (GSFC-5670)" w:date="2016-08-31T11:09:00Z">
          <w:r w:rsidDel="00EF27DF">
            <w:rPr>
              <w:noProof/>
            </w:rPr>
            <w:delText>51</w:delText>
          </w:r>
        </w:del>
      </w:ins>
    </w:p>
    <w:p w14:paraId="411B8A0A" w14:textId="77777777" w:rsidR="00E874FD" w:rsidDel="00C92146" w:rsidRDefault="00E874FD">
      <w:pPr>
        <w:pStyle w:val="BodyText"/>
        <w:rPr>
          <w:ins w:id="331" w:author="Muhammad, Alimayo (GSFC-5660)" w:date="2016-08-29T12:09:00Z"/>
          <w:del w:id="332" w:author="Perrine, Martin L. (GSFC-5670)" w:date="2016-09-02T15:17:00Z"/>
          <w:rFonts w:asciiTheme="minorHAnsi" w:eastAsiaTheme="minorEastAsia" w:hAnsiTheme="minorHAnsi" w:cstheme="minorBidi"/>
          <w:noProof/>
          <w:sz w:val="22"/>
          <w:szCs w:val="22"/>
        </w:rPr>
        <w:pPrChange w:id="333" w:author="Perrine, Martin L. (GSFC-5670)" w:date="2016-08-30T14:52:00Z">
          <w:pPr>
            <w:pStyle w:val="TOC3"/>
          </w:pPr>
        </w:pPrChange>
      </w:pPr>
      <w:ins w:id="334" w:author="Muhammad, Alimayo (GSFC-5660)" w:date="2016-08-29T12:09:00Z">
        <w:del w:id="335" w:author="Perrine, Martin L. (GSFC-5670)" w:date="2016-09-02T15:17:00Z">
          <w:r w:rsidDel="00C92146">
            <w:rPr>
              <w:noProof/>
            </w:rPr>
            <w:delText>6.2.1</w:delText>
          </w:r>
          <w:r w:rsidDel="00C92146">
            <w:rPr>
              <w:rFonts w:asciiTheme="minorHAnsi" w:eastAsiaTheme="minorEastAsia" w:hAnsiTheme="minorHAnsi" w:cstheme="minorBidi"/>
              <w:noProof/>
              <w:sz w:val="22"/>
              <w:szCs w:val="22"/>
            </w:rPr>
            <w:tab/>
          </w:r>
          <w:r w:rsidDel="00C92146">
            <w:rPr>
              <w:noProof/>
            </w:rPr>
            <w:delText>Parallel Test</w:delText>
          </w:r>
          <w:r w:rsidDel="00C92146">
            <w:rPr>
              <w:noProof/>
            </w:rPr>
            <w:tab/>
          </w:r>
        </w:del>
        <w:del w:id="336" w:author="Perrine, Martin L. (GSFC-5670)" w:date="2016-08-31T11:09:00Z">
          <w:r w:rsidDel="00EF27DF">
            <w:rPr>
              <w:noProof/>
            </w:rPr>
            <w:delText>51</w:delText>
          </w:r>
        </w:del>
      </w:ins>
    </w:p>
    <w:p w14:paraId="588B7F5E" w14:textId="77777777" w:rsidR="00E874FD" w:rsidDel="00C92146" w:rsidRDefault="00E874FD">
      <w:pPr>
        <w:pStyle w:val="BodyText"/>
        <w:rPr>
          <w:ins w:id="337" w:author="Muhammad, Alimayo (GSFC-5660)" w:date="2016-08-29T12:09:00Z"/>
          <w:del w:id="338" w:author="Perrine, Martin L. (GSFC-5670)" w:date="2016-09-02T15:17:00Z"/>
          <w:rFonts w:asciiTheme="minorHAnsi" w:eastAsiaTheme="minorEastAsia" w:hAnsiTheme="minorHAnsi" w:cstheme="minorBidi"/>
          <w:noProof/>
          <w:sz w:val="22"/>
          <w:szCs w:val="22"/>
        </w:rPr>
        <w:pPrChange w:id="339" w:author="Perrine, Martin L. (GSFC-5670)" w:date="2016-08-30T14:52:00Z">
          <w:pPr>
            <w:pStyle w:val="TOC3"/>
          </w:pPr>
        </w:pPrChange>
      </w:pPr>
      <w:ins w:id="340" w:author="Muhammad, Alimayo (GSFC-5660)" w:date="2016-08-29T12:09:00Z">
        <w:del w:id="341" w:author="Perrine, Martin L. (GSFC-5670)" w:date="2016-09-02T15:17:00Z">
          <w:r w:rsidDel="00C92146">
            <w:rPr>
              <w:noProof/>
            </w:rPr>
            <w:delText>6.2.2</w:delText>
          </w:r>
          <w:r w:rsidDel="00C92146">
            <w:rPr>
              <w:rFonts w:asciiTheme="minorHAnsi" w:eastAsiaTheme="minorEastAsia" w:hAnsiTheme="minorHAnsi" w:cstheme="minorBidi"/>
              <w:noProof/>
              <w:sz w:val="22"/>
              <w:szCs w:val="22"/>
            </w:rPr>
            <w:tab/>
          </w:r>
          <w:r w:rsidDel="00C92146">
            <w:rPr>
              <w:noProof/>
            </w:rPr>
            <w:delText>Configuration Verification Test:</w:delText>
          </w:r>
          <w:r w:rsidDel="00C92146">
            <w:rPr>
              <w:noProof/>
            </w:rPr>
            <w:tab/>
          </w:r>
        </w:del>
        <w:del w:id="342" w:author="Perrine, Martin L. (GSFC-5670)" w:date="2016-08-31T11:09:00Z">
          <w:r w:rsidDel="00EF27DF">
            <w:rPr>
              <w:noProof/>
            </w:rPr>
            <w:delText>58</w:delText>
          </w:r>
        </w:del>
      </w:ins>
    </w:p>
    <w:p w14:paraId="7AA21BE7" w14:textId="77777777" w:rsidR="00E874FD" w:rsidDel="00C92146" w:rsidRDefault="00E874FD">
      <w:pPr>
        <w:pStyle w:val="BodyText"/>
        <w:rPr>
          <w:ins w:id="343" w:author="Muhammad, Alimayo (GSFC-5660)" w:date="2016-08-29T12:09:00Z"/>
          <w:del w:id="344" w:author="Perrine, Martin L. (GSFC-5670)" w:date="2016-09-02T15:17:00Z"/>
          <w:rFonts w:asciiTheme="minorHAnsi" w:eastAsiaTheme="minorEastAsia" w:hAnsiTheme="minorHAnsi" w:cstheme="minorBidi"/>
          <w:noProof/>
          <w:sz w:val="22"/>
          <w:szCs w:val="22"/>
        </w:rPr>
        <w:pPrChange w:id="345" w:author="Perrine, Martin L. (GSFC-5670)" w:date="2016-08-30T14:52:00Z">
          <w:pPr>
            <w:pStyle w:val="TOC3"/>
          </w:pPr>
        </w:pPrChange>
      </w:pPr>
      <w:ins w:id="346" w:author="Muhammad, Alimayo (GSFC-5660)" w:date="2016-08-29T12:09:00Z">
        <w:del w:id="347" w:author="Perrine, Martin L. (GSFC-5670)" w:date="2016-09-02T15:17:00Z">
          <w:r w:rsidDel="00C92146">
            <w:rPr>
              <w:noProof/>
            </w:rPr>
            <w:delText>6.2.3</w:delText>
          </w:r>
          <w:r w:rsidDel="00C92146">
            <w:rPr>
              <w:rFonts w:asciiTheme="minorHAnsi" w:eastAsiaTheme="minorEastAsia" w:hAnsiTheme="minorHAnsi" w:cstheme="minorBidi"/>
              <w:noProof/>
              <w:sz w:val="22"/>
              <w:szCs w:val="22"/>
            </w:rPr>
            <w:tab/>
          </w:r>
          <w:r w:rsidDel="00C92146">
            <w:rPr>
              <w:noProof/>
            </w:rPr>
            <w:delText>System Failure Test</w:delText>
          </w:r>
          <w:r w:rsidDel="00C92146">
            <w:rPr>
              <w:noProof/>
            </w:rPr>
            <w:tab/>
          </w:r>
        </w:del>
        <w:del w:id="348" w:author="Perrine, Martin L. (GSFC-5670)" w:date="2016-08-31T11:09:00Z">
          <w:r w:rsidDel="00EF27DF">
            <w:rPr>
              <w:noProof/>
            </w:rPr>
            <w:delText>60</w:delText>
          </w:r>
        </w:del>
      </w:ins>
    </w:p>
    <w:p w14:paraId="38155631" w14:textId="77777777" w:rsidR="00E874FD" w:rsidDel="00C92146" w:rsidRDefault="00E874FD">
      <w:pPr>
        <w:pStyle w:val="BodyText"/>
        <w:rPr>
          <w:ins w:id="349" w:author="Muhammad, Alimayo (GSFC-5660)" w:date="2016-08-29T12:09:00Z"/>
          <w:del w:id="350" w:author="Perrine, Martin L. (GSFC-5670)" w:date="2016-09-02T15:17:00Z"/>
          <w:rFonts w:asciiTheme="minorHAnsi" w:eastAsiaTheme="minorEastAsia" w:hAnsiTheme="minorHAnsi" w:cstheme="minorBidi"/>
          <w:noProof/>
          <w:sz w:val="22"/>
          <w:szCs w:val="22"/>
        </w:rPr>
        <w:pPrChange w:id="351" w:author="Perrine, Martin L. (GSFC-5670)" w:date="2016-08-30T14:52:00Z">
          <w:pPr>
            <w:pStyle w:val="TOC3"/>
          </w:pPr>
        </w:pPrChange>
      </w:pPr>
      <w:ins w:id="352" w:author="Muhammad, Alimayo (GSFC-5660)" w:date="2016-08-29T12:09:00Z">
        <w:del w:id="353" w:author="Perrine, Martin L. (GSFC-5670)" w:date="2016-09-02T15:17:00Z">
          <w:r w:rsidDel="00C92146">
            <w:rPr>
              <w:noProof/>
            </w:rPr>
            <w:delText>6.2.4</w:delText>
          </w:r>
          <w:r w:rsidDel="00C92146">
            <w:rPr>
              <w:rFonts w:asciiTheme="minorHAnsi" w:eastAsiaTheme="minorEastAsia" w:hAnsiTheme="minorHAnsi" w:cstheme="minorBidi"/>
              <w:noProof/>
              <w:sz w:val="22"/>
              <w:szCs w:val="22"/>
            </w:rPr>
            <w:tab/>
          </w:r>
          <w:r w:rsidDel="00C92146">
            <w:rPr>
              <w:noProof/>
            </w:rPr>
            <w:delText>Pre-Ops Verifications:</w:delText>
          </w:r>
          <w:r w:rsidDel="00C92146">
            <w:rPr>
              <w:noProof/>
            </w:rPr>
            <w:tab/>
          </w:r>
        </w:del>
        <w:del w:id="354" w:author="Perrine, Martin L. (GSFC-5670)" w:date="2016-08-31T11:09:00Z">
          <w:r w:rsidDel="00EF27DF">
            <w:rPr>
              <w:noProof/>
            </w:rPr>
            <w:delText>61</w:delText>
          </w:r>
        </w:del>
      </w:ins>
    </w:p>
    <w:p w14:paraId="25987796" w14:textId="77777777" w:rsidR="00E874FD" w:rsidDel="00C92146" w:rsidRDefault="00E874FD">
      <w:pPr>
        <w:pStyle w:val="BodyText"/>
        <w:rPr>
          <w:ins w:id="355" w:author="Muhammad, Alimayo (GSFC-5660)" w:date="2016-08-29T12:09:00Z"/>
          <w:del w:id="356" w:author="Perrine, Martin L. (GSFC-5670)" w:date="2016-09-02T15:17:00Z"/>
          <w:rFonts w:asciiTheme="minorHAnsi" w:eastAsiaTheme="minorEastAsia" w:hAnsiTheme="minorHAnsi" w:cstheme="minorBidi"/>
          <w:sz w:val="22"/>
          <w:szCs w:val="22"/>
        </w:rPr>
        <w:pPrChange w:id="357" w:author="Perrine, Martin L. (GSFC-5670)" w:date="2016-08-30T14:52:00Z">
          <w:pPr>
            <w:pStyle w:val="TOC1"/>
            <w:tabs>
              <w:tab w:val="left" w:pos="1660"/>
            </w:tabs>
          </w:pPr>
        </w:pPrChange>
      </w:pPr>
      <w:ins w:id="358" w:author="Muhammad, Alimayo (GSFC-5660)" w:date="2016-08-29T12:09:00Z">
        <w:del w:id="359" w:author="Perrine, Martin L. (GSFC-5670)" w:date="2016-09-02T15:17:00Z">
          <w:r w:rsidRPr="00EB7261" w:rsidDel="00C92146">
            <w:rPr>
              <w:rFonts w:ascii="Arial" w:hAnsi="Arial" w:cs="Arial"/>
              <w:noProof/>
            </w:rPr>
            <w:delText>APPENDIX A</w:delText>
          </w:r>
          <w:r w:rsidDel="00C92146">
            <w:rPr>
              <w:rFonts w:asciiTheme="minorHAnsi" w:eastAsiaTheme="minorEastAsia" w:hAnsiTheme="minorHAnsi" w:cstheme="minorBidi"/>
              <w:bCs/>
              <w:caps/>
              <w:noProof/>
              <w:sz w:val="22"/>
              <w:szCs w:val="22"/>
            </w:rPr>
            <w:tab/>
          </w:r>
          <w:r w:rsidDel="00C92146">
            <w:rPr>
              <w:noProof/>
            </w:rPr>
            <w:delText>Requirements and Verification Matrix</w:delText>
          </w:r>
          <w:r w:rsidDel="00C92146">
            <w:rPr>
              <w:noProof/>
            </w:rPr>
            <w:tab/>
          </w:r>
        </w:del>
        <w:del w:id="360" w:author="Perrine, Martin L. (GSFC-5670)" w:date="2016-08-31T11:09:00Z">
          <w:r w:rsidDel="00EF27DF">
            <w:rPr>
              <w:noProof/>
            </w:rPr>
            <w:delText>63</w:delText>
          </w:r>
        </w:del>
      </w:ins>
    </w:p>
    <w:p w14:paraId="65306A8A" w14:textId="77777777" w:rsidR="00E874FD" w:rsidDel="00C92146" w:rsidRDefault="00E874FD">
      <w:pPr>
        <w:pStyle w:val="BodyText"/>
        <w:rPr>
          <w:ins w:id="361" w:author="Muhammad, Alimayo (GSFC-5660)" w:date="2016-08-29T12:09:00Z"/>
          <w:del w:id="362" w:author="Perrine, Martin L. (GSFC-5670)" w:date="2016-09-02T15:17:00Z"/>
          <w:rFonts w:asciiTheme="minorHAnsi" w:eastAsiaTheme="minorEastAsia" w:hAnsiTheme="minorHAnsi" w:cstheme="minorBidi"/>
          <w:sz w:val="22"/>
          <w:szCs w:val="22"/>
        </w:rPr>
        <w:pPrChange w:id="363" w:author="Perrine, Martin L. (GSFC-5670)" w:date="2016-08-30T14:52:00Z">
          <w:pPr>
            <w:pStyle w:val="TOC1"/>
            <w:tabs>
              <w:tab w:val="left" w:pos="1660"/>
            </w:tabs>
          </w:pPr>
        </w:pPrChange>
      </w:pPr>
      <w:ins w:id="364" w:author="Muhammad, Alimayo (GSFC-5660)" w:date="2016-08-29T12:09:00Z">
        <w:del w:id="365" w:author="Perrine, Martin L. (GSFC-5670)" w:date="2016-09-02T15:17:00Z">
          <w:r w:rsidRPr="00EB7261" w:rsidDel="00C92146">
            <w:rPr>
              <w:rFonts w:ascii="Arial" w:hAnsi="Arial" w:cs="Arial"/>
              <w:noProof/>
            </w:rPr>
            <w:delText>APPENDIX B</w:delText>
          </w:r>
          <w:r w:rsidDel="00C92146">
            <w:rPr>
              <w:rFonts w:asciiTheme="minorHAnsi" w:eastAsiaTheme="minorEastAsia" w:hAnsiTheme="minorHAnsi" w:cstheme="minorBidi"/>
              <w:bCs/>
              <w:caps/>
              <w:noProof/>
              <w:sz w:val="22"/>
              <w:szCs w:val="22"/>
            </w:rPr>
            <w:tab/>
          </w:r>
          <w:r w:rsidDel="00C92146">
            <w:rPr>
              <w:noProof/>
            </w:rPr>
            <w:delText>ACRONYMS AND ABBREVIATIONS</w:delText>
          </w:r>
          <w:r w:rsidDel="00C92146">
            <w:rPr>
              <w:noProof/>
            </w:rPr>
            <w:tab/>
          </w:r>
        </w:del>
        <w:del w:id="366" w:author="Perrine, Martin L. (GSFC-5670)" w:date="2016-08-31T11:09:00Z">
          <w:r w:rsidDel="00EF27DF">
            <w:rPr>
              <w:noProof/>
            </w:rPr>
            <w:delText>67</w:delText>
          </w:r>
        </w:del>
      </w:ins>
    </w:p>
    <w:p w14:paraId="0D74210E" w14:textId="77777777" w:rsidR="00E874FD" w:rsidDel="00C92146" w:rsidRDefault="00E874FD">
      <w:pPr>
        <w:pStyle w:val="BodyText"/>
        <w:rPr>
          <w:ins w:id="367" w:author="Muhammad, Alimayo (GSFC-5660)" w:date="2016-08-29T12:09:00Z"/>
          <w:del w:id="368" w:author="Perrine, Martin L. (GSFC-5670)" w:date="2016-09-02T15:17:00Z"/>
          <w:rFonts w:asciiTheme="minorHAnsi" w:eastAsiaTheme="minorEastAsia" w:hAnsiTheme="minorHAnsi" w:cstheme="minorBidi"/>
          <w:noProof/>
          <w:sz w:val="22"/>
          <w:szCs w:val="22"/>
        </w:rPr>
        <w:pPrChange w:id="369" w:author="Perrine, Martin L. (GSFC-5670)" w:date="2016-08-30T14:52:00Z">
          <w:pPr>
            <w:pStyle w:val="TOC2"/>
          </w:pPr>
        </w:pPrChange>
      </w:pPr>
      <w:ins w:id="370" w:author="Muhammad, Alimayo (GSFC-5660)" w:date="2016-08-29T12:09:00Z">
        <w:del w:id="371" w:author="Perrine, Martin L. (GSFC-5670)" w:date="2016-09-02T15:17:00Z">
          <w:r w:rsidRPr="00EB7261" w:rsidDel="00C92146">
            <w:rPr>
              <w:rFonts w:ascii="Arial" w:hAnsi="Arial" w:cs="Arial"/>
              <w:noProof/>
            </w:rPr>
            <w:delText>B.1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r>
        </w:del>
        <w:del w:id="372" w:author="Perrine, Martin L. (GSFC-5670)" w:date="2016-08-31T11:09:00Z">
          <w:r w:rsidDel="00EF27DF">
            <w:rPr>
              <w:noProof/>
            </w:rPr>
            <w:delText>67</w:delText>
          </w:r>
        </w:del>
      </w:ins>
    </w:p>
    <w:p w14:paraId="3B24BF4C" w14:textId="77777777" w:rsidR="00E874FD" w:rsidDel="00C92146" w:rsidRDefault="00E874FD">
      <w:pPr>
        <w:pStyle w:val="BodyText"/>
        <w:rPr>
          <w:ins w:id="373" w:author="Muhammad, Alimayo (GSFC-5660)" w:date="2016-08-29T12:09:00Z"/>
          <w:del w:id="374" w:author="Perrine, Martin L. (GSFC-5670)" w:date="2016-09-02T15:17:00Z"/>
          <w:rFonts w:asciiTheme="minorHAnsi" w:eastAsiaTheme="minorEastAsia" w:hAnsiTheme="minorHAnsi" w:cstheme="minorBidi"/>
          <w:noProof/>
          <w:sz w:val="22"/>
          <w:szCs w:val="22"/>
        </w:rPr>
        <w:pPrChange w:id="375" w:author="Perrine, Martin L. (GSFC-5670)" w:date="2016-08-30T14:52:00Z">
          <w:pPr>
            <w:pStyle w:val="TOC2"/>
          </w:pPr>
        </w:pPrChange>
      </w:pPr>
      <w:ins w:id="376" w:author="Muhammad, Alimayo (GSFC-5660)" w:date="2016-08-29T12:09:00Z">
        <w:del w:id="377" w:author="Perrine, Martin L. (GSFC-5670)" w:date="2016-09-02T15:17:00Z">
          <w:r w:rsidRPr="00EB7261" w:rsidDel="00C92146">
            <w:rPr>
              <w:rFonts w:ascii="Arial" w:hAnsi="Arial" w:cs="Arial"/>
              <w:noProof/>
            </w:rPr>
            <w:delText>B.2</w:delText>
          </w:r>
          <w:r w:rsidDel="00C92146">
            <w:rPr>
              <w:rFonts w:asciiTheme="minorHAnsi" w:eastAsiaTheme="minorEastAsia" w:hAnsiTheme="minorHAnsi" w:cstheme="minorBidi"/>
              <w:iCs/>
              <w:noProof/>
              <w:sz w:val="22"/>
              <w:szCs w:val="22"/>
            </w:rPr>
            <w:tab/>
          </w:r>
          <w:r w:rsidDel="00C92146">
            <w:rPr>
              <w:noProof/>
            </w:rPr>
            <w:delText>List of Acronyms and Abbreviations</w:delText>
          </w:r>
          <w:r w:rsidDel="00C92146">
            <w:rPr>
              <w:noProof/>
            </w:rPr>
            <w:tab/>
          </w:r>
        </w:del>
        <w:del w:id="378" w:author="Perrine, Martin L. (GSFC-5670)" w:date="2016-08-31T11:09:00Z">
          <w:r w:rsidDel="00EF27DF">
            <w:rPr>
              <w:noProof/>
            </w:rPr>
            <w:delText>67</w:delText>
          </w:r>
        </w:del>
      </w:ins>
    </w:p>
    <w:p w14:paraId="0BCB9CB5" w14:textId="77777777" w:rsidR="00E874FD" w:rsidDel="00C92146" w:rsidRDefault="00E874FD">
      <w:pPr>
        <w:pStyle w:val="BodyText"/>
        <w:rPr>
          <w:ins w:id="379" w:author="Muhammad, Alimayo (GSFC-5660)" w:date="2016-08-29T12:09:00Z"/>
          <w:del w:id="380" w:author="Perrine, Martin L. (GSFC-5670)" w:date="2016-09-02T15:17:00Z"/>
          <w:rFonts w:asciiTheme="minorHAnsi" w:eastAsiaTheme="minorEastAsia" w:hAnsiTheme="minorHAnsi" w:cstheme="minorBidi"/>
          <w:sz w:val="22"/>
          <w:szCs w:val="22"/>
        </w:rPr>
        <w:pPrChange w:id="381" w:author="Perrine, Martin L. (GSFC-5670)" w:date="2016-08-30T14:52:00Z">
          <w:pPr>
            <w:pStyle w:val="TOC1"/>
            <w:tabs>
              <w:tab w:val="left" w:pos="1674"/>
            </w:tabs>
          </w:pPr>
        </w:pPrChange>
      </w:pPr>
      <w:ins w:id="382" w:author="Muhammad, Alimayo (GSFC-5660)" w:date="2016-08-29T12:09:00Z">
        <w:del w:id="383" w:author="Perrine, Martin L. (GSFC-5670)" w:date="2016-09-02T15:17:00Z">
          <w:r w:rsidRPr="00EB7261" w:rsidDel="00C92146">
            <w:rPr>
              <w:rFonts w:ascii="Arial" w:hAnsi="Arial" w:cs="Arial"/>
              <w:noProof/>
            </w:rPr>
            <w:delText>APPENDIX C</w:delText>
          </w:r>
          <w:r w:rsidDel="00C92146">
            <w:rPr>
              <w:rFonts w:asciiTheme="minorHAnsi" w:eastAsiaTheme="minorEastAsia" w:hAnsiTheme="minorHAnsi" w:cstheme="minorBidi"/>
              <w:bCs/>
              <w:caps/>
              <w:noProof/>
              <w:sz w:val="22"/>
              <w:szCs w:val="22"/>
            </w:rPr>
            <w:tab/>
          </w:r>
          <w:r w:rsidDel="00C92146">
            <w:rPr>
              <w:noProof/>
            </w:rPr>
            <w:delText>DEFINITIONS</w:delText>
          </w:r>
          <w:r w:rsidDel="00C92146">
            <w:rPr>
              <w:noProof/>
            </w:rPr>
            <w:tab/>
          </w:r>
        </w:del>
        <w:del w:id="384" w:author="Perrine, Martin L. (GSFC-5670)" w:date="2016-08-31T11:09:00Z">
          <w:r w:rsidDel="00EF27DF">
            <w:rPr>
              <w:noProof/>
            </w:rPr>
            <w:delText>71</w:delText>
          </w:r>
        </w:del>
      </w:ins>
    </w:p>
    <w:p w14:paraId="1D4773EB" w14:textId="77777777" w:rsidR="00E874FD" w:rsidDel="00C92146" w:rsidRDefault="00E874FD">
      <w:pPr>
        <w:pStyle w:val="BodyText"/>
        <w:rPr>
          <w:ins w:id="385" w:author="Muhammad, Alimayo (GSFC-5660)" w:date="2016-08-29T12:09:00Z"/>
          <w:del w:id="386" w:author="Perrine, Martin L. (GSFC-5670)" w:date="2016-09-02T15:17:00Z"/>
          <w:rFonts w:asciiTheme="minorHAnsi" w:eastAsiaTheme="minorEastAsia" w:hAnsiTheme="minorHAnsi" w:cstheme="minorBidi"/>
          <w:noProof/>
          <w:sz w:val="22"/>
          <w:szCs w:val="22"/>
        </w:rPr>
        <w:pPrChange w:id="387" w:author="Perrine, Martin L. (GSFC-5670)" w:date="2016-08-30T14:52:00Z">
          <w:pPr>
            <w:pStyle w:val="TOC2"/>
          </w:pPr>
        </w:pPrChange>
      </w:pPr>
      <w:ins w:id="388" w:author="Muhammad, Alimayo (GSFC-5660)" w:date="2016-08-29T12:09:00Z">
        <w:del w:id="389" w:author="Perrine, Martin L. (GSFC-5670)" w:date="2016-09-02T15:17:00Z">
          <w:r w:rsidRPr="00EB7261" w:rsidDel="00C92146">
            <w:rPr>
              <w:rFonts w:ascii="Arial" w:hAnsi="Arial" w:cs="Arial"/>
              <w:noProof/>
            </w:rPr>
            <w:delText>C.1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r>
        </w:del>
        <w:del w:id="390" w:author="Perrine, Martin L. (GSFC-5670)" w:date="2016-08-31T11:09:00Z">
          <w:r w:rsidDel="00EF27DF">
            <w:rPr>
              <w:noProof/>
            </w:rPr>
            <w:delText>71</w:delText>
          </w:r>
        </w:del>
      </w:ins>
    </w:p>
    <w:p w14:paraId="5936BFA2" w14:textId="77777777" w:rsidR="00E874FD" w:rsidDel="00C92146" w:rsidRDefault="00E874FD">
      <w:pPr>
        <w:pStyle w:val="BodyText"/>
        <w:rPr>
          <w:ins w:id="391" w:author="Muhammad, Alimayo (GSFC-5660)" w:date="2016-08-29T12:09:00Z"/>
          <w:del w:id="392" w:author="Perrine, Martin L. (GSFC-5670)" w:date="2016-09-02T15:17:00Z"/>
          <w:rFonts w:asciiTheme="minorHAnsi" w:eastAsiaTheme="minorEastAsia" w:hAnsiTheme="minorHAnsi" w:cstheme="minorBidi"/>
          <w:noProof/>
          <w:sz w:val="22"/>
          <w:szCs w:val="22"/>
        </w:rPr>
        <w:pPrChange w:id="393" w:author="Perrine, Martin L. (GSFC-5670)" w:date="2016-08-30T14:52:00Z">
          <w:pPr>
            <w:pStyle w:val="TOC2"/>
          </w:pPr>
        </w:pPrChange>
      </w:pPr>
      <w:ins w:id="394" w:author="Muhammad, Alimayo (GSFC-5660)" w:date="2016-08-29T12:09:00Z">
        <w:del w:id="395" w:author="Perrine, Martin L. (GSFC-5670)" w:date="2016-09-02T15:17:00Z">
          <w:r w:rsidRPr="00EB7261" w:rsidDel="00C92146">
            <w:rPr>
              <w:rFonts w:ascii="Arial" w:hAnsi="Arial" w:cs="Arial"/>
              <w:noProof/>
            </w:rPr>
            <w:delText>C.2</w:delText>
          </w:r>
          <w:r w:rsidDel="00C92146">
            <w:rPr>
              <w:rFonts w:asciiTheme="minorHAnsi" w:eastAsiaTheme="minorEastAsia" w:hAnsiTheme="minorHAnsi" w:cstheme="minorBidi"/>
              <w:iCs/>
              <w:noProof/>
              <w:sz w:val="22"/>
              <w:szCs w:val="22"/>
            </w:rPr>
            <w:tab/>
          </w:r>
          <w:r w:rsidDel="00C92146">
            <w:rPr>
              <w:noProof/>
            </w:rPr>
            <w:delText>List of Definitions</w:delText>
          </w:r>
          <w:r w:rsidDel="00C92146">
            <w:rPr>
              <w:noProof/>
            </w:rPr>
            <w:tab/>
          </w:r>
        </w:del>
        <w:del w:id="396" w:author="Perrine, Martin L. (GSFC-5670)" w:date="2016-08-31T11:09:00Z">
          <w:r w:rsidDel="00EF27DF">
            <w:rPr>
              <w:noProof/>
            </w:rPr>
            <w:delText>71</w:delText>
          </w:r>
        </w:del>
      </w:ins>
    </w:p>
    <w:p w14:paraId="344DA2F7" w14:textId="77777777" w:rsidR="00D57672" w:rsidDel="00C92146" w:rsidRDefault="00D57672">
      <w:pPr>
        <w:pStyle w:val="BodyText"/>
        <w:rPr>
          <w:del w:id="397" w:author="Perrine, Martin L. (GSFC-5670)" w:date="2016-09-02T15:17:00Z"/>
          <w:rFonts w:asciiTheme="minorHAnsi" w:eastAsiaTheme="minorEastAsia" w:hAnsiTheme="minorHAnsi" w:cstheme="minorBidi"/>
          <w:sz w:val="22"/>
          <w:szCs w:val="22"/>
        </w:rPr>
        <w:pPrChange w:id="398" w:author="Perrine, Martin L. (GSFC-5670)" w:date="2016-08-30T14:52:00Z">
          <w:pPr>
            <w:pStyle w:val="TOC1"/>
          </w:pPr>
        </w:pPrChange>
      </w:pPr>
      <w:del w:id="399" w:author="Perrine, Martin L. (GSFC-5670)" w:date="2016-09-02T15:17:00Z">
        <w:r w:rsidDel="00C92146">
          <w:rPr>
            <w:noProof/>
          </w:rPr>
          <w:delText>1</w:delText>
        </w:r>
        <w:r w:rsidDel="00C92146">
          <w:rPr>
            <w:rFonts w:asciiTheme="minorHAnsi" w:eastAsiaTheme="minorEastAsia" w:hAnsiTheme="minorHAnsi" w:cstheme="minorBidi"/>
            <w:bCs/>
            <w:caps/>
            <w:noProof/>
            <w:sz w:val="22"/>
            <w:szCs w:val="22"/>
          </w:rPr>
          <w:tab/>
        </w:r>
        <w:r w:rsidDel="00C92146">
          <w:rPr>
            <w:noProof/>
          </w:rPr>
          <w:delText>INTRODUCTION, Purpose, and Scope</w:delText>
        </w:r>
        <w:r w:rsidDel="00C92146">
          <w:rPr>
            <w:noProof/>
          </w:rPr>
          <w:tab/>
          <w:delText>1</w:delText>
        </w:r>
      </w:del>
    </w:p>
    <w:p w14:paraId="21719B2D" w14:textId="77777777" w:rsidR="00D57672" w:rsidDel="00C92146" w:rsidRDefault="00D57672">
      <w:pPr>
        <w:pStyle w:val="BodyText"/>
        <w:rPr>
          <w:del w:id="400" w:author="Perrine, Martin L. (GSFC-5670)" w:date="2016-09-02T15:17:00Z"/>
          <w:rFonts w:asciiTheme="minorHAnsi" w:eastAsiaTheme="minorEastAsia" w:hAnsiTheme="minorHAnsi" w:cstheme="minorBidi"/>
          <w:sz w:val="22"/>
          <w:szCs w:val="22"/>
        </w:rPr>
        <w:pPrChange w:id="401" w:author="Perrine, Martin L. (GSFC-5670)" w:date="2016-08-30T14:52:00Z">
          <w:pPr>
            <w:pStyle w:val="TOC1"/>
          </w:pPr>
        </w:pPrChange>
      </w:pPr>
      <w:del w:id="402" w:author="Perrine, Martin L. (GSFC-5670)" w:date="2016-09-02T15:17:00Z">
        <w:r w:rsidDel="00C92146">
          <w:rPr>
            <w:noProof/>
          </w:rPr>
          <w:delText>2</w:delText>
        </w:r>
        <w:r w:rsidDel="00C92146">
          <w:rPr>
            <w:rFonts w:asciiTheme="minorHAnsi" w:eastAsiaTheme="minorEastAsia" w:hAnsiTheme="minorHAnsi" w:cstheme="minorBidi"/>
            <w:bCs/>
            <w:caps/>
            <w:noProof/>
            <w:sz w:val="22"/>
            <w:szCs w:val="22"/>
          </w:rPr>
          <w:tab/>
        </w:r>
        <w:r w:rsidDel="00C92146">
          <w:rPr>
            <w:noProof/>
          </w:rPr>
          <w:delText>Tools and Test Equipment Required AND SPECIAL HANDLING PROCEDURES</w:delText>
        </w:r>
        <w:r w:rsidDel="00C92146">
          <w:rPr>
            <w:noProof/>
          </w:rPr>
          <w:tab/>
          <w:delText>1</w:delText>
        </w:r>
      </w:del>
    </w:p>
    <w:p w14:paraId="1E5ABEBA" w14:textId="77777777" w:rsidR="00D57672" w:rsidDel="00C92146" w:rsidRDefault="00D57672">
      <w:pPr>
        <w:pStyle w:val="BodyText"/>
        <w:rPr>
          <w:del w:id="403" w:author="Perrine, Martin L. (GSFC-5670)" w:date="2016-09-02T15:17:00Z"/>
          <w:rFonts w:asciiTheme="minorHAnsi" w:eastAsiaTheme="minorEastAsia" w:hAnsiTheme="minorHAnsi" w:cstheme="minorBidi"/>
          <w:noProof/>
          <w:sz w:val="22"/>
          <w:szCs w:val="22"/>
        </w:rPr>
        <w:pPrChange w:id="404" w:author="Perrine, Martin L. (GSFC-5670)" w:date="2016-08-30T14:52:00Z">
          <w:pPr>
            <w:pStyle w:val="TOC2"/>
          </w:pPr>
        </w:pPrChange>
      </w:pPr>
      <w:del w:id="405" w:author="Perrine, Martin L. (GSFC-5670)" w:date="2016-09-02T15:17:00Z">
        <w:r w:rsidDel="00C92146">
          <w:rPr>
            <w:noProof/>
          </w:rPr>
          <w:delText>2.1</w:delText>
        </w:r>
        <w:r w:rsidDel="00C92146">
          <w:rPr>
            <w:rFonts w:asciiTheme="minorHAnsi" w:eastAsiaTheme="minorEastAsia" w:hAnsiTheme="minorHAnsi" w:cstheme="minorBidi"/>
            <w:iCs/>
            <w:noProof/>
            <w:sz w:val="22"/>
            <w:szCs w:val="22"/>
          </w:rPr>
          <w:tab/>
        </w:r>
        <w:r w:rsidDel="00C92146">
          <w:rPr>
            <w:noProof/>
          </w:rPr>
          <w:delText>Preship Testing</w:delText>
        </w:r>
        <w:r w:rsidDel="00C92146">
          <w:rPr>
            <w:noProof/>
          </w:rPr>
          <w:tab/>
          <w:delText>1</w:delText>
        </w:r>
      </w:del>
    </w:p>
    <w:p w14:paraId="1A53B3F3" w14:textId="77777777" w:rsidR="00D57672" w:rsidDel="00C92146" w:rsidRDefault="00D57672">
      <w:pPr>
        <w:pStyle w:val="BodyText"/>
        <w:rPr>
          <w:del w:id="406" w:author="Perrine, Martin L. (GSFC-5670)" w:date="2016-09-02T15:17:00Z"/>
          <w:rFonts w:asciiTheme="minorHAnsi" w:eastAsiaTheme="minorEastAsia" w:hAnsiTheme="minorHAnsi" w:cstheme="minorBidi"/>
          <w:noProof/>
          <w:sz w:val="22"/>
          <w:szCs w:val="22"/>
        </w:rPr>
        <w:pPrChange w:id="407" w:author="Perrine, Martin L. (GSFC-5670)" w:date="2016-08-30T14:52:00Z">
          <w:pPr>
            <w:pStyle w:val="TOC2"/>
          </w:pPr>
        </w:pPrChange>
      </w:pPr>
      <w:del w:id="408" w:author="Perrine, Martin L. (GSFC-5670)" w:date="2016-09-02T15:17:00Z">
        <w:r w:rsidDel="00C92146">
          <w:rPr>
            <w:noProof/>
          </w:rPr>
          <w:delText>2.2</w:delText>
        </w:r>
        <w:r w:rsidDel="00C92146">
          <w:rPr>
            <w:rFonts w:asciiTheme="minorHAnsi" w:eastAsiaTheme="minorEastAsia" w:hAnsiTheme="minorHAnsi" w:cstheme="minorBidi"/>
            <w:iCs/>
            <w:noProof/>
            <w:sz w:val="22"/>
            <w:szCs w:val="22"/>
          </w:rPr>
          <w:tab/>
        </w:r>
        <w:r w:rsidDel="00C92146">
          <w:rPr>
            <w:noProof/>
          </w:rPr>
          <w:delText>Post-ship Testing</w:delText>
        </w:r>
        <w:r w:rsidDel="00C92146">
          <w:rPr>
            <w:noProof/>
          </w:rPr>
          <w:tab/>
          <w:delText>1</w:delText>
        </w:r>
      </w:del>
    </w:p>
    <w:p w14:paraId="182B249B" w14:textId="77777777" w:rsidR="00D57672" w:rsidDel="00C92146" w:rsidRDefault="00D57672">
      <w:pPr>
        <w:pStyle w:val="BodyText"/>
        <w:rPr>
          <w:del w:id="409" w:author="Perrine, Martin L. (GSFC-5670)" w:date="2016-09-02T15:17:00Z"/>
          <w:rFonts w:asciiTheme="minorHAnsi" w:eastAsiaTheme="minorEastAsia" w:hAnsiTheme="minorHAnsi" w:cstheme="minorBidi"/>
          <w:noProof/>
          <w:sz w:val="22"/>
          <w:szCs w:val="22"/>
        </w:rPr>
        <w:pPrChange w:id="410" w:author="Perrine, Martin L. (GSFC-5670)" w:date="2016-08-30T14:52:00Z">
          <w:pPr>
            <w:pStyle w:val="TOC2"/>
          </w:pPr>
        </w:pPrChange>
      </w:pPr>
      <w:del w:id="411" w:author="Perrine, Martin L. (GSFC-5670)" w:date="2016-09-02T15:17:00Z">
        <w:r w:rsidDel="00C92146">
          <w:rPr>
            <w:noProof/>
          </w:rPr>
          <w:delText>2.3</w:delText>
        </w:r>
        <w:r w:rsidDel="00C92146">
          <w:rPr>
            <w:rFonts w:asciiTheme="minorHAnsi" w:eastAsiaTheme="minorEastAsia" w:hAnsiTheme="minorHAnsi" w:cstheme="minorBidi"/>
            <w:iCs/>
            <w:noProof/>
            <w:sz w:val="22"/>
            <w:szCs w:val="22"/>
          </w:rPr>
          <w:tab/>
        </w:r>
        <w:r w:rsidDel="00C92146">
          <w:rPr>
            <w:noProof/>
          </w:rPr>
          <w:delText>Electrostatic Discharge Requirements</w:delText>
        </w:r>
        <w:r w:rsidDel="00C92146">
          <w:rPr>
            <w:noProof/>
          </w:rPr>
          <w:tab/>
          <w:delText>1</w:delText>
        </w:r>
      </w:del>
    </w:p>
    <w:p w14:paraId="4A28120B" w14:textId="77777777" w:rsidR="00D57672" w:rsidDel="00C92146" w:rsidRDefault="00D57672">
      <w:pPr>
        <w:pStyle w:val="BodyText"/>
        <w:rPr>
          <w:del w:id="412" w:author="Perrine, Martin L. (GSFC-5670)" w:date="2016-09-02T15:17:00Z"/>
          <w:rFonts w:asciiTheme="minorHAnsi" w:eastAsiaTheme="minorEastAsia" w:hAnsiTheme="minorHAnsi" w:cstheme="minorBidi"/>
          <w:noProof/>
          <w:sz w:val="22"/>
          <w:szCs w:val="22"/>
        </w:rPr>
        <w:pPrChange w:id="413" w:author="Perrine, Martin L. (GSFC-5670)" w:date="2016-08-30T14:52:00Z">
          <w:pPr>
            <w:pStyle w:val="TOC2"/>
          </w:pPr>
        </w:pPrChange>
      </w:pPr>
      <w:del w:id="414" w:author="Perrine, Martin L. (GSFC-5670)" w:date="2016-09-02T15:17:00Z">
        <w:r w:rsidDel="00C92146">
          <w:rPr>
            <w:noProof/>
          </w:rPr>
          <w:delText>2.4</w:delText>
        </w:r>
        <w:r w:rsidDel="00C92146">
          <w:rPr>
            <w:rFonts w:asciiTheme="minorHAnsi" w:eastAsiaTheme="minorEastAsia" w:hAnsiTheme="minorHAnsi" w:cstheme="minorBidi"/>
            <w:iCs/>
            <w:noProof/>
            <w:sz w:val="22"/>
            <w:szCs w:val="22"/>
          </w:rPr>
          <w:tab/>
        </w:r>
        <w:r w:rsidDel="00C92146">
          <w:rPr>
            <w:noProof/>
          </w:rPr>
          <w:delText>Fiber Optic Cable Handling Requirements</w:delText>
        </w:r>
        <w:r w:rsidDel="00C92146">
          <w:rPr>
            <w:noProof/>
          </w:rPr>
          <w:tab/>
          <w:delText>1</w:delText>
        </w:r>
      </w:del>
    </w:p>
    <w:p w14:paraId="7E4911A0" w14:textId="77777777" w:rsidR="00D57672" w:rsidDel="00C92146" w:rsidRDefault="00D57672">
      <w:pPr>
        <w:pStyle w:val="BodyText"/>
        <w:rPr>
          <w:del w:id="415" w:author="Perrine, Martin L. (GSFC-5670)" w:date="2016-09-02T15:17:00Z"/>
          <w:rFonts w:asciiTheme="minorHAnsi" w:eastAsiaTheme="minorEastAsia" w:hAnsiTheme="minorHAnsi" w:cstheme="minorBidi"/>
          <w:sz w:val="22"/>
          <w:szCs w:val="22"/>
        </w:rPr>
        <w:pPrChange w:id="416" w:author="Perrine, Martin L. (GSFC-5670)" w:date="2016-08-30T14:52:00Z">
          <w:pPr>
            <w:pStyle w:val="TOC1"/>
          </w:pPr>
        </w:pPrChange>
      </w:pPr>
      <w:del w:id="417" w:author="Perrine, Martin L. (GSFC-5670)" w:date="2016-09-02T15:17:00Z">
        <w:r w:rsidDel="00C92146">
          <w:rPr>
            <w:noProof/>
          </w:rPr>
          <w:delText>3</w:delText>
        </w:r>
        <w:r w:rsidDel="00C92146">
          <w:rPr>
            <w:rFonts w:asciiTheme="minorHAnsi" w:eastAsiaTheme="minorEastAsia" w:hAnsiTheme="minorHAnsi" w:cstheme="minorBidi"/>
            <w:bCs/>
            <w:caps/>
            <w:noProof/>
            <w:sz w:val="22"/>
            <w:szCs w:val="22"/>
          </w:rPr>
          <w:tab/>
        </w:r>
        <w:r w:rsidDel="00C92146">
          <w:rPr>
            <w:noProof/>
          </w:rPr>
          <w:delText>Responsibilities</w:delText>
        </w:r>
        <w:r w:rsidDel="00C92146">
          <w:rPr>
            <w:noProof/>
          </w:rPr>
          <w:tab/>
          <w:delText>2</w:delText>
        </w:r>
      </w:del>
    </w:p>
    <w:p w14:paraId="54361AF7" w14:textId="77777777" w:rsidR="00D57672" w:rsidDel="00C92146" w:rsidRDefault="00D57672">
      <w:pPr>
        <w:pStyle w:val="BodyText"/>
        <w:rPr>
          <w:del w:id="418" w:author="Perrine, Martin L. (GSFC-5670)" w:date="2016-09-02T15:17:00Z"/>
          <w:rFonts w:asciiTheme="minorHAnsi" w:eastAsiaTheme="minorEastAsia" w:hAnsiTheme="minorHAnsi" w:cstheme="minorBidi"/>
          <w:sz w:val="22"/>
          <w:szCs w:val="22"/>
        </w:rPr>
        <w:pPrChange w:id="419" w:author="Perrine, Martin L. (GSFC-5670)" w:date="2016-08-30T14:52:00Z">
          <w:pPr>
            <w:pStyle w:val="TOC1"/>
          </w:pPr>
        </w:pPrChange>
      </w:pPr>
      <w:del w:id="420" w:author="Perrine, Martin L. (GSFC-5670)" w:date="2016-09-02T15:17:00Z">
        <w:r w:rsidDel="00C92146">
          <w:rPr>
            <w:noProof/>
          </w:rPr>
          <w:delText>4</w:delText>
        </w:r>
        <w:r w:rsidDel="00C92146">
          <w:rPr>
            <w:rFonts w:asciiTheme="minorHAnsi" w:eastAsiaTheme="minorEastAsia" w:hAnsiTheme="minorHAnsi" w:cstheme="minorBidi"/>
            <w:bCs/>
            <w:caps/>
            <w:noProof/>
            <w:sz w:val="22"/>
            <w:szCs w:val="22"/>
          </w:rPr>
          <w:tab/>
        </w:r>
        <w:r w:rsidDel="00C92146">
          <w:rPr>
            <w:noProof/>
          </w:rPr>
          <w:delText>PROBLEM RECORDING AND RESOLUTION</w:delText>
        </w:r>
        <w:r w:rsidDel="00C92146">
          <w:rPr>
            <w:noProof/>
          </w:rPr>
          <w:tab/>
          <w:delText>2</w:delText>
        </w:r>
      </w:del>
    </w:p>
    <w:p w14:paraId="3AB548AD" w14:textId="77777777" w:rsidR="00D57672" w:rsidDel="00C92146" w:rsidRDefault="00D57672">
      <w:pPr>
        <w:pStyle w:val="BodyText"/>
        <w:rPr>
          <w:del w:id="421" w:author="Perrine, Martin L. (GSFC-5670)" w:date="2016-09-02T15:17:00Z"/>
          <w:rFonts w:asciiTheme="minorHAnsi" w:eastAsiaTheme="minorEastAsia" w:hAnsiTheme="minorHAnsi" w:cstheme="minorBidi"/>
          <w:sz w:val="22"/>
          <w:szCs w:val="22"/>
        </w:rPr>
        <w:pPrChange w:id="422" w:author="Perrine, Martin L. (GSFC-5670)" w:date="2016-08-30T14:52:00Z">
          <w:pPr>
            <w:pStyle w:val="TOC1"/>
          </w:pPr>
        </w:pPrChange>
      </w:pPr>
      <w:del w:id="423" w:author="Perrine, Martin L. (GSFC-5670)" w:date="2016-09-02T15:17:00Z">
        <w:r w:rsidDel="00C92146">
          <w:rPr>
            <w:noProof/>
          </w:rPr>
          <w:delText>5</w:delText>
        </w:r>
        <w:r w:rsidDel="00C92146">
          <w:rPr>
            <w:rFonts w:asciiTheme="minorHAnsi" w:eastAsiaTheme="minorEastAsia" w:hAnsiTheme="minorHAnsi" w:cstheme="minorBidi"/>
            <w:bCs/>
            <w:caps/>
            <w:noProof/>
            <w:sz w:val="22"/>
            <w:szCs w:val="22"/>
          </w:rPr>
          <w:tab/>
        </w:r>
        <w:r w:rsidDel="00C92146">
          <w:rPr>
            <w:noProof/>
          </w:rPr>
          <w:delText>Reference/aPPLICABLE DOCUMENTS</w:delText>
        </w:r>
        <w:r w:rsidDel="00C92146">
          <w:rPr>
            <w:noProof/>
          </w:rPr>
          <w:tab/>
          <w:delText>2</w:delText>
        </w:r>
      </w:del>
    </w:p>
    <w:p w14:paraId="57B1F19C" w14:textId="77777777" w:rsidR="00D57672" w:rsidDel="00C92146" w:rsidRDefault="00D57672">
      <w:pPr>
        <w:pStyle w:val="BodyText"/>
        <w:rPr>
          <w:del w:id="424" w:author="Perrine, Martin L. (GSFC-5670)" w:date="2016-09-02T15:17:00Z"/>
          <w:rFonts w:asciiTheme="minorHAnsi" w:eastAsiaTheme="minorEastAsia" w:hAnsiTheme="minorHAnsi" w:cstheme="minorBidi"/>
          <w:sz w:val="22"/>
          <w:szCs w:val="22"/>
        </w:rPr>
        <w:pPrChange w:id="425" w:author="Perrine, Martin L. (GSFC-5670)" w:date="2016-08-30T14:52:00Z">
          <w:pPr>
            <w:pStyle w:val="TOC1"/>
          </w:pPr>
        </w:pPrChange>
      </w:pPr>
      <w:del w:id="426" w:author="Perrine, Martin L. (GSFC-5670)" w:date="2016-09-02T15:17:00Z">
        <w:r w:rsidDel="00C92146">
          <w:rPr>
            <w:noProof/>
          </w:rPr>
          <w:delText>6</w:delText>
        </w:r>
        <w:r w:rsidDel="00C92146">
          <w:rPr>
            <w:rFonts w:asciiTheme="minorHAnsi" w:eastAsiaTheme="minorEastAsia" w:hAnsiTheme="minorHAnsi" w:cstheme="minorBidi"/>
            <w:bCs/>
            <w:caps/>
            <w:noProof/>
            <w:sz w:val="22"/>
            <w:szCs w:val="22"/>
          </w:rPr>
          <w:tab/>
        </w:r>
        <w:r w:rsidDel="00C92146">
          <w:rPr>
            <w:noProof/>
          </w:rPr>
          <w:delText>Acceptance TESTS</w:delText>
        </w:r>
        <w:r w:rsidDel="00C92146">
          <w:rPr>
            <w:noProof/>
          </w:rPr>
          <w:tab/>
          <w:delText>3</w:delText>
        </w:r>
      </w:del>
    </w:p>
    <w:p w14:paraId="608EC290" w14:textId="77777777" w:rsidR="00D57672" w:rsidDel="00C92146" w:rsidRDefault="00D57672">
      <w:pPr>
        <w:pStyle w:val="BodyText"/>
        <w:rPr>
          <w:del w:id="427" w:author="Perrine, Martin L. (GSFC-5670)" w:date="2016-09-02T15:17:00Z"/>
          <w:rFonts w:asciiTheme="minorHAnsi" w:eastAsiaTheme="minorEastAsia" w:hAnsiTheme="minorHAnsi" w:cstheme="minorBidi"/>
          <w:noProof/>
          <w:sz w:val="22"/>
          <w:szCs w:val="22"/>
        </w:rPr>
        <w:pPrChange w:id="428" w:author="Perrine, Martin L. (GSFC-5670)" w:date="2016-08-30T14:52:00Z">
          <w:pPr>
            <w:pStyle w:val="TOC2"/>
          </w:pPr>
        </w:pPrChange>
      </w:pPr>
      <w:del w:id="429" w:author="Perrine, Martin L. (GSFC-5670)" w:date="2016-09-02T15:17:00Z">
        <w:r w:rsidDel="00C92146">
          <w:rPr>
            <w:noProof/>
          </w:rPr>
          <w:delText>6.1</w:delText>
        </w:r>
        <w:r w:rsidDel="00C92146">
          <w:rPr>
            <w:rFonts w:asciiTheme="minorHAnsi" w:eastAsiaTheme="minorEastAsia" w:hAnsiTheme="minorHAnsi" w:cstheme="minorBidi"/>
            <w:iCs/>
            <w:noProof/>
            <w:sz w:val="22"/>
            <w:szCs w:val="22"/>
          </w:rPr>
          <w:tab/>
        </w:r>
        <w:r w:rsidDel="00C92146">
          <w:rPr>
            <w:noProof/>
          </w:rPr>
          <w:delText>Preship tests</w:delText>
        </w:r>
        <w:r w:rsidDel="00C92146">
          <w:rPr>
            <w:noProof/>
          </w:rPr>
          <w:tab/>
          <w:delText>3</w:delText>
        </w:r>
      </w:del>
    </w:p>
    <w:p w14:paraId="5FCB06CC" w14:textId="77777777" w:rsidR="00D57672" w:rsidDel="00C92146" w:rsidRDefault="00D57672">
      <w:pPr>
        <w:pStyle w:val="BodyText"/>
        <w:rPr>
          <w:del w:id="430" w:author="Perrine, Martin L. (GSFC-5670)" w:date="2016-09-02T15:17:00Z"/>
          <w:rFonts w:asciiTheme="minorHAnsi" w:eastAsiaTheme="minorEastAsia" w:hAnsiTheme="minorHAnsi" w:cstheme="minorBidi"/>
          <w:noProof/>
          <w:sz w:val="22"/>
          <w:szCs w:val="22"/>
        </w:rPr>
        <w:pPrChange w:id="431" w:author="Perrine, Martin L. (GSFC-5670)" w:date="2016-08-30T14:52:00Z">
          <w:pPr>
            <w:pStyle w:val="TOC3"/>
          </w:pPr>
        </w:pPrChange>
      </w:pPr>
      <w:del w:id="432" w:author="Perrine, Martin L. (GSFC-5670)" w:date="2016-09-02T15:17:00Z">
        <w:r w:rsidDel="00C92146">
          <w:rPr>
            <w:noProof/>
          </w:rPr>
          <w:delText>6.1.1</w:delText>
        </w:r>
        <w:r w:rsidDel="00C92146">
          <w:rPr>
            <w:rFonts w:asciiTheme="minorHAnsi" w:eastAsiaTheme="minorEastAsia" w:hAnsiTheme="minorHAnsi" w:cstheme="minorBidi"/>
            <w:noProof/>
            <w:sz w:val="22"/>
            <w:szCs w:val="22"/>
          </w:rPr>
          <w:tab/>
        </w:r>
        <w:r w:rsidDel="00C92146">
          <w:rPr>
            <w:noProof/>
          </w:rPr>
          <w:delText>Basic Verification</w:delText>
        </w:r>
        <w:r w:rsidDel="00C92146">
          <w:rPr>
            <w:noProof/>
          </w:rPr>
          <w:tab/>
          <w:delText>3</w:delText>
        </w:r>
      </w:del>
    </w:p>
    <w:p w14:paraId="0AD09CF3" w14:textId="77777777" w:rsidR="00D57672" w:rsidDel="00C92146" w:rsidRDefault="00D57672">
      <w:pPr>
        <w:pStyle w:val="BodyText"/>
        <w:rPr>
          <w:del w:id="433" w:author="Perrine, Martin L. (GSFC-5670)" w:date="2016-09-02T15:17:00Z"/>
          <w:rFonts w:asciiTheme="minorHAnsi" w:eastAsiaTheme="minorEastAsia" w:hAnsiTheme="minorHAnsi" w:cstheme="minorBidi"/>
          <w:noProof/>
          <w:sz w:val="22"/>
          <w:szCs w:val="22"/>
        </w:rPr>
        <w:pPrChange w:id="434" w:author="Perrine, Martin L. (GSFC-5670)" w:date="2016-08-30T14:52:00Z">
          <w:pPr>
            <w:pStyle w:val="TOC4"/>
          </w:pPr>
        </w:pPrChange>
      </w:pPr>
      <w:del w:id="435" w:author="Perrine, Martin L. (GSFC-5670)" w:date="2016-09-02T15:17:00Z">
        <w:r w:rsidDel="00C92146">
          <w:rPr>
            <w:noProof/>
          </w:rPr>
          <w:delText>6.1.1.1</w:delText>
        </w:r>
        <w:r w:rsidDel="00C92146">
          <w:rPr>
            <w:rFonts w:asciiTheme="minorHAnsi" w:eastAsiaTheme="minorEastAsia" w:hAnsiTheme="minorHAnsi" w:cstheme="minorBidi"/>
            <w:noProof/>
            <w:sz w:val="22"/>
            <w:szCs w:val="22"/>
          </w:rPr>
          <w:tab/>
        </w:r>
        <w:r w:rsidDel="00C92146">
          <w:rPr>
            <w:noProof/>
          </w:rPr>
          <w:delText>Functional and Quality Tests</w:delText>
        </w:r>
        <w:r w:rsidDel="00C92146">
          <w:rPr>
            <w:noProof/>
          </w:rPr>
          <w:tab/>
          <w:delText>3</w:delText>
        </w:r>
      </w:del>
    </w:p>
    <w:p w14:paraId="0021CBC8" w14:textId="77777777" w:rsidR="00D57672" w:rsidDel="00C92146" w:rsidRDefault="00D57672">
      <w:pPr>
        <w:pStyle w:val="BodyText"/>
        <w:rPr>
          <w:del w:id="436" w:author="Perrine, Martin L. (GSFC-5670)" w:date="2016-09-02T15:17:00Z"/>
          <w:rFonts w:asciiTheme="minorHAnsi" w:eastAsiaTheme="minorEastAsia" w:hAnsiTheme="minorHAnsi" w:cstheme="minorBidi"/>
          <w:noProof/>
          <w:sz w:val="22"/>
          <w:szCs w:val="22"/>
        </w:rPr>
        <w:pPrChange w:id="437" w:author="Perrine, Martin L. (GSFC-5670)" w:date="2016-08-30T14:52:00Z">
          <w:pPr>
            <w:pStyle w:val="TOC4"/>
          </w:pPr>
        </w:pPrChange>
      </w:pPr>
      <w:del w:id="438" w:author="Perrine, Martin L. (GSFC-5670)" w:date="2016-09-02T15:17:00Z">
        <w:r w:rsidDel="00C92146">
          <w:rPr>
            <w:noProof/>
          </w:rPr>
          <w:delText>6.1.1.2</w:delText>
        </w:r>
        <w:r w:rsidDel="00C92146">
          <w:rPr>
            <w:rFonts w:asciiTheme="minorHAnsi" w:eastAsiaTheme="minorEastAsia" w:hAnsiTheme="minorHAnsi" w:cstheme="minorBidi"/>
            <w:noProof/>
            <w:sz w:val="22"/>
            <w:szCs w:val="22"/>
          </w:rPr>
          <w:tab/>
        </w:r>
        <w:r w:rsidDel="00C92146">
          <w:rPr>
            <w:noProof/>
          </w:rPr>
          <w:delText>Specific Requirement Evaluation</w:delText>
        </w:r>
        <w:r w:rsidDel="00C92146">
          <w:rPr>
            <w:noProof/>
          </w:rPr>
          <w:tab/>
          <w:delText>4</w:delText>
        </w:r>
      </w:del>
    </w:p>
    <w:p w14:paraId="2B935F4B" w14:textId="77777777" w:rsidR="00D57672" w:rsidDel="00C92146" w:rsidRDefault="00D57672">
      <w:pPr>
        <w:pStyle w:val="BodyText"/>
        <w:rPr>
          <w:del w:id="439" w:author="Perrine, Martin L. (GSFC-5670)" w:date="2016-09-02T15:17:00Z"/>
          <w:rFonts w:asciiTheme="minorHAnsi" w:eastAsiaTheme="minorEastAsia" w:hAnsiTheme="minorHAnsi" w:cstheme="minorBidi"/>
          <w:noProof/>
          <w:sz w:val="22"/>
          <w:szCs w:val="22"/>
        </w:rPr>
        <w:pPrChange w:id="440" w:author="Perrine, Martin L. (GSFC-5670)" w:date="2016-08-30T14:52:00Z">
          <w:pPr>
            <w:pStyle w:val="TOC4"/>
          </w:pPr>
        </w:pPrChange>
      </w:pPr>
      <w:del w:id="441" w:author="Perrine, Martin L. (GSFC-5670)" w:date="2016-09-02T15:17:00Z">
        <w:r w:rsidDel="00C92146">
          <w:rPr>
            <w:rFonts w:asciiTheme="minorHAnsi" w:eastAsiaTheme="minorEastAsia" w:hAnsiTheme="minorHAnsi" w:cstheme="minorBidi"/>
            <w:noProof/>
            <w:sz w:val="22"/>
            <w:szCs w:val="22"/>
          </w:rPr>
          <w:tab/>
        </w:r>
        <w:r w:rsidDel="00C92146">
          <w:rPr>
            <w:noProof/>
          </w:rPr>
          <w:delText>Device Under Test</w:delText>
        </w:r>
        <w:r w:rsidDel="00C92146">
          <w:rPr>
            <w:noProof/>
          </w:rPr>
          <w:tab/>
          <w:delText>10</w:delText>
        </w:r>
      </w:del>
    </w:p>
    <w:p w14:paraId="4FBB9D75" w14:textId="77777777" w:rsidR="00D57672" w:rsidDel="00C92146" w:rsidRDefault="00D57672">
      <w:pPr>
        <w:pStyle w:val="BodyText"/>
        <w:rPr>
          <w:del w:id="442" w:author="Perrine, Martin L. (GSFC-5670)" w:date="2016-09-02T15:17:00Z"/>
          <w:rFonts w:asciiTheme="minorHAnsi" w:eastAsiaTheme="minorEastAsia" w:hAnsiTheme="minorHAnsi" w:cstheme="minorBidi"/>
          <w:noProof/>
          <w:sz w:val="22"/>
          <w:szCs w:val="22"/>
        </w:rPr>
        <w:pPrChange w:id="443" w:author="Perrine, Martin L. (GSFC-5670)" w:date="2016-08-30T14:52:00Z">
          <w:pPr>
            <w:pStyle w:val="TOC4"/>
          </w:pPr>
        </w:pPrChange>
      </w:pPr>
      <w:del w:id="444" w:author="Perrine, Martin L. (GSFC-5670)" w:date="2016-09-02T15:17:00Z">
        <w:r w:rsidDel="00C92146">
          <w:rPr>
            <w:noProof/>
          </w:rPr>
          <w:delText>6.1.1.3</w:delText>
        </w:r>
        <w:r w:rsidDel="00C92146">
          <w:rPr>
            <w:noProof/>
          </w:rPr>
          <w:tab/>
          <w:delText>10</w:delText>
        </w:r>
      </w:del>
    </w:p>
    <w:p w14:paraId="6B94783A" w14:textId="77777777" w:rsidR="00D57672" w:rsidDel="00C92146" w:rsidRDefault="00D57672">
      <w:pPr>
        <w:pStyle w:val="BodyText"/>
        <w:rPr>
          <w:del w:id="445" w:author="Perrine, Martin L. (GSFC-5670)" w:date="2016-09-02T15:17:00Z"/>
          <w:rFonts w:asciiTheme="minorHAnsi" w:eastAsiaTheme="minorEastAsia" w:hAnsiTheme="minorHAnsi" w:cstheme="minorBidi"/>
          <w:noProof/>
          <w:sz w:val="22"/>
          <w:szCs w:val="22"/>
        </w:rPr>
        <w:pPrChange w:id="446" w:author="Perrine, Martin L. (GSFC-5670)" w:date="2016-08-30T14:52:00Z">
          <w:pPr>
            <w:pStyle w:val="TOC4"/>
          </w:pPr>
        </w:pPrChange>
      </w:pPr>
      <w:del w:id="447" w:author="Perrine, Martin L. (GSFC-5670)" w:date="2016-09-02T15:17:00Z">
        <w:r w:rsidDel="00C92146">
          <w:rPr>
            <w:noProof/>
          </w:rPr>
          <w:delText>6.1.1.4</w:delText>
        </w:r>
        <w:r w:rsidDel="00C92146">
          <w:rPr>
            <w:rFonts w:asciiTheme="minorHAnsi" w:eastAsiaTheme="minorEastAsia" w:hAnsiTheme="minorHAnsi" w:cstheme="minorBidi"/>
            <w:noProof/>
            <w:sz w:val="22"/>
            <w:szCs w:val="22"/>
          </w:rPr>
          <w:tab/>
        </w:r>
        <w:r w:rsidDel="00C92146">
          <w:rPr>
            <w:noProof/>
          </w:rPr>
          <w:delText>Software/Hardware Configuration Setup</w:delText>
        </w:r>
        <w:r w:rsidDel="00C92146">
          <w:rPr>
            <w:noProof/>
          </w:rPr>
          <w:tab/>
          <w:delText>13</w:delText>
        </w:r>
      </w:del>
    </w:p>
    <w:p w14:paraId="39D54A66" w14:textId="77777777" w:rsidR="00D57672" w:rsidDel="00C92146" w:rsidRDefault="00D57672">
      <w:pPr>
        <w:pStyle w:val="BodyText"/>
        <w:rPr>
          <w:del w:id="448" w:author="Perrine, Martin L. (GSFC-5670)" w:date="2016-09-02T15:17:00Z"/>
          <w:rFonts w:asciiTheme="minorHAnsi" w:eastAsiaTheme="minorEastAsia" w:hAnsiTheme="minorHAnsi" w:cstheme="minorBidi"/>
          <w:noProof/>
          <w:sz w:val="22"/>
          <w:szCs w:val="22"/>
        </w:rPr>
        <w:pPrChange w:id="449" w:author="Perrine, Martin L. (GSFC-5670)" w:date="2016-08-30T14:52:00Z">
          <w:pPr>
            <w:pStyle w:val="TOC4"/>
          </w:pPr>
        </w:pPrChange>
      </w:pPr>
      <w:del w:id="450" w:author="Perrine, Martin L. (GSFC-5670)" w:date="2016-09-02T15:17:00Z">
        <w:r w:rsidDel="00C92146">
          <w:rPr>
            <w:noProof/>
          </w:rPr>
          <w:delText>6.1.1.5</w:delText>
        </w:r>
        <w:r w:rsidDel="00C92146">
          <w:rPr>
            <w:rFonts w:asciiTheme="minorHAnsi" w:eastAsiaTheme="minorEastAsia" w:hAnsiTheme="minorHAnsi" w:cstheme="minorBidi"/>
            <w:noProof/>
            <w:sz w:val="22"/>
            <w:szCs w:val="22"/>
          </w:rPr>
          <w:tab/>
        </w:r>
        <w:r w:rsidDel="00C92146">
          <w:rPr>
            <w:noProof/>
          </w:rPr>
          <w:delText>Test Setup</w:delText>
        </w:r>
        <w:r w:rsidDel="00C92146">
          <w:rPr>
            <w:noProof/>
          </w:rPr>
          <w:tab/>
          <w:delText>14</w:delText>
        </w:r>
      </w:del>
    </w:p>
    <w:p w14:paraId="4693F250" w14:textId="77777777" w:rsidR="00D57672" w:rsidDel="00C92146" w:rsidRDefault="00D57672">
      <w:pPr>
        <w:pStyle w:val="BodyText"/>
        <w:rPr>
          <w:del w:id="451" w:author="Perrine, Martin L. (GSFC-5670)" w:date="2016-09-02T15:17:00Z"/>
          <w:rFonts w:asciiTheme="minorHAnsi" w:eastAsiaTheme="minorEastAsia" w:hAnsiTheme="minorHAnsi" w:cstheme="minorBidi"/>
          <w:noProof/>
          <w:sz w:val="22"/>
          <w:szCs w:val="22"/>
        </w:rPr>
        <w:pPrChange w:id="452" w:author="Perrine, Martin L. (GSFC-5670)" w:date="2016-08-30T14:52:00Z">
          <w:pPr>
            <w:pStyle w:val="TOC4"/>
          </w:pPr>
        </w:pPrChange>
      </w:pPr>
      <w:del w:id="453" w:author="Perrine, Martin L. (GSFC-5670)" w:date="2016-09-02T15:17:00Z">
        <w:r w:rsidDel="00C92146">
          <w:rPr>
            <w:noProof/>
          </w:rPr>
          <w:delText>6.1.1.6</w:delText>
        </w:r>
        <w:r w:rsidDel="00C92146">
          <w:rPr>
            <w:rFonts w:asciiTheme="minorHAnsi" w:eastAsiaTheme="minorEastAsia" w:hAnsiTheme="minorHAnsi" w:cstheme="minorBidi"/>
            <w:noProof/>
            <w:sz w:val="22"/>
            <w:szCs w:val="22"/>
          </w:rPr>
          <w:tab/>
        </w:r>
        <w:r w:rsidDel="00C92146">
          <w:rPr>
            <w:noProof/>
          </w:rPr>
          <w:delText>Processing Data</w:delText>
        </w:r>
        <w:r w:rsidDel="00C92146">
          <w:rPr>
            <w:noProof/>
          </w:rPr>
          <w:tab/>
          <w:delText>34</w:delText>
        </w:r>
      </w:del>
    </w:p>
    <w:p w14:paraId="34C3B6F0" w14:textId="77777777" w:rsidR="00D57672" w:rsidDel="00C92146" w:rsidRDefault="00D57672">
      <w:pPr>
        <w:pStyle w:val="BodyText"/>
        <w:rPr>
          <w:del w:id="454" w:author="Perrine, Martin L. (GSFC-5670)" w:date="2016-09-02T15:17:00Z"/>
          <w:rFonts w:asciiTheme="minorHAnsi" w:eastAsiaTheme="minorEastAsia" w:hAnsiTheme="minorHAnsi" w:cstheme="minorBidi"/>
          <w:noProof/>
          <w:sz w:val="22"/>
          <w:szCs w:val="22"/>
        </w:rPr>
        <w:pPrChange w:id="455" w:author="Perrine, Martin L. (GSFC-5670)" w:date="2016-08-30T14:52:00Z">
          <w:pPr>
            <w:pStyle w:val="TOC4"/>
          </w:pPr>
        </w:pPrChange>
      </w:pPr>
      <w:del w:id="456" w:author="Perrine, Martin L. (GSFC-5670)" w:date="2016-09-02T15:17:00Z">
        <w:r w:rsidDel="00C92146">
          <w:rPr>
            <w:noProof/>
          </w:rPr>
          <w:delText>6.1.1.7</w:delText>
        </w:r>
        <w:r w:rsidDel="00C92146">
          <w:rPr>
            <w:rFonts w:asciiTheme="minorHAnsi" w:eastAsiaTheme="minorEastAsia" w:hAnsiTheme="minorHAnsi" w:cstheme="minorBidi"/>
            <w:noProof/>
            <w:sz w:val="22"/>
            <w:szCs w:val="22"/>
          </w:rPr>
          <w:tab/>
        </w:r>
        <w:r w:rsidDel="00C92146">
          <w:rPr>
            <w:noProof/>
          </w:rPr>
          <w:delText>System status Test</w:delText>
        </w:r>
        <w:r w:rsidDel="00C92146">
          <w:rPr>
            <w:noProof/>
          </w:rPr>
          <w:tab/>
          <w:delText>37</w:delText>
        </w:r>
      </w:del>
    </w:p>
    <w:p w14:paraId="534DE0CA" w14:textId="77777777" w:rsidR="00D57672" w:rsidDel="00C92146" w:rsidRDefault="00D57672">
      <w:pPr>
        <w:pStyle w:val="BodyText"/>
        <w:rPr>
          <w:del w:id="457" w:author="Perrine, Martin L. (GSFC-5670)" w:date="2016-09-02T15:17:00Z"/>
          <w:rFonts w:asciiTheme="minorHAnsi" w:eastAsiaTheme="minorEastAsia" w:hAnsiTheme="minorHAnsi" w:cstheme="minorBidi"/>
          <w:noProof/>
          <w:sz w:val="22"/>
          <w:szCs w:val="22"/>
        </w:rPr>
        <w:pPrChange w:id="458" w:author="Perrine, Martin L. (GSFC-5670)" w:date="2016-08-30T14:52:00Z">
          <w:pPr>
            <w:pStyle w:val="TOC5"/>
          </w:pPr>
        </w:pPrChange>
      </w:pPr>
      <w:del w:id="459" w:author="Perrine, Martin L. (GSFC-5670)" w:date="2016-09-02T15:17:00Z">
        <w:r w:rsidDel="00C92146">
          <w:rPr>
            <w:noProof/>
          </w:rPr>
          <w:delText>6.1.1.7.1</w:delText>
        </w:r>
        <w:r w:rsidDel="00C92146">
          <w:rPr>
            <w:rFonts w:asciiTheme="minorHAnsi" w:eastAsiaTheme="minorEastAsia" w:hAnsiTheme="minorHAnsi" w:cstheme="minorBidi"/>
            <w:noProof/>
            <w:sz w:val="22"/>
            <w:szCs w:val="22"/>
          </w:rPr>
          <w:tab/>
        </w:r>
        <w:r w:rsidDel="00C92146">
          <w:rPr>
            <w:noProof/>
          </w:rPr>
          <w:delText xml:space="preserve">For the requirements NENG-OPS-013 </w:delText>
        </w:r>
        <w:r w:rsidRPr="008A0042" w:rsidDel="00C92146">
          <w:rPr>
            <w:noProof/>
          </w:rPr>
          <w:delText>The NENG shall provide system status,</w:delText>
        </w:r>
        <w:r w:rsidDel="00C92146">
          <w:rPr>
            <w:noProof/>
          </w:rPr>
          <w:delText xml:space="preserve"> NENG-OPS-013.1 </w:delText>
        </w:r>
        <w:r w:rsidRPr="008A0042" w:rsidDel="00C92146">
          <w:rPr>
            <w:noProof/>
          </w:rPr>
          <w:delText>Statistics provided by the NEN Gateway storage system shall include, but not be limited to: total storage available for secure/open, disk health for secure/open, storage system health, and NENG-OPS-014 The NEN Gateway shall provide status via a TCP/IP stream for remote monitoring.</w:delText>
        </w:r>
        <w:r w:rsidDel="00C92146">
          <w:rPr>
            <w:noProof/>
          </w:rPr>
          <w:tab/>
          <w:delText>37</w:delText>
        </w:r>
      </w:del>
    </w:p>
    <w:p w14:paraId="6DB589C9" w14:textId="77777777" w:rsidR="00D57672" w:rsidDel="00C92146" w:rsidRDefault="00D57672">
      <w:pPr>
        <w:pStyle w:val="BodyText"/>
        <w:rPr>
          <w:del w:id="460" w:author="Perrine, Martin L. (GSFC-5670)" w:date="2016-09-02T15:17:00Z"/>
          <w:rFonts w:asciiTheme="minorHAnsi" w:eastAsiaTheme="minorEastAsia" w:hAnsiTheme="minorHAnsi" w:cstheme="minorBidi"/>
          <w:noProof/>
          <w:sz w:val="22"/>
          <w:szCs w:val="22"/>
        </w:rPr>
        <w:pPrChange w:id="461" w:author="Perrine, Martin L. (GSFC-5670)" w:date="2016-08-30T14:52:00Z">
          <w:pPr>
            <w:pStyle w:val="TOC5"/>
          </w:pPr>
        </w:pPrChange>
      </w:pPr>
      <w:del w:id="462" w:author="Perrine, Martin L. (GSFC-5670)" w:date="2016-09-02T15:17:00Z">
        <w:r w:rsidDel="00C92146">
          <w:rPr>
            <w:noProof/>
          </w:rPr>
          <w:delText>6.1.1.7.2</w:delText>
        </w:r>
        <w:r w:rsidDel="00C92146">
          <w:rPr>
            <w:rFonts w:asciiTheme="minorHAnsi" w:eastAsiaTheme="minorEastAsia" w:hAnsiTheme="minorHAnsi" w:cstheme="minorBidi"/>
            <w:noProof/>
            <w:sz w:val="22"/>
            <w:szCs w:val="22"/>
          </w:rPr>
          <w:tab/>
        </w:r>
        <w:r w:rsidDel="00C92146">
          <w:rPr>
            <w:noProof/>
          </w:rPr>
          <w:delText xml:space="preserve">For the requirement NENG-OPS-016 </w:delText>
        </w:r>
        <w:r w:rsidRPr="008A0042" w:rsidDel="00C92146">
          <w:rPr>
            <w:noProof/>
          </w:rPr>
          <w:delText>The NEN Gateway shall provide a system logging function to log system failure and operational activity.</w:delText>
        </w:r>
        <w:r w:rsidDel="00C92146">
          <w:rPr>
            <w:noProof/>
          </w:rPr>
          <w:tab/>
          <w:delText>38</w:delText>
        </w:r>
      </w:del>
    </w:p>
    <w:p w14:paraId="6873CD24" w14:textId="77777777" w:rsidR="00D57672" w:rsidDel="00C92146" w:rsidRDefault="00D57672">
      <w:pPr>
        <w:pStyle w:val="BodyText"/>
        <w:rPr>
          <w:del w:id="463" w:author="Perrine, Martin L. (GSFC-5670)" w:date="2016-09-02T15:17:00Z"/>
          <w:rFonts w:asciiTheme="minorHAnsi" w:eastAsiaTheme="minorEastAsia" w:hAnsiTheme="minorHAnsi" w:cstheme="minorBidi"/>
          <w:noProof/>
          <w:sz w:val="22"/>
          <w:szCs w:val="22"/>
        </w:rPr>
        <w:pPrChange w:id="464" w:author="Perrine, Martin L. (GSFC-5670)" w:date="2016-08-30T14:52:00Z">
          <w:pPr>
            <w:pStyle w:val="TOC5"/>
          </w:pPr>
        </w:pPrChange>
      </w:pPr>
      <w:del w:id="465" w:author="Perrine, Martin L. (GSFC-5670)" w:date="2016-09-02T15:17:00Z">
        <w:r w:rsidDel="00C92146">
          <w:rPr>
            <w:noProof/>
          </w:rPr>
          <w:delText>6.1.1.7.3</w:delText>
        </w:r>
        <w:r w:rsidDel="00C92146">
          <w:rPr>
            <w:rFonts w:asciiTheme="minorHAnsi" w:eastAsiaTheme="minorEastAsia" w:hAnsiTheme="minorHAnsi" w:cstheme="minorBidi"/>
            <w:noProof/>
            <w:sz w:val="22"/>
            <w:szCs w:val="22"/>
          </w:rPr>
          <w:tab/>
        </w:r>
        <w:r w:rsidDel="00C92146">
          <w:rPr>
            <w:noProof/>
          </w:rPr>
          <w:delText xml:space="preserve">For the requirement NENG-OPS-018 </w:delText>
        </w:r>
        <w:r w:rsidRPr="008A0042" w:rsidDel="00C92146">
          <w:rPr>
            <w:noProof/>
          </w:rPr>
          <w:delText>The NENG Gateway shall provide alerts to notify Operators of configuration changes.</w:delText>
        </w:r>
        <w:r w:rsidDel="00C92146">
          <w:rPr>
            <w:noProof/>
          </w:rPr>
          <w:tab/>
          <w:delText>39</w:delText>
        </w:r>
      </w:del>
    </w:p>
    <w:p w14:paraId="3D91D849" w14:textId="77777777" w:rsidR="00D57672" w:rsidDel="00C92146" w:rsidRDefault="00D57672">
      <w:pPr>
        <w:pStyle w:val="BodyText"/>
        <w:rPr>
          <w:del w:id="466" w:author="Perrine, Martin L. (GSFC-5670)" w:date="2016-09-02T15:17:00Z"/>
          <w:rFonts w:asciiTheme="minorHAnsi" w:eastAsiaTheme="minorEastAsia" w:hAnsiTheme="minorHAnsi" w:cstheme="minorBidi"/>
          <w:noProof/>
          <w:sz w:val="22"/>
          <w:szCs w:val="22"/>
        </w:rPr>
        <w:pPrChange w:id="467" w:author="Perrine, Martin L. (GSFC-5670)" w:date="2016-08-30T14:52:00Z">
          <w:pPr>
            <w:pStyle w:val="TOC3"/>
          </w:pPr>
        </w:pPrChange>
      </w:pPr>
      <w:del w:id="468" w:author="Perrine, Martin L. (GSFC-5670)" w:date="2016-09-02T15:17:00Z">
        <w:r w:rsidDel="00C92146">
          <w:rPr>
            <w:noProof/>
          </w:rPr>
          <w:delText>6.1.2</w:delText>
        </w:r>
        <w:r w:rsidDel="00C92146">
          <w:rPr>
            <w:rFonts w:asciiTheme="minorHAnsi" w:eastAsiaTheme="minorEastAsia" w:hAnsiTheme="minorHAnsi" w:cstheme="minorBidi"/>
            <w:noProof/>
            <w:sz w:val="22"/>
            <w:szCs w:val="22"/>
          </w:rPr>
          <w:tab/>
        </w:r>
        <w:r w:rsidDel="00C92146">
          <w:rPr>
            <w:noProof/>
          </w:rPr>
          <w:delText>Disk I/O Test:</w:delText>
        </w:r>
        <w:r w:rsidDel="00C92146">
          <w:rPr>
            <w:noProof/>
          </w:rPr>
          <w:tab/>
          <w:delText>41</w:delText>
        </w:r>
      </w:del>
    </w:p>
    <w:p w14:paraId="1F234C2D" w14:textId="77777777" w:rsidR="00D57672" w:rsidDel="00C92146" w:rsidRDefault="00D57672">
      <w:pPr>
        <w:pStyle w:val="BodyText"/>
        <w:rPr>
          <w:del w:id="469" w:author="Perrine, Martin L. (GSFC-5670)" w:date="2016-09-02T15:17:00Z"/>
          <w:rFonts w:asciiTheme="minorHAnsi" w:eastAsiaTheme="minorEastAsia" w:hAnsiTheme="minorHAnsi" w:cstheme="minorBidi"/>
          <w:noProof/>
          <w:sz w:val="22"/>
          <w:szCs w:val="22"/>
        </w:rPr>
        <w:pPrChange w:id="470" w:author="Perrine, Martin L. (GSFC-5670)" w:date="2016-08-30T14:52:00Z">
          <w:pPr>
            <w:pStyle w:val="TOC3"/>
          </w:pPr>
        </w:pPrChange>
      </w:pPr>
      <w:del w:id="471" w:author="Perrine, Martin L. (GSFC-5670)" w:date="2016-09-02T15:17:00Z">
        <w:r w:rsidDel="00C92146">
          <w:rPr>
            <w:noProof/>
          </w:rPr>
          <w:delText>6.1.3</w:delText>
        </w:r>
        <w:r w:rsidDel="00C92146">
          <w:rPr>
            <w:rFonts w:asciiTheme="minorHAnsi" w:eastAsiaTheme="minorEastAsia" w:hAnsiTheme="minorHAnsi" w:cstheme="minorBidi"/>
            <w:noProof/>
            <w:sz w:val="22"/>
            <w:szCs w:val="22"/>
          </w:rPr>
          <w:tab/>
        </w:r>
        <w:r w:rsidDel="00C92146">
          <w:rPr>
            <w:noProof/>
          </w:rPr>
          <w:delText>Removable Media Test</w:delText>
        </w:r>
        <w:r w:rsidDel="00C92146">
          <w:rPr>
            <w:noProof/>
          </w:rPr>
          <w:tab/>
          <w:delText>43</w:delText>
        </w:r>
      </w:del>
    </w:p>
    <w:p w14:paraId="282E2427" w14:textId="77777777" w:rsidR="00D57672" w:rsidDel="00C92146" w:rsidRDefault="00D57672">
      <w:pPr>
        <w:pStyle w:val="BodyText"/>
        <w:rPr>
          <w:del w:id="472" w:author="Perrine, Martin L. (GSFC-5670)" w:date="2016-09-02T15:17:00Z"/>
          <w:rFonts w:asciiTheme="minorHAnsi" w:eastAsiaTheme="minorEastAsia" w:hAnsiTheme="minorHAnsi" w:cstheme="minorBidi"/>
          <w:noProof/>
          <w:sz w:val="22"/>
          <w:szCs w:val="22"/>
        </w:rPr>
        <w:pPrChange w:id="473" w:author="Perrine, Martin L. (GSFC-5670)" w:date="2016-08-30T14:52:00Z">
          <w:pPr>
            <w:pStyle w:val="TOC3"/>
          </w:pPr>
        </w:pPrChange>
      </w:pPr>
      <w:del w:id="474" w:author="Perrine, Martin L. (GSFC-5670)" w:date="2016-09-02T15:17:00Z">
        <w:r w:rsidDel="00C92146">
          <w:rPr>
            <w:noProof/>
          </w:rPr>
          <w:delText>6.1.4</w:delText>
        </w:r>
        <w:r w:rsidDel="00C92146">
          <w:rPr>
            <w:rFonts w:asciiTheme="minorHAnsi" w:eastAsiaTheme="minorEastAsia" w:hAnsiTheme="minorHAnsi" w:cstheme="minorBidi"/>
            <w:noProof/>
            <w:sz w:val="22"/>
            <w:szCs w:val="22"/>
          </w:rPr>
          <w:tab/>
        </w:r>
        <w:r w:rsidDel="00C92146">
          <w:rPr>
            <w:noProof/>
          </w:rPr>
          <w:delText>Logging Storage/ Memory Overflow Management Test</w:delText>
        </w:r>
        <w:r w:rsidDel="00C92146">
          <w:rPr>
            <w:noProof/>
          </w:rPr>
          <w:tab/>
          <w:delText>44</w:delText>
        </w:r>
      </w:del>
    </w:p>
    <w:p w14:paraId="0D2DC2CA" w14:textId="77777777" w:rsidR="00D57672" w:rsidDel="00C92146" w:rsidRDefault="00D57672">
      <w:pPr>
        <w:pStyle w:val="BodyText"/>
        <w:rPr>
          <w:del w:id="475" w:author="Perrine, Martin L. (GSFC-5670)" w:date="2016-09-02T15:17:00Z"/>
          <w:rFonts w:asciiTheme="minorHAnsi" w:eastAsiaTheme="minorEastAsia" w:hAnsiTheme="minorHAnsi" w:cstheme="minorBidi"/>
          <w:noProof/>
          <w:sz w:val="22"/>
          <w:szCs w:val="22"/>
        </w:rPr>
        <w:pPrChange w:id="476" w:author="Perrine, Martin L. (GSFC-5670)" w:date="2016-08-30T14:52:00Z">
          <w:pPr>
            <w:pStyle w:val="TOC3"/>
          </w:pPr>
        </w:pPrChange>
      </w:pPr>
      <w:del w:id="477" w:author="Perrine, Martin L. (GSFC-5670)" w:date="2016-09-02T15:17:00Z">
        <w:r w:rsidDel="00C92146">
          <w:rPr>
            <w:noProof/>
          </w:rPr>
          <w:delText>6.1.5</w:delText>
        </w:r>
        <w:r w:rsidDel="00C92146">
          <w:rPr>
            <w:rFonts w:asciiTheme="minorHAnsi" w:eastAsiaTheme="minorEastAsia" w:hAnsiTheme="minorHAnsi" w:cstheme="minorBidi"/>
            <w:noProof/>
            <w:sz w:val="22"/>
            <w:szCs w:val="22"/>
          </w:rPr>
          <w:tab/>
        </w:r>
        <w:r w:rsidDel="00C92146">
          <w:rPr>
            <w:noProof/>
          </w:rPr>
          <w:delText>Latency Test</w:delText>
        </w:r>
        <w:r w:rsidDel="00C92146">
          <w:rPr>
            <w:noProof/>
          </w:rPr>
          <w:tab/>
          <w:delText>46</w:delText>
        </w:r>
      </w:del>
    </w:p>
    <w:p w14:paraId="2F9671F6" w14:textId="77777777" w:rsidR="00D57672" w:rsidDel="00C92146" w:rsidRDefault="00D57672">
      <w:pPr>
        <w:pStyle w:val="BodyText"/>
        <w:rPr>
          <w:del w:id="478" w:author="Perrine, Martin L. (GSFC-5670)" w:date="2016-09-02T15:17:00Z"/>
          <w:rFonts w:asciiTheme="minorHAnsi" w:eastAsiaTheme="minorEastAsia" w:hAnsiTheme="minorHAnsi" w:cstheme="minorBidi"/>
          <w:noProof/>
          <w:sz w:val="22"/>
          <w:szCs w:val="22"/>
        </w:rPr>
        <w:pPrChange w:id="479" w:author="Perrine, Martin L. (GSFC-5670)" w:date="2016-08-30T14:52:00Z">
          <w:pPr>
            <w:pStyle w:val="TOC4"/>
          </w:pPr>
        </w:pPrChange>
      </w:pPr>
      <w:del w:id="480" w:author="Perrine, Martin L. (GSFC-5670)" w:date="2016-09-02T15:17:00Z">
        <w:r w:rsidDel="00C92146">
          <w:rPr>
            <w:noProof/>
          </w:rPr>
          <w:delText>6.1.5.1</w:delText>
        </w:r>
        <w:r w:rsidDel="00C92146">
          <w:rPr>
            <w:rFonts w:asciiTheme="minorHAnsi" w:eastAsiaTheme="minorEastAsia" w:hAnsiTheme="minorHAnsi" w:cstheme="minorBidi"/>
            <w:noProof/>
            <w:sz w:val="22"/>
            <w:szCs w:val="22"/>
          </w:rPr>
          <w:tab/>
        </w:r>
        <w:r w:rsidDel="00C92146">
          <w:rPr>
            <w:noProof/>
          </w:rPr>
          <w:delText>For the requirement NENG-PERF-001 Local cmd response 5 secs</w:delText>
        </w:r>
        <w:r w:rsidDel="00C92146">
          <w:rPr>
            <w:noProof/>
          </w:rPr>
          <w:tab/>
          <w:delText>47</w:delText>
        </w:r>
      </w:del>
    </w:p>
    <w:p w14:paraId="399EB525" w14:textId="77777777" w:rsidR="00D57672" w:rsidDel="00C92146" w:rsidRDefault="00D57672">
      <w:pPr>
        <w:pStyle w:val="BodyText"/>
        <w:rPr>
          <w:del w:id="481" w:author="Perrine, Martin L. (GSFC-5670)" w:date="2016-09-02T15:17:00Z"/>
          <w:rFonts w:asciiTheme="minorHAnsi" w:eastAsiaTheme="minorEastAsia" w:hAnsiTheme="minorHAnsi" w:cstheme="minorBidi"/>
          <w:noProof/>
          <w:sz w:val="22"/>
          <w:szCs w:val="22"/>
        </w:rPr>
        <w:pPrChange w:id="482" w:author="Perrine, Martin L. (GSFC-5670)" w:date="2016-08-30T14:52:00Z">
          <w:pPr>
            <w:pStyle w:val="TOC4"/>
          </w:pPr>
        </w:pPrChange>
      </w:pPr>
      <w:del w:id="483" w:author="Perrine, Martin L. (GSFC-5670)" w:date="2016-09-02T15:17:00Z">
        <w:r w:rsidDel="00C92146">
          <w:rPr>
            <w:noProof/>
          </w:rPr>
          <w:delText>6.1.5.2</w:delText>
        </w:r>
        <w:r w:rsidDel="00C92146">
          <w:rPr>
            <w:rFonts w:asciiTheme="minorHAnsi" w:eastAsiaTheme="minorEastAsia" w:hAnsiTheme="minorHAnsi" w:cstheme="minorBidi"/>
            <w:noProof/>
            <w:sz w:val="22"/>
            <w:szCs w:val="22"/>
          </w:rPr>
          <w:tab/>
        </w:r>
        <w:r w:rsidDel="00C92146">
          <w:rPr>
            <w:noProof/>
          </w:rPr>
          <w:delText>For the requirement NENG-PERF-002 loading configuration 120 secs</w:delText>
        </w:r>
        <w:r w:rsidDel="00C92146">
          <w:rPr>
            <w:noProof/>
          </w:rPr>
          <w:tab/>
          <w:delText>48</w:delText>
        </w:r>
      </w:del>
    </w:p>
    <w:p w14:paraId="189830EC" w14:textId="77777777" w:rsidR="00D57672" w:rsidDel="00C92146" w:rsidRDefault="00D57672">
      <w:pPr>
        <w:pStyle w:val="BodyText"/>
        <w:rPr>
          <w:del w:id="484" w:author="Perrine, Martin L. (GSFC-5670)" w:date="2016-09-02T15:17:00Z"/>
          <w:rFonts w:asciiTheme="minorHAnsi" w:eastAsiaTheme="minorEastAsia" w:hAnsiTheme="minorHAnsi" w:cstheme="minorBidi"/>
          <w:noProof/>
          <w:sz w:val="22"/>
          <w:szCs w:val="22"/>
        </w:rPr>
        <w:pPrChange w:id="485" w:author="Perrine, Martin L. (GSFC-5670)" w:date="2016-08-30T14:52:00Z">
          <w:pPr>
            <w:pStyle w:val="TOC4"/>
          </w:pPr>
        </w:pPrChange>
      </w:pPr>
      <w:del w:id="486" w:author="Perrine, Martin L. (GSFC-5670)" w:date="2016-09-02T15:17:00Z">
        <w:r w:rsidDel="00C92146">
          <w:rPr>
            <w:noProof/>
          </w:rPr>
          <w:delText>6.1.5.4</w:delText>
        </w:r>
        <w:r w:rsidDel="00C92146">
          <w:rPr>
            <w:rFonts w:asciiTheme="minorHAnsi" w:eastAsiaTheme="minorEastAsia" w:hAnsiTheme="minorHAnsi" w:cstheme="minorBidi"/>
            <w:noProof/>
            <w:sz w:val="22"/>
            <w:szCs w:val="22"/>
          </w:rPr>
          <w:tab/>
        </w:r>
        <w:r w:rsidDel="00C92146">
          <w:rPr>
            <w:noProof/>
          </w:rPr>
          <w:delText>NENG-PERF-009 latency shall not exceed 3 minutes</w:delText>
        </w:r>
        <w:r w:rsidDel="00C92146">
          <w:rPr>
            <w:noProof/>
          </w:rPr>
          <w:tab/>
          <w:delText>49</w:delText>
        </w:r>
      </w:del>
    </w:p>
    <w:p w14:paraId="21999777" w14:textId="77777777" w:rsidR="00D57672" w:rsidDel="00C92146" w:rsidRDefault="00D57672">
      <w:pPr>
        <w:pStyle w:val="BodyText"/>
        <w:rPr>
          <w:del w:id="487" w:author="Perrine, Martin L. (GSFC-5670)" w:date="2016-09-02T15:17:00Z"/>
          <w:rFonts w:asciiTheme="minorHAnsi" w:eastAsiaTheme="minorEastAsia" w:hAnsiTheme="minorHAnsi" w:cstheme="minorBidi"/>
          <w:noProof/>
          <w:sz w:val="22"/>
          <w:szCs w:val="22"/>
        </w:rPr>
        <w:pPrChange w:id="488" w:author="Perrine, Martin L. (GSFC-5670)" w:date="2016-08-30T14:52:00Z">
          <w:pPr>
            <w:pStyle w:val="TOC2"/>
          </w:pPr>
        </w:pPrChange>
      </w:pPr>
      <w:del w:id="489" w:author="Perrine, Martin L. (GSFC-5670)" w:date="2016-09-02T15:17:00Z">
        <w:r w:rsidDel="00C92146">
          <w:rPr>
            <w:noProof/>
          </w:rPr>
          <w:delText>6.2</w:delText>
        </w:r>
        <w:r w:rsidDel="00C92146">
          <w:rPr>
            <w:rFonts w:asciiTheme="minorHAnsi" w:eastAsiaTheme="minorEastAsia" w:hAnsiTheme="minorHAnsi" w:cstheme="minorBidi"/>
            <w:iCs/>
            <w:noProof/>
            <w:sz w:val="22"/>
            <w:szCs w:val="22"/>
          </w:rPr>
          <w:tab/>
        </w:r>
        <w:r w:rsidDel="00C92146">
          <w:rPr>
            <w:noProof/>
          </w:rPr>
          <w:delText>Post Shipment Tests at site</w:delText>
        </w:r>
        <w:r w:rsidDel="00C92146">
          <w:rPr>
            <w:noProof/>
          </w:rPr>
          <w:tab/>
          <w:delText>52</w:delText>
        </w:r>
      </w:del>
    </w:p>
    <w:p w14:paraId="1C547FE2" w14:textId="77777777" w:rsidR="00D57672" w:rsidDel="00C92146" w:rsidRDefault="00D57672">
      <w:pPr>
        <w:pStyle w:val="BodyText"/>
        <w:rPr>
          <w:del w:id="490" w:author="Perrine, Martin L. (GSFC-5670)" w:date="2016-09-02T15:17:00Z"/>
          <w:rFonts w:asciiTheme="minorHAnsi" w:eastAsiaTheme="minorEastAsia" w:hAnsiTheme="minorHAnsi" w:cstheme="minorBidi"/>
          <w:noProof/>
          <w:sz w:val="22"/>
          <w:szCs w:val="22"/>
        </w:rPr>
        <w:pPrChange w:id="491" w:author="Perrine, Martin L. (GSFC-5670)" w:date="2016-08-30T14:52:00Z">
          <w:pPr>
            <w:pStyle w:val="TOC3"/>
          </w:pPr>
        </w:pPrChange>
      </w:pPr>
      <w:del w:id="492" w:author="Perrine, Martin L. (GSFC-5670)" w:date="2016-09-02T15:17:00Z">
        <w:r w:rsidDel="00C92146">
          <w:rPr>
            <w:noProof/>
          </w:rPr>
          <w:delText>6.2.1</w:delText>
        </w:r>
        <w:r w:rsidDel="00C92146">
          <w:rPr>
            <w:rFonts w:asciiTheme="minorHAnsi" w:eastAsiaTheme="minorEastAsia" w:hAnsiTheme="minorHAnsi" w:cstheme="minorBidi"/>
            <w:noProof/>
            <w:sz w:val="22"/>
            <w:szCs w:val="22"/>
          </w:rPr>
          <w:tab/>
        </w:r>
        <w:r w:rsidDel="00C92146">
          <w:rPr>
            <w:noProof/>
          </w:rPr>
          <w:delText>Parallel Test</w:delText>
        </w:r>
        <w:r w:rsidDel="00C92146">
          <w:rPr>
            <w:noProof/>
          </w:rPr>
          <w:tab/>
          <w:delText>52</w:delText>
        </w:r>
      </w:del>
    </w:p>
    <w:p w14:paraId="70BAB7CC" w14:textId="77777777" w:rsidR="00D57672" w:rsidDel="00C92146" w:rsidRDefault="00D57672">
      <w:pPr>
        <w:pStyle w:val="BodyText"/>
        <w:rPr>
          <w:del w:id="493" w:author="Perrine, Martin L. (GSFC-5670)" w:date="2016-09-02T15:17:00Z"/>
          <w:rFonts w:asciiTheme="minorHAnsi" w:eastAsiaTheme="minorEastAsia" w:hAnsiTheme="minorHAnsi" w:cstheme="minorBidi"/>
          <w:noProof/>
          <w:sz w:val="22"/>
          <w:szCs w:val="22"/>
        </w:rPr>
        <w:pPrChange w:id="494" w:author="Perrine, Martin L. (GSFC-5670)" w:date="2016-08-30T14:52:00Z">
          <w:pPr>
            <w:pStyle w:val="TOC3"/>
          </w:pPr>
        </w:pPrChange>
      </w:pPr>
      <w:del w:id="495" w:author="Perrine, Martin L. (GSFC-5670)" w:date="2016-09-02T15:17:00Z">
        <w:r w:rsidDel="00C92146">
          <w:rPr>
            <w:noProof/>
          </w:rPr>
          <w:delText>6.2.2</w:delText>
        </w:r>
        <w:r w:rsidDel="00C92146">
          <w:rPr>
            <w:rFonts w:asciiTheme="minorHAnsi" w:eastAsiaTheme="minorEastAsia" w:hAnsiTheme="minorHAnsi" w:cstheme="minorBidi"/>
            <w:noProof/>
            <w:sz w:val="22"/>
            <w:szCs w:val="22"/>
          </w:rPr>
          <w:tab/>
        </w:r>
        <w:r w:rsidDel="00C92146">
          <w:rPr>
            <w:noProof/>
          </w:rPr>
          <w:delText>Configuration Verification Test:</w:delText>
        </w:r>
        <w:r w:rsidDel="00C92146">
          <w:rPr>
            <w:noProof/>
          </w:rPr>
          <w:tab/>
          <w:delText>59</w:delText>
        </w:r>
      </w:del>
    </w:p>
    <w:p w14:paraId="4629FDE0" w14:textId="77777777" w:rsidR="00D57672" w:rsidDel="00C92146" w:rsidRDefault="00D57672">
      <w:pPr>
        <w:pStyle w:val="BodyText"/>
        <w:rPr>
          <w:del w:id="496" w:author="Perrine, Martin L. (GSFC-5670)" w:date="2016-09-02T15:17:00Z"/>
          <w:rFonts w:asciiTheme="minorHAnsi" w:eastAsiaTheme="minorEastAsia" w:hAnsiTheme="minorHAnsi" w:cstheme="minorBidi"/>
          <w:noProof/>
          <w:sz w:val="22"/>
          <w:szCs w:val="22"/>
        </w:rPr>
        <w:pPrChange w:id="497" w:author="Perrine, Martin L. (GSFC-5670)" w:date="2016-08-30T14:52:00Z">
          <w:pPr>
            <w:pStyle w:val="TOC3"/>
          </w:pPr>
        </w:pPrChange>
      </w:pPr>
      <w:del w:id="498" w:author="Perrine, Martin L. (GSFC-5670)" w:date="2016-09-02T15:17:00Z">
        <w:r w:rsidDel="00C92146">
          <w:rPr>
            <w:noProof/>
          </w:rPr>
          <w:delText>6.2.3</w:delText>
        </w:r>
        <w:r w:rsidDel="00C92146">
          <w:rPr>
            <w:rFonts w:asciiTheme="minorHAnsi" w:eastAsiaTheme="minorEastAsia" w:hAnsiTheme="minorHAnsi" w:cstheme="minorBidi"/>
            <w:noProof/>
            <w:sz w:val="22"/>
            <w:szCs w:val="22"/>
          </w:rPr>
          <w:tab/>
        </w:r>
        <w:r w:rsidDel="00C92146">
          <w:rPr>
            <w:noProof/>
          </w:rPr>
          <w:delText>System Failure Test</w:delText>
        </w:r>
        <w:r w:rsidDel="00C92146">
          <w:rPr>
            <w:noProof/>
          </w:rPr>
          <w:tab/>
          <w:delText>61</w:delText>
        </w:r>
      </w:del>
    </w:p>
    <w:p w14:paraId="53FD6273" w14:textId="77777777" w:rsidR="00D57672" w:rsidDel="00C92146" w:rsidRDefault="00D57672">
      <w:pPr>
        <w:pStyle w:val="BodyText"/>
        <w:rPr>
          <w:del w:id="499" w:author="Perrine, Martin L. (GSFC-5670)" w:date="2016-09-02T15:17:00Z"/>
          <w:rFonts w:asciiTheme="minorHAnsi" w:eastAsiaTheme="minorEastAsia" w:hAnsiTheme="minorHAnsi" w:cstheme="minorBidi"/>
          <w:noProof/>
          <w:sz w:val="22"/>
          <w:szCs w:val="22"/>
        </w:rPr>
        <w:pPrChange w:id="500" w:author="Perrine, Martin L. (GSFC-5670)" w:date="2016-08-30T14:52:00Z">
          <w:pPr>
            <w:pStyle w:val="TOC3"/>
          </w:pPr>
        </w:pPrChange>
      </w:pPr>
      <w:del w:id="501" w:author="Perrine, Martin L. (GSFC-5670)" w:date="2016-09-02T15:17:00Z">
        <w:r w:rsidDel="00C92146">
          <w:rPr>
            <w:noProof/>
          </w:rPr>
          <w:delText>6.2.4</w:delText>
        </w:r>
        <w:r w:rsidDel="00C92146">
          <w:rPr>
            <w:rFonts w:asciiTheme="minorHAnsi" w:eastAsiaTheme="minorEastAsia" w:hAnsiTheme="minorHAnsi" w:cstheme="minorBidi"/>
            <w:noProof/>
            <w:sz w:val="22"/>
            <w:szCs w:val="22"/>
          </w:rPr>
          <w:tab/>
        </w:r>
        <w:r w:rsidDel="00C92146">
          <w:rPr>
            <w:noProof/>
          </w:rPr>
          <w:delText>Pre-Ops Verifications:</w:delText>
        </w:r>
        <w:r w:rsidDel="00C92146">
          <w:rPr>
            <w:noProof/>
          </w:rPr>
          <w:tab/>
          <w:delText>62</w:delText>
        </w:r>
      </w:del>
    </w:p>
    <w:p w14:paraId="3AB6BB15" w14:textId="77777777" w:rsidR="00D57672" w:rsidDel="00C92146" w:rsidRDefault="00D57672">
      <w:pPr>
        <w:pStyle w:val="BodyText"/>
        <w:rPr>
          <w:del w:id="502" w:author="Perrine, Martin L. (GSFC-5670)" w:date="2016-09-02T15:17:00Z"/>
          <w:rFonts w:asciiTheme="minorHAnsi" w:eastAsiaTheme="minorEastAsia" w:hAnsiTheme="minorHAnsi" w:cstheme="minorBidi"/>
          <w:sz w:val="22"/>
          <w:szCs w:val="22"/>
        </w:rPr>
        <w:pPrChange w:id="503" w:author="Perrine, Martin L. (GSFC-5670)" w:date="2016-08-30T14:52:00Z">
          <w:pPr>
            <w:pStyle w:val="TOC1"/>
            <w:tabs>
              <w:tab w:val="left" w:pos="1660"/>
            </w:tabs>
          </w:pPr>
        </w:pPrChange>
      </w:pPr>
      <w:del w:id="504" w:author="Perrine, Martin L. (GSFC-5670)" w:date="2016-09-02T15:17:00Z">
        <w:r w:rsidRPr="008A0042" w:rsidDel="00C92146">
          <w:rPr>
            <w:rFonts w:ascii="Arial" w:hAnsi="Arial" w:cs="Arial"/>
            <w:noProof/>
          </w:rPr>
          <w:delText>APPENDIX A</w:delText>
        </w:r>
        <w:r w:rsidDel="00C92146">
          <w:rPr>
            <w:rFonts w:asciiTheme="minorHAnsi" w:eastAsiaTheme="minorEastAsia" w:hAnsiTheme="minorHAnsi" w:cstheme="minorBidi"/>
            <w:bCs/>
            <w:caps/>
            <w:noProof/>
            <w:sz w:val="22"/>
            <w:szCs w:val="22"/>
          </w:rPr>
          <w:tab/>
        </w:r>
        <w:r w:rsidDel="00C92146">
          <w:rPr>
            <w:noProof/>
          </w:rPr>
          <w:delText>Requirements and Verification Matrix</w:delText>
        </w:r>
        <w:r w:rsidDel="00C92146">
          <w:rPr>
            <w:noProof/>
          </w:rPr>
          <w:tab/>
          <w:delText>64</w:delText>
        </w:r>
      </w:del>
    </w:p>
    <w:p w14:paraId="0F33DE49" w14:textId="77777777" w:rsidR="00D57672" w:rsidDel="00C92146" w:rsidRDefault="00D57672">
      <w:pPr>
        <w:pStyle w:val="BodyText"/>
        <w:rPr>
          <w:del w:id="505" w:author="Perrine, Martin L. (GSFC-5670)" w:date="2016-09-02T15:17:00Z"/>
          <w:rFonts w:asciiTheme="minorHAnsi" w:eastAsiaTheme="minorEastAsia" w:hAnsiTheme="minorHAnsi" w:cstheme="minorBidi"/>
          <w:sz w:val="22"/>
          <w:szCs w:val="22"/>
        </w:rPr>
        <w:pPrChange w:id="506" w:author="Perrine, Martin L. (GSFC-5670)" w:date="2016-08-30T14:52:00Z">
          <w:pPr>
            <w:pStyle w:val="TOC1"/>
            <w:tabs>
              <w:tab w:val="left" w:pos="1660"/>
            </w:tabs>
          </w:pPr>
        </w:pPrChange>
      </w:pPr>
      <w:del w:id="507" w:author="Perrine, Martin L. (GSFC-5670)" w:date="2016-09-02T15:17:00Z">
        <w:r w:rsidRPr="008A0042" w:rsidDel="00C92146">
          <w:rPr>
            <w:rFonts w:ascii="Arial" w:hAnsi="Arial" w:cs="Arial"/>
            <w:noProof/>
          </w:rPr>
          <w:delText>APPENDIX B</w:delText>
        </w:r>
        <w:r w:rsidDel="00C92146">
          <w:rPr>
            <w:rFonts w:asciiTheme="minorHAnsi" w:eastAsiaTheme="minorEastAsia" w:hAnsiTheme="minorHAnsi" w:cstheme="minorBidi"/>
            <w:bCs/>
            <w:caps/>
            <w:noProof/>
            <w:sz w:val="22"/>
            <w:szCs w:val="22"/>
          </w:rPr>
          <w:tab/>
        </w:r>
        <w:r w:rsidDel="00C92146">
          <w:rPr>
            <w:noProof/>
          </w:rPr>
          <w:delText>ACRONYMS AND ABBREVIATIONS</w:delText>
        </w:r>
        <w:r w:rsidDel="00C92146">
          <w:rPr>
            <w:noProof/>
          </w:rPr>
          <w:tab/>
          <w:delText>67</w:delText>
        </w:r>
      </w:del>
    </w:p>
    <w:p w14:paraId="53E35F33" w14:textId="77777777" w:rsidR="00D57672" w:rsidDel="00C92146" w:rsidRDefault="00D57672">
      <w:pPr>
        <w:pStyle w:val="BodyText"/>
        <w:rPr>
          <w:del w:id="508" w:author="Perrine, Martin L. (GSFC-5670)" w:date="2016-09-02T15:17:00Z"/>
          <w:rFonts w:asciiTheme="minorHAnsi" w:eastAsiaTheme="minorEastAsia" w:hAnsiTheme="minorHAnsi" w:cstheme="minorBidi"/>
          <w:noProof/>
          <w:sz w:val="22"/>
          <w:szCs w:val="22"/>
        </w:rPr>
        <w:pPrChange w:id="509" w:author="Perrine, Martin L. (GSFC-5670)" w:date="2016-08-30T14:52:00Z">
          <w:pPr>
            <w:pStyle w:val="TOC2"/>
          </w:pPr>
        </w:pPrChange>
      </w:pPr>
      <w:del w:id="510" w:author="Perrine, Martin L. (GSFC-5670)" w:date="2016-09-02T15:17:00Z">
        <w:r w:rsidRPr="008A0042" w:rsidDel="00C92146">
          <w:rPr>
            <w:rFonts w:ascii="Arial" w:hAnsi="Arial" w:cs="Arial"/>
            <w:noProof/>
          </w:rPr>
          <w:delText>B.1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delText>67</w:delText>
        </w:r>
      </w:del>
    </w:p>
    <w:p w14:paraId="54C808B5" w14:textId="77777777" w:rsidR="00D57672" w:rsidDel="00C92146" w:rsidRDefault="00D57672">
      <w:pPr>
        <w:pStyle w:val="BodyText"/>
        <w:rPr>
          <w:del w:id="511" w:author="Perrine, Martin L. (GSFC-5670)" w:date="2016-09-02T15:17:00Z"/>
          <w:rFonts w:asciiTheme="minorHAnsi" w:eastAsiaTheme="minorEastAsia" w:hAnsiTheme="minorHAnsi" w:cstheme="minorBidi"/>
          <w:noProof/>
          <w:sz w:val="22"/>
          <w:szCs w:val="22"/>
        </w:rPr>
        <w:pPrChange w:id="512" w:author="Perrine, Martin L. (GSFC-5670)" w:date="2016-08-30T14:52:00Z">
          <w:pPr>
            <w:pStyle w:val="TOC2"/>
          </w:pPr>
        </w:pPrChange>
      </w:pPr>
      <w:del w:id="513" w:author="Perrine, Martin L. (GSFC-5670)" w:date="2016-09-02T15:17:00Z">
        <w:r w:rsidRPr="008A0042" w:rsidDel="00C92146">
          <w:rPr>
            <w:rFonts w:ascii="Arial" w:hAnsi="Arial" w:cs="Arial"/>
            <w:noProof/>
          </w:rPr>
          <w:delText>B.2</w:delText>
        </w:r>
        <w:r w:rsidDel="00C92146">
          <w:rPr>
            <w:rFonts w:asciiTheme="minorHAnsi" w:eastAsiaTheme="minorEastAsia" w:hAnsiTheme="minorHAnsi" w:cstheme="minorBidi"/>
            <w:iCs/>
            <w:noProof/>
            <w:sz w:val="22"/>
            <w:szCs w:val="22"/>
          </w:rPr>
          <w:tab/>
        </w:r>
        <w:r w:rsidDel="00C92146">
          <w:rPr>
            <w:noProof/>
          </w:rPr>
          <w:delText>List of Acronyms and Abbreviations</w:delText>
        </w:r>
        <w:r w:rsidDel="00C92146">
          <w:rPr>
            <w:noProof/>
          </w:rPr>
          <w:tab/>
          <w:delText>67</w:delText>
        </w:r>
      </w:del>
    </w:p>
    <w:p w14:paraId="1902F826" w14:textId="77777777" w:rsidR="00D57672" w:rsidDel="00C92146" w:rsidRDefault="00D57672">
      <w:pPr>
        <w:pStyle w:val="BodyText"/>
        <w:rPr>
          <w:del w:id="514" w:author="Perrine, Martin L. (GSFC-5670)" w:date="2016-09-02T15:17:00Z"/>
          <w:rFonts w:asciiTheme="minorHAnsi" w:eastAsiaTheme="minorEastAsia" w:hAnsiTheme="minorHAnsi" w:cstheme="minorBidi"/>
          <w:sz w:val="22"/>
          <w:szCs w:val="22"/>
        </w:rPr>
        <w:pPrChange w:id="515" w:author="Perrine, Martin L. (GSFC-5670)" w:date="2016-08-30T14:52:00Z">
          <w:pPr>
            <w:pStyle w:val="TOC1"/>
            <w:tabs>
              <w:tab w:val="left" w:pos="1674"/>
            </w:tabs>
          </w:pPr>
        </w:pPrChange>
      </w:pPr>
      <w:del w:id="516" w:author="Perrine, Martin L. (GSFC-5670)" w:date="2016-09-02T15:17:00Z">
        <w:r w:rsidRPr="008A0042" w:rsidDel="00C92146">
          <w:rPr>
            <w:rFonts w:ascii="Arial" w:hAnsi="Arial" w:cs="Arial"/>
            <w:noProof/>
          </w:rPr>
          <w:delText>APPENDIX C</w:delText>
        </w:r>
        <w:r w:rsidDel="00C92146">
          <w:rPr>
            <w:rFonts w:asciiTheme="minorHAnsi" w:eastAsiaTheme="minorEastAsia" w:hAnsiTheme="minorHAnsi" w:cstheme="minorBidi"/>
            <w:bCs/>
            <w:caps/>
            <w:noProof/>
            <w:sz w:val="22"/>
            <w:szCs w:val="22"/>
          </w:rPr>
          <w:tab/>
        </w:r>
        <w:r w:rsidDel="00C92146">
          <w:rPr>
            <w:noProof/>
          </w:rPr>
          <w:delText>DEFINITIONS</w:delText>
        </w:r>
        <w:r w:rsidDel="00C92146">
          <w:rPr>
            <w:noProof/>
          </w:rPr>
          <w:tab/>
          <w:delText>71</w:delText>
        </w:r>
      </w:del>
    </w:p>
    <w:p w14:paraId="21F68EF7" w14:textId="77777777" w:rsidR="00D57672" w:rsidDel="00C92146" w:rsidRDefault="00D57672">
      <w:pPr>
        <w:pStyle w:val="BodyText"/>
        <w:rPr>
          <w:del w:id="517" w:author="Perrine, Martin L. (GSFC-5670)" w:date="2016-09-02T15:17:00Z"/>
          <w:rFonts w:asciiTheme="minorHAnsi" w:eastAsiaTheme="minorEastAsia" w:hAnsiTheme="minorHAnsi" w:cstheme="minorBidi"/>
          <w:noProof/>
          <w:sz w:val="22"/>
          <w:szCs w:val="22"/>
        </w:rPr>
        <w:pPrChange w:id="518" w:author="Perrine, Martin L. (GSFC-5670)" w:date="2016-08-30T14:52:00Z">
          <w:pPr>
            <w:pStyle w:val="TOC2"/>
          </w:pPr>
        </w:pPrChange>
      </w:pPr>
      <w:del w:id="519" w:author="Perrine, Martin L. (GSFC-5670)" w:date="2016-09-02T15:17:00Z">
        <w:r w:rsidRPr="008A0042" w:rsidDel="00C92146">
          <w:rPr>
            <w:rFonts w:ascii="Arial" w:hAnsi="Arial" w:cs="Arial"/>
            <w:noProof/>
          </w:rPr>
          <w:delText>C.1</w:delText>
        </w:r>
        <w:r w:rsidDel="00C92146">
          <w:rPr>
            <w:rFonts w:asciiTheme="minorHAnsi" w:eastAsiaTheme="minorEastAsia" w:hAnsiTheme="minorHAnsi" w:cstheme="minorBidi"/>
            <w:iCs/>
            <w:noProof/>
            <w:sz w:val="22"/>
            <w:szCs w:val="22"/>
          </w:rPr>
          <w:tab/>
        </w:r>
        <w:r w:rsidDel="00C92146">
          <w:rPr>
            <w:noProof/>
          </w:rPr>
          <w:delText>Scope</w:delText>
        </w:r>
        <w:r w:rsidDel="00C92146">
          <w:rPr>
            <w:noProof/>
          </w:rPr>
          <w:tab/>
          <w:delText>71</w:delText>
        </w:r>
      </w:del>
    </w:p>
    <w:p w14:paraId="0AD76650" w14:textId="77777777" w:rsidR="00D57672" w:rsidDel="00C92146" w:rsidRDefault="00D57672">
      <w:pPr>
        <w:pStyle w:val="BodyText"/>
        <w:rPr>
          <w:del w:id="520" w:author="Perrine, Martin L. (GSFC-5670)" w:date="2016-09-02T15:17:00Z"/>
          <w:rFonts w:asciiTheme="minorHAnsi" w:eastAsiaTheme="minorEastAsia" w:hAnsiTheme="minorHAnsi" w:cstheme="minorBidi"/>
          <w:noProof/>
          <w:sz w:val="22"/>
          <w:szCs w:val="22"/>
        </w:rPr>
        <w:pPrChange w:id="521" w:author="Perrine, Martin L. (GSFC-5670)" w:date="2016-08-30T14:52:00Z">
          <w:pPr>
            <w:pStyle w:val="TOC2"/>
          </w:pPr>
        </w:pPrChange>
      </w:pPr>
      <w:del w:id="522" w:author="Perrine, Martin L. (GSFC-5670)" w:date="2016-09-02T15:17:00Z">
        <w:r w:rsidRPr="008A0042" w:rsidDel="00C92146">
          <w:rPr>
            <w:rFonts w:ascii="Arial" w:hAnsi="Arial" w:cs="Arial"/>
            <w:noProof/>
          </w:rPr>
          <w:delText>C.2</w:delText>
        </w:r>
        <w:r w:rsidDel="00C92146">
          <w:rPr>
            <w:rFonts w:asciiTheme="minorHAnsi" w:eastAsiaTheme="minorEastAsia" w:hAnsiTheme="minorHAnsi" w:cstheme="minorBidi"/>
            <w:iCs/>
            <w:noProof/>
            <w:sz w:val="22"/>
            <w:szCs w:val="22"/>
          </w:rPr>
          <w:tab/>
        </w:r>
        <w:r w:rsidDel="00C92146">
          <w:rPr>
            <w:noProof/>
          </w:rPr>
          <w:delText>List of Definitions</w:delText>
        </w:r>
        <w:r w:rsidDel="00C92146">
          <w:rPr>
            <w:noProof/>
          </w:rPr>
          <w:tab/>
          <w:delText>71</w:delText>
        </w:r>
      </w:del>
    </w:p>
    <w:p w14:paraId="614711D4" w14:textId="2B727AAB" w:rsidR="002D2741" w:rsidRPr="00C82F74" w:rsidRDefault="00561D20">
      <w:pPr>
        <w:pStyle w:val="BodyText"/>
      </w:pPr>
      <w:r>
        <w:rPr>
          <w:noProof/>
        </w:rPr>
        <w:fldChar w:fldCharType="end"/>
      </w:r>
      <w:r w:rsidR="00870140" w:rsidRPr="00C82F74">
        <w:t>TABLE</w:t>
      </w:r>
      <w:r w:rsidR="004E70C6" w:rsidRPr="00C82F74">
        <w:t xml:space="preserve"> OF FIGURES</w:t>
      </w:r>
    </w:p>
    <w:p w14:paraId="70862585" w14:textId="77777777" w:rsidR="00E874FD" w:rsidRDefault="00B548F8">
      <w:pPr>
        <w:pStyle w:val="TableofFigures"/>
        <w:rPr>
          <w:ins w:id="523" w:author="Muhammad, Alimayo (GSFC-5660)" w:date="2016-08-29T12:09:00Z"/>
          <w:rFonts w:asciiTheme="minorHAnsi" w:eastAsiaTheme="minorEastAsia" w:hAnsiTheme="minorHAnsi" w:cstheme="minorBidi"/>
          <w:sz w:val="22"/>
          <w:szCs w:val="22"/>
        </w:rPr>
      </w:pPr>
      <w:r>
        <w:rPr>
          <w:b/>
          <w:caps/>
        </w:rPr>
        <w:lastRenderedPageBreak/>
        <w:fldChar w:fldCharType="begin"/>
      </w:r>
      <w:r>
        <w:rPr>
          <w:b/>
          <w:caps/>
        </w:rPr>
        <w:instrText xml:space="preserve"> TOC \h \z \c "Figure" </w:instrText>
      </w:r>
      <w:r>
        <w:rPr>
          <w:b/>
          <w:caps/>
        </w:rPr>
        <w:fldChar w:fldCharType="separate"/>
      </w:r>
      <w:ins w:id="524" w:author="Muhammad, Alimayo (GSFC-5660)" w:date="2016-08-29T12:09:00Z">
        <w:r w:rsidR="00E874FD" w:rsidRPr="00DE702E">
          <w:rPr>
            <w:rStyle w:val="Hyperlink"/>
          </w:rPr>
          <w:fldChar w:fldCharType="begin"/>
        </w:r>
        <w:r w:rsidR="00E874FD" w:rsidRPr="00DE702E">
          <w:rPr>
            <w:rStyle w:val="Hyperlink"/>
          </w:rPr>
          <w:instrText xml:space="preserve"> </w:instrText>
        </w:r>
        <w:r w:rsidR="00E874FD">
          <w:instrText>HYPERLINK \l "_Toc460235911"</w:instrText>
        </w:r>
        <w:r w:rsidR="00E874FD" w:rsidRPr="00DE702E">
          <w:rPr>
            <w:rStyle w:val="Hyperlink"/>
          </w:rPr>
          <w:instrText xml:space="preserve"> </w:instrText>
        </w:r>
        <w:r w:rsidR="00E874FD" w:rsidRPr="00DE702E">
          <w:rPr>
            <w:rStyle w:val="Hyperlink"/>
          </w:rPr>
          <w:fldChar w:fldCharType="separate"/>
        </w:r>
        <w:r w:rsidR="00E874FD" w:rsidRPr="00DE702E">
          <w:rPr>
            <w:rStyle w:val="Hyperlink"/>
          </w:rPr>
          <w:t>Figure 6</w:t>
        </w:r>
        <w:r w:rsidR="00E874FD" w:rsidRPr="00DE702E">
          <w:rPr>
            <w:rStyle w:val="Hyperlink"/>
          </w:rPr>
          <w:noBreakHyphen/>
          <w:t>1 ENG fop log showing automated delivery of .tlm and .qac files to simulated MOC.</w:t>
        </w:r>
        <w:r w:rsidR="00E874FD">
          <w:rPr>
            <w:webHidden/>
          </w:rPr>
          <w:tab/>
        </w:r>
        <w:r w:rsidR="00E874FD">
          <w:rPr>
            <w:webHidden/>
          </w:rPr>
          <w:fldChar w:fldCharType="begin"/>
        </w:r>
        <w:r w:rsidR="00E874FD">
          <w:rPr>
            <w:webHidden/>
          </w:rPr>
          <w:instrText xml:space="preserve"> PAGEREF _Toc460235911 \h </w:instrText>
        </w:r>
      </w:ins>
      <w:r w:rsidR="00E874FD">
        <w:rPr>
          <w:webHidden/>
        </w:rPr>
      </w:r>
      <w:r w:rsidR="00E874FD">
        <w:rPr>
          <w:webHidden/>
        </w:rPr>
        <w:fldChar w:fldCharType="separate"/>
      </w:r>
      <w:ins w:id="525" w:author="Perrine, Martin L. (GSFC-5670)" w:date="2016-08-31T11:10:00Z">
        <w:r w:rsidR="00EF27DF">
          <w:rPr>
            <w:webHidden/>
          </w:rPr>
          <w:t>5</w:t>
        </w:r>
      </w:ins>
      <w:ins w:id="526" w:author="Muhammad, Alimayo (GSFC-5660)" w:date="2016-08-29T12:09:00Z">
        <w:r w:rsidR="00E874FD">
          <w:rPr>
            <w:webHidden/>
          </w:rPr>
          <w:fldChar w:fldCharType="end"/>
        </w:r>
        <w:r w:rsidR="00E874FD" w:rsidRPr="00DE702E">
          <w:rPr>
            <w:rStyle w:val="Hyperlink"/>
          </w:rPr>
          <w:fldChar w:fldCharType="end"/>
        </w:r>
      </w:ins>
    </w:p>
    <w:p w14:paraId="655A5926" w14:textId="77777777" w:rsidR="00E874FD" w:rsidRDefault="00E874FD">
      <w:pPr>
        <w:pStyle w:val="TableofFigures"/>
        <w:rPr>
          <w:ins w:id="527" w:author="Muhammad, Alimayo (GSFC-5660)" w:date="2016-08-29T12:09:00Z"/>
          <w:rFonts w:asciiTheme="minorHAnsi" w:eastAsiaTheme="minorEastAsia" w:hAnsiTheme="minorHAnsi" w:cstheme="minorBidi"/>
          <w:sz w:val="22"/>
          <w:szCs w:val="22"/>
        </w:rPr>
      </w:pPr>
      <w:ins w:id="528" w:author="Muhammad, Alimayo (GSFC-5660)" w:date="2016-08-29T12:09:00Z">
        <w:r w:rsidRPr="00DE702E">
          <w:rPr>
            <w:rStyle w:val="Hyperlink"/>
          </w:rPr>
          <w:fldChar w:fldCharType="begin"/>
        </w:r>
        <w:r w:rsidRPr="00DE702E">
          <w:rPr>
            <w:rStyle w:val="Hyperlink"/>
          </w:rPr>
          <w:instrText xml:space="preserve"> </w:instrText>
        </w:r>
        <w:r>
          <w:instrText>HYPERLINK \l "_Toc460235912"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 Linux window showing a test file called sample.txt created on the secure side of Unit2 primary irip5</w:t>
        </w:r>
        <w:r>
          <w:rPr>
            <w:webHidden/>
          </w:rPr>
          <w:tab/>
        </w:r>
        <w:r>
          <w:rPr>
            <w:webHidden/>
          </w:rPr>
          <w:fldChar w:fldCharType="begin"/>
        </w:r>
        <w:r>
          <w:rPr>
            <w:webHidden/>
          </w:rPr>
          <w:instrText xml:space="preserve"> PAGEREF _Toc460235912 \h </w:instrText>
        </w:r>
      </w:ins>
      <w:r>
        <w:rPr>
          <w:webHidden/>
        </w:rPr>
      </w:r>
      <w:r>
        <w:rPr>
          <w:webHidden/>
        </w:rPr>
        <w:fldChar w:fldCharType="separate"/>
      </w:r>
      <w:ins w:id="529" w:author="Perrine, Martin L. (GSFC-5670)" w:date="2016-08-31T11:10:00Z">
        <w:r w:rsidR="00EF27DF">
          <w:rPr>
            <w:webHidden/>
          </w:rPr>
          <w:t>7</w:t>
        </w:r>
      </w:ins>
      <w:ins w:id="530" w:author="Muhammad, Alimayo (GSFC-5660)" w:date="2016-08-29T12:09:00Z">
        <w:r>
          <w:rPr>
            <w:webHidden/>
          </w:rPr>
          <w:fldChar w:fldCharType="end"/>
        </w:r>
        <w:r w:rsidRPr="00DE702E">
          <w:rPr>
            <w:rStyle w:val="Hyperlink"/>
          </w:rPr>
          <w:fldChar w:fldCharType="end"/>
        </w:r>
      </w:ins>
    </w:p>
    <w:p w14:paraId="561AEE21" w14:textId="77777777" w:rsidR="00E874FD" w:rsidRDefault="00E874FD">
      <w:pPr>
        <w:pStyle w:val="TableofFigures"/>
        <w:rPr>
          <w:ins w:id="531" w:author="Muhammad, Alimayo (GSFC-5660)" w:date="2016-08-29T12:09:00Z"/>
          <w:rFonts w:asciiTheme="minorHAnsi" w:eastAsiaTheme="minorEastAsia" w:hAnsiTheme="minorHAnsi" w:cstheme="minorBidi"/>
          <w:sz w:val="22"/>
          <w:szCs w:val="22"/>
        </w:rPr>
      </w:pPr>
      <w:ins w:id="532" w:author="Muhammad, Alimayo (GSFC-5660)" w:date="2016-08-29T12:09:00Z">
        <w:r w:rsidRPr="00DE702E">
          <w:rPr>
            <w:rStyle w:val="Hyperlink"/>
          </w:rPr>
          <w:fldChar w:fldCharType="begin"/>
        </w:r>
        <w:r w:rsidRPr="00DE702E">
          <w:rPr>
            <w:rStyle w:val="Hyperlink"/>
          </w:rPr>
          <w:instrText xml:space="preserve"> </w:instrText>
        </w:r>
        <w:r>
          <w:instrText>HYPERLINK \l "_Toc460235913"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 Linux window showing a test file created on the secure side of Unit2 primary irip5 does not exist on the open side at first but than is automatically created.</w:t>
        </w:r>
        <w:r>
          <w:rPr>
            <w:webHidden/>
          </w:rPr>
          <w:tab/>
        </w:r>
        <w:r>
          <w:rPr>
            <w:webHidden/>
          </w:rPr>
          <w:fldChar w:fldCharType="begin"/>
        </w:r>
        <w:r>
          <w:rPr>
            <w:webHidden/>
          </w:rPr>
          <w:instrText xml:space="preserve"> PAGEREF _Toc460235913 \h </w:instrText>
        </w:r>
      </w:ins>
      <w:r>
        <w:rPr>
          <w:webHidden/>
        </w:rPr>
      </w:r>
      <w:r>
        <w:rPr>
          <w:webHidden/>
        </w:rPr>
        <w:fldChar w:fldCharType="separate"/>
      </w:r>
      <w:ins w:id="533" w:author="Perrine, Martin L. (GSFC-5670)" w:date="2016-08-31T11:10:00Z">
        <w:r w:rsidR="00EF27DF">
          <w:rPr>
            <w:webHidden/>
          </w:rPr>
          <w:t>7</w:t>
        </w:r>
      </w:ins>
      <w:ins w:id="534" w:author="Muhammad, Alimayo (GSFC-5660)" w:date="2016-08-29T12:09:00Z">
        <w:r>
          <w:rPr>
            <w:webHidden/>
          </w:rPr>
          <w:fldChar w:fldCharType="end"/>
        </w:r>
        <w:r w:rsidRPr="00DE702E">
          <w:rPr>
            <w:rStyle w:val="Hyperlink"/>
          </w:rPr>
          <w:fldChar w:fldCharType="end"/>
        </w:r>
      </w:ins>
    </w:p>
    <w:p w14:paraId="622E5455" w14:textId="77777777" w:rsidR="00E874FD" w:rsidRDefault="00E874FD">
      <w:pPr>
        <w:pStyle w:val="TableofFigures"/>
        <w:rPr>
          <w:ins w:id="535" w:author="Muhammad, Alimayo (GSFC-5660)" w:date="2016-08-29T12:09:00Z"/>
          <w:rFonts w:asciiTheme="minorHAnsi" w:eastAsiaTheme="minorEastAsia" w:hAnsiTheme="minorHAnsi" w:cstheme="minorBidi"/>
          <w:sz w:val="22"/>
          <w:szCs w:val="22"/>
        </w:rPr>
      </w:pPr>
      <w:ins w:id="536" w:author="Muhammad, Alimayo (GSFC-5660)" w:date="2016-08-29T12:09:00Z">
        <w:r w:rsidRPr="00DE702E">
          <w:rPr>
            <w:rStyle w:val="Hyperlink"/>
          </w:rPr>
          <w:fldChar w:fldCharType="begin"/>
        </w:r>
        <w:r w:rsidRPr="00DE702E">
          <w:rPr>
            <w:rStyle w:val="Hyperlink"/>
          </w:rPr>
          <w:instrText xml:space="preserve"> </w:instrText>
        </w:r>
        <w:r>
          <w:instrText>HYPERLINK \l "_Toc460235914"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 Linux window showing a test file called sample.txt deleted from the secure side of Unit2 primary irip5</w:t>
        </w:r>
        <w:r>
          <w:rPr>
            <w:webHidden/>
          </w:rPr>
          <w:tab/>
        </w:r>
        <w:r>
          <w:rPr>
            <w:webHidden/>
          </w:rPr>
          <w:fldChar w:fldCharType="begin"/>
        </w:r>
        <w:r>
          <w:rPr>
            <w:webHidden/>
          </w:rPr>
          <w:instrText xml:space="preserve"> PAGEREF _Toc460235914 \h </w:instrText>
        </w:r>
      </w:ins>
      <w:r>
        <w:rPr>
          <w:webHidden/>
        </w:rPr>
      </w:r>
      <w:r>
        <w:rPr>
          <w:webHidden/>
        </w:rPr>
        <w:fldChar w:fldCharType="separate"/>
      </w:r>
      <w:ins w:id="537" w:author="Perrine, Martin L. (GSFC-5670)" w:date="2016-08-31T11:10:00Z">
        <w:r w:rsidR="00EF27DF">
          <w:rPr>
            <w:webHidden/>
          </w:rPr>
          <w:t>8</w:t>
        </w:r>
      </w:ins>
      <w:ins w:id="538" w:author="Muhammad, Alimayo (GSFC-5660)" w:date="2016-08-29T12:09:00Z">
        <w:del w:id="539" w:author="Perrine, Martin L. (GSFC-5670)" w:date="2016-08-31T11:09:00Z">
          <w:r w:rsidDel="00EF27DF">
            <w:rPr>
              <w:webHidden/>
            </w:rPr>
            <w:delText>7</w:delText>
          </w:r>
        </w:del>
        <w:r>
          <w:rPr>
            <w:webHidden/>
          </w:rPr>
          <w:fldChar w:fldCharType="end"/>
        </w:r>
        <w:r w:rsidRPr="00DE702E">
          <w:rPr>
            <w:rStyle w:val="Hyperlink"/>
          </w:rPr>
          <w:fldChar w:fldCharType="end"/>
        </w:r>
      </w:ins>
    </w:p>
    <w:p w14:paraId="266633BF" w14:textId="77777777" w:rsidR="00E874FD" w:rsidRDefault="00E874FD">
      <w:pPr>
        <w:pStyle w:val="TableofFigures"/>
        <w:rPr>
          <w:ins w:id="540" w:author="Muhammad, Alimayo (GSFC-5660)" w:date="2016-08-29T12:09:00Z"/>
          <w:rFonts w:asciiTheme="minorHAnsi" w:eastAsiaTheme="minorEastAsia" w:hAnsiTheme="minorHAnsi" w:cstheme="minorBidi"/>
          <w:sz w:val="22"/>
          <w:szCs w:val="22"/>
        </w:rPr>
      </w:pPr>
      <w:ins w:id="541" w:author="Muhammad, Alimayo (GSFC-5660)" w:date="2016-08-29T12:09:00Z">
        <w:r w:rsidRPr="00DE702E">
          <w:rPr>
            <w:rStyle w:val="Hyperlink"/>
          </w:rPr>
          <w:fldChar w:fldCharType="begin"/>
        </w:r>
        <w:r w:rsidRPr="00DE702E">
          <w:rPr>
            <w:rStyle w:val="Hyperlink"/>
          </w:rPr>
          <w:instrText xml:space="preserve"> </w:instrText>
        </w:r>
        <w:r>
          <w:instrText>HYPERLINK \l "_Toc460235915"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 Linux window showing a test file deleted on the secure side of Unit2 primary irip5 does exist on the open side at first but then is automatically deleted.</w:t>
        </w:r>
        <w:r>
          <w:rPr>
            <w:webHidden/>
          </w:rPr>
          <w:tab/>
        </w:r>
        <w:r>
          <w:rPr>
            <w:webHidden/>
          </w:rPr>
          <w:fldChar w:fldCharType="begin"/>
        </w:r>
        <w:r>
          <w:rPr>
            <w:webHidden/>
          </w:rPr>
          <w:instrText xml:space="preserve"> PAGEREF _Toc460235915 \h </w:instrText>
        </w:r>
      </w:ins>
      <w:r>
        <w:rPr>
          <w:webHidden/>
        </w:rPr>
      </w:r>
      <w:r>
        <w:rPr>
          <w:webHidden/>
        </w:rPr>
        <w:fldChar w:fldCharType="separate"/>
      </w:r>
      <w:ins w:id="542" w:author="Perrine, Martin L. (GSFC-5670)" w:date="2016-08-31T11:10:00Z">
        <w:r w:rsidR="00EF27DF">
          <w:rPr>
            <w:webHidden/>
          </w:rPr>
          <w:t>8</w:t>
        </w:r>
      </w:ins>
      <w:ins w:id="543" w:author="Muhammad, Alimayo (GSFC-5660)" w:date="2016-08-29T12:09:00Z">
        <w:r>
          <w:rPr>
            <w:webHidden/>
          </w:rPr>
          <w:fldChar w:fldCharType="end"/>
        </w:r>
        <w:r w:rsidRPr="00DE702E">
          <w:rPr>
            <w:rStyle w:val="Hyperlink"/>
          </w:rPr>
          <w:fldChar w:fldCharType="end"/>
        </w:r>
      </w:ins>
    </w:p>
    <w:p w14:paraId="39DBEB52" w14:textId="014C8416" w:rsidR="00E874FD" w:rsidRDefault="00E874FD">
      <w:pPr>
        <w:pStyle w:val="TableofFigures"/>
        <w:rPr>
          <w:ins w:id="544" w:author="Muhammad, Alimayo (GSFC-5660)" w:date="2016-08-29T12:09:00Z"/>
          <w:rFonts w:asciiTheme="minorHAnsi" w:eastAsiaTheme="minorEastAsia" w:hAnsiTheme="minorHAnsi" w:cstheme="minorBidi"/>
          <w:sz w:val="22"/>
          <w:szCs w:val="22"/>
        </w:rPr>
      </w:pPr>
      <w:ins w:id="545" w:author="Muhammad, Alimayo (GSFC-5660)" w:date="2016-08-29T12:09:00Z">
        <w:r w:rsidRPr="00DE702E">
          <w:rPr>
            <w:rStyle w:val="Hyperlink"/>
          </w:rPr>
          <w:fldChar w:fldCharType="begin"/>
        </w:r>
        <w:r w:rsidRPr="00DE702E">
          <w:rPr>
            <w:rStyle w:val="Hyperlink"/>
          </w:rPr>
          <w:instrText xml:space="preserve"> </w:instrText>
        </w:r>
        <w:r>
          <w:instrText>HYPERLINK \l "_Toc460235916"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 </w:t>
        </w:r>
        <w:del w:id="546" w:author="Perrine, Martin L. (GSFC-5670)" w:date="2016-09-13T14:29:00Z">
          <w:r w:rsidRPr="00DE702E" w:rsidDel="00055AC4">
            <w:rPr>
              <w:rStyle w:val="Hyperlink"/>
            </w:rPr>
            <w:delText>NENG</w:delText>
          </w:r>
        </w:del>
      </w:ins>
      <w:ins w:id="547" w:author="Perrine, Martin L. (GSFC-5670)" w:date="2016-09-13T14:29:00Z">
        <w:r w:rsidR="00055AC4">
          <w:rPr>
            <w:rStyle w:val="Hyperlink"/>
          </w:rPr>
          <w:t>DAPHNE</w:t>
        </w:r>
      </w:ins>
      <w:ins w:id="548" w:author="Muhammad, Alimayo (GSFC-5660)" w:date="2016-08-29T12:09:00Z">
        <w:r w:rsidRPr="00DE702E">
          <w:rPr>
            <w:rStyle w:val="Hyperlink"/>
          </w:rPr>
          <w:t xml:space="preserve"> excerpt showing status and statistics of total storage used for secure/open: 73% full (secure), 0% full (open) status and statistics for secure/open DUT Unit #1.</w:t>
        </w:r>
        <w:r>
          <w:rPr>
            <w:webHidden/>
          </w:rPr>
          <w:tab/>
        </w:r>
        <w:r>
          <w:rPr>
            <w:webHidden/>
          </w:rPr>
          <w:fldChar w:fldCharType="begin"/>
        </w:r>
        <w:r>
          <w:rPr>
            <w:webHidden/>
          </w:rPr>
          <w:instrText xml:space="preserve"> PAGEREF _Toc460235916 \h </w:instrText>
        </w:r>
      </w:ins>
      <w:r>
        <w:rPr>
          <w:webHidden/>
        </w:rPr>
      </w:r>
      <w:r>
        <w:rPr>
          <w:webHidden/>
        </w:rPr>
        <w:fldChar w:fldCharType="separate"/>
      </w:r>
      <w:ins w:id="549" w:author="Perrine, Martin L. (GSFC-5670)" w:date="2016-08-31T11:10:00Z">
        <w:r w:rsidR="00EF27DF">
          <w:rPr>
            <w:webHidden/>
          </w:rPr>
          <w:t>9</w:t>
        </w:r>
      </w:ins>
      <w:ins w:id="550" w:author="Muhammad, Alimayo (GSFC-5660)" w:date="2016-08-29T12:09:00Z">
        <w:r>
          <w:rPr>
            <w:webHidden/>
          </w:rPr>
          <w:fldChar w:fldCharType="end"/>
        </w:r>
        <w:r w:rsidRPr="00DE702E">
          <w:rPr>
            <w:rStyle w:val="Hyperlink"/>
          </w:rPr>
          <w:fldChar w:fldCharType="end"/>
        </w:r>
      </w:ins>
    </w:p>
    <w:p w14:paraId="44DF86D3" w14:textId="77777777" w:rsidR="00E874FD" w:rsidRDefault="00E874FD">
      <w:pPr>
        <w:pStyle w:val="TableofFigures"/>
        <w:rPr>
          <w:ins w:id="551" w:author="Muhammad, Alimayo (GSFC-5660)" w:date="2016-08-29T12:09:00Z"/>
          <w:rFonts w:asciiTheme="minorHAnsi" w:eastAsiaTheme="minorEastAsia" w:hAnsiTheme="minorHAnsi" w:cstheme="minorBidi"/>
          <w:sz w:val="22"/>
          <w:szCs w:val="22"/>
        </w:rPr>
      </w:pPr>
      <w:ins w:id="552" w:author="Muhammad, Alimayo (GSFC-5660)" w:date="2016-08-29T12:09:00Z">
        <w:r w:rsidRPr="00DE702E">
          <w:rPr>
            <w:rStyle w:val="Hyperlink"/>
          </w:rPr>
          <w:fldChar w:fldCharType="begin"/>
        </w:r>
        <w:r w:rsidRPr="00DE702E">
          <w:rPr>
            <w:rStyle w:val="Hyperlink"/>
          </w:rPr>
          <w:instrText xml:space="preserve"> </w:instrText>
        </w:r>
        <w:r>
          <w:instrText>HYPERLINK \l "_Toc460235917"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 Excerpt from syslog file showing DUT operational activity</w:t>
        </w:r>
        <w:r>
          <w:rPr>
            <w:webHidden/>
          </w:rPr>
          <w:tab/>
        </w:r>
        <w:r>
          <w:rPr>
            <w:webHidden/>
          </w:rPr>
          <w:fldChar w:fldCharType="begin"/>
        </w:r>
        <w:r>
          <w:rPr>
            <w:webHidden/>
          </w:rPr>
          <w:instrText xml:space="preserve"> PAGEREF _Toc460235917 \h </w:instrText>
        </w:r>
      </w:ins>
      <w:r>
        <w:rPr>
          <w:webHidden/>
        </w:rPr>
      </w:r>
      <w:r>
        <w:rPr>
          <w:webHidden/>
        </w:rPr>
        <w:fldChar w:fldCharType="separate"/>
      </w:r>
      <w:ins w:id="553" w:author="Perrine, Martin L. (GSFC-5670)" w:date="2016-08-31T11:10:00Z">
        <w:r w:rsidR="00EF27DF">
          <w:rPr>
            <w:webHidden/>
          </w:rPr>
          <w:t>11</w:t>
        </w:r>
      </w:ins>
      <w:ins w:id="554" w:author="Muhammad, Alimayo (GSFC-5660)" w:date="2016-08-29T12:09:00Z">
        <w:del w:id="555" w:author="Perrine, Martin L. (GSFC-5670)" w:date="2016-08-31T11:09:00Z">
          <w:r w:rsidDel="00EF27DF">
            <w:rPr>
              <w:webHidden/>
            </w:rPr>
            <w:delText>10</w:delText>
          </w:r>
        </w:del>
        <w:r>
          <w:rPr>
            <w:webHidden/>
          </w:rPr>
          <w:fldChar w:fldCharType="end"/>
        </w:r>
        <w:r w:rsidRPr="00DE702E">
          <w:rPr>
            <w:rStyle w:val="Hyperlink"/>
          </w:rPr>
          <w:fldChar w:fldCharType="end"/>
        </w:r>
      </w:ins>
    </w:p>
    <w:p w14:paraId="4E4424EB" w14:textId="77777777" w:rsidR="00E874FD" w:rsidRDefault="00E874FD">
      <w:pPr>
        <w:pStyle w:val="TableofFigures"/>
        <w:rPr>
          <w:ins w:id="556" w:author="Muhammad, Alimayo (GSFC-5660)" w:date="2016-08-29T12:09:00Z"/>
          <w:rFonts w:asciiTheme="minorHAnsi" w:eastAsiaTheme="minorEastAsia" w:hAnsiTheme="minorHAnsi" w:cstheme="minorBidi"/>
          <w:sz w:val="22"/>
          <w:szCs w:val="22"/>
        </w:rPr>
      </w:pPr>
      <w:ins w:id="557" w:author="Muhammad, Alimayo (GSFC-5660)" w:date="2016-08-29T12:09:00Z">
        <w:r w:rsidRPr="00DE702E">
          <w:rPr>
            <w:rStyle w:val="Hyperlink"/>
          </w:rPr>
          <w:fldChar w:fldCharType="begin"/>
        </w:r>
        <w:r w:rsidRPr="00DE702E">
          <w:rPr>
            <w:rStyle w:val="Hyperlink"/>
          </w:rPr>
          <w:instrText xml:space="preserve"> </w:instrText>
        </w:r>
        <w:r>
          <w:instrText>HYPERLINK \l "_Toc460235918"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 Excerpt from .html log file showing system failure activity</w:t>
        </w:r>
        <w:r>
          <w:rPr>
            <w:webHidden/>
          </w:rPr>
          <w:tab/>
        </w:r>
        <w:r>
          <w:rPr>
            <w:webHidden/>
          </w:rPr>
          <w:fldChar w:fldCharType="begin"/>
        </w:r>
        <w:r>
          <w:rPr>
            <w:webHidden/>
          </w:rPr>
          <w:instrText xml:space="preserve"> PAGEREF _Toc460235918 \h </w:instrText>
        </w:r>
      </w:ins>
      <w:r>
        <w:rPr>
          <w:webHidden/>
        </w:rPr>
      </w:r>
      <w:r>
        <w:rPr>
          <w:webHidden/>
        </w:rPr>
        <w:fldChar w:fldCharType="separate"/>
      </w:r>
      <w:ins w:id="558" w:author="Perrine, Martin L. (GSFC-5670)" w:date="2016-08-31T11:10:00Z">
        <w:r w:rsidR="00EF27DF">
          <w:rPr>
            <w:webHidden/>
          </w:rPr>
          <w:t>11</w:t>
        </w:r>
      </w:ins>
      <w:ins w:id="559" w:author="Muhammad, Alimayo (GSFC-5660)" w:date="2016-08-29T12:09:00Z">
        <w:r>
          <w:rPr>
            <w:webHidden/>
          </w:rPr>
          <w:fldChar w:fldCharType="end"/>
        </w:r>
        <w:r w:rsidRPr="00DE702E">
          <w:rPr>
            <w:rStyle w:val="Hyperlink"/>
          </w:rPr>
          <w:fldChar w:fldCharType="end"/>
        </w:r>
      </w:ins>
    </w:p>
    <w:p w14:paraId="2749242A" w14:textId="77777777" w:rsidR="00E874FD" w:rsidRDefault="00E874FD">
      <w:pPr>
        <w:pStyle w:val="TableofFigures"/>
        <w:rPr>
          <w:ins w:id="560" w:author="Muhammad, Alimayo (GSFC-5660)" w:date="2016-08-29T12:09:00Z"/>
          <w:rFonts w:asciiTheme="minorHAnsi" w:eastAsiaTheme="minorEastAsia" w:hAnsiTheme="minorHAnsi" w:cstheme="minorBidi"/>
          <w:sz w:val="22"/>
          <w:szCs w:val="22"/>
        </w:rPr>
      </w:pPr>
      <w:ins w:id="561" w:author="Muhammad, Alimayo (GSFC-5660)" w:date="2016-08-29T12:09:00Z">
        <w:r w:rsidRPr="00DE702E">
          <w:rPr>
            <w:rStyle w:val="Hyperlink"/>
          </w:rPr>
          <w:fldChar w:fldCharType="begin"/>
        </w:r>
        <w:r w:rsidRPr="00DE702E">
          <w:rPr>
            <w:rStyle w:val="Hyperlink"/>
          </w:rPr>
          <w:instrText xml:space="preserve"> </w:instrText>
        </w:r>
        <w:r>
          <w:instrText>HYPERLINK \l "_Toc460235919"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 Excerpt from beginning of dmesg file showing DUT configuration activity</w:t>
        </w:r>
        <w:r>
          <w:rPr>
            <w:webHidden/>
          </w:rPr>
          <w:tab/>
        </w:r>
        <w:r>
          <w:rPr>
            <w:webHidden/>
          </w:rPr>
          <w:fldChar w:fldCharType="begin"/>
        </w:r>
        <w:r>
          <w:rPr>
            <w:webHidden/>
          </w:rPr>
          <w:instrText xml:space="preserve"> PAGEREF _Toc460235919 \h </w:instrText>
        </w:r>
      </w:ins>
      <w:r>
        <w:rPr>
          <w:webHidden/>
        </w:rPr>
      </w:r>
      <w:r>
        <w:rPr>
          <w:webHidden/>
        </w:rPr>
        <w:fldChar w:fldCharType="separate"/>
      </w:r>
      <w:ins w:id="562" w:author="Perrine, Martin L. (GSFC-5670)" w:date="2016-08-31T11:10:00Z">
        <w:r w:rsidR="00EF27DF">
          <w:rPr>
            <w:webHidden/>
          </w:rPr>
          <w:t>12</w:t>
        </w:r>
      </w:ins>
      <w:ins w:id="563" w:author="Muhammad, Alimayo (GSFC-5660)" w:date="2016-08-29T12:09:00Z">
        <w:r>
          <w:rPr>
            <w:webHidden/>
          </w:rPr>
          <w:fldChar w:fldCharType="end"/>
        </w:r>
        <w:r w:rsidRPr="00DE702E">
          <w:rPr>
            <w:rStyle w:val="Hyperlink"/>
          </w:rPr>
          <w:fldChar w:fldCharType="end"/>
        </w:r>
      </w:ins>
    </w:p>
    <w:p w14:paraId="3BFD1C1A" w14:textId="77777777" w:rsidR="00E874FD" w:rsidRDefault="00E874FD">
      <w:pPr>
        <w:pStyle w:val="TableofFigures"/>
        <w:rPr>
          <w:ins w:id="564" w:author="Muhammad, Alimayo (GSFC-5660)" w:date="2016-08-29T12:09:00Z"/>
          <w:rFonts w:asciiTheme="minorHAnsi" w:eastAsiaTheme="minorEastAsia" w:hAnsiTheme="minorHAnsi" w:cstheme="minorBidi"/>
          <w:sz w:val="22"/>
          <w:szCs w:val="22"/>
        </w:rPr>
      </w:pPr>
      <w:ins w:id="565" w:author="Muhammad, Alimayo (GSFC-5660)" w:date="2016-08-29T12:09:00Z">
        <w:r w:rsidRPr="00DE702E">
          <w:rPr>
            <w:rStyle w:val="Hyperlink"/>
          </w:rPr>
          <w:fldChar w:fldCharType="begin"/>
        </w:r>
        <w:r w:rsidRPr="00DE702E">
          <w:rPr>
            <w:rStyle w:val="Hyperlink"/>
          </w:rPr>
          <w:instrText xml:space="preserve"> </w:instrText>
        </w:r>
        <w:r>
          <w:instrText>HYPERLINK \l "_Toc460235920"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6 Excerpt from end of dmesg file showing DUT configuration activity</w:t>
        </w:r>
        <w:r>
          <w:rPr>
            <w:webHidden/>
          </w:rPr>
          <w:tab/>
        </w:r>
        <w:r>
          <w:rPr>
            <w:webHidden/>
          </w:rPr>
          <w:fldChar w:fldCharType="begin"/>
        </w:r>
        <w:r>
          <w:rPr>
            <w:webHidden/>
          </w:rPr>
          <w:instrText xml:space="preserve"> PAGEREF _Toc460235920 \h </w:instrText>
        </w:r>
      </w:ins>
      <w:r>
        <w:rPr>
          <w:webHidden/>
        </w:rPr>
      </w:r>
      <w:r>
        <w:rPr>
          <w:webHidden/>
        </w:rPr>
        <w:fldChar w:fldCharType="separate"/>
      </w:r>
      <w:ins w:id="566" w:author="Perrine, Martin L. (GSFC-5670)" w:date="2016-08-31T11:10:00Z">
        <w:r w:rsidR="00EF27DF">
          <w:rPr>
            <w:webHidden/>
          </w:rPr>
          <w:t>13</w:t>
        </w:r>
      </w:ins>
      <w:ins w:id="567" w:author="Muhammad, Alimayo (GSFC-5660)" w:date="2016-08-29T12:09:00Z">
        <w:del w:id="568" w:author="Perrine, Martin L. (GSFC-5670)" w:date="2016-08-31T11:09:00Z">
          <w:r w:rsidDel="00EF27DF">
            <w:rPr>
              <w:webHidden/>
            </w:rPr>
            <w:delText>12</w:delText>
          </w:r>
        </w:del>
        <w:r>
          <w:rPr>
            <w:webHidden/>
          </w:rPr>
          <w:fldChar w:fldCharType="end"/>
        </w:r>
        <w:r w:rsidRPr="00DE702E">
          <w:rPr>
            <w:rStyle w:val="Hyperlink"/>
          </w:rPr>
          <w:fldChar w:fldCharType="end"/>
        </w:r>
      </w:ins>
    </w:p>
    <w:p w14:paraId="782BD7CD" w14:textId="6F740380" w:rsidR="00E874FD" w:rsidRDefault="00E874FD">
      <w:pPr>
        <w:pStyle w:val="TableofFigures"/>
        <w:rPr>
          <w:ins w:id="569" w:author="Muhammad, Alimayo (GSFC-5660)" w:date="2016-08-29T12:09:00Z"/>
          <w:rFonts w:asciiTheme="minorHAnsi" w:eastAsiaTheme="minorEastAsia" w:hAnsiTheme="minorHAnsi" w:cstheme="minorBidi"/>
          <w:sz w:val="22"/>
          <w:szCs w:val="22"/>
        </w:rPr>
      </w:pPr>
      <w:ins w:id="570" w:author="Muhammad, Alimayo (GSFC-5660)" w:date="2016-08-29T12:09:00Z">
        <w:r w:rsidRPr="00DE702E">
          <w:rPr>
            <w:rStyle w:val="Hyperlink"/>
          </w:rPr>
          <w:fldChar w:fldCharType="begin"/>
        </w:r>
        <w:r w:rsidRPr="00DE702E">
          <w:rPr>
            <w:rStyle w:val="Hyperlink"/>
          </w:rPr>
          <w:instrText xml:space="preserve"> </w:instrText>
        </w:r>
        <w:r>
          <w:instrText>HYPERLINK \l "_Toc460235921"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7 </w:t>
        </w:r>
        <w:del w:id="571" w:author="Perrine, Martin L. (GSFC-5670)" w:date="2016-09-13T14:29:00Z">
          <w:r w:rsidRPr="00DE702E" w:rsidDel="00055AC4">
            <w:rPr>
              <w:rStyle w:val="Hyperlink"/>
            </w:rPr>
            <w:delText>NENG</w:delText>
          </w:r>
        </w:del>
      </w:ins>
      <w:ins w:id="572" w:author="Perrine, Martin L. (GSFC-5670)" w:date="2016-09-13T14:29:00Z">
        <w:r w:rsidR="00055AC4">
          <w:rPr>
            <w:rStyle w:val="Hyperlink"/>
          </w:rPr>
          <w:t>DAPHNE</w:t>
        </w:r>
      </w:ins>
      <w:ins w:id="573" w:author="Muhammad, Alimayo (GSFC-5660)" w:date="2016-08-29T12:09:00Z">
        <w:r w:rsidRPr="00DE702E">
          <w:rPr>
            <w:rStyle w:val="Hyperlink"/>
          </w:rPr>
          <w:t xml:space="preserve"> Wiring diagram</w:t>
        </w:r>
        <w:r>
          <w:rPr>
            <w:webHidden/>
          </w:rPr>
          <w:tab/>
        </w:r>
        <w:r>
          <w:rPr>
            <w:webHidden/>
          </w:rPr>
          <w:fldChar w:fldCharType="begin"/>
        </w:r>
        <w:r>
          <w:rPr>
            <w:webHidden/>
          </w:rPr>
          <w:instrText xml:space="preserve"> PAGEREF _Toc460235921 \h </w:instrText>
        </w:r>
      </w:ins>
      <w:r>
        <w:rPr>
          <w:webHidden/>
        </w:rPr>
      </w:r>
      <w:r>
        <w:rPr>
          <w:webHidden/>
        </w:rPr>
        <w:fldChar w:fldCharType="separate"/>
      </w:r>
      <w:ins w:id="574" w:author="Perrine, Martin L. (GSFC-5670)" w:date="2016-08-31T11:10:00Z">
        <w:r w:rsidR="00EF27DF">
          <w:rPr>
            <w:webHidden/>
          </w:rPr>
          <w:t>15</w:t>
        </w:r>
      </w:ins>
      <w:ins w:id="575" w:author="Muhammad, Alimayo (GSFC-5660)" w:date="2016-08-29T12:09:00Z">
        <w:del w:id="576" w:author="Perrine, Martin L. (GSFC-5670)" w:date="2016-08-31T11:09:00Z">
          <w:r w:rsidDel="00EF27DF">
            <w:rPr>
              <w:webHidden/>
            </w:rPr>
            <w:delText>14</w:delText>
          </w:r>
        </w:del>
        <w:r>
          <w:rPr>
            <w:webHidden/>
          </w:rPr>
          <w:fldChar w:fldCharType="end"/>
        </w:r>
        <w:r w:rsidRPr="00DE702E">
          <w:rPr>
            <w:rStyle w:val="Hyperlink"/>
          </w:rPr>
          <w:fldChar w:fldCharType="end"/>
        </w:r>
      </w:ins>
    </w:p>
    <w:p w14:paraId="4502C2D1" w14:textId="50B73897" w:rsidR="00E874FD" w:rsidRDefault="00E874FD">
      <w:pPr>
        <w:pStyle w:val="TableofFigures"/>
        <w:rPr>
          <w:ins w:id="577" w:author="Muhammad, Alimayo (GSFC-5660)" w:date="2016-08-29T12:09:00Z"/>
          <w:rFonts w:asciiTheme="minorHAnsi" w:eastAsiaTheme="minorEastAsia" w:hAnsiTheme="minorHAnsi" w:cstheme="minorBidi"/>
          <w:sz w:val="22"/>
          <w:szCs w:val="22"/>
        </w:rPr>
      </w:pPr>
      <w:ins w:id="578" w:author="Muhammad, Alimayo (GSFC-5660)" w:date="2016-08-29T12:09:00Z">
        <w:r w:rsidRPr="00DE702E">
          <w:rPr>
            <w:rStyle w:val="Hyperlink"/>
          </w:rPr>
          <w:fldChar w:fldCharType="begin"/>
        </w:r>
        <w:r w:rsidRPr="00DE702E">
          <w:rPr>
            <w:rStyle w:val="Hyperlink"/>
          </w:rPr>
          <w:instrText xml:space="preserve"> </w:instrText>
        </w:r>
        <w:r>
          <w:instrText>HYPERLINK \l "_Toc460235922"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8 Rack showing one </w:t>
        </w:r>
        <w:del w:id="579" w:author="Perrine, Martin L. (GSFC-5670)" w:date="2016-09-13T14:29:00Z">
          <w:r w:rsidRPr="00DE702E" w:rsidDel="00055AC4">
            <w:rPr>
              <w:rStyle w:val="Hyperlink"/>
            </w:rPr>
            <w:delText>NENG</w:delText>
          </w:r>
        </w:del>
      </w:ins>
      <w:ins w:id="580" w:author="Perrine, Martin L. (GSFC-5670)" w:date="2016-09-13T14:29:00Z">
        <w:r w:rsidR="00055AC4">
          <w:rPr>
            <w:rStyle w:val="Hyperlink"/>
          </w:rPr>
          <w:t>DAPHNE</w:t>
        </w:r>
      </w:ins>
      <w:ins w:id="581" w:author="Muhammad, Alimayo (GSFC-5660)" w:date="2016-08-29T12:09:00Z">
        <w:r w:rsidRPr="00DE702E">
          <w:rPr>
            <w:rStyle w:val="Hyperlink"/>
          </w:rPr>
          <w:t xml:space="preserve"> Unit in bottom of rack.</w:t>
        </w:r>
        <w:r>
          <w:rPr>
            <w:webHidden/>
          </w:rPr>
          <w:tab/>
        </w:r>
        <w:r>
          <w:rPr>
            <w:webHidden/>
          </w:rPr>
          <w:fldChar w:fldCharType="begin"/>
        </w:r>
        <w:r>
          <w:rPr>
            <w:webHidden/>
          </w:rPr>
          <w:instrText xml:space="preserve"> PAGEREF _Toc460235922 \h </w:instrText>
        </w:r>
      </w:ins>
      <w:r>
        <w:rPr>
          <w:webHidden/>
        </w:rPr>
      </w:r>
      <w:r>
        <w:rPr>
          <w:webHidden/>
        </w:rPr>
        <w:fldChar w:fldCharType="separate"/>
      </w:r>
      <w:ins w:id="582" w:author="Perrine, Martin L. (GSFC-5670)" w:date="2016-08-31T11:10:00Z">
        <w:r w:rsidR="00EF27DF">
          <w:rPr>
            <w:webHidden/>
          </w:rPr>
          <w:t>16</w:t>
        </w:r>
      </w:ins>
      <w:ins w:id="583" w:author="Muhammad, Alimayo (GSFC-5660)" w:date="2016-08-29T12:09:00Z">
        <w:del w:id="584" w:author="Perrine, Martin L. (GSFC-5670)" w:date="2016-08-31T11:09:00Z">
          <w:r w:rsidDel="00EF27DF">
            <w:rPr>
              <w:webHidden/>
            </w:rPr>
            <w:delText>15</w:delText>
          </w:r>
        </w:del>
        <w:r>
          <w:rPr>
            <w:webHidden/>
          </w:rPr>
          <w:fldChar w:fldCharType="end"/>
        </w:r>
        <w:r w:rsidRPr="00DE702E">
          <w:rPr>
            <w:rStyle w:val="Hyperlink"/>
          </w:rPr>
          <w:fldChar w:fldCharType="end"/>
        </w:r>
      </w:ins>
    </w:p>
    <w:p w14:paraId="15F8A2C5" w14:textId="77777777" w:rsidR="00E874FD" w:rsidRDefault="00E874FD">
      <w:pPr>
        <w:pStyle w:val="TableofFigures"/>
        <w:rPr>
          <w:ins w:id="585" w:author="Muhammad, Alimayo (GSFC-5660)" w:date="2016-08-29T12:09:00Z"/>
          <w:rFonts w:asciiTheme="minorHAnsi" w:eastAsiaTheme="minorEastAsia" w:hAnsiTheme="minorHAnsi" w:cstheme="minorBidi"/>
          <w:sz w:val="22"/>
          <w:szCs w:val="22"/>
        </w:rPr>
      </w:pPr>
      <w:ins w:id="586" w:author="Muhammad, Alimayo (GSFC-5660)" w:date="2016-08-29T12:09:00Z">
        <w:r w:rsidRPr="00DE702E">
          <w:rPr>
            <w:rStyle w:val="Hyperlink"/>
          </w:rPr>
          <w:fldChar w:fldCharType="begin"/>
        </w:r>
        <w:r w:rsidRPr="00DE702E">
          <w:rPr>
            <w:rStyle w:val="Hyperlink"/>
          </w:rPr>
          <w:instrText xml:space="preserve"> </w:instrText>
        </w:r>
        <w:r>
          <w:instrText>HYPERLINK \l "_Toc460235923"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9 Back panel of Dell server (fiber optic cables: red circle)</w:t>
        </w:r>
        <w:r>
          <w:rPr>
            <w:webHidden/>
          </w:rPr>
          <w:tab/>
        </w:r>
        <w:r>
          <w:rPr>
            <w:webHidden/>
          </w:rPr>
          <w:fldChar w:fldCharType="begin"/>
        </w:r>
        <w:r>
          <w:rPr>
            <w:webHidden/>
          </w:rPr>
          <w:instrText xml:space="preserve"> PAGEREF _Toc460235923 \h </w:instrText>
        </w:r>
      </w:ins>
      <w:r>
        <w:rPr>
          <w:webHidden/>
        </w:rPr>
      </w:r>
      <w:r>
        <w:rPr>
          <w:webHidden/>
        </w:rPr>
        <w:fldChar w:fldCharType="separate"/>
      </w:r>
      <w:ins w:id="587" w:author="Perrine, Martin L. (GSFC-5670)" w:date="2016-08-31T11:10:00Z">
        <w:r w:rsidR="00EF27DF">
          <w:rPr>
            <w:webHidden/>
          </w:rPr>
          <w:t>18</w:t>
        </w:r>
      </w:ins>
      <w:ins w:id="588" w:author="Muhammad, Alimayo (GSFC-5660)" w:date="2016-08-29T12:09:00Z">
        <w:del w:id="589" w:author="Perrine, Martin L. (GSFC-5670)" w:date="2016-08-31T11:09:00Z">
          <w:r w:rsidDel="00EF27DF">
            <w:rPr>
              <w:webHidden/>
            </w:rPr>
            <w:delText>17</w:delText>
          </w:r>
        </w:del>
        <w:r>
          <w:rPr>
            <w:webHidden/>
          </w:rPr>
          <w:fldChar w:fldCharType="end"/>
        </w:r>
        <w:r w:rsidRPr="00DE702E">
          <w:rPr>
            <w:rStyle w:val="Hyperlink"/>
          </w:rPr>
          <w:fldChar w:fldCharType="end"/>
        </w:r>
      </w:ins>
    </w:p>
    <w:p w14:paraId="7E89270B" w14:textId="77777777" w:rsidR="00E874FD" w:rsidRDefault="00E874FD">
      <w:pPr>
        <w:pStyle w:val="TableofFigures"/>
        <w:rPr>
          <w:ins w:id="590" w:author="Muhammad, Alimayo (GSFC-5660)" w:date="2016-08-29T12:09:00Z"/>
          <w:rFonts w:asciiTheme="minorHAnsi" w:eastAsiaTheme="minorEastAsia" w:hAnsiTheme="minorHAnsi" w:cstheme="minorBidi"/>
          <w:sz w:val="22"/>
          <w:szCs w:val="22"/>
        </w:rPr>
      </w:pPr>
      <w:ins w:id="591" w:author="Muhammad, Alimayo (GSFC-5660)" w:date="2016-08-29T12:09:00Z">
        <w:r w:rsidRPr="00DE702E">
          <w:rPr>
            <w:rStyle w:val="Hyperlink"/>
          </w:rPr>
          <w:fldChar w:fldCharType="begin"/>
        </w:r>
        <w:r w:rsidRPr="00DE702E">
          <w:rPr>
            <w:rStyle w:val="Hyperlink"/>
          </w:rPr>
          <w:instrText xml:space="preserve"> </w:instrText>
        </w:r>
        <w:r>
          <w:instrText>HYPERLINK \l "_Toc460235924"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10 Block diagram showing the test setup</w:t>
        </w:r>
        <w:r>
          <w:rPr>
            <w:webHidden/>
          </w:rPr>
          <w:tab/>
        </w:r>
        <w:r>
          <w:rPr>
            <w:webHidden/>
          </w:rPr>
          <w:fldChar w:fldCharType="begin"/>
        </w:r>
        <w:r>
          <w:rPr>
            <w:webHidden/>
          </w:rPr>
          <w:instrText xml:space="preserve"> PAGEREF _Toc460235924 \h </w:instrText>
        </w:r>
      </w:ins>
      <w:r>
        <w:rPr>
          <w:webHidden/>
        </w:rPr>
      </w:r>
      <w:r>
        <w:rPr>
          <w:webHidden/>
        </w:rPr>
        <w:fldChar w:fldCharType="separate"/>
      </w:r>
      <w:ins w:id="592" w:author="Perrine, Martin L. (GSFC-5670)" w:date="2016-08-31T11:10:00Z">
        <w:r w:rsidR="00EF27DF">
          <w:rPr>
            <w:webHidden/>
          </w:rPr>
          <w:t>19</w:t>
        </w:r>
      </w:ins>
      <w:ins w:id="593" w:author="Muhammad, Alimayo (GSFC-5660)" w:date="2016-08-29T12:09:00Z">
        <w:del w:id="594" w:author="Perrine, Martin L. (GSFC-5670)" w:date="2016-08-31T11:09:00Z">
          <w:r w:rsidDel="00EF27DF">
            <w:rPr>
              <w:webHidden/>
            </w:rPr>
            <w:delText>18</w:delText>
          </w:r>
        </w:del>
        <w:r>
          <w:rPr>
            <w:webHidden/>
          </w:rPr>
          <w:fldChar w:fldCharType="end"/>
        </w:r>
        <w:r w:rsidRPr="00DE702E">
          <w:rPr>
            <w:rStyle w:val="Hyperlink"/>
          </w:rPr>
          <w:fldChar w:fldCharType="end"/>
        </w:r>
      </w:ins>
    </w:p>
    <w:p w14:paraId="6EABDC23" w14:textId="77777777" w:rsidR="00E874FD" w:rsidRDefault="00E874FD">
      <w:pPr>
        <w:pStyle w:val="TableofFigures"/>
        <w:rPr>
          <w:ins w:id="595" w:author="Muhammad, Alimayo (GSFC-5660)" w:date="2016-08-29T12:09:00Z"/>
          <w:rFonts w:asciiTheme="minorHAnsi" w:eastAsiaTheme="minorEastAsia" w:hAnsiTheme="minorHAnsi" w:cstheme="minorBidi"/>
          <w:sz w:val="22"/>
          <w:szCs w:val="22"/>
        </w:rPr>
      </w:pPr>
      <w:ins w:id="596" w:author="Muhammad, Alimayo (GSFC-5660)" w:date="2016-08-29T12:09:00Z">
        <w:r w:rsidRPr="00DE702E">
          <w:rPr>
            <w:rStyle w:val="Hyperlink"/>
          </w:rPr>
          <w:fldChar w:fldCharType="begin"/>
        </w:r>
        <w:r w:rsidRPr="00DE702E">
          <w:rPr>
            <w:rStyle w:val="Hyperlink"/>
          </w:rPr>
          <w:instrText xml:space="preserve"> </w:instrText>
        </w:r>
        <w:r>
          <w:instrText>HYPERLINK \l "_Toc460235925"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11 shows the Amergint Technologies SoftFEP Payload Processor</w:t>
        </w:r>
        <w:r>
          <w:rPr>
            <w:webHidden/>
          </w:rPr>
          <w:tab/>
        </w:r>
        <w:r>
          <w:rPr>
            <w:webHidden/>
          </w:rPr>
          <w:fldChar w:fldCharType="begin"/>
        </w:r>
        <w:r>
          <w:rPr>
            <w:webHidden/>
          </w:rPr>
          <w:instrText xml:space="preserve"> PAGEREF _Toc460235925 \h </w:instrText>
        </w:r>
      </w:ins>
      <w:r>
        <w:rPr>
          <w:webHidden/>
        </w:rPr>
      </w:r>
      <w:r>
        <w:rPr>
          <w:webHidden/>
        </w:rPr>
        <w:fldChar w:fldCharType="separate"/>
      </w:r>
      <w:ins w:id="597" w:author="Perrine, Martin L. (GSFC-5670)" w:date="2016-08-31T11:10:00Z">
        <w:r w:rsidR="00EF27DF">
          <w:rPr>
            <w:webHidden/>
          </w:rPr>
          <w:t>21</w:t>
        </w:r>
      </w:ins>
      <w:ins w:id="598" w:author="Muhammad, Alimayo (GSFC-5660)" w:date="2016-08-29T12:09:00Z">
        <w:del w:id="599" w:author="Perrine, Martin L. (GSFC-5670)" w:date="2016-08-31T11:09:00Z">
          <w:r w:rsidDel="00EF27DF">
            <w:rPr>
              <w:webHidden/>
            </w:rPr>
            <w:delText>20</w:delText>
          </w:r>
        </w:del>
        <w:r>
          <w:rPr>
            <w:webHidden/>
          </w:rPr>
          <w:fldChar w:fldCharType="end"/>
        </w:r>
        <w:r w:rsidRPr="00DE702E">
          <w:rPr>
            <w:rStyle w:val="Hyperlink"/>
          </w:rPr>
          <w:fldChar w:fldCharType="end"/>
        </w:r>
      </w:ins>
    </w:p>
    <w:p w14:paraId="52291064" w14:textId="77777777" w:rsidR="00E874FD" w:rsidRDefault="00E874FD">
      <w:pPr>
        <w:pStyle w:val="TableofFigures"/>
        <w:rPr>
          <w:ins w:id="600" w:author="Muhammad, Alimayo (GSFC-5660)" w:date="2016-08-29T12:09:00Z"/>
          <w:rFonts w:asciiTheme="minorHAnsi" w:eastAsiaTheme="minorEastAsia" w:hAnsiTheme="minorHAnsi" w:cstheme="minorBidi"/>
          <w:sz w:val="22"/>
          <w:szCs w:val="22"/>
        </w:rPr>
      </w:pPr>
      <w:ins w:id="601" w:author="Muhammad, Alimayo (GSFC-5660)" w:date="2016-08-29T12:09:00Z">
        <w:r w:rsidRPr="00DE702E">
          <w:rPr>
            <w:rStyle w:val="Hyperlink"/>
          </w:rPr>
          <w:fldChar w:fldCharType="begin"/>
        </w:r>
        <w:r w:rsidRPr="00DE702E">
          <w:rPr>
            <w:rStyle w:val="Hyperlink"/>
          </w:rPr>
          <w:instrText xml:space="preserve"> </w:instrText>
        </w:r>
        <w:r>
          <w:instrText>HYPERLINK \l "_Toc460235926"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12 shows the connections for the Samsung monitor from the Amerigent unit. The blue circle is a RGB connection using a VGA cable. The orange circle is the input connection for a mouse. The green circle is the input connection for a dell keyboard.</w:t>
        </w:r>
        <w:r>
          <w:rPr>
            <w:webHidden/>
          </w:rPr>
          <w:tab/>
        </w:r>
        <w:r>
          <w:rPr>
            <w:webHidden/>
          </w:rPr>
          <w:fldChar w:fldCharType="begin"/>
        </w:r>
        <w:r>
          <w:rPr>
            <w:webHidden/>
          </w:rPr>
          <w:instrText xml:space="preserve"> PAGEREF _Toc460235926 \h </w:instrText>
        </w:r>
      </w:ins>
      <w:r>
        <w:rPr>
          <w:webHidden/>
        </w:rPr>
      </w:r>
      <w:r>
        <w:rPr>
          <w:webHidden/>
        </w:rPr>
        <w:fldChar w:fldCharType="separate"/>
      </w:r>
      <w:ins w:id="602" w:author="Perrine, Martin L. (GSFC-5670)" w:date="2016-08-31T11:10:00Z">
        <w:r w:rsidR="00EF27DF">
          <w:rPr>
            <w:webHidden/>
          </w:rPr>
          <w:t>21</w:t>
        </w:r>
      </w:ins>
      <w:ins w:id="603" w:author="Muhammad, Alimayo (GSFC-5660)" w:date="2016-08-29T12:09:00Z">
        <w:del w:id="604" w:author="Perrine, Martin L. (GSFC-5670)" w:date="2016-08-31T11:09:00Z">
          <w:r w:rsidDel="00EF27DF">
            <w:rPr>
              <w:webHidden/>
            </w:rPr>
            <w:delText>20</w:delText>
          </w:r>
        </w:del>
        <w:r>
          <w:rPr>
            <w:webHidden/>
          </w:rPr>
          <w:fldChar w:fldCharType="end"/>
        </w:r>
        <w:r w:rsidRPr="00DE702E">
          <w:rPr>
            <w:rStyle w:val="Hyperlink"/>
          </w:rPr>
          <w:fldChar w:fldCharType="end"/>
        </w:r>
      </w:ins>
    </w:p>
    <w:p w14:paraId="0C66B8E7" w14:textId="77777777" w:rsidR="00E874FD" w:rsidRDefault="00E874FD">
      <w:pPr>
        <w:pStyle w:val="TableofFigures"/>
        <w:rPr>
          <w:ins w:id="605" w:author="Muhammad, Alimayo (GSFC-5660)" w:date="2016-08-29T12:09:00Z"/>
          <w:rFonts w:asciiTheme="minorHAnsi" w:eastAsiaTheme="minorEastAsia" w:hAnsiTheme="minorHAnsi" w:cstheme="minorBidi"/>
          <w:sz w:val="22"/>
          <w:szCs w:val="22"/>
        </w:rPr>
      </w:pPr>
      <w:ins w:id="606" w:author="Muhammad, Alimayo (GSFC-5660)" w:date="2016-08-29T12:09:00Z">
        <w:r w:rsidRPr="00DE702E">
          <w:rPr>
            <w:rStyle w:val="Hyperlink"/>
          </w:rPr>
          <w:fldChar w:fldCharType="begin"/>
        </w:r>
        <w:r w:rsidRPr="00DE702E">
          <w:rPr>
            <w:rStyle w:val="Hyperlink"/>
          </w:rPr>
          <w:instrText xml:space="preserve"> </w:instrText>
        </w:r>
        <w:r>
          <w:instrText>HYPERLINK \l "_Toc460235927"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13 Test controller, Dell Precision T3400 Tower Workstation showing Ethernet connection into the test network and interface connections. The blue circle is a RGB connection with a VGA cable.</w:t>
        </w:r>
        <w:r>
          <w:rPr>
            <w:webHidden/>
          </w:rPr>
          <w:tab/>
        </w:r>
        <w:r>
          <w:rPr>
            <w:webHidden/>
          </w:rPr>
          <w:fldChar w:fldCharType="begin"/>
        </w:r>
        <w:r>
          <w:rPr>
            <w:webHidden/>
          </w:rPr>
          <w:instrText xml:space="preserve"> PAGEREF _Toc460235927 \h </w:instrText>
        </w:r>
      </w:ins>
      <w:r>
        <w:rPr>
          <w:webHidden/>
        </w:rPr>
      </w:r>
      <w:r>
        <w:rPr>
          <w:webHidden/>
        </w:rPr>
        <w:fldChar w:fldCharType="separate"/>
      </w:r>
      <w:ins w:id="607" w:author="Perrine, Martin L. (GSFC-5670)" w:date="2016-08-31T11:10:00Z">
        <w:r w:rsidR="00EF27DF">
          <w:rPr>
            <w:webHidden/>
          </w:rPr>
          <w:t>22</w:t>
        </w:r>
      </w:ins>
      <w:ins w:id="608" w:author="Muhammad, Alimayo (GSFC-5660)" w:date="2016-08-29T12:09:00Z">
        <w:del w:id="609" w:author="Perrine, Martin L. (GSFC-5670)" w:date="2016-08-31T11:09:00Z">
          <w:r w:rsidDel="00EF27DF">
            <w:rPr>
              <w:webHidden/>
            </w:rPr>
            <w:delText>21</w:delText>
          </w:r>
        </w:del>
        <w:r>
          <w:rPr>
            <w:webHidden/>
          </w:rPr>
          <w:fldChar w:fldCharType="end"/>
        </w:r>
        <w:r w:rsidRPr="00DE702E">
          <w:rPr>
            <w:rStyle w:val="Hyperlink"/>
          </w:rPr>
          <w:fldChar w:fldCharType="end"/>
        </w:r>
      </w:ins>
    </w:p>
    <w:p w14:paraId="5BD030F6" w14:textId="77777777" w:rsidR="00E874FD" w:rsidRDefault="00E874FD">
      <w:pPr>
        <w:pStyle w:val="TableofFigures"/>
        <w:rPr>
          <w:ins w:id="610" w:author="Muhammad, Alimayo (GSFC-5660)" w:date="2016-08-29T12:09:00Z"/>
          <w:rFonts w:asciiTheme="minorHAnsi" w:eastAsiaTheme="minorEastAsia" w:hAnsiTheme="minorHAnsi" w:cstheme="minorBidi"/>
          <w:sz w:val="22"/>
          <w:szCs w:val="22"/>
        </w:rPr>
      </w:pPr>
      <w:ins w:id="611" w:author="Muhammad, Alimayo (GSFC-5660)" w:date="2016-08-29T12:09:00Z">
        <w:r w:rsidRPr="00DE702E">
          <w:rPr>
            <w:rStyle w:val="Hyperlink"/>
          </w:rPr>
          <w:fldChar w:fldCharType="begin"/>
        </w:r>
        <w:r w:rsidRPr="00DE702E">
          <w:rPr>
            <w:rStyle w:val="Hyperlink"/>
          </w:rPr>
          <w:instrText xml:space="preserve"> </w:instrText>
        </w:r>
        <w:r>
          <w:instrText>HYPERLINK \l "_Toc460235928"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14 Netgear M7100-24X-ProSAFE 24 Ports 10G Fully Managed L2 Switch with connections for test equipment to the test network. The orange circle is the Ethernet cable to the Dell Precision T3400 Tower Workstation.</w:t>
        </w:r>
        <w:r>
          <w:rPr>
            <w:webHidden/>
          </w:rPr>
          <w:tab/>
        </w:r>
        <w:r>
          <w:rPr>
            <w:webHidden/>
          </w:rPr>
          <w:fldChar w:fldCharType="begin"/>
        </w:r>
        <w:r>
          <w:rPr>
            <w:webHidden/>
          </w:rPr>
          <w:instrText xml:space="preserve"> PAGEREF _Toc460235928 \h </w:instrText>
        </w:r>
      </w:ins>
      <w:r>
        <w:rPr>
          <w:webHidden/>
        </w:rPr>
      </w:r>
      <w:r>
        <w:rPr>
          <w:webHidden/>
        </w:rPr>
        <w:fldChar w:fldCharType="separate"/>
      </w:r>
      <w:ins w:id="612" w:author="Perrine, Martin L. (GSFC-5670)" w:date="2016-08-31T11:10:00Z">
        <w:r w:rsidR="00EF27DF">
          <w:rPr>
            <w:webHidden/>
          </w:rPr>
          <w:t>22</w:t>
        </w:r>
      </w:ins>
      <w:ins w:id="613" w:author="Muhammad, Alimayo (GSFC-5660)" w:date="2016-08-29T12:09:00Z">
        <w:del w:id="614" w:author="Perrine, Martin L. (GSFC-5670)" w:date="2016-08-31T11:09:00Z">
          <w:r w:rsidDel="00EF27DF">
            <w:rPr>
              <w:webHidden/>
            </w:rPr>
            <w:delText>21</w:delText>
          </w:r>
        </w:del>
        <w:r>
          <w:rPr>
            <w:webHidden/>
          </w:rPr>
          <w:fldChar w:fldCharType="end"/>
        </w:r>
        <w:r w:rsidRPr="00DE702E">
          <w:rPr>
            <w:rStyle w:val="Hyperlink"/>
          </w:rPr>
          <w:fldChar w:fldCharType="end"/>
        </w:r>
      </w:ins>
    </w:p>
    <w:p w14:paraId="5CF32C4D" w14:textId="77777777" w:rsidR="00E874FD" w:rsidRDefault="00E874FD">
      <w:pPr>
        <w:pStyle w:val="TableofFigures"/>
        <w:rPr>
          <w:ins w:id="615" w:author="Muhammad, Alimayo (GSFC-5660)" w:date="2016-08-29T12:09:00Z"/>
          <w:rFonts w:asciiTheme="minorHAnsi" w:eastAsiaTheme="minorEastAsia" w:hAnsiTheme="minorHAnsi" w:cstheme="minorBidi"/>
          <w:sz w:val="22"/>
          <w:szCs w:val="22"/>
        </w:rPr>
      </w:pPr>
      <w:ins w:id="616" w:author="Muhammad, Alimayo (GSFC-5660)" w:date="2016-08-29T12:09:00Z">
        <w:r w:rsidRPr="00DE702E">
          <w:rPr>
            <w:rStyle w:val="Hyperlink"/>
          </w:rPr>
          <w:fldChar w:fldCharType="begin"/>
        </w:r>
        <w:r w:rsidRPr="00DE702E">
          <w:rPr>
            <w:rStyle w:val="Hyperlink"/>
          </w:rPr>
          <w:instrText xml:space="preserve"> </w:instrText>
        </w:r>
        <w:r>
          <w:instrText>HYPERLINK \l "_Toc460235929"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15 Cortex Series Back Panel</w:t>
        </w:r>
        <w:r>
          <w:rPr>
            <w:webHidden/>
          </w:rPr>
          <w:tab/>
        </w:r>
        <w:r>
          <w:rPr>
            <w:webHidden/>
          </w:rPr>
          <w:fldChar w:fldCharType="begin"/>
        </w:r>
        <w:r>
          <w:rPr>
            <w:webHidden/>
          </w:rPr>
          <w:instrText xml:space="preserve"> PAGEREF _Toc460235929 \h </w:instrText>
        </w:r>
      </w:ins>
      <w:r>
        <w:rPr>
          <w:webHidden/>
        </w:rPr>
      </w:r>
      <w:r>
        <w:rPr>
          <w:webHidden/>
        </w:rPr>
        <w:fldChar w:fldCharType="separate"/>
      </w:r>
      <w:ins w:id="617" w:author="Perrine, Martin L. (GSFC-5670)" w:date="2016-08-31T11:10:00Z">
        <w:r w:rsidR="00EF27DF">
          <w:rPr>
            <w:webHidden/>
          </w:rPr>
          <w:t>23</w:t>
        </w:r>
      </w:ins>
      <w:ins w:id="618" w:author="Muhammad, Alimayo (GSFC-5660)" w:date="2016-08-29T12:09:00Z">
        <w:del w:id="619" w:author="Perrine, Martin L. (GSFC-5670)" w:date="2016-08-31T11:09:00Z">
          <w:r w:rsidDel="00EF27DF">
            <w:rPr>
              <w:webHidden/>
            </w:rPr>
            <w:delText>22</w:delText>
          </w:r>
        </w:del>
        <w:r>
          <w:rPr>
            <w:webHidden/>
          </w:rPr>
          <w:fldChar w:fldCharType="end"/>
        </w:r>
        <w:r w:rsidRPr="00DE702E">
          <w:rPr>
            <w:rStyle w:val="Hyperlink"/>
          </w:rPr>
          <w:fldChar w:fldCharType="end"/>
        </w:r>
      </w:ins>
    </w:p>
    <w:p w14:paraId="77F76521" w14:textId="77777777" w:rsidR="00E874FD" w:rsidRDefault="00E874FD">
      <w:pPr>
        <w:pStyle w:val="TableofFigures"/>
        <w:rPr>
          <w:ins w:id="620" w:author="Muhammad, Alimayo (GSFC-5660)" w:date="2016-08-29T12:09:00Z"/>
          <w:rFonts w:asciiTheme="minorHAnsi" w:eastAsiaTheme="minorEastAsia" w:hAnsiTheme="minorHAnsi" w:cstheme="minorBidi"/>
          <w:sz w:val="22"/>
          <w:szCs w:val="22"/>
        </w:rPr>
      </w:pPr>
      <w:ins w:id="621" w:author="Muhammad, Alimayo (GSFC-5660)" w:date="2016-08-29T12:09:00Z">
        <w:r w:rsidRPr="00DE702E">
          <w:rPr>
            <w:rStyle w:val="Hyperlink"/>
          </w:rPr>
          <w:fldChar w:fldCharType="begin"/>
        </w:r>
        <w:r w:rsidRPr="00DE702E">
          <w:rPr>
            <w:rStyle w:val="Hyperlink"/>
          </w:rPr>
          <w:instrText xml:space="preserve"> </w:instrText>
        </w:r>
        <w:r>
          <w:instrText>HYPERLINK \l "_Toc460235930"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16 Cortex Series Back Panel</w:t>
        </w:r>
        <w:r>
          <w:rPr>
            <w:webHidden/>
          </w:rPr>
          <w:tab/>
        </w:r>
        <w:r>
          <w:rPr>
            <w:webHidden/>
          </w:rPr>
          <w:fldChar w:fldCharType="begin"/>
        </w:r>
        <w:r>
          <w:rPr>
            <w:webHidden/>
          </w:rPr>
          <w:instrText xml:space="preserve"> PAGEREF _Toc460235930 \h </w:instrText>
        </w:r>
      </w:ins>
      <w:r>
        <w:rPr>
          <w:webHidden/>
        </w:rPr>
      </w:r>
      <w:r>
        <w:rPr>
          <w:webHidden/>
        </w:rPr>
        <w:fldChar w:fldCharType="separate"/>
      </w:r>
      <w:ins w:id="622" w:author="Perrine, Martin L. (GSFC-5670)" w:date="2016-08-31T11:10:00Z">
        <w:r w:rsidR="00EF27DF">
          <w:rPr>
            <w:webHidden/>
          </w:rPr>
          <w:t>23</w:t>
        </w:r>
      </w:ins>
      <w:ins w:id="623" w:author="Muhammad, Alimayo (GSFC-5660)" w:date="2016-08-29T12:09:00Z">
        <w:del w:id="624" w:author="Perrine, Martin L. (GSFC-5670)" w:date="2016-08-31T11:09:00Z">
          <w:r w:rsidDel="00EF27DF">
            <w:rPr>
              <w:webHidden/>
            </w:rPr>
            <w:delText>22</w:delText>
          </w:r>
        </w:del>
        <w:r>
          <w:rPr>
            <w:webHidden/>
          </w:rPr>
          <w:fldChar w:fldCharType="end"/>
        </w:r>
        <w:r w:rsidRPr="00DE702E">
          <w:rPr>
            <w:rStyle w:val="Hyperlink"/>
          </w:rPr>
          <w:fldChar w:fldCharType="end"/>
        </w:r>
      </w:ins>
    </w:p>
    <w:p w14:paraId="68EF970D" w14:textId="77777777" w:rsidR="00E874FD" w:rsidRDefault="00E874FD">
      <w:pPr>
        <w:pStyle w:val="TableofFigures"/>
        <w:rPr>
          <w:ins w:id="625" w:author="Muhammad, Alimayo (GSFC-5660)" w:date="2016-08-29T12:09:00Z"/>
          <w:rFonts w:asciiTheme="minorHAnsi" w:eastAsiaTheme="minorEastAsia" w:hAnsiTheme="minorHAnsi" w:cstheme="minorBidi"/>
          <w:sz w:val="22"/>
          <w:szCs w:val="22"/>
        </w:rPr>
      </w:pPr>
      <w:ins w:id="626" w:author="Muhammad, Alimayo (GSFC-5660)" w:date="2016-08-29T12:09:00Z">
        <w:r w:rsidRPr="00DE702E">
          <w:rPr>
            <w:rStyle w:val="Hyperlink"/>
          </w:rPr>
          <w:fldChar w:fldCharType="begin"/>
        </w:r>
        <w:r w:rsidRPr="00DE702E">
          <w:rPr>
            <w:rStyle w:val="Hyperlink"/>
          </w:rPr>
          <w:instrText xml:space="preserve"> </w:instrText>
        </w:r>
        <w:r>
          <w:instrText>HYPERLINK \l "_Toc460235931"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17 Amergint Technologies SoftFEP Payload Processor Back Panel showing Ethernet connection to test network.</w:t>
        </w:r>
        <w:r>
          <w:rPr>
            <w:webHidden/>
          </w:rPr>
          <w:tab/>
        </w:r>
        <w:r>
          <w:rPr>
            <w:webHidden/>
          </w:rPr>
          <w:fldChar w:fldCharType="begin"/>
        </w:r>
        <w:r>
          <w:rPr>
            <w:webHidden/>
          </w:rPr>
          <w:instrText xml:space="preserve"> PAGEREF _Toc460235931 \h </w:instrText>
        </w:r>
      </w:ins>
      <w:r>
        <w:rPr>
          <w:webHidden/>
        </w:rPr>
      </w:r>
      <w:r>
        <w:rPr>
          <w:webHidden/>
        </w:rPr>
        <w:fldChar w:fldCharType="separate"/>
      </w:r>
      <w:ins w:id="627" w:author="Perrine, Martin L. (GSFC-5670)" w:date="2016-08-31T11:10:00Z">
        <w:r w:rsidR="00EF27DF">
          <w:rPr>
            <w:webHidden/>
          </w:rPr>
          <w:t>24</w:t>
        </w:r>
      </w:ins>
      <w:ins w:id="628" w:author="Muhammad, Alimayo (GSFC-5660)" w:date="2016-08-29T12:09:00Z">
        <w:del w:id="629" w:author="Perrine, Martin L. (GSFC-5670)" w:date="2016-08-31T11:09:00Z">
          <w:r w:rsidDel="00EF27DF">
            <w:rPr>
              <w:webHidden/>
            </w:rPr>
            <w:delText>23</w:delText>
          </w:r>
        </w:del>
        <w:r>
          <w:rPr>
            <w:webHidden/>
          </w:rPr>
          <w:fldChar w:fldCharType="end"/>
        </w:r>
        <w:r w:rsidRPr="00DE702E">
          <w:rPr>
            <w:rStyle w:val="Hyperlink"/>
          </w:rPr>
          <w:fldChar w:fldCharType="end"/>
        </w:r>
      </w:ins>
    </w:p>
    <w:p w14:paraId="4A82B57F" w14:textId="77777777" w:rsidR="00E874FD" w:rsidRDefault="00E874FD">
      <w:pPr>
        <w:pStyle w:val="TableofFigures"/>
        <w:rPr>
          <w:ins w:id="630" w:author="Muhammad, Alimayo (GSFC-5660)" w:date="2016-08-29T12:09:00Z"/>
          <w:rFonts w:asciiTheme="minorHAnsi" w:eastAsiaTheme="minorEastAsia" w:hAnsiTheme="minorHAnsi" w:cstheme="minorBidi"/>
          <w:sz w:val="22"/>
          <w:szCs w:val="22"/>
        </w:rPr>
      </w:pPr>
      <w:ins w:id="631" w:author="Muhammad, Alimayo (GSFC-5660)" w:date="2016-08-29T12:09:00Z">
        <w:r w:rsidRPr="00DE702E">
          <w:rPr>
            <w:rStyle w:val="Hyperlink"/>
          </w:rPr>
          <w:fldChar w:fldCharType="begin"/>
        </w:r>
        <w:r w:rsidRPr="00DE702E">
          <w:rPr>
            <w:rStyle w:val="Hyperlink"/>
          </w:rPr>
          <w:instrText xml:space="preserve"> </w:instrText>
        </w:r>
        <w:r>
          <w:instrText>HYPERLINK \l "_Toc460235932"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18 Cortex Series Back Panel showing Ethernet connection to test network.</w:t>
        </w:r>
        <w:r>
          <w:rPr>
            <w:webHidden/>
          </w:rPr>
          <w:tab/>
        </w:r>
        <w:r>
          <w:rPr>
            <w:webHidden/>
          </w:rPr>
          <w:fldChar w:fldCharType="begin"/>
        </w:r>
        <w:r>
          <w:rPr>
            <w:webHidden/>
          </w:rPr>
          <w:instrText xml:space="preserve"> PAGEREF _Toc460235932 \h </w:instrText>
        </w:r>
      </w:ins>
      <w:r>
        <w:rPr>
          <w:webHidden/>
        </w:rPr>
      </w:r>
      <w:r>
        <w:rPr>
          <w:webHidden/>
        </w:rPr>
        <w:fldChar w:fldCharType="separate"/>
      </w:r>
      <w:ins w:id="632" w:author="Perrine, Martin L. (GSFC-5670)" w:date="2016-08-31T11:10:00Z">
        <w:r w:rsidR="00EF27DF">
          <w:rPr>
            <w:webHidden/>
          </w:rPr>
          <w:t>24</w:t>
        </w:r>
      </w:ins>
      <w:ins w:id="633" w:author="Muhammad, Alimayo (GSFC-5660)" w:date="2016-08-29T12:09:00Z">
        <w:del w:id="634" w:author="Perrine, Martin L. (GSFC-5670)" w:date="2016-08-31T11:09:00Z">
          <w:r w:rsidDel="00EF27DF">
            <w:rPr>
              <w:webHidden/>
            </w:rPr>
            <w:delText>23</w:delText>
          </w:r>
        </w:del>
        <w:r>
          <w:rPr>
            <w:webHidden/>
          </w:rPr>
          <w:fldChar w:fldCharType="end"/>
        </w:r>
        <w:r w:rsidRPr="00DE702E">
          <w:rPr>
            <w:rStyle w:val="Hyperlink"/>
          </w:rPr>
          <w:fldChar w:fldCharType="end"/>
        </w:r>
      </w:ins>
    </w:p>
    <w:p w14:paraId="1379B8EF" w14:textId="77777777" w:rsidR="00E874FD" w:rsidRDefault="00E874FD">
      <w:pPr>
        <w:pStyle w:val="TableofFigures"/>
        <w:rPr>
          <w:ins w:id="635" w:author="Muhammad, Alimayo (GSFC-5660)" w:date="2016-08-29T12:09:00Z"/>
          <w:rFonts w:asciiTheme="minorHAnsi" w:eastAsiaTheme="minorEastAsia" w:hAnsiTheme="minorHAnsi" w:cstheme="minorBidi"/>
          <w:sz w:val="22"/>
          <w:szCs w:val="22"/>
        </w:rPr>
      </w:pPr>
      <w:ins w:id="636" w:author="Muhammad, Alimayo (GSFC-5660)" w:date="2016-08-29T12:09:00Z">
        <w:r w:rsidRPr="00DE702E">
          <w:rPr>
            <w:rStyle w:val="Hyperlink"/>
          </w:rPr>
          <w:fldChar w:fldCharType="begin"/>
        </w:r>
        <w:r w:rsidRPr="00DE702E">
          <w:rPr>
            <w:rStyle w:val="Hyperlink"/>
          </w:rPr>
          <w:instrText xml:space="preserve"> </w:instrText>
        </w:r>
        <w:r>
          <w:instrText>HYPERLINK \l "_Toc460235933"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19 Softfep Gui</w:t>
        </w:r>
        <w:r>
          <w:rPr>
            <w:webHidden/>
          </w:rPr>
          <w:tab/>
        </w:r>
        <w:r>
          <w:rPr>
            <w:webHidden/>
          </w:rPr>
          <w:fldChar w:fldCharType="begin"/>
        </w:r>
        <w:r>
          <w:rPr>
            <w:webHidden/>
          </w:rPr>
          <w:instrText xml:space="preserve"> PAGEREF _Toc460235933 \h </w:instrText>
        </w:r>
      </w:ins>
      <w:r>
        <w:rPr>
          <w:webHidden/>
        </w:rPr>
      </w:r>
      <w:r>
        <w:rPr>
          <w:webHidden/>
        </w:rPr>
        <w:fldChar w:fldCharType="separate"/>
      </w:r>
      <w:ins w:id="637" w:author="Perrine, Martin L. (GSFC-5670)" w:date="2016-08-31T11:10:00Z">
        <w:r w:rsidR="00EF27DF">
          <w:rPr>
            <w:webHidden/>
          </w:rPr>
          <w:t>25</w:t>
        </w:r>
      </w:ins>
      <w:ins w:id="638" w:author="Muhammad, Alimayo (GSFC-5660)" w:date="2016-08-29T12:09:00Z">
        <w:del w:id="639" w:author="Perrine, Martin L. (GSFC-5670)" w:date="2016-08-31T11:09:00Z">
          <w:r w:rsidDel="00EF27DF">
            <w:rPr>
              <w:webHidden/>
            </w:rPr>
            <w:delText>24</w:delText>
          </w:r>
        </w:del>
        <w:r>
          <w:rPr>
            <w:webHidden/>
          </w:rPr>
          <w:fldChar w:fldCharType="end"/>
        </w:r>
        <w:r w:rsidRPr="00DE702E">
          <w:rPr>
            <w:rStyle w:val="Hyperlink"/>
          </w:rPr>
          <w:fldChar w:fldCharType="end"/>
        </w:r>
      </w:ins>
    </w:p>
    <w:p w14:paraId="3FB85C9A" w14:textId="77777777" w:rsidR="00E874FD" w:rsidRDefault="00E874FD">
      <w:pPr>
        <w:pStyle w:val="TableofFigures"/>
        <w:rPr>
          <w:ins w:id="640" w:author="Muhammad, Alimayo (GSFC-5660)" w:date="2016-08-29T12:09:00Z"/>
          <w:rFonts w:asciiTheme="minorHAnsi" w:eastAsiaTheme="minorEastAsia" w:hAnsiTheme="minorHAnsi" w:cstheme="minorBidi"/>
          <w:sz w:val="22"/>
          <w:szCs w:val="22"/>
        </w:rPr>
      </w:pPr>
      <w:ins w:id="641" w:author="Muhammad, Alimayo (GSFC-5660)" w:date="2016-08-29T12:09:00Z">
        <w:r w:rsidRPr="00DE702E">
          <w:rPr>
            <w:rStyle w:val="Hyperlink"/>
          </w:rPr>
          <w:fldChar w:fldCharType="begin"/>
        </w:r>
        <w:r w:rsidRPr="00DE702E">
          <w:rPr>
            <w:rStyle w:val="Hyperlink"/>
          </w:rPr>
          <w:instrText xml:space="preserve"> </w:instrText>
        </w:r>
        <w:r>
          <w:instrText>HYPERLINK \l "_Toc460235934"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20 Import from Raw select</w:t>
        </w:r>
        <w:r>
          <w:rPr>
            <w:webHidden/>
          </w:rPr>
          <w:tab/>
        </w:r>
        <w:r>
          <w:rPr>
            <w:webHidden/>
          </w:rPr>
          <w:fldChar w:fldCharType="begin"/>
        </w:r>
        <w:r>
          <w:rPr>
            <w:webHidden/>
          </w:rPr>
          <w:instrText xml:space="preserve"> PAGEREF _Toc460235934 \h </w:instrText>
        </w:r>
      </w:ins>
      <w:r>
        <w:rPr>
          <w:webHidden/>
        </w:rPr>
      </w:r>
      <w:r>
        <w:rPr>
          <w:webHidden/>
        </w:rPr>
        <w:fldChar w:fldCharType="separate"/>
      </w:r>
      <w:ins w:id="642" w:author="Perrine, Martin L. (GSFC-5670)" w:date="2016-08-31T11:10:00Z">
        <w:r w:rsidR="00EF27DF">
          <w:rPr>
            <w:webHidden/>
          </w:rPr>
          <w:t>25</w:t>
        </w:r>
      </w:ins>
      <w:ins w:id="643" w:author="Muhammad, Alimayo (GSFC-5660)" w:date="2016-08-29T12:09:00Z">
        <w:del w:id="644" w:author="Perrine, Martin L. (GSFC-5670)" w:date="2016-08-31T11:09:00Z">
          <w:r w:rsidDel="00EF27DF">
            <w:rPr>
              <w:webHidden/>
            </w:rPr>
            <w:delText>24</w:delText>
          </w:r>
        </w:del>
        <w:r>
          <w:rPr>
            <w:webHidden/>
          </w:rPr>
          <w:fldChar w:fldCharType="end"/>
        </w:r>
        <w:r w:rsidRPr="00DE702E">
          <w:rPr>
            <w:rStyle w:val="Hyperlink"/>
          </w:rPr>
          <w:fldChar w:fldCharType="end"/>
        </w:r>
      </w:ins>
    </w:p>
    <w:p w14:paraId="1EC54721" w14:textId="77777777" w:rsidR="00E874FD" w:rsidRDefault="00E874FD">
      <w:pPr>
        <w:pStyle w:val="TableofFigures"/>
        <w:rPr>
          <w:ins w:id="645" w:author="Muhammad, Alimayo (GSFC-5660)" w:date="2016-08-29T12:09:00Z"/>
          <w:rFonts w:asciiTheme="minorHAnsi" w:eastAsiaTheme="minorEastAsia" w:hAnsiTheme="minorHAnsi" w:cstheme="minorBidi"/>
          <w:sz w:val="22"/>
          <w:szCs w:val="22"/>
        </w:rPr>
      </w:pPr>
      <w:ins w:id="646" w:author="Muhammad, Alimayo (GSFC-5660)" w:date="2016-08-29T12:09:00Z">
        <w:r w:rsidRPr="00DE702E">
          <w:rPr>
            <w:rStyle w:val="Hyperlink"/>
          </w:rPr>
          <w:fldChar w:fldCharType="begin"/>
        </w:r>
        <w:r w:rsidRPr="00DE702E">
          <w:rPr>
            <w:rStyle w:val="Hyperlink"/>
          </w:rPr>
          <w:instrText xml:space="preserve"> </w:instrText>
        </w:r>
        <w:r>
          <w:instrText>HYPERLINK \l "_Toc460235935"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21 Create Recording and create a </w:t>
        </w:r>
        <w:r w:rsidRPr="00DE702E">
          <w:rPr>
            <w:rStyle w:val="Hyperlink"/>
            <w:b/>
          </w:rPr>
          <w:t xml:space="preserve">Recording Title </w:t>
        </w:r>
        <w:r w:rsidRPr="00DE702E">
          <w:rPr>
            <w:rStyle w:val="Hyperlink"/>
          </w:rPr>
          <w:t>and</w:t>
        </w:r>
        <w:r w:rsidRPr="00DE702E">
          <w:rPr>
            <w:rStyle w:val="Hyperlink"/>
            <w:b/>
          </w:rPr>
          <w:t xml:space="preserve"> Recording Description</w:t>
        </w:r>
        <w:r>
          <w:rPr>
            <w:webHidden/>
          </w:rPr>
          <w:tab/>
        </w:r>
        <w:r>
          <w:rPr>
            <w:webHidden/>
          </w:rPr>
          <w:fldChar w:fldCharType="begin"/>
        </w:r>
        <w:r>
          <w:rPr>
            <w:webHidden/>
          </w:rPr>
          <w:instrText xml:space="preserve"> PAGEREF _Toc460235935 \h </w:instrText>
        </w:r>
      </w:ins>
      <w:r>
        <w:rPr>
          <w:webHidden/>
        </w:rPr>
      </w:r>
      <w:r>
        <w:rPr>
          <w:webHidden/>
        </w:rPr>
        <w:fldChar w:fldCharType="separate"/>
      </w:r>
      <w:ins w:id="647" w:author="Perrine, Martin L. (GSFC-5670)" w:date="2016-08-31T11:10:00Z">
        <w:r w:rsidR="00EF27DF">
          <w:rPr>
            <w:webHidden/>
          </w:rPr>
          <w:t>26</w:t>
        </w:r>
      </w:ins>
      <w:ins w:id="648" w:author="Muhammad, Alimayo (GSFC-5660)" w:date="2016-08-29T12:09:00Z">
        <w:del w:id="649" w:author="Perrine, Martin L. (GSFC-5670)" w:date="2016-08-31T11:09:00Z">
          <w:r w:rsidDel="00EF27DF">
            <w:rPr>
              <w:webHidden/>
            </w:rPr>
            <w:delText>25</w:delText>
          </w:r>
        </w:del>
        <w:r>
          <w:rPr>
            <w:webHidden/>
          </w:rPr>
          <w:fldChar w:fldCharType="end"/>
        </w:r>
        <w:r w:rsidRPr="00DE702E">
          <w:rPr>
            <w:rStyle w:val="Hyperlink"/>
          </w:rPr>
          <w:fldChar w:fldCharType="end"/>
        </w:r>
      </w:ins>
    </w:p>
    <w:p w14:paraId="114685E6" w14:textId="77777777" w:rsidR="00E874FD" w:rsidRDefault="00E874FD">
      <w:pPr>
        <w:pStyle w:val="TableofFigures"/>
        <w:rPr>
          <w:ins w:id="650" w:author="Muhammad, Alimayo (GSFC-5660)" w:date="2016-08-29T12:09:00Z"/>
          <w:rFonts w:asciiTheme="minorHAnsi" w:eastAsiaTheme="minorEastAsia" w:hAnsiTheme="minorHAnsi" w:cstheme="minorBidi"/>
          <w:sz w:val="22"/>
          <w:szCs w:val="22"/>
        </w:rPr>
      </w:pPr>
      <w:ins w:id="651" w:author="Muhammad, Alimayo (GSFC-5660)" w:date="2016-08-29T12:09:00Z">
        <w:r w:rsidRPr="00DE702E">
          <w:rPr>
            <w:rStyle w:val="Hyperlink"/>
          </w:rPr>
          <w:fldChar w:fldCharType="begin"/>
        </w:r>
        <w:r w:rsidRPr="00DE702E">
          <w:rPr>
            <w:rStyle w:val="Hyperlink"/>
          </w:rPr>
          <w:instrText xml:space="preserve"> </w:instrText>
        </w:r>
        <w:r>
          <w:instrText>HYPERLINK \l "_Toc460235936"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22 Select recorded file.</w:t>
        </w:r>
        <w:r>
          <w:rPr>
            <w:webHidden/>
          </w:rPr>
          <w:tab/>
        </w:r>
        <w:r>
          <w:rPr>
            <w:webHidden/>
          </w:rPr>
          <w:fldChar w:fldCharType="begin"/>
        </w:r>
        <w:r>
          <w:rPr>
            <w:webHidden/>
          </w:rPr>
          <w:instrText xml:space="preserve"> PAGEREF _Toc460235936 \h </w:instrText>
        </w:r>
      </w:ins>
      <w:r>
        <w:rPr>
          <w:webHidden/>
        </w:rPr>
      </w:r>
      <w:r>
        <w:rPr>
          <w:webHidden/>
        </w:rPr>
        <w:fldChar w:fldCharType="separate"/>
      </w:r>
      <w:ins w:id="652" w:author="Perrine, Martin L. (GSFC-5670)" w:date="2016-08-31T11:10:00Z">
        <w:r w:rsidR="00EF27DF">
          <w:rPr>
            <w:webHidden/>
          </w:rPr>
          <w:t>26</w:t>
        </w:r>
      </w:ins>
      <w:ins w:id="653" w:author="Muhammad, Alimayo (GSFC-5660)" w:date="2016-08-29T12:09:00Z">
        <w:del w:id="654" w:author="Perrine, Martin L. (GSFC-5670)" w:date="2016-08-31T11:09:00Z">
          <w:r w:rsidDel="00EF27DF">
            <w:rPr>
              <w:webHidden/>
            </w:rPr>
            <w:delText>25</w:delText>
          </w:r>
        </w:del>
        <w:r>
          <w:rPr>
            <w:webHidden/>
          </w:rPr>
          <w:fldChar w:fldCharType="end"/>
        </w:r>
        <w:r w:rsidRPr="00DE702E">
          <w:rPr>
            <w:rStyle w:val="Hyperlink"/>
          </w:rPr>
          <w:fldChar w:fldCharType="end"/>
        </w:r>
      </w:ins>
    </w:p>
    <w:p w14:paraId="598B71EA" w14:textId="77777777" w:rsidR="00E874FD" w:rsidRDefault="00E874FD">
      <w:pPr>
        <w:pStyle w:val="TableofFigures"/>
        <w:rPr>
          <w:ins w:id="655" w:author="Muhammad, Alimayo (GSFC-5660)" w:date="2016-08-29T12:09:00Z"/>
          <w:rFonts w:asciiTheme="minorHAnsi" w:eastAsiaTheme="minorEastAsia" w:hAnsiTheme="minorHAnsi" w:cstheme="minorBidi"/>
          <w:sz w:val="22"/>
          <w:szCs w:val="22"/>
        </w:rPr>
      </w:pPr>
      <w:ins w:id="656" w:author="Muhammad, Alimayo (GSFC-5660)" w:date="2016-08-29T12:09:00Z">
        <w:r w:rsidRPr="00DE702E">
          <w:rPr>
            <w:rStyle w:val="Hyperlink"/>
          </w:rPr>
          <w:fldChar w:fldCharType="begin"/>
        </w:r>
        <w:r w:rsidRPr="00DE702E">
          <w:rPr>
            <w:rStyle w:val="Hyperlink"/>
          </w:rPr>
          <w:instrText xml:space="preserve"> </w:instrText>
        </w:r>
        <w:r>
          <w:instrText>HYPERLINK \l "_Toc460235937"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23 Select the </w:t>
        </w:r>
        <w:r w:rsidRPr="00DE702E">
          <w:rPr>
            <w:rStyle w:val="Hyperlink"/>
            <w:b/>
          </w:rPr>
          <w:t>Channel</w:t>
        </w:r>
        <w:r w:rsidRPr="00DE702E">
          <w:rPr>
            <w:rStyle w:val="Hyperlink"/>
          </w:rPr>
          <w:t xml:space="preserve"> to be HighRate.</w:t>
        </w:r>
        <w:r>
          <w:rPr>
            <w:webHidden/>
          </w:rPr>
          <w:tab/>
        </w:r>
        <w:r>
          <w:rPr>
            <w:webHidden/>
          </w:rPr>
          <w:fldChar w:fldCharType="begin"/>
        </w:r>
        <w:r>
          <w:rPr>
            <w:webHidden/>
          </w:rPr>
          <w:instrText xml:space="preserve"> PAGEREF _Toc460235937 \h </w:instrText>
        </w:r>
      </w:ins>
      <w:r>
        <w:rPr>
          <w:webHidden/>
        </w:rPr>
      </w:r>
      <w:r>
        <w:rPr>
          <w:webHidden/>
        </w:rPr>
        <w:fldChar w:fldCharType="separate"/>
      </w:r>
      <w:ins w:id="657" w:author="Perrine, Martin L. (GSFC-5670)" w:date="2016-08-31T11:10:00Z">
        <w:r w:rsidR="00EF27DF">
          <w:rPr>
            <w:webHidden/>
          </w:rPr>
          <w:t>27</w:t>
        </w:r>
      </w:ins>
      <w:ins w:id="658" w:author="Muhammad, Alimayo (GSFC-5660)" w:date="2016-08-29T12:09:00Z">
        <w:del w:id="659" w:author="Perrine, Martin L. (GSFC-5670)" w:date="2016-08-31T11:09:00Z">
          <w:r w:rsidDel="00EF27DF">
            <w:rPr>
              <w:webHidden/>
            </w:rPr>
            <w:delText>26</w:delText>
          </w:r>
        </w:del>
        <w:r>
          <w:rPr>
            <w:webHidden/>
          </w:rPr>
          <w:fldChar w:fldCharType="end"/>
        </w:r>
        <w:r w:rsidRPr="00DE702E">
          <w:rPr>
            <w:rStyle w:val="Hyperlink"/>
          </w:rPr>
          <w:fldChar w:fldCharType="end"/>
        </w:r>
      </w:ins>
    </w:p>
    <w:p w14:paraId="559E0209" w14:textId="77777777" w:rsidR="00E874FD" w:rsidRDefault="00E874FD">
      <w:pPr>
        <w:pStyle w:val="TableofFigures"/>
        <w:rPr>
          <w:ins w:id="660" w:author="Muhammad, Alimayo (GSFC-5660)" w:date="2016-08-29T12:09:00Z"/>
          <w:rFonts w:asciiTheme="minorHAnsi" w:eastAsiaTheme="minorEastAsia" w:hAnsiTheme="minorHAnsi" w:cstheme="minorBidi"/>
          <w:sz w:val="22"/>
          <w:szCs w:val="22"/>
        </w:rPr>
      </w:pPr>
      <w:ins w:id="661" w:author="Muhammad, Alimayo (GSFC-5660)" w:date="2016-08-29T12:09:00Z">
        <w:r w:rsidRPr="00DE702E">
          <w:rPr>
            <w:rStyle w:val="Hyperlink"/>
          </w:rPr>
          <w:fldChar w:fldCharType="begin"/>
        </w:r>
        <w:r w:rsidRPr="00DE702E">
          <w:rPr>
            <w:rStyle w:val="Hyperlink"/>
          </w:rPr>
          <w:instrText xml:space="preserve"> </w:instrText>
        </w:r>
        <w:r>
          <w:instrText>HYPERLINK \l "_Toc460235938"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24 Add file created from the file library</w:t>
        </w:r>
        <w:r>
          <w:rPr>
            <w:webHidden/>
          </w:rPr>
          <w:tab/>
        </w:r>
        <w:r>
          <w:rPr>
            <w:webHidden/>
          </w:rPr>
          <w:fldChar w:fldCharType="begin"/>
        </w:r>
        <w:r>
          <w:rPr>
            <w:webHidden/>
          </w:rPr>
          <w:instrText xml:space="preserve"> PAGEREF _Toc460235938 \h </w:instrText>
        </w:r>
      </w:ins>
      <w:r>
        <w:rPr>
          <w:webHidden/>
        </w:rPr>
      </w:r>
      <w:r>
        <w:rPr>
          <w:webHidden/>
        </w:rPr>
        <w:fldChar w:fldCharType="separate"/>
      </w:r>
      <w:ins w:id="662" w:author="Perrine, Martin L. (GSFC-5670)" w:date="2016-08-31T11:10:00Z">
        <w:r w:rsidR="00EF27DF">
          <w:rPr>
            <w:webHidden/>
          </w:rPr>
          <w:t>27</w:t>
        </w:r>
      </w:ins>
      <w:ins w:id="663" w:author="Muhammad, Alimayo (GSFC-5660)" w:date="2016-08-29T12:09:00Z">
        <w:del w:id="664" w:author="Perrine, Martin L. (GSFC-5670)" w:date="2016-08-31T11:09:00Z">
          <w:r w:rsidDel="00EF27DF">
            <w:rPr>
              <w:webHidden/>
            </w:rPr>
            <w:delText>26</w:delText>
          </w:r>
        </w:del>
        <w:r>
          <w:rPr>
            <w:webHidden/>
          </w:rPr>
          <w:fldChar w:fldCharType="end"/>
        </w:r>
        <w:r w:rsidRPr="00DE702E">
          <w:rPr>
            <w:rStyle w:val="Hyperlink"/>
          </w:rPr>
          <w:fldChar w:fldCharType="end"/>
        </w:r>
      </w:ins>
    </w:p>
    <w:p w14:paraId="29C0FFEB" w14:textId="77777777" w:rsidR="00E874FD" w:rsidRDefault="00E874FD">
      <w:pPr>
        <w:pStyle w:val="TableofFigures"/>
        <w:rPr>
          <w:ins w:id="665" w:author="Muhammad, Alimayo (GSFC-5660)" w:date="2016-08-29T12:09:00Z"/>
          <w:rFonts w:asciiTheme="minorHAnsi" w:eastAsiaTheme="minorEastAsia" w:hAnsiTheme="minorHAnsi" w:cstheme="minorBidi"/>
          <w:sz w:val="22"/>
          <w:szCs w:val="22"/>
        </w:rPr>
      </w:pPr>
      <w:ins w:id="666" w:author="Muhammad, Alimayo (GSFC-5660)" w:date="2016-08-29T12:09:00Z">
        <w:r w:rsidRPr="00DE702E">
          <w:rPr>
            <w:rStyle w:val="Hyperlink"/>
          </w:rPr>
          <w:fldChar w:fldCharType="begin"/>
        </w:r>
        <w:r w:rsidRPr="00DE702E">
          <w:rPr>
            <w:rStyle w:val="Hyperlink"/>
          </w:rPr>
          <w:instrText xml:space="preserve"> </w:instrText>
        </w:r>
        <w:r>
          <w:instrText>HYPERLINK \l "_Toc460235939"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25 Select </w:t>
        </w:r>
        <w:r w:rsidRPr="00DE702E">
          <w:rPr>
            <w:rStyle w:val="Hyperlink"/>
            <w:b/>
          </w:rPr>
          <w:t>Import Channel</w:t>
        </w:r>
        <w:r>
          <w:rPr>
            <w:webHidden/>
          </w:rPr>
          <w:tab/>
        </w:r>
        <w:r>
          <w:rPr>
            <w:webHidden/>
          </w:rPr>
          <w:fldChar w:fldCharType="begin"/>
        </w:r>
        <w:r>
          <w:rPr>
            <w:webHidden/>
          </w:rPr>
          <w:instrText xml:space="preserve"> PAGEREF _Toc460235939 \h </w:instrText>
        </w:r>
      </w:ins>
      <w:r>
        <w:rPr>
          <w:webHidden/>
        </w:rPr>
      </w:r>
      <w:r>
        <w:rPr>
          <w:webHidden/>
        </w:rPr>
        <w:fldChar w:fldCharType="separate"/>
      </w:r>
      <w:ins w:id="667" w:author="Perrine, Martin L. (GSFC-5670)" w:date="2016-08-31T11:10:00Z">
        <w:r w:rsidR="00EF27DF">
          <w:rPr>
            <w:webHidden/>
          </w:rPr>
          <w:t>28</w:t>
        </w:r>
      </w:ins>
      <w:ins w:id="668" w:author="Muhammad, Alimayo (GSFC-5660)" w:date="2016-08-29T12:09:00Z">
        <w:del w:id="669" w:author="Perrine, Martin L. (GSFC-5670)" w:date="2016-08-31T11:09:00Z">
          <w:r w:rsidDel="00EF27DF">
            <w:rPr>
              <w:webHidden/>
            </w:rPr>
            <w:delText>27</w:delText>
          </w:r>
        </w:del>
        <w:r>
          <w:rPr>
            <w:webHidden/>
          </w:rPr>
          <w:fldChar w:fldCharType="end"/>
        </w:r>
        <w:r w:rsidRPr="00DE702E">
          <w:rPr>
            <w:rStyle w:val="Hyperlink"/>
          </w:rPr>
          <w:fldChar w:fldCharType="end"/>
        </w:r>
      </w:ins>
    </w:p>
    <w:p w14:paraId="6C269C61" w14:textId="77777777" w:rsidR="00E874FD" w:rsidRDefault="00E874FD">
      <w:pPr>
        <w:pStyle w:val="TableofFigures"/>
        <w:rPr>
          <w:ins w:id="670" w:author="Muhammad, Alimayo (GSFC-5660)" w:date="2016-08-29T12:09:00Z"/>
          <w:rFonts w:asciiTheme="minorHAnsi" w:eastAsiaTheme="minorEastAsia" w:hAnsiTheme="minorHAnsi" w:cstheme="minorBidi"/>
          <w:sz w:val="22"/>
          <w:szCs w:val="22"/>
        </w:rPr>
      </w:pPr>
      <w:ins w:id="671" w:author="Muhammad, Alimayo (GSFC-5660)" w:date="2016-08-29T12:09:00Z">
        <w:r w:rsidRPr="00DE702E">
          <w:rPr>
            <w:rStyle w:val="Hyperlink"/>
          </w:rPr>
          <w:fldChar w:fldCharType="begin"/>
        </w:r>
        <w:r w:rsidRPr="00DE702E">
          <w:rPr>
            <w:rStyle w:val="Hyperlink"/>
          </w:rPr>
          <w:instrText xml:space="preserve"> </w:instrText>
        </w:r>
        <w:r>
          <w:instrText>HYPERLINK \l "_Toc460235940"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26 Finish recording import.</w:t>
        </w:r>
        <w:r>
          <w:rPr>
            <w:webHidden/>
          </w:rPr>
          <w:tab/>
        </w:r>
        <w:r>
          <w:rPr>
            <w:webHidden/>
          </w:rPr>
          <w:fldChar w:fldCharType="begin"/>
        </w:r>
        <w:r>
          <w:rPr>
            <w:webHidden/>
          </w:rPr>
          <w:instrText xml:space="preserve"> PAGEREF _Toc460235940 \h </w:instrText>
        </w:r>
      </w:ins>
      <w:r>
        <w:rPr>
          <w:webHidden/>
        </w:rPr>
      </w:r>
      <w:r>
        <w:rPr>
          <w:webHidden/>
        </w:rPr>
        <w:fldChar w:fldCharType="separate"/>
      </w:r>
      <w:ins w:id="672" w:author="Perrine, Martin L. (GSFC-5670)" w:date="2016-08-31T11:10:00Z">
        <w:r w:rsidR="00EF27DF">
          <w:rPr>
            <w:webHidden/>
          </w:rPr>
          <w:t>28</w:t>
        </w:r>
      </w:ins>
      <w:ins w:id="673" w:author="Muhammad, Alimayo (GSFC-5660)" w:date="2016-08-29T12:09:00Z">
        <w:del w:id="674" w:author="Perrine, Martin L. (GSFC-5670)" w:date="2016-08-31T11:09:00Z">
          <w:r w:rsidDel="00EF27DF">
            <w:rPr>
              <w:webHidden/>
            </w:rPr>
            <w:delText>27</w:delText>
          </w:r>
        </w:del>
        <w:r>
          <w:rPr>
            <w:webHidden/>
          </w:rPr>
          <w:fldChar w:fldCharType="end"/>
        </w:r>
        <w:r w:rsidRPr="00DE702E">
          <w:rPr>
            <w:rStyle w:val="Hyperlink"/>
          </w:rPr>
          <w:fldChar w:fldCharType="end"/>
        </w:r>
      </w:ins>
    </w:p>
    <w:p w14:paraId="204A366B" w14:textId="77777777" w:rsidR="00E874FD" w:rsidRDefault="00E874FD">
      <w:pPr>
        <w:pStyle w:val="TableofFigures"/>
        <w:rPr>
          <w:ins w:id="675" w:author="Muhammad, Alimayo (GSFC-5660)" w:date="2016-08-29T12:09:00Z"/>
          <w:rFonts w:asciiTheme="minorHAnsi" w:eastAsiaTheme="minorEastAsia" w:hAnsiTheme="minorHAnsi" w:cstheme="minorBidi"/>
          <w:sz w:val="22"/>
          <w:szCs w:val="22"/>
        </w:rPr>
      </w:pPr>
      <w:ins w:id="676" w:author="Muhammad, Alimayo (GSFC-5660)" w:date="2016-08-29T12:09:00Z">
        <w:r w:rsidRPr="00DE702E">
          <w:rPr>
            <w:rStyle w:val="Hyperlink"/>
          </w:rPr>
          <w:fldChar w:fldCharType="begin"/>
        </w:r>
        <w:r w:rsidRPr="00DE702E">
          <w:rPr>
            <w:rStyle w:val="Hyperlink"/>
          </w:rPr>
          <w:instrText xml:space="preserve"> </w:instrText>
        </w:r>
        <w:r>
          <w:instrText>HYPERLINK \l "_Toc460235941"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27 File ready for playback.</w:t>
        </w:r>
        <w:r>
          <w:rPr>
            <w:webHidden/>
          </w:rPr>
          <w:tab/>
        </w:r>
        <w:r>
          <w:rPr>
            <w:webHidden/>
          </w:rPr>
          <w:fldChar w:fldCharType="begin"/>
        </w:r>
        <w:r>
          <w:rPr>
            <w:webHidden/>
          </w:rPr>
          <w:instrText xml:space="preserve"> PAGEREF _Toc460235941 \h </w:instrText>
        </w:r>
      </w:ins>
      <w:r>
        <w:rPr>
          <w:webHidden/>
        </w:rPr>
      </w:r>
      <w:r>
        <w:rPr>
          <w:webHidden/>
        </w:rPr>
        <w:fldChar w:fldCharType="separate"/>
      </w:r>
      <w:ins w:id="677" w:author="Perrine, Martin L. (GSFC-5670)" w:date="2016-08-31T11:10:00Z">
        <w:r w:rsidR="00EF27DF">
          <w:rPr>
            <w:webHidden/>
          </w:rPr>
          <w:t>29</w:t>
        </w:r>
      </w:ins>
      <w:ins w:id="678" w:author="Muhammad, Alimayo (GSFC-5660)" w:date="2016-08-29T12:09:00Z">
        <w:del w:id="679" w:author="Perrine, Martin L. (GSFC-5670)" w:date="2016-08-31T11:09:00Z">
          <w:r w:rsidDel="00EF27DF">
            <w:rPr>
              <w:webHidden/>
            </w:rPr>
            <w:delText>28</w:delText>
          </w:r>
        </w:del>
        <w:r>
          <w:rPr>
            <w:webHidden/>
          </w:rPr>
          <w:fldChar w:fldCharType="end"/>
        </w:r>
        <w:r w:rsidRPr="00DE702E">
          <w:rPr>
            <w:rStyle w:val="Hyperlink"/>
          </w:rPr>
          <w:fldChar w:fldCharType="end"/>
        </w:r>
      </w:ins>
    </w:p>
    <w:p w14:paraId="5A16600A" w14:textId="77777777" w:rsidR="00E874FD" w:rsidRDefault="00E874FD">
      <w:pPr>
        <w:pStyle w:val="TableofFigures"/>
        <w:rPr>
          <w:ins w:id="680" w:author="Muhammad, Alimayo (GSFC-5660)" w:date="2016-08-29T12:09:00Z"/>
          <w:rFonts w:asciiTheme="minorHAnsi" w:eastAsiaTheme="minorEastAsia" w:hAnsiTheme="minorHAnsi" w:cstheme="minorBidi"/>
          <w:sz w:val="22"/>
          <w:szCs w:val="22"/>
        </w:rPr>
      </w:pPr>
      <w:ins w:id="681" w:author="Muhammad, Alimayo (GSFC-5660)" w:date="2016-08-29T12:09:00Z">
        <w:r w:rsidRPr="00DE702E">
          <w:rPr>
            <w:rStyle w:val="Hyperlink"/>
          </w:rPr>
          <w:fldChar w:fldCharType="begin"/>
        </w:r>
        <w:r w:rsidRPr="00DE702E">
          <w:rPr>
            <w:rStyle w:val="Hyperlink"/>
          </w:rPr>
          <w:instrText xml:space="preserve"> </w:instrText>
        </w:r>
        <w:r>
          <w:instrText>HYPERLINK \l "_Toc460235942"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28 connection to </w:t>
        </w:r>
        <w:r w:rsidRPr="00DE702E">
          <w:rPr>
            <w:rStyle w:val="Hyperlink"/>
            <w:b/>
          </w:rPr>
          <w:t>localhost:1</w:t>
        </w:r>
        <w:r>
          <w:rPr>
            <w:webHidden/>
          </w:rPr>
          <w:tab/>
        </w:r>
        <w:r>
          <w:rPr>
            <w:webHidden/>
          </w:rPr>
          <w:fldChar w:fldCharType="begin"/>
        </w:r>
        <w:r>
          <w:rPr>
            <w:webHidden/>
          </w:rPr>
          <w:instrText xml:space="preserve"> PAGEREF _Toc460235942 \h </w:instrText>
        </w:r>
      </w:ins>
      <w:r>
        <w:rPr>
          <w:webHidden/>
        </w:rPr>
      </w:r>
      <w:r>
        <w:rPr>
          <w:webHidden/>
        </w:rPr>
        <w:fldChar w:fldCharType="separate"/>
      </w:r>
      <w:ins w:id="682" w:author="Perrine, Martin L. (GSFC-5670)" w:date="2016-08-31T11:10:00Z">
        <w:r w:rsidR="00EF27DF">
          <w:rPr>
            <w:webHidden/>
          </w:rPr>
          <w:t>30</w:t>
        </w:r>
      </w:ins>
      <w:ins w:id="683" w:author="Muhammad, Alimayo (GSFC-5660)" w:date="2016-08-29T12:09:00Z">
        <w:del w:id="684" w:author="Perrine, Martin L. (GSFC-5670)" w:date="2016-08-31T11:09:00Z">
          <w:r w:rsidDel="00EF27DF">
            <w:rPr>
              <w:webHidden/>
            </w:rPr>
            <w:delText>29</w:delText>
          </w:r>
        </w:del>
        <w:r>
          <w:rPr>
            <w:webHidden/>
          </w:rPr>
          <w:fldChar w:fldCharType="end"/>
        </w:r>
        <w:r w:rsidRPr="00DE702E">
          <w:rPr>
            <w:rStyle w:val="Hyperlink"/>
          </w:rPr>
          <w:fldChar w:fldCharType="end"/>
        </w:r>
      </w:ins>
    </w:p>
    <w:p w14:paraId="276F502D" w14:textId="77777777" w:rsidR="00E874FD" w:rsidRDefault="00E874FD">
      <w:pPr>
        <w:pStyle w:val="TableofFigures"/>
        <w:rPr>
          <w:ins w:id="685" w:author="Muhammad, Alimayo (GSFC-5660)" w:date="2016-08-29T12:09:00Z"/>
          <w:rFonts w:asciiTheme="minorHAnsi" w:eastAsiaTheme="minorEastAsia" w:hAnsiTheme="minorHAnsi" w:cstheme="minorBidi"/>
          <w:sz w:val="22"/>
          <w:szCs w:val="22"/>
        </w:rPr>
      </w:pPr>
      <w:ins w:id="686" w:author="Muhammad, Alimayo (GSFC-5660)" w:date="2016-08-29T12:09:00Z">
        <w:r w:rsidRPr="00DE702E">
          <w:rPr>
            <w:rStyle w:val="Hyperlink"/>
          </w:rPr>
          <w:fldChar w:fldCharType="begin"/>
        </w:r>
        <w:r w:rsidRPr="00DE702E">
          <w:rPr>
            <w:rStyle w:val="Hyperlink"/>
          </w:rPr>
          <w:instrText xml:space="preserve"> </w:instrText>
        </w:r>
        <w:r>
          <w:instrText>HYPERLINK \l "_Toc460235943"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29 Cortex Setup</w:t>
        </w:r>
        <w:r>
          <w:rPr>
            <w:webHidden/>
          </w:rPr>
          <w:tab/>
        </w:r>
        <w:r>
          <w:rPr>
            <w:webHidden/>
          </w:rPr>
          <w:fldChar w:fldCharType="begin"/>
        </w:r>
        <w:r>
          <w:rPr>
            <w:webHidden/>
          </w:rPr>
          <w:instrText xml:space="preserve"> PAGEREF _Toc460235943 \h </w:instrText>
        </w:r>
      </w:ins>
      <w:r>
        <w:rPr>
          <w:webHidden/>
        </w:rPr>
      </w:r>
      <w:r>
        <w:rPr>
          <w:webHidden/>
        </w:rPr>
        <w:fldChar w:fldCharType="separate"/>
      </w:r>
      <w:ins w:id="687" w:author="Perrine, Martin L. (GSFC-5670)" w:date="2016-08-31T11:10:00Z">
        <w:r w:rsidR="00EF27DF">
          <w:rPr>
            <w:webHidden/>
          </w:rPr>
          <w:t>30</w:t>
        </w:r>
      </w:ins>
      <w:ins w:id="688" w:author="Muhammad, Alimayo (GSFC-5660)" w:date="2016-08-29T12:09:00Z">
        <w:del w:id="689" w:author="Perrine, Martin L. (GSFC-5670)" w:date="2016-08-31T11:09:00Z">
          <w:r w:rsidDel="00EF27DF">
            <w:rPr>
              <w:webHidden/>
            </w:rPr>
            <w:delText>29</w:delText>
          </w:r>
        </w:del>
        <w:r>
          <w:rPr>
            <w:webHidden/>
          </w:rPr>
          <w:fldChar w:fldCharType="end"/>
        </w:r>
        <w:r w:rsidRPr="00DE702E">
          <w:rPr>
            <w:rStyle w:val="Hyperlink"/>
          </w:rPr>
          <w:fldChar w:fldCharType="end"/>
        </w:r>
      </w:ins>
    </w:p>
    <w:p w14:paraId="7463A171" w14:textId="77777777" w:rsidR="00E874FD" w:rsidRDefault="00E874FD">
      <w:pPr>
        <w:pStyle w:val="TableofFigures"/>
        <w:rPr>
          <w:ins w:id="690" w:author="Muhammad, Alimayo (GSFC-5660)" w:date="2016-08-29T12:09:00Z"/>
          <w:rFonts w:asciiTheme="minorHAnsi" w:eastAsiaTheme="minorEastAsia" w:hAnsiTheme="minorHAnsi" w:cstheme="minorBidi"/>
          <w:sz w:val="22"/>
          <w:szCs w:val="22"/>
        </w:rPr>
      </w:pPr>
      <w:ins w:id="691" w:author="Muhammad, Alimayo (GSFC-5660)" w:date="2016-08-29T12:09:00Z">
        <w:r w:rsidRPr="00DE702E">
          <w:rPr>
            <w:rStyle w:val="Hyperlink"/>
          </w:rPr>
          <w:fldChar w:fldCharType="begin"/>
        </w:r>
        <w:r w:rsidRPr="00DE702E">
          <w:rPr>
            <w:rStyle w:val="Hyperlink"/>
          </w:rPr>
          <w:instrText xml:space="preserve"> </w:instrText>
        </w:r>
        <w:r>
          <w:instrText>HYPERLINK \l "_Toc460235944"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30 Cortex frame setup</w:t>
        </w:r>
        <w:r>
          <w:rPr>
            <w:webHidden/>
          </w:rPr>
          <w:tab/>
        </w:r>
        <w:r>
          <w:rPr>
            <w:webHidden/>
          </w:rPr>
          <w:fldChar w:fldCharType="begin"/>
        </w:r>
        <w:r>
          <w:rPr>
            <w:webHidden/>
          </w:rPr>
          <w:instrText xml:space="preserve"> PAGEREF _Toc460235944 \h </w:instrText>
        </w:r>
      </w:ins>
      <w:r>
        <w:rPr>
          <w:webHidden/>
        </w:rPr>
      </w:r>
      <w:r>
        <w:rPr>
          <w:webHidden/>
        </w:rPr>
        <w:fldChar w:fldCharType="separate"/>
      </w:r>
      <w:ins w:id="692" w:author="Perrine, Martin L. (GSFC-5670)" w:date="2016-08-31T11:10:00Z">
        <w:r w:rsidR="00EF27DF">
          <w:rPr>
            <w:webHidden/>
          </w:rPr>
          <w:t>31</w:t>
        </w:r>
      </w:ins>
      <w:ins w:id="693" w:author="Muhammad, Alimayo (GSFC-5660)" w:date="2016-08-29T12:09:00Z">
        <w:del w:id="694" w:author="Perrine, Martin L. (GSFC-5670)" w:date="2016-08-31T11:09:00Z">
          <w:r w:rsidDel="00EF27DF">
            <w:rPr>
              <w:webHidden/>
            </w:rPr>
            <w:delText>30</w:delText>
          </w:r>
        </w:del>
        <w:r>
          <w:rPr>
            <w:webHidden/>
          </w:rPr>
          <w:fldChar w:fldCharType="end"/>
        </w:r>
        <w:r w:rsidRPr="00DE702E">
          <w:rPr>
            <w:rStyle w:val="Hyperlink"/>
          </w:rPr>
          <w:fldChar w:fldCharType="end"/>
        </w:r>
      </w:ins>
    </w:p>
    <w:p w14:paraId="2D3556C0" w14:textId="77777777" w:rsidR="00E874FD" w:rsidRDefault="00E874FD">
      <w:pPr>
        <w:pStyle w:val="TableofFigures"/>
        <w:rPr>
          <w:ins w:id="695" w:author="Muhammad, Alimayo (GSFC-5660)" w:date="2016-08-29T12:09:00Z"/>
          <w:rFonts w:asciiTheme="minorHAnsi" w:eastAsiaTheme="minorEastAsia" w:hAnsiTheme="minorHAnsi" w:cstheme="minorBidi"/>
          <w:sz w:val="22"/>
          <w:szCs w:val="22"/>
        </w:rPr>
      </w:pPr>
      <w:ins w:id="696" w:author="Muhammad, Alimayo (GSFC-5660)" w:date="2016-08-29T12:09:00Z">
        <w:r w:rsidRPr="00DE702E">
          <w:rPr>
            <w:rStyle w:val="Hyperlink"/>
          </w:rPr>
          <w:fldChar w:fldCharType="begin"/>
        </w:r>
        <w:r w:rsidRPr="00DE702E">
          <w:rPr>
            <w:rStyle w:val="Hyperlink"/>
          </w:rPr>
          <w:instrText xml:space="preserve"> </w:instrText>
        </w:r>
        <w:r>
          <w:instrText>HYPERLINK \l "_Toc460235945"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31 Cortex Real Time frame setup</w:t>
        </w:r>
        <w:r>
          <w:rPr>
            <w:webHidden/>
          </w:rPr>
          <w:tab/>
        </w:r>
        <w:r>
          <w:rPr>
            <w:webHidden/>
          </w:rPr>
          <w:fldChar w:fldCharType="begin"/>
        </w:r>
        <w:r>
          <w:rPr>
            <w:webHidden/>
          </w:rPr>
          <w:instrText xml:space="preserve"> PAGEREF _Toc460235945 \h </w:instrText>
        </w:r>
      </w:ins>
      <w:r>
        <w:rPr>
          <w:webHidden/>
        </w:rPr>
      </w:r>
      <w:r>
        <w:rPr>
          <w:webHidden/>
        </w:rPr>
        <w:fldChar w:fldCharType="separate"/>
      </w:r>
      <w:ins w:id="697" w:author="Perrine, Martin L. (GSFC-5670)" w:date="2016-08-31T11:10:00Z">
        <w:r w:rsidR="00EF27DF">
          <w:rPr>
            <w:webHidden/>
          </w:rPr>
          <w:t>31</w:t>
        </w:r>
      </w:ins>
      <w:ins w:id="698" w:author="Muhammad, Alimayo (GSFC-5660)" w:date="2016-08-29T12:09:00Z">
        <w:del w:id="699" w:author="Perrine, Martin L. (GSFC-5670)" w:date="2016-08-31T11:09:00Z">
          <w:r w:rsidDel="00EF27DF">
            <w:rPr>
              <w:webHidden/>
            </w:rPr>
            <w:delText>30</w:delText>
          </w:r>
        </w:del>
        <w:r>
          <w:rPr>
            <w:webHidden/>
          </w:rPr>
          <w:fldChar w:fldCharType="end"/>
        </w:r>
        <w:r w:rsidRPr="00DE702E">
          <w:rPr>
            <w:rStyle w:val="Hyperlink"/>
          </w:rPr>
          <w:fldChar w:fldCharType="end"/>
        </w:r>
      </w:ins>
    </w:p>
    <w:p w14:paraId="724DD066" w14:textId="77777777" w:rsidR="00E874FD" w:rsidRDefault="00E874FD">
      <w:pPr>
        <w:pStyle w:val="TableofFigures"/>
        <w:rPr>
          <w:ins w:id="700" w:author="Muhammad, Alimayo (GSFC-5660)" w:date="2016-08-29T12:09:00Z"/>
          <w:rFonts w:asciiTheme="minorHAnsi" w:eastAsiaTheme="minorEastAsia" w:hAnsiTheme="minorHAnsi" w:cstheme="minorBidi"/>
          <w:sz w:val="22"/>
          <w:szCs w:val="22"/>
        </w:rPr>
      </w:pPr>
      <w:ins w:id="701" w:author="Muhammad, Alimayo (GSFC-5660)" w:date="2016-08-29T12:09:00Z">
        <w:r w:rsidRPr="00DE702E">
          <w:rPr>
            <w:rStyle w:val="Hyperlink"/>
          </w:rPr>
          <w:fldChar w:fldCharType="begin"/>
        </w:r>
        <w:r w:rsidRPr="00DE702E">
          <w:rPr>
            <w:rStyle w:val="Hyperlink"/>
          </w:rPr>
          <w:instrText xml:space="preserve"> </w:instrText>
        </w:r>
        <w:r>
          <w:instrText>HYPERLINK \l "_Toc460235946"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32 Cortex Global tab setup</w:t>
        </w:r>
        <w:r>
          <w:rPr>
            <w:webHidden/>
          </w:rPr>
          <w:tab/>
        </w:r>
        <w:r>
          <w:rPr>
            <w:webHidden/>
          </w:rPr>
          <w:fldChar w:fldCharType="begin"/>
        </w:r>
        <w:r>
          <w:rPr>
            <w:webHidden/>
          </w:rPr>
          <w:instrText xml:space="preserve"> PAGEREF _Toc460235946 \h </w:instrText>
        </w:r>
      </w:ins>
      <w:r>
        <w:rPr>
          <w:webHidden/>
        </w:rPr>
      </w:r>
      <w:r>
        <w:rPr>
          <w:webHidden/>
        </w:rPr>
        <w:fldChar w:fldCharType="separate"/>
      </w:r>
      <w:ins w:id="702" w:author="Perrine, Martin L. (GSFC-5670)" w:date="2016-08-31T11:10:00Z">
        <w:r w:rsidR="00EF27DF">
          <w:rPr>
            <w:webHidden/>
          </w:rPr>
          <w:t>32</w:t>
        </w:r>
      </w:ins>
      <w:ins w:id="703" w:author="Muhammad, Alimayo (GSFC-5660)" w:date="2016-08-29T12:09:00Z">
        <w:del w:id="704" w:author="Perrine, Martin L. (GSFC-5670)" w:date="2016-08-31T11:09:00Z">
          <w:r w:rsidDel="00EF27DF">
            <w:rPr>
              <w:webHidden/>
            </w:rPr>
            <w:delText>31</w:delText>
          </w:r>
        </w:del>
        <w:r>
          <w:rPr>
            <w:webHidden/>
          </w:rPr>
          <w:fldChar w:fldCharType="end"/>
        </w:r>
        <w:r w:rsidRPr="00DE702E">
          <w:rPr>
            <w:rStyle w:val="Hyperlink"/>
          </w:rPr>
          <w:fldChar w:fldCharType="end"/>
        </w:r>
      </w:ins>
    </w:p>
    <w:p w14:paraId="2E40D24A" w14:textId="77777777" w:rsidR="00E874FD" w:rsidRDefault="00E874FD">
      <w:pPr>
        <w:pStyle w:val="TableofFigures"/>
        <w:rPr>
          <w:ins w:id="705" w:author="Muhammad, Alimayo (GSFC-5660)" w:date="2016-08-29T12:09:00Z"/>
          <w:rFonts w:asciiTheme="minorHAnsi" w:eastAsiaTheme="minorEastAsia" w:hAnsiTheme="minorHAnsi" w:cstheme="minorBidi"/>
          <w:sz w:val="22"/>
          <w:szCs w:val="22"/>
        </w:rPr>
      </w:pPr>
      <w:ins w:id="706" w:author="Muhammad, Alimayo (GSFC-5660)" w:date="2016-08-29T12:09:00Z">
        <w:r w:rsidRPr="00DE702E">
          <w:rPr>
            <w:rStyle w:val="Hyperlink"/>
          </w:rPr>
          <w:lastRenderedPageBreak/>
          <w:fldChar w:fldCharType="begin"/>
        </w:r>
        <w:r w:rsidRPr="00DE702E">
          <w:rPr>
            <w:rStyle w:val="Hyperlink"/>
          </w:rPr>
          <w:instrText xml:space="preserve"> </w:instrText>
        </w:r>
        <w:r>
          <w:instrText>HYPERLINK \l "_Toc460235947"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33 Cortex BER tab setup</w:t>
        </w:r>
        <w:r>
          <w:rPr>
            <w:webHidden/>
          </w:rPr>
          <w:tab/>
        </w:r>
        <w:r>
          <w:rPr>
            <w:webHidden/>
          </w:rPr>
          <w:fldChar w:fldCharType="begin"/>
        </w:r>
        <w:r>
          <w:rPr>
            <w:webHidden/>
          </w:rPr>
          <w:instrText xml:space="preserve"> PAGEREF _Toc460235947 \h </w:instrText>
        </w:r>
      </w:ins>
      <w:r>
        <w:rPr>
          <w:webHidden/>
        </w:rPr>
      </w:r>
      <w:r>
        <w:rPr>
          <w:webHidden/>
        </w:rPr>
        <w:fldChar w:fldCharType="separate"/>
      </w:r>
      <w:ins w:id="707" w:author="Perrine, Martin L. (GSFC-5670)" w:date="2016-08-31T11:10:00Z">
        <w:r w:rsidR="00EF27DF">
          <w:rPr>
            <w:webHidden/>
          </w:rPr>
          <w:t>32</w:t>
        </w:r>
      </w:ins>
      <w:ins w:id="708" w:author="Muhammad, Alimayo (GSFC-5660)" w:date="2016-08-29T12:09:00Z">
        <w:del w:id="709" w:author="Perrine, Martin L. (GSFC-5670)" w:date="2016-08-31T11:09:00Z">
          <w:r w:rsidDel="00EF27DF">
            <w:rPr>
              <w:webHidden/>
            </w:rPr>
            <w:delText>31</w:delText>
          </w:r>
        </w:del>
        <w:r>
          <w:rPr>
            <w:webHidden/>
          </w:rPr>
          <w:fldChar w:fldCharType="end"/>
        </w:r>
        <w:r w:rsidRPr="00DE702E">
          <w:rPr>
            <w:rStyle w:val="Hyperlink"/>
          </w:rPr>
          <w:fldChar w:fldCharType="end"/>
        </w:r>
      </w:ins>
    </w:p>
    <w:p w14:paraId="07D036D4" w14:textId="77777777" w:rsidR="00E874FD" w:rsidRDefault="00E874FD">
      <w:pPr>
        <w:pStyle w:val="TableofFigures"/>
        <w:rPr>
          <w:ins w:id="710" w:author="Muhammad, Alimayo (GSFC-5660)" w:date="2016-08-29T12:09:00Z"/>
          <w:rFonts w:asciiTheme="minorHAnsi" w:eastAsiaTheme="minorEastAsia" w:hAnsiTheme="minorHAnsi" w:cstheme="minorBidi"/>
          <w:sz w:val="22"/>
          <w:szCs w:val="22"/>
        </w:rPr>
      </w:pPr>
      <w:ins w:id="711" w:author="Muhammad, Alimayo (GSFC-5660)" w:date="2016-08-29T12:09:00Z">
        <w:r w:rsidRPr="00DE702E">
          <w:rPr>
            <w:rStyle w:val="Hyperlink"/>
          </w:rPr>
          <w:fldChar w:fldCharType="begin"/>
        </w:r>
        <w:r w:rsidRPr="00DE702E">
          <w:rPr>
            <w:rStyle w:val="Hyperlink"/>
          </w:rPr>
          <w:instrText xml:space="preserve"> </w:instrText>
        </w:r>
        <w:r>
          <w:instrText>HYPERLINK \l "_Toc460235948"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34 Cortex Decoding tab setup</w:t>
        </w:r>
        <w:r>
          <w:rPr>
            <w:webHidden/>
          </w:rPr>
          <w:tab/>
        </w:r>
        <w:r>
          <w:rPr>
            <w:webHidden/>
          </w:rPr>
          <w:fldChar w:fldCharType="begin"/>
        </w:r>
        <w:r>
          <w:rPr>
            <w:webHidden/>
          </w:rPr>
          <w:instrText xml:space="preserve"> PAGEREF _Toc460235948 \h </w:instrText>
        </w:r>
      </w:ins>
      <w:r>
        <w:rPr>
          <w:webHidden/>
        </w:rPr>
      </w:r>
      <w:r>
        <w:rPr>
          <w:webHidden/>
        </w:rPr>
        <w:fldChar w:fldCharType="separate"/>
      </w:r>
      <w:ins w:id="712" w:author="Perrine, Martin L. (GSFC-5670)" w:date="2016-08-31T11:10:00Z">
        <w:r w:rsidR="00EF27DF">
          <w:rPr>
            <w:webHidden/>
          </w:rPr>
          <w:t>33</w:t>
        </w:r>
      </w:ins>
      <w:ins w:id="713" w:author="Muhammad, Alimayo (GSFC-5660)" w:date="2016-08-29T12:09:00Z">
        <w:del w:id="714" w:author="Perrine, Martin L. (GSFC-5670)" w:date="2016-08-31T11:09:00Z">
          <w:r w:rsidDel="00EF27DF">
            <w:rPr>
              <w:webHidden/>
            </w:rPr>
            <w:delText>32</w:delText>
          </w:r>
        </w:del>
        <w:r>
          <w:rPr>
            <w:webHidden/>
          </w:rPr>
          <w:fldChar w:fldCharType="end"/>
        </w:r>
        <w:r w:rsidRPr="00DE702E">
          <w:rPr>
            <w:rStyle w:val="Hyperlink"/>
          </w:rPr>
          <w:fldChar w:fldCharType="end"/>
        </w:r>
      </w:ins>
    </w:p>
    <w:p w14:paraId="59D4239A" w14:textId="77777777" w:rsidR="00E874FD" w:rsidRDefault="00E874FD">
      <w:pPr>
        <w:pStyle w:val="TableofFigures"/>
        <w:rPr>
          <w:ins w:id="715" w:author="Muhammad, Alimayo (GSFC-5660)" w:date="2016-08-29T12:09:00Z"/>
          <w:rFonts w:asciiTheme="minorHAnsi" w:eastAsiaTheme="minorEastAsia" w:hAnsiTheme="minorHAnsi" w:cstheme="minorBidi"/>
          <w:sz w:val="22"/>
          <w:szCs w:val="22"/>
        </w:rPr>
      </w:pPr>
      <w:ins w:id="716" w:author="Muhammad, Alimayo (GSFC-5660)" w:date="2016-08-29T12:09:00Z">
        <w:r w:rsidRPr="00DE702E">
          <w:rPr>
            <w:rStyle w:val="Hyperlink"/>
          </w:rPr>
          <w:fldChar w:fldCharType="begin"/>
        </w:r>
        <w:r w:rsidRPr="00DE702E">
          <w:rPr>
            <w:rStyle w:val="Hyperlink"/>
          </w:rPr>
          <w:instrText xml:space="preserve"> </w:instrText>
        </w:r>
        <w:r>
          <w:instrText>HYPERLINK \l "_Toc460235949"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35 Cortex Modulation tab setup</w:t>
        </w:r>
        <w:r>
          <w:rPr>
            <w:webHidden/>
          </w:rPr>
          <w:tab/>
        </w:r>
        <w:r>
          <w:rPr>
            <w:webHidden/>
          </w:rPr>
          <w:fldChar w:fldCharType="begin"/>
        </w:r>
        <w:r>
          <w:rPr>
            <w:webHidden/>
          </w:rPr>
          <w:instrText xml:space="preserve"> PAGEREF _Toc460235949 \h </w:instrText>
        </w:r>
      </w:ins>
      <w:r>
        <w:rPr>
          <w:webHidden/>
        </w:rPr>
      </w:r>
      <w:r>
        <w:rPr>
          <w:webHidden/>
        </w:rPr>
        <w:fldChar w:fldCharType="separate"/>
      </w:r>
      <w:ins w:id="717" w:author="Perrine, Martin L. (GSFC-5670)" w:date="2016-08-31T11:10:00Z">
        <w:r w:rsidR="00EF27DF">
          <w:rPr>
            <w:webHidden/>
          </w:rPr>
          <w:t>34</w:t>
        </w:r>
      </w:ins>
      <w:ins w:id="718" w:author="Muhammad, Alimayo (GSFC-5660)" w:date="2016-08-29T12:09:00Z">
        <w:del w:id="719" w:author="Perrine, Martin L. (GSFC-5670)" w:date="2016-08-31T11:09:00Z">
          <w:r w:rsidDel="00EF27DF">
            <w:rPr>
              <w:webHidden/>
            </w:rPr>
            <w:delText>32</w:delText>
          </w:r>
        </w:del>
        <w:r>
          <w:rPr>
            <w:webHidden/>
          </w:rPr>
          <w:fldChar w:fldCharType="end"/>
        </w:r>
        <w:r w:rsidRPr="00DE702E">
          <w:rPr>
            <w:rStyle w:val="Hyperlink"/>
          </w:rPr>
          <w:fldChar w:fldCharType="end"/>
        </w:r>
      </w:ins>
    </w:p>
    <w:p w14:paraId="3A66BAD0" w14:textId="77777777" w:rsidR="00E874FD" w:rsidRDefault="00E874FD">
      <w:pPr>
        <w:pStyle w:val="TableofFigures"/>
        <w:rPr>
          <w:ins w:id="720" w:author="Muhammad, Alimayo (GSFC-5660)" w:date="2016-08-29T12:09:00Z"/>
          <w:rFonts w:asciiTheme="minorHAnsi" w:eastAsiaTheme="minorEastAsia" w:hAnsiTheme="minorHAnsi" w:cstheme="minorBidi"/>
          <w:sz w:val="22"/>
          <w:szCs w:val="22"/>
        </w:rPr>
      </w:pPr>
      <w:ins w:id="721" w:author="Muhammad, Alimayo (GSFC-5660)" w:date="2016-08-29T12:09:00Z">
        <w:r w:rsidRPr="00DE702E">
          <w:rPr>
            <w:rStyle w:val="Hyperlink"/>
          </w:rPr>
          <w:fldChar w:fldCharType="begin"/>
        </w:r>
        <w:r w:rsidRPr="00DE702E">
          <w:rPr>
            <w:rStyle w:val="Hyperlink"/>
          </w:rPr>
          <w:instrText xml:space="preserve"> </w:instrText>
        </w:r>
        <w:r>
          <w:instrText>HYPERLINK \l "_Toc460235950"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36Cortex PCM tab setup</w:t>
        </w:r>
        <w:r>
          <w:rPr>
            <w:webHidden/>
          </w:rPr>
          <w:tab/>
        </w:r>
        <w:r>
          <w:rPr>
            <w:webHidden/>
          </w:rPr>
          <w:fldChar w:fldCharType="begin"/>
        </w:r>
        <w:r>
          <w:rPr>
            <w:webHidden/>
          </w:rPr>
          <w:instrText xml:space="preserve"> PAGEREF _Toc460235950 \h </w:instrText>
        </w:r>
      </w:ins>
      <w:r>
        <w:rPr>
          <w:webHidden/>
        </w:rPr>
      </w:r>
      <w:r>
        <w:rPr>
          <w:webHidden/>
        </w:rPr>
        <w:fldChar w:fldCharType="separate"/>
      </w:r>
      <w:ins w:id="722" w:author="Perrine, Martin L. (GSFC-5670)" w:date="2016-08-31T11:10:00Z">
        <w:r w:rsidR="00EF27DF">
          <w:rPr>
            <w:webHidden/>
          </w:rPr>
          <w:t>34</w:t>
        </w:r>
      </w:ins>
      <w:ins w:id="723" w:author="Muhammad, Alimayo (GSFC-5660)" w:date="2016-08-29T12:09:00Z">
        <w:del w:id="724" w:author="Perrine, Martin L. (GSFC-5670)" w:date="2016-08-31T11:09:00Z">
          <w:r w:rsidDel="00EF27DF">
            <w:rPr>
              <w:webHidden/>
            </w:rPr>
            <w:delText>33</w:delText>
          </w:r>
        </w:del>
        <w:r>
          <w:rPr>
            <w:webHidden/>
          </w:rPr>
          <w:fldChar w:fldCharType="end"/>
        </w:r>
        <w:r w:rsidRPr="00DE702E">
          <w:rPr>
            <w:rStyle w:val="Hyperlink"/>
          </w:rPr>
          <w:fldChar w:fldCharType="end"/>
        </w:r>
      </w:ins>
    </w:p>
    <w:p w14:paraId="12199EAC" w14:textId="77777777" w:rsidR="00E874FD" w:rsidRDefault="00E874FD">
      <w:pPr>
        <w:pStyle w:val="TableofFigures"/>
        <w:rPr>
          <w:ins w:id="725" w:author="Muhammad, Alimayo (GSFC-5660)" w:date="2016-08-29T12:09:00Z"/>
          <w:rFonts w:asciiTheme="minorHAnsi" w:eastAsiaTheme="minorEastAsia" w:hAnsiTheme="minorHAnsi" w:cstheme="minorBidi"/>
          <w:sz w:val="22"/>
          <w:szCs w:val="22"/>
        </w:rPr>
      </w:pPr>
      <w:ins w:id="726" w:author="Muhammad, Alimayo (GSFC-5660)" w:date="2016-08-29T12:09:00Z">
        <w:r w:rsidRPr="00DE702E">
          <w:rPr>
            <w:rStyle w:val="Hyperlink"/>
          </w:rPr>
          <w:fldChar w:fldCharType="begin"/>
        </w:r>
        <w:r w:rsidRPr="00DE702E">
          <w:rPr>
            <w:rStyle w:val="Hyperlink"/>
          </w:rPr>
          <w:instrText xml:space="preserve"> </w:instrText>
        </w:r>
        <w:r>
          <w:instrText>HYPERLINK \l "_Toc460235951"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37 Test configuration window for Cortex</w:t>
        </w:r>
        <w:r>
          <w:rPr>
            <w:webHidden/>
          </w:rPr>
          <w:tab/>
        </w:r>
        <w:r>
          <w:rPr>
            <w:webHidden/>
          </w:rPr>
          <w:fldChar w:fldCharType="begin"/>
        </w:r>
        <w:r>
          <w:rPr>
            <w:webHidden/>
          </w:rPr>
          <w:instrText xml:space="preserve"> PAGEREF _Toc460235951 \h </w:instrText>
        </w:r>
      </w:ins>
      <w:r>
        <w:rPr>
          <w:webHidden/>
        </w:rPr>
      </w:r>
      <w:r>
        <w:rPr>
          <w:webHidden/>
        </w:rPr>
        <w:fldChar w:fldCharType="separate"/>
      </w:r>
      <w:ins w:id="727" w:author="Perrine, Martin L. (GSFC-5670)" w:date="2016-08-31T11:10:00Z">
        <w:r w:rsidR="00EF27DF">
          <w:rPr>
            <w:webHidden/>
          </w:rPr>
          <w:t>34</w:t>
        </w:r>
      </w:ins>
      <w:ins w:id="728" w:author="Muhammad, Alimayo (GSFC-5660)" w:date="2016-08-29T12:09:00Z">
        <w:del w:id="729" w:author="Perrine, Martin L. (GSFC-5670)" w:date="2016-08-31T11:09:00Z">
          <w:r w:rsidDel="00EF27DF">
            <w:rPr>
              <w:webHidden/>
            </w:rPr>
            <w:delText>33</w:delText>
          </w:r>
        </w:del>
        <w:r>
          <w:rPr>
            <w:webHidden/>
          </w:rPr>
          <w:fldChar w:fldCharType="end"/>
        </w:r>
        <w:r w:rsidRPr="00DE702E">
          <w:rPr>
            <w:rStyle w:val="Hyperlink"/>
          </w:rPr>
          <w:fldChar w:fldCharType="end"/>
        </w:r>
      </w:ins>
    </w:p>
    <w:p w14:paraId="7BE8EF8B" w14:textId="77777777" w:rsidR="00E874FD" w:rsidRDefault="00E874FD">
      <w:pPr>
        <w:pStyle w:val="TableofFigures"/>
        <w:rPr>
          <w:ins w:id="730" w:author="Muhammad, Alimayo (GSFC-5660)" w:date="2016-08-29T12:09:00Z"/>
          <w:rFonts w:asciiTheme="minorHAnsi" w:eastAsiaTheme="minorEastAsia" w:hAnsiTheme="minorHAnsi" w:cstheme="minorBidi"/>
          <w:sz w:val="22"/>
          <w:szCs w:val="22"/>
        </w:rPr>
      </w:pPr>
      <w:ins w:id="731" w:author="Muhammad, Alimayo (GSFC-5660)" w:date="2016-08-29T12:09:00Z">
        <w:r w:rsidRPr="00DE702E">
          <w:rPr>
            <w:rStyle w:val="Hyperlink"/>
          </w:rPr>
          <w:fldChar w:fldCharType="begin"/>
        </w:r>
        <w:r w:rsidRPr="00DE702E">
          <w:rPr>
            <w:rStyle w:val="Hyperlink"/>
          </w:rPr>
          <w:instrText xml:space="preserve"> </w:instrText>
        </w:r>
        <w:r>
          <w:instrText>HYPERLINK \l "_Toc460235952"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38 Test configuration window for Cortex (cont)</w:t>
        </w:r>
        <w:r>
          <w:rPr>
            <w:webHidden/>
          </w:rPr>
          <w:tab/>
        </w:r>
        <w:r>
          <w:rPr>
            <w:webHidden/>
          </w:rPr>
          <w:fldChar w:fldCharType="begin"/>
        </w:r>
        <w:r>
          <w:rPr>
            <w:webHidden/>
          </w:rPr>
          <w:instrText xml:space="preserve"> PAGEREF _Toc460235952 \h </w:instrText>
        </w:r>
      </w:ins>
      <w:r>
        <w:rPr>
          <w:webHidden/>
        </w:rPr>
      </w:r>
      <w:r>
        <w:rPr>
          <w:webHidden/>
        </w:rPr>
        <w:fldChar w:fldCharType="separate"/>
      </w:r>
      <w:ins w:id="732" w:author="Perrine, Martin L. (GSFC-5670)" w:date="2016-08-31T11:10:00Z">
        <w:r w:rsidR="00EF27DF">
          <w:rPr>
            <w:webHidden/>
          </w:rPr>
          <w:t>35</w:t>
        </w:r>
      </w:ins>
      <w:ins w:id="733" w:author="Muhammad, Alimayo (GSFC-5660)" w:date="2016-08-29T12:09:00Z">
        <w:del w:id="734" w:author="Perrine, Martin L. (GSFC-5670)" w:date="2016-08-31T11:09:00Z">
          <w:r w:rsidDel="00EF27DF">
            <w:rPr>
              <w:webHidden/>
            </w:rPr>
            <w:delText>34</w:delText>
          </w:r>
        </w:del>
        <w:r>
          <w:rPr>
            <w:webHidden/>
          </w:rPr>
          <w:fldChar w:fldCharType="end"/>
        </w:r>
        <w:r w:rsidRPr="00DE702E">
          <w:rPr>
            <w:rStyle w:val="Hyperlink"/>
          </w:rPr>
          <w:fldChar w:fldCharType="end"/>
        </w:r>
      </w:ins>
    </w:p>
    <w:p w14:paraId="323A9724" w14:textId="77777777" w:rsidR="00E874FD" w:rsidRDefault="00E874FD">
      <w:pPr>
        <w:pStyle w:val="TableofFigures"/>
        <w:rPr>
          <w:ins w:id="735" w:author="Muhammad, Alimayo (GSFC-5660)" w:date="2016-08-29T12:09:00Z"/>
          <w:rFonts w:asciiTheme="minorHAnsi" w:eastAsiaTheme="minorEastAsia" w:hAnsiTheme="minorHAnsi" w:cstheme="minorBidi"/>
          <w:sz w:val="22"/>
          <w:szCs w:val="22"/>
        </w:rPr>
      </w:pPr>
      <w:ins w:id="736" w:author="Muhammad, Alimayo (GSFC-5660)" w:date="2016-08-29T12:09:00Z">
        <w:r w:rsidRPr="00DE702E">
          <w:rPr>
            <w:rStyle w:val="Hyperlink"/>
          </w:rPr>
          <w:fldChar w:fldCharType="begin"/>
        </w:r>
        <w:r w:rsidRPr="00DE702E">
          <w:rPr>
            <w:rStyle w:val="Hyperlink"/>
          </w:rPr>
          <w:instrText xml:space="preserve"> </w:instrText>
        </w:r>
        <w:r>
          <w:instrText>HYPERLINK \l "_Toc460235953"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39 Loading IRIS_TEST configuration</w:t>
        </w:r>
        <w:r>
          <w:rPr>
            <w:webHidden/>
          </w:rPr>
          <w:tab/>
        </w:r>
        <w:r>
          <w:rPr>
            <w:webHidden/>
          </w:rPr>
          <w:fldChar w:fldCharType="begin"/>
        </w:r>
        <w:r>
          <w:rPr>
            <w:webHidden/>
          </w:rPr>
          <w:instrText xml:space="preserve"> PAGEREF _Toc460235953 \h </w:instrText>
        </w:r>
      </w:ins>
      <w:r>
        <w:rPr>
          <w:webHidden/>
        </w:rPr>
      </w:r>
      <w:r>
        <w:rPr>
          <w:webHidden/>
        </w:rPr>
        <w:fldChar w:fldCharType="separate"/>
      </w:r>
      <w:ins w:id="737" w:author="Perrine, Martin L. (GSFC-5670)" w:date="2016-08-31T11:10:00Z">
        <w:r w:rsidR="00EF27DF">
          <w:rPr>
            <w:webHidden/>
          </w:rPr>
          <w:t>36</w:t>
        </w:r>
      </w:ins>
      <w:ins w:id="738" w:author="Muhammad, Alimayo (GSFC-5660)" w:date="2016-08-29T12:09:00Z">
        <w:del w:id="739" w:author="Perrine, Martin L. (GSFC-5670)" w:date="2016-08-31T11:09:00Z">
          <w:r w:rsidDel="00EF27DF">
            <w:rPr>
              <w:webHidden/>
            </w:rPr>
            <w:delText>34</w:delText>
          </w:r>
        </w:del>
        <w:r>
          <w:rPr>
            <w:webHidden/>
          </w:rPr>
          <w:fldChar w:fldCharType="end"/>
        </w:r>
        <w:r w:rsidRPr="00DE702E">
          <w:rPr>
            <w:rStyle w:val="Hyperlink"/>
          </w:rPr>
          <w:fldChar w:fldCharType="end"/>
        </w:r>
      </w:ins>
    </w:p>
    <w:p w14:paraId="0CC50C6F" w14:textId="77777777" w:rsidR="00E874FD" w:rsidRDefault="00E874FD">
      <w:pPr>
        <w:pStyle w:val="TableofFigures"/>
        <w:rPr>
          <w:ins w:id="740" w:author="Muhammad, Alimayo (GSFC-5660)" w:date="2016-08-29T12:09:00Z"/>
          <w:rFonts w:asciiTheme="minorHAnsi" w:eastAsiaTheme="minorEastAsia" w:hAnsiTheme="minorHAnsi" w:cstheme="minorBidi"/>
          <w:sz w:val="22"/>
          <w:szCs w:val="22"/>
        </w:rPr>
      </w:pPr>
      <w:ins w:id="741" w:author="Muhammad, Alimayo (GSFC-5660)" w:date="2016-08-29T12:09:00Z">
        <w:r w:rsidRPr="00DE702E">
          <w:rPr>
            <w:rStyle w:val="Hyperlink"/>
          </w:rPr>
          <w:fldChar w:fldCharType="begin"/>
        </w:r>
        <w:r w:rsidRPr="00DE702E">
          <w:rPr>
            <w:rStyle w:val="Hyperlink"/>
          </w:rPr>
          <w:instrText xml:space="preserve"> </w:instrText>
        </w:r>
        <w:r>
          <w:instrText>HYPERLINK \l "_Toc460235954"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40 Closing configuration window</w:t>
        </w:r>
        <w:r>
          <w:rPr>
            <w:webHidden/>
          </w:rPr>
          <w:tab/>
        </w:r>
        <w:r>
          <w:rPr>
            <w:webHidden/>
          </w:rPr>
          <w:fldChar w:fldCharType="begin"/>
        </w:r>
        <w:r>
          <w:rPr>
            <w:webHidden/>
          </w:rPr>
          <w:instrText xml:space="preserve"> PAGEREF _Toc460235954 \h </w:instrText>
        </w:r>
      </w:ins>
      <w:r>
        <w:rPr>
          <w:webHidden/>
        </w:rPr>
      </w:r>
      <w:r>
        <w:rPr>
          <w:webHidden/>
        </w:rPr>
        <w:fldChar w:fldCharType="separate"/>
      </w:r>
      <w:ins w:id="742" w:author="Perrine, Martin L. (GSFC-5670)" w:date="2016-08-31T11:10:00Z">
        <w:r w:rsidR="00EF27DF">
          <w:rPr>
            <w:webHidden/>
          </w:rPr>
          <w:t>36</w:t>
        </w:r>
      </w:ins>
      <w:ins w:id="743" w:author="Muhammad, Alimayo (GSFC-5660)" w:date="2016-08-29T12:09:00Z">
        <w:del w:id="744" w:author="Perrine, Martin L. (GSFC-5670)" w:date="2016-08-31T11:09:00Z">
          <w:r w:rsidDel="00EF27DF">
            <w:rPr>
              <w:webHidden/>
            </w:rPr>
            <w:delText>35</w:delText>
          </w:r>
        </w:del>
        <w:r>
          <w:rPr>
            <w:webHidden/>
          </w:rPr>
          <w:fldChar w:fldCharType="end"/>
        </w:r>
        <w:r w:rsidRPr="00DE702E">
          <w:rPr>
            <w:rStyle w:val="Hyperlink"/>
          </w:rPr>
          <w:fldChar w:fldCharType="end"/>
        </w:r>
      </w:ins>
    </w:p>
    <w:p w14:paraId="7E7AB551" w14:textId="77777777" w:rsidR="00E874FD" w:rsidRDefault="00E874FD">
      <w:pPr>
        <w:pStyle w:val="TableofFigures"/>
        <w:rPr>
          <w:ins w:id="745" w:author="Muhammad, Alimayo (GSFC-5660)" w:date="2016-08-29T12:09:00Z"/>
          <w:rFonts w:asciiTheme="minorHAnsi" w:eastAsiaTheme="minorEastAsia" w:hAnsiTheme="minorHAnsi" w:cstheme="minorBidi"/>
          <w:sz w:val="22"/>
          <w:szCs w:val="22"/>
        </w:rPr>
      </w:pPr>
      <w:ins w:id="746" w:author="Muhammad, Alimayo (GSFC-5660)" w:date="2016-08-29T12:09:00Z">
        <w:r w:rsidRPr="00DE702E">
          <w:rPr>
            <w:rStyle w:val="Hyperlink"/>
          </w:rPr>
          <w:fldChar w:fldCharType="begin"/>
        </w:r>
        <w:r w:rsidRPr="00DE702E">
          <w:rPr>
            <w:rStyle w:val="Hyperlink"/>
          </w:rPr>
          <w:instrText xml:space="preserve"> </w:instrText>
        </w:r>
        <w:r>
          <w:instrText>HYPERLINK \l "_Toc460235955"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41 Test Controller GUI test setup</w:t>
        </w:r>
        <w:r>
          <w:rPr>
            <w:webHidden/>
          </w:rPr>
          <w:tab/>
        </w:r>
        <w:r>
          <w:rPr>
            <w:webHidden/>
          </w:rPr>
          <w:fldChar w:fldCharType="begin"/>
        </w:r>
        <w:r>
          <w:rPr>
            <w:webHidden/>
          </w:rPr>
          <w:instrText xml:space="preserve"> PAGEREF _Toc460235955 \h </w:instrText>
        </w:r>
      </w:ins>
      <w:r>
        <w:rPr>
          <w:webHidden/>
        </w:rPr>
      </w:r>
      <w:r>
        <w:rPr>
          <w:webHidden/>
        </w:rPr>
        <w:fldChar w:fldCharType="separate"/>
      </w:r>
      <w:ins w:id="747" w:author="Perrine, Martin L. (GSFC-5670)" w:date="2016-08-31T11:10:00Z">
        <w:r w:rsidR="00EF27DF">
          <w:rPr>
            <w:webHidden/>
          </w:rPr>
          <w:t>38</w:t>
        </w:r>
      </w:ins>
      <w:ins w:id="748" w:author="Muhammad, Alimayo (GSFC-5660)" w:date="2016-08-29T12:09:00Z">
        <w:del w:id="749" w:author="Perrine, Martin L. (GSFC-5670)" w:date="2016-08-31T11:09:00Z">
          <w:r w:rsidDel="00EF27DF">
            <w:rPr>
              <w:webHidden/>
            </w:rPr>
            <w:delText>36</w:delText>
          </w:r>
        </w:del>
        <w:r>
          <w:rPr>
            <w:webHidden/>
          </w:rPr>
          <w:fldChar w:fldCharType="end"/>
        </w:r>
        <w:r w:rsidRPr="00DE702E">
          <w:rPr>
            <w:rStyle w:val="Hyperlink"/>
          </w:rPr>
          <w:fldChar w:fldCharType="end"/>
        </w:r>
      </w:ins>
    </w:p>
    <w:p w14:paraId="448AF111" w14:textId="77777777" w:rsidR="00E874FD" w:rsidRDefault="00E874FD">
      <w:pPr>
        <w:pStyle w:val="TableofFigures"/>
        <w:rPr>
          <w:ins w:id="750" w:author="Muhammad, Alimayo (GSFC-5660)" w:date="2016-08-29T12:09:00Z"/>
          <w:rFonts w:asciiTheme="minorHAnsi" w:eastAsiaTheme="minorEastAsia" w:hAnsiTheme="minorHAnsi" w:cstheme="minorBidi"/>
          <w:sz w:val="22"/>
          <w:szCs w:val="22"/>
        </w:rPr>
      </w:pPr>
      <w:ins w:id="751" w:author="Muhammad, Alimayo (GSFC-5660)" w:date="2016-08-29T12:09:00Z">
        <w:r w:rsidRPr="00DE702E">
          <w:rPr>
            <w:rStyle w:val="Hyperlink"/>
          </w:rPr>
          <w:fldChar w:fldCharType="begin"/>
        </w:r>
        <w:r w:rsidRPr="00DE702E">
          <w:rPr>
            <w:rStyle w:val="Hyperlink"/>
          </w:rPr>
          <w:instrText xml:space="preserve"> </w:instrText>
        </w:r>
        <w:r>
          <w:instrText>HYPERLINK \l "_Toc460235956"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42 Controller GUI monitor showing VC2 and VC3 counts</w:t>
        </w:r>
        <w:r>
          <w:rPr>
            <w:webHidden/>
          </w:rPr>
          <w:tab/>
        </w:r>
        <w:r>
          <w:rPr>
            <w:webHidden/>
          </w:rPr>
          <w:fldChar w:fldCharType="begin"/>
        </w:r>
        <w:r>
          <w:rPr>
            <w:webHidden/>
          </w:rPr>
          <w:instrText xml:space="preserve"> PAGEREF _Toc460235956 \h </w:instrText>
        </w:r>
      </w:ins>
      <w:r>
        <w:rPr>
          <w:webHidden/>
        </w:rPr>
      </w:r>
      <w:r>
        <w:rPr>
          <w:webHidden/>
        </w:rPr>
        <w:fldChar w:fldCharType="separate"/>
      </w:r>
      <w:ins w:id="752" w:author="Perrine, Martin L. (GSFC-5670)" w:date="2016-08-31T11:10:00Z">
        <w:r w:rsidR="00EF27DF">
          <w:rPr>
            <w:webHidden/>
          </w:rPr>
          <w:t>39</w:t>
        </w:r>
      </w:ins>
      <w:ins w:id="753" w:author="Muhammad, Alimayo (GSFC-5660)" w:date="2016-08-29T12:09:00Z">
        <w:del w:id="754" w:author="Perrine, Martin L. (GSFC-5670)" w:date="2016-08-31T11:09:00Z">
          <w:r w:rsidDel="00EF27DF">
            <w:rPr>
              <w:webHidden/>
            </w:rPr>
            <w:delText>37</w:delText>
          </w:r>
        </w:del>
        <w:r>
          <w:rPr>
            <w:webHidden/>
          </w:rPr>
          <w:fldChar w:fldCharType="end"/>
        </w:r>
        <w:r w:rsidRPr="00DE702E">
          <w:rPr>
            <w:rStyle w:val="Hyperlink"/>
          </w:rPr>
          <w:fldChar w:fldCharType="end"/>
        </w:r>
      </w:ins>
    </w:p>
    <w:p w14:paraId="214EF0C5" w14:textId="77777777" w:rsidR="00E874FD" w:rsidRDefault="00E874FD">
      <w:pPr>
        <w:pStyle w:val="TableofFigures"/>
        <w:rPr>
          <w:ins w:id="755" w:author="Muhammad, Alimayo (GSFC-5660)" w:date="2016-08-29T12:09:00Z"/>
          <w:rFonts w:asciiTheme="minorHAnsi" w:eastAsiaTheme="minorEastAsia" w:hAnsiTheme="minorHAnsi" w:cstheme="minorBidi"/>
          <w:sz w:val="22"/>
          <w:szCs w:val="22"/>
        </w:rPr>
      </w:pPr>
      <w:ins w:id="756" w:author="Muhammad, Alimayo (GSFC-5660)" w:date="2016-08-29T12:09:00Z">
        <w:r w:rsidRPr="00DE702E">
          <w:rPr>
            <w:rStyle w:val="Hyperlink"/>
          </w:rPr>
          <w:fldChar w:fldCharType="begin"/>
        </w:r>
        <w:r w:rsidRPr="00DE702E">
          <w:rPr>
            <w:rStyle w:val="Hyperlink"/>
          </w:rPr>
          <w:instrText xml:space="preserve"> </w:instrText>
        </w:r>
        <w:r>
          <w:instrText>HYPERLINK \l "_Toc460235957"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43 Screenshot of Cortex from 1 IRIS Pass</w:t>
        </w:r>
        <w:r>
          <w:rPr>
            <w:webHidden/>
          </w:rPr>
          <w:tab/>
        </w:r>
        <w:r>
          <w:rPr>
            <w:webHidden/>
          </w:rPr>
          <w:fldChar w:fldCharType="begin"/>
        </w:r>
        <w:r>
          <w:rPr>
            <w:webHidden/>
          </w:rPr>
          <w:instrText xml:space="preserve"> PAGEREF _Toc460235957 \h </w:instrText>
        </w:r>
      </w:ins>
      <w:r>
        <w:rPr>
          <w:webHidden/>
        </w:rPr>
      </w:r>
      <w:r>
        <w:rPr>
          <w:webHidden/>
        </w:rPr>
        <w:fldChar w:fldCharType="separate"/>
      </w:r>
      <w:ins w:id="757" w:author="Perrine, Martin L. (GSFC-5670)" w:date="2016-08-31T11:10:00Z">
        <w:r w:rsidR="00EF27DF">
          <w:rPr>
            <w:webHidden/>
          </w:rPr>
          <w:t>39</w:t>
        </w:r>
      </w:ins>
      <w:ins w:id="758" w:author="Muhammad, Alimayo (GSFC-5660)" w:date="2016-08-29T12:09:00Z">
        <w:del w:id="759" w:author="Perrine, Martin L. (GSFC-5670)" w:date="2016-08-31T11:09:00Z">
          <w:r w:rsidDel="00EF27DF">
            <w:rPr>
              <w:webHidden/>
            </w:rPr>
            <w:delText>37</w:delText>
          </w:r>
        </w:del>
        <w:r>
          <w:rPr>
            <w:webHidden/>
          </w:rPr>
          <w:fldChar w:fldCharType="end"/>
        </w:r>
        <w:r w:rsidRPr="00DE702E">
          <w:rPr>
            <w:rStyle w:val="Hyperlink"/>
          </w:rPr>
          <w:fldChar w:fldCharType="end"/>
        </w:r>
      </w:ins>
    </w:p>
    <w:p w14:paraId="6C777601" w14:textId="77777777" w:rsidR="00E874FD" w:rsidRDefault="00E874FD">
      <w:pPr>
        <w:pStyle w:val="TableofFigures"/>
        <w:rPr>
          <w:ins w:id="760" w:author="Muhammad, Alimayo (GSFC-5660)" w:date="2016-08-29T12:09:00Z"/>
          <w:rFonts w:asciiTheme="minorHAnsi" w:eastAsiaTheme="minorEastAsia" w:hAnsiTheme="minorHAnsi" w:cstheme="minorBidi"/>
          <w:sz w:val="22"/>
          <w:szCs w:val="22"/>
        </w:rPr>
      </w:pPr>
      <w:ins w:id="761" w:author="Muhammad, Alimayo (GSFC-5660)" w:date="2016-08-29T12:09:00Z">
        <w:r w:rsidRPr="00DE702E">
          <w:rPr>
            <w:rStyle w:val="Hyperlink"/>
          </w:rPr>
          <w:fldChar w:fldCharType="begin"/>
        </w:r>
        <w:r w:rsidRPr="00DE702E">
          <w:rPr>
            <w:rStyle w:val="Hyperlink"/>
          </w:rPr>
          <w:instrText xml:space="preserve"> </w:instrText>
        </w:r>
        <w:r>
          <w:instrText>HYPERLINK \l "_Toc460235958"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44 AosCounterChecker script log excerpt showing VC2/VC3 counts and errors for DUT #1 LTT</w:t>
        </w:r>
        <w:r>
          <w:rPr>
            <w:webHidden/>
          </w:rPr>
          <w:tab/>
        </w:r>
        <w:r>
          <w:rPr>
            <w:webHidden/>
          </w:rPr>
          <w:fldChar w:fldCharType="begin"/>
        </w:r>
        <w:r>
          <w:rPr>
            <w:webHidden/>
          </w:rPr>
          <w:instrText xml:space="preserve"> PAGEREF _Toc460235958 \h </w:instrText>
        </w:r>
      </w:ins>
      <w:r>
        <w:rPr>
          <w:webHidden/>
        </w:rPr>
      </w:r>
      <w:r>
        <w:rPr>
          <w:webHidden/>
        </w:rPr>
        <w:fldChar w:fldCharType="separate"/>
      </w:r>
      <w:ins w:id="762" w:author="Perrine, Martin L. (GSFC-5670)" w:date="2016-08-31T11:10:00Z">
        <w:r w:rsidR="00EF27DF">
          <w:rPr>
            <w:webHidden/>
          </w:rPr>
          <w:t>42</w:t>
        </w:r>
      </w:ins>
      <w:ins w:id="763" w:author="Muhammad, Alimayo (GSFC-5660)" w:date="2016-08-29T12:09:00Z">
        <w:del w:id="764" w:author="Perrine, Martin L. (GSFC-5670)" w:date="2016-08-31T11:09:00Z">
          <w:r w:rsidDel="00EF27DF">
            <w:rPr>
              <w:webHidden/>
            </w:rPr>
            <w:delText>40</w:delText>
          </w:r>
        </w:del>
        <w:r>
          <w:rPr>
            <w:webHidden/>
          </w:rPr>
          <w:fldChar w:fldCharType="end"/>
        </w:r>
        <w:r w:rsidRPr="00DE702E">
          <w:rPr>
            <w:rStyle w:val="Hyperlink"/>
          </w:rPr>
          <w:fldChar w:fldCharType="end"/>
        </w:r>
      </w:ins>
    </w:p>
    <w:p w14:paraId="3DF6E64C" w14:textId="77777777" w:rsidR="00E874FD" w:rsidRDefault="00E874FD">
      <w:pPr>
        <w:pStyle w:val="TableofFigures"/>
        <w:rPr>
          <w:ins w:id="765" w:author="Muhammad, Alimayo (GSFC-5660)" w:date="2016-08-29T12:09:00Z"/>
          <w:rFonts w:asciiTheme="minorHAnsi" w:eastAsiaTheme="minorEastAsia" w:hAnsiTheme="minorHAnsi" w:cstheme="minorBidi"/>
          <w:sz w:val="22"/>
          <w:szCs w:val="22"/>
        </w:rPr>
      </w:pPr>
      <w:ins w:id="766" w:author="Muhammad, Alimayo (GSFC-5660)" w:date="2016-08-29T12:09:00Z">
        <w:r w:rsidRPr="00DE702E">
          <w:rPr>
            <w:rStyle w:val="Hyperlink"/>
          </w:rPr>
          <w:fldChar w:fldCharType="begin"/>
        </w:r>
        <w:r w:rsidRPr="00DE702E">
          <w:rPr>
            <w:rStyle w:val="Hyperlink"/>
          </w:rPr>
          <w:instrText xml:space="preserve"> </w:instrText>
        </w:r>
        <w:r>
          <w:instrText>HYPERLINK \l "_Toc460235959"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45 AOSCounterChecker example output for ASF_IRIS_2016_188_19_27_27.ldf, results for .qac and md5sum check for DUT output showing passed Checksum.</w:t>
        </w:r>
        <w:r>
          <w:rPr>
            <w:webHidden/>
          </w:rPr>
          <w:tab/>
        </w:r>
        <w:r>
          <w:rPr>
            <w:webHidden/>
          </w:rPr>
          <w:fldChar w:fldCharType="begin"/>
        </w:r>
        <w:r>
          <w:rPr>
            <w:webHidden/>
          </w:rPr>
          <w:instrText xml:space="preserve"> PAGEREF _Toc460235959 \h </w:instrText>
        </w:r>
      </w:ins>
      <w:r>
        <w:rPr>
          <w:webHidden/>
        </w:rPr>
      </w:r>
      <w:r>
        <w:rPr>
          <w:webHidden/>
        </w:rPr>
        <w:fldChar w:fldCharType="separate"/>
      </w:r>
      <w:ins w:id="767" w:author="Perrine, Martin L. (GSFC-5670)" w:date="2016-08-31T11:10:00Z">
        <w:r w:rsidR="00EF27DF">
          <w:rPr>
            <w:webHidden/>
          </w:rPr>
          <w:t>42</w:t>
        </w:r>
      </w:ins>
      <w:ins w:id="768" w:author="Muhammad, Alimayo (GSFC-5660)" w:date="2016-08-29T12:09:00Z">
        <w:del w:id="769" w:author="Perrine, Martin L. (GSFC-5670)" w:date="2016-08-31T11:09:00Z">
          <w:r w:rsidDel="00EF27DF">
            <w:rPr>
              <w:webHidden/>
            </w:rPr>
            <w:delText>40</w:delText>
          </w:r>
        </w:del>
        <w:r>
          <w:rPr>
            <w:webHidden/>
          </w:rPr>
          <w:fldChar w:fldCharType="end"/>
        </w:r>
        <w:r w:rsidRPr="00DE702E">
          <w:rPr>
            <w:rStyle w:val="Hyperlink"/>
          </w:rPr>
          <w:fldChar w:fldCharType="end"/>
        </w:r>
      </w:ins>
    </w:p>
    <w:p w14:paraId="43EDB4AC" w14:textId="77777777" w:rsidR="00E874FD" w:rsidRDefault="00E874FD">
      <w:pPr>
        <w:pStyle w:val="TableofFigures"/>
        <w:rPr>
          <w:ins w:id="770" w:author="Muhammad, Alimayo (GSFC-5660)" w:date="2016-08-29T12:09:00Z"/>
          <w:rFonts w:asciiTheme="minorHAnsi" w:eastAsiaTheme="minorEastAsia" w:hAnsiTheme="minorHAnsi" w:cstheme="minorBidi"/>
          <w:sz w:val="22"/>
          <w:szCs w:val="22"/>
        </w:rPr>
      </w:pPr>
      <w:ins w:id="771" w:author="Muhammad, Alimayo (GSFC-5660)" w:date="2016-08-29T12:09:00Z">
        <w:r w:rsidRPr="00DE702E">
          <w:rPr>
            <w:rStyle w:val="Hyperlink"/>
          </w:rPr>
          <w:fldChar w:fldCharType="begin"/>
        </w:r>
        <w:r w:rsidRPr="00DE702E">
          <w:rPr>
            <w:rStyle w:val="Hyperlink"/>
          </w:rPr>
          <w:instrText xml:space="preserve"> </w:instrText>
        </w:r>
        <w:r>
          <w:instrText>HYPERLINK \l "_Toc460235960"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46 s</w:t>
        </w:r>
        <w:r w:rsidRPr="00DE702E">
          <w:rPr>
            <w:rStyle w:val="Hyperlink"/>
            <w:bCs/>
          </w:rPr>
          <w:t>hows the output after executing the disk_write_test.py script.</w:t>
        </w:r>
        <w:r w:rsidRPr="00DE702E">
          <w:rPr>
            <w:rStyle w:val="Hyperlink"/>
          </w:rPr>
          <w:t>The test is run directly on each server/Raid combination.</w:t>
        </w:r>
        <w:r>
          <w:rPr>
            <w:webHidden/>
          </w:rPr>
          <w:tab/>
        </w:r>
        <w:r>
          <w:rPr>
            <w:webHidden/>
          </w:rPr>
          <w:fldChar w:fldCharType="begin"/>
        </w:r>
        <w:r>
          <w:rPr>
            <w:webHidden/>
          </w:rPr>
          <w:instrText xml:space="preserve"> PAGEREF _Toc460235960 \h </w:instrText>
        </w:r>
      </w:ins>
      <w:r>
        <w:rPr>
          <w:webHidden/>
        </w:rPr>
      </w:r>
      <w:r>
        <w:rPr>
          <w:webHidden/>
        </w:rPr>
        <w:fldChar w:fldCharType="separate"/>
      </w:r>
      <w:ins w:id="772" w:author="Perrine, Martin L. (GSFC-5670)" w:date="2016-08-31T11:10:00Z">
        <w:r w:rsidR="00EF27DF">
          <w:rPr>
            <w:webHidden/>
          </w:rPr>
          <w:t>44</w:t>
        </w:r>
      </w:ins>
      <w:ins w:id="773" w:author="Muhammad, Alimayo (GSFC-5660)" w:date="2016-08-29T12:09:00Z">
        <w:del w:id="774" w:author="Perrine, Martin L. (GSFC-5670)" w:date="2016-08-31T11:09:00Z">
          <w:r w:rsidDel="00EF27DF">
            <w:rPr>
              <w:webHidden/>
            </w:rPr>
            <w:delText>42</w:delText>
          </w:r>
        </w:del>
        <w:r>
          <w:rPr>
            <w:webHidden/>
          </w:rPr>
          <w:fldChar w:fldCharType="end"/>
        </w:r>
        <w:r w:rsidRPr="00DE702E">
          <w:rPr>
            <w:rStyle w:val="Hyperlink"/>
          </w:rPr>
          <w:fldChar w:fldCharType="end"/>
        </w:r>
      </w:ins>
    </w:p>
    <w:p w14:paraId="1138F3C4" w14:textId="2002DE3C" w:rsidR="00E874FD" w:rsidRDefault="00E874FD">
      <w:pPr>
        <w:pStyle w:val="TableofFigures"/>
        <w:rPr>
          <w:ins w:id="775" w:author="Muhammad, Alimayo (GSFC-5660)" w:date="2016-08-29T12:09:00Z"/>
          <w:rFonts w:asciiTheme="minorHAnsi" w:eastAsiaTheme="minorEastAsia" w:hAnsiTheme="minorHAnsi" w:cstheme="minorBidi"/>
          <w:sz w:val="22"/>
          <w:szCs w:val="22"/>
        </w:rPr>
      </w:pPr>
      <w:ins w:id="776" w:author="Muhammad, Alimayo (GSFC-5660)" w:date="2016-08-29T12:09:00Z">
        <w:r w:rsidRPr="00DE702E">
          <w:rPr>
            <w:rStyle w:val="Hyperlink"/>
          </w:rPr>
          <w:fldChar w:fldCharType="begin"/>
        </w:r>
        <w:r w:rsidRPr="00DE702E">
          <w:rPr>
            <w:rStyle w:val="Hyperlink"/>
          </w:rPr>
          <w:instrText xml:space="preserve"> </w:instrText>
        </w:r>
        <w:r>
          <w:instrText>HYPERLINK \l "_Toc460235961"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47 shows the TestController log file that shows time for a setup command sent and time for a </w:t>
        </w:r>
        <w:del w:id="777" w:author="Perrine, Martin L. (GSFC-5670)" w:date="2016-09-13T14:29:00Z">
          <w:r w:rsidRPr="00DE702E" w:rsidDel="00055AC4">
            <w:rPr>
              <w:rStyle w:val="Hyperlink"/>
            </w:rPr>
            <w:delText>NENG</w:delText>
          </w:r>
        </w:del>
      </w:ins>
      <w:ins w:id="778" w:author="Perrine, Martin L. (GSFC-5670)" w:date="2016-09-13T14:29:00Z">
        <w:r w:rsidR="00055AC4">
          <w:rPr>
            <w:rStyle w:val="Hyperlink"/>
          </w:rPr>
          <w:t>DAPHNE</w:t>
        </w:r>
      </w:ins>
      <w:ins w:id="779" w:author="Muhammad, Alimayo (GSFC-5660)" w:date="2016-08-29T12:09:00Z">
        <w:r w:rsidRPr="00DE702E">
          <w:rPr>
            <w:rStyle w:val="Hyperlink"/>
          </w:rPr>
          <w:t xml:space="preserve"> response .</w:t>
        </w:r>
        <w:r>
          <w:rPr>
            <w:webHidden/>
          </w:rPr>
          <w:tab/>
        </w:r>
        <w:r>
          <w:rPr>
            <w:webHidden/>
          </w:rPr>
          <w:fldChar w:fldCharType="begin"/>
        </w:r>
        <w:r>
          <w:rPr>
            <w:webHidden/>
          </w:rPr>
          <w:instrText xml:space="preserve"> PAGEREF _Toc460235961 \h </w:instrText>
        </w:r>
      </w:ins>
      <w:r>
        <w:rPr>
          <w:webHidden/>
        </w:rPr>
      </w:r>
      <w:r>
        <w:rPr>
          <w:webHidden/>
        </w:rPr>
        <w:fldChar w:fldCharType="separate"/>
      </w:r>
      <w:ins w:id="780" w:author="Perrine, Martin L. (GSFC-5670)" w:date="2016-08-31T11:10:00Z">
        <w:r w:rsidR="00EF27DF">
          <w:rPr>
            <w:webHidden/>
          </w:rPr>
          <w:t>49</w:t>
        </w:r>
      </w:ins>
      <w:ins w:id="781" w:author="Muhammad, Alimayo (GSFC-5660)" w:date="2016-08-29T12:09:00Z">
        <w:del w:id="782" w:author="Perrine, Martin L. (GSFC-5670)" w:date="2016-08-31T11:09:00Z">
          <w:r w:rsidDel="00EF27DF">
            <w:rPr>
              <w:webHidden/>
            </w:rPr>
            <w:delText>47</w:delText>
          </w:r>
        </w:del>
        <w:r>
          <w:rPr>
            <w:webHidden/>
          </w:rPr>
          <w:fldChar w:fldCharType="end"/>
        </w:r>
        <w:r w:rsidRPr="00DE702E">
          <w:rPr>
            <w:rStyle w:val="Hyperlink"/>
          </w:rPr>
          <w:fldChar w:fldCharType="end"/>
        </w:r>
      </w:ins>
    </w:p>
    <w:p w14:paraId="50EC7268" w14:textId="77777777" w:rsidR="00E874FD" w:rsidRDefault="00E874FD">
      <w:pPr>
        <w:pStyle w:val="TableofFigures"/>
        <w:rPr>
          <w:ins w:id="783" w:author="Muhammad, Alimayo (GSFC-5660)" w:date="2016-08-29T12:09:00Z"/>
          <w:rFonts w:asciiTheme="minorHAnsi" w:eastAsiaTheme="minorEastAsia" w:hAnsiTheme="minorHAnsi" w:cstheme="minorBidi"/>
          <w:sz w:val="22"/>
          <w:szCs w:val="22"/>
        </w:rPr>
      </w:pPr>
      <w:ins w:id="784" w:author="Muhammad, Alimayo (GSFC-5660)" w:date="2016-08-29T12:09:00Z">
        <w:r w:rsidRPr="00DE702E">
          <w:rPr>
            <w:rStyle w:val="Hyperlink"/>
          </w:rPr>
          <w:fldChar w:fldCharType="begin"/>
        </w:r>
        <w:r w:rsidRPr="00DE702E">
          <w:rPr>
            <w:rStyle w:val="Hyperlink"/>
          </w:rPr>
          <w:instrText xml:space="preserve"> </w:instrText>
        </w:r>
        <w:r>
          <w:instrText>HYPERLINK \l "_Toc460235962"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48 Test Controller screen shot showing short activation time.</w:t>
        </w:r>
        <w:r>
          <w:rPr>
            <w:webHidden/>
          </w:rPr>
          <w:tab/>
        </w:r>
        <w:r>
          <w:rPr>
            <w:webHidden/>
          </w:rPr>
          <w:fldChar w:fldCharType="begin"/>
        </w:r>
        <w:r>
          <w:rPr>
            <w:webHidden/>
          </w:rPr>
          <w:instrText xml:space="preserve"> PAGEREF _Toc460235962 \h </w:instrText>
        </w:r>
      </w:ins>
      <w:r>
        <w:rPr>
          <w:webHidden/>
        </w:rPr>
      </w:r>
      <w:r>
        <w:rPr>
          <w:webHidden/>
        </w:rPr>
        <w:fldChar w:fldCharType="separate"/>
      </w:r>
      <w:ins w:id="785" w:author="Perrine, Martin L. (GSFC-5670)" w:date="2016-08-31T11:10:00Z">
        <w:r w:rsidR="00EF27DF">
          <w:rPr>
            <w:webHidden/>
          </w:rPr>
          <w:t>50</w:t>
        </w:r>
      </w:ins>
      <w:ins w:id="786" w:author="Muhammad, Alimayo (GSFC-5660)" w:date="2016-08-29T12:09:00Z">
        <w:del w:id="787" w:author="Perrine, Martin L. (GSFC-5670)" w:date="2016-08-31T11:09:00Z">
          <w:r w:rsidDel="00EF27DF">
            <w:rPr>
              <w:webHidden/>
            </w:rPr>
            <w:delText>48</w:delText>
          </w:r>
        </w:del>
        <w:r>
          <w:rPr>
            <w:webHidden/>
          </w:rPr>
          <w:fldChar w:fldCharType="end"/>
        </w:r>
        <w:r w:rsidRPr="00DE702E">
          <w:rPr>
            <w:rStyle w:val="Hyperlink"/>
          </w:rPr>
          <w:fldChar w:fldCharType="end"/>
        </w:r>
      </w:ins>
    </w:p>
    <w:p w14:paraId="19EDCF35" w14:textId="77777777" w:rsidR="00E874FD" w:rsidRDefault="00E874FD">
      <w:pPr>
        <w:pStyle w:val="TableofFigures"/>
        <w:rPr>
          <w:ins w:id="788" w:author="Muhammad, Alimayo (GSFC-5660)" w:date="2016-08-29T12:09:00Z"/>
          <w:rFonts w:asciiTheme="minorHAnsi" w:eastAsiaTheme="minorEastAsia" w:hAnsiTheme="minorHAnsi" w:cstheme="minorBidi"/>
          <w:sz w:val="22"/>
          <w:szCs w:val="22"/>
        </w:rPr>
      </w:pPr>
      <w:ins w:id="789" w:author="Muhammad, Alimayo (GSFC-5660)" w:date="2016-08-29T12:09:00Z">
        <w:r w:rsidRPr="00DE702E">
          <w:rPr>
            <w:rStyle w:val="Hyperlink"/>
          </w:rPr>
          <w:fldChar w:fldCharType="begin"/>
        </w:r>
        <w:r w:rsidRPr="00DE702E">
          <w:rPr>
            <w:rStyle w:val="Hyperlink"/>
          </w:rPr>
          <w:instrText xml:space="preserve"> </w:instrText>
        </w:r>
        <w:r>
          <w:instrText>HYPERLINK \l "_Toc460235963"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49 The file of interest is the largest (corresponding to the LTT) fep.log.1466025251.</w:t>
        </w:r>
        <w:r>
          <w:rPr>
            <w:webHidden/>
          </w:rPr>
          <w:tab/>
        </w:r>
        <w:r>
          <w:rPr>
            <w:webHidden/>
          </w:rPr>
          <w:fldChar w:fldCharType="begin"/>
        </w:r>
        <w:r>
          <w:rPr>
            <w:webHidden/>
          </w:rPr>
          <w:instrText xml:space="preserve"> PAGEREF _Toc460235963 \h </w:instrText>
        </w:r>
      </w:ins>
      <w:r>
        <w:rPr>
          <w:webHidden/>
        </w:rPr>
      </w:r>
      <w:r>
        <w:rPr>
          <w:webHidden/>
        </w:rPr>
        <w:fldChar w:fldCharType="separate"/>
      </w:r>
      <w:ins w:id="790" w:author="Perrine, Martin L. (GSFC-5670)" w:date="2016-08-31T11:10:00Z">
        <w:r w:rsidR="00EF27DF">
          <w:rPr>
            <w:webHidden/>
          </w:rPr>
          <w:t>51</w:t>
        </w:r>
      </w:ins>
      <w:ins w:id="791" w:author="Muhammad, Alimayo (GSFC-5660)" w:date="2016-08-29T12:09:00Z">
        <w:del w:id="792" w:author="Perrine, Martin L. (GSFC-5670)" w:date="2016-08-31T11:09:00Z">
          <w:r w:rsidDel="00EF27DF">
            <w:rPr>
              <w:webHidden/>
            </w:rPr>
            <w:delText>49</w:delText>
          </w:r>
        </w:del>
        <w:r>
          <w:rPr>
            <w:webHidden/>
          </w:rPr>
          <w:fldChar w:fldCharType="end"/>
        </w:r>
        <w:r w:rsidRPr="00DE702E">
          <w:rPr>
            <w:rStyle w:val="Hyperlink"/>
          </w:rPr>
          <w:fldChar w:fldCharType="end"/>
        </w:r>
      </w:ins>
    </w:p>
    <w:p w14:paraId="5332EC69" w14:textId="77777777" w:rsidR="00E874FD" w:rsidRDefault="00E874FD">
      <w:pPr>
        <w:pStyle w:val="TableofFigures"/>
        <w:rPr>
          <w:ins w:id="793" w:author="Muhammad, Alimayo (GSFC-5660)" w:date="2016-08-29T12:09:00Z"/>
          <w:rFonts w:asciiTheme="minorHAnsi" w:eastAsiaTheme="minorEastAsia" w:hAnsiTheme="minorHAnsi" w:cstheme="minorBidi"/>
          <w:sz w:val="22"/>
          <w:szCs w:val="22"/>
        </w:rPr>
      </w:pPr>
      <w:ins w:id="794" w:author="Muhammad, Alimayo (GSFC-5660)" w:date="2016-08-29T12:09:00Z">
        <w:r w:rsidRPr="00DE702E">
          <w:rPr>
            <w:rStyle w:val="Hyperlink"/>
          </w:rPr>
          <w:fldChar w:fldCharType="begin"/>
        </w:r>
        <w:r w:rsidRPr="00DE702E">
          <w:rPr>
            <w:rStyle w:val="Hyperlink"/>
          </w:rPr>
          <w:instrText xml:space="preserve"> </w:instrText>
        </w:r>
        <w:r>
          <w:instrText>HYPERLINK \l "_Toc460235964"</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50 Contents of the largest file. 1465939462.raw is first file with frames.</w:t>
        </w:r>
        <w:r>
          <w:rPr>
            <w:webHidden/>
          </w:rPr>
          <w:tab/>
        </w:r>
        <w:r>
          <w:rPr>
            <w:webHidden/>
          </w:rPr>
          <w:fldChar w:fldCharType="begin"/>
        </w:r>
        <w:r>
          <w:rPr>
            <w:webHidden/>
          </w:rPr>
          <w:instrText xml:space="preserve"> PAGEREF _Toc460235964 \h </w:instrText>
        </w:r>
      </w:ins>
      <w:r>
        <w:rPr>
          <w:webHidden/>
        </w:rPr>
      </w:r>
      <w:r>
        <w:rPr>
          <w:webHidden/>
        </w:rPr>
        <w:fldChar w:fldCharType="separate"/>
      </w:r>
      <w:ins w:id="795" w:author="Perrine, Martin L. (GSFC-5670)" w:date="2016-08-31T11:10:00Z">
        <w:r w:rsidR="00EF27DF">
          <w:rPr>
            <w:webHidden/>
          </w:rPr>
          <w:t>51</w:t>
        </w:r>
      </w:ins>
      <w:ins w:id="796" w:author="Muhammad, Alimayo (GSFC-5660)" w:date="2016-08-29T12:09:00Z">
        <w:del w:id="797" w:author="Perrine, Martin L. (GSFC-5670)" w:date="2016-08-31T11:09:00Z">
          <w:r w:rsidDel="00EF27DF">
            <w:rPr>
              <w:webHidden/>
            </w:rPr>
            <w:delText>49</w:delText>
          </w:r>
        </w:del>
        <w:r>
          <w:rPr>
            <w:webHidden/>
          </w:rPr>
          <w:fldChar w:fldCharType="end"/>
        </w:r>
        <w:r w:rsidRPr="00DE702E">
          <w:rPr>
            <w:rStyle w:val="Hyperlink"/>
          </w:rPr>
          <w:fldChar w:fldCharType="end"/>
        </w:r>
      </w:ins>
    </w:p>
    <w:p w14:paraId="63A44EE9" w14:textId="77777777" w:rsidR="00E874FD" w:rsidRDefault="00E874FD">
      <w:pPr>
        <w:pStyle w:val="TableofFigures"/>
        <w:rPr>
          <w:ins w:id="798" w:author="Muhammad, Alimayo (GSFC-5660)" w:date="2016-08-29T12:09:00Z"/>
          <w:rFonts w:asciiTheme="minorHAnsi" w:eastAsiaTheme="minorEastAsia" w:hAnsiTheme="minorHAnsi" w:cstheme="minorBidi"/>
          <w:sz w:val="22"/>
          <w:szCs w:val="22"/>
        </w:rPr>
      </w:pPr>
      <w:ins w:id="799" w:author="Muhammad, Alimayo (GSFC-5660)" w:date="2016-08-29T12:09:00Z">
        <w:r w:rsidRPr="00DE702E">
          <w:rPr>
            <w:rStyle w:val="Hyperlink"/>
          </w:rPr>
          <w:fldChar w:fldCharType="begin"/>
        </w:r>
        <w:r w:rsidRPr="00DE702E">
          <w:rPr>
            <w:rStyle w:val="Hyperlink"/>
          </w:rPr>
          <w:instrText xml:space="preserve"> </w:instrText>
        </w:r>
        <w:r>
          <w:instrText>HYPERLINK \l "_Toc460235965"</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51 QCP log excerpt showing name of .tlm file created from 1465939462.raw. The VC03 is shown in the continued second panel showing the tlm file created ASF_IRIS_VC03_2016_166_21_14_47.tlm.</w:t>
        </w:r>
        <w:r>
          <w:rPr>
            <w:webHidden/>
          </w:rPr>
          <w:tab/>
        </w:r>
        <w:r>
          <w:rPr>
            <w:webHidden/>
          </w:rPr>
          <w:fldChar w:fldCharType="begin"/>
        </w:r>
        <w:r>
          <w:rPr>
            <w:webHidden/>
          </w:rPr>
          <w:instrText xml:space="preserve"> PAGEREF _Toc460235965 \h </w:instrText>
        </w:r>
      </w:ins>
      <w:r>
        <w:rPr>
          <w:webHidden/>
        </w:rPr>
      </w:r>
      <w:r>
        <w:rPr>
          <w:webHidden/>
        </w:rPr>
        <w:fldChar w:fldCharType="separate"/>
      </w:r>
      <w:ins w:id="800" w:author="Perrine, Martin L. (GSFC-5670)" w:date="2016-08-31T11:10:00Z">
        <w:r w:rsidR="00EF27DF">
          <w:rPr>
            <w:webHidden/>
          </w:rPr>
          <w:t>52</w:t>
        </w:r>
      </w:ins>
      <w:ins w:id="801" w:author="Muhammad, Alimayo (GSFC-5660)" w:date="2016-08-29T12:09:00Z">
        <w:del w:id="802" w:author="Perrine, Martin L. (GSFC-5670)" w:date="2016-08-31T11:09:00Z">
          <w:r w:rsidDel="00EF27DF">
            <w:rPr>
              <w:webHidden/>
            </w:rPr>
            <w:delText>50</w:delText>
          </w:r>
        </w:del>
        <w:r>
          <w:rPr>
            <w:webHidden/>
          </w:rPr>
          <w:fldChar w:fldCharType="end"/>
        </w:r>
        <w:r w:rsidRPr="00DE702E">
          <w:rPr>
            <w:rStyle w:val="Hyperlink"/>
          </w:rPr>
          <w:fldChar w:fldCharType="end"/>
        </w:r>
      </w:ins>
    </w:p>
    <w:p w14:paraId="31742786" w14:textId="77777777" w:rsidR="00E874FD" w:rsidRDefault="00E874FD">
      <w:pPr>
        <w:pStyle w:val="TableofFigures"/>
        <w:rPr>
          <w:ins w:id="803" w:author="Muhammad, Alimayo (GSFC-5660)" w:date="2016-08-29T12:09:00Z"/>
          <w:rFonts w:asciiTheme="minorHAnsi" w:eastAsiaTheme="minorEastAsia" w:hAnsiTheme="minorHAnsi" w:cstheme="minorBidi"/>
          <w:sz w:val="22"/>
          <w:szCs w:val="22"/>
        </w:rPr>
      </w:pPr>
      <w:ins w:id="804" w:author="Muhammad, Alimayo (GSFC-5660)" w:date="2016-08-29T12:09:00Z">
        <w:r w:rsidRPr="00DE702E">
          <w:rPr>
            <w:rStyle w:val="Hyperlink"/>
          </w:rPr>
          <w:fldChar w:fldCharType="begin"/>
        </w:r>
        <w:r w:rsidRPr="00DE702E">
          <w:rPr>
            <w:rStyle w:val="Hyperlink"/>
          </w:rPr>
          <w:instrText xml:space="preserve"> </w:instrText>
        </w:r>
        <w:r>
          <w:instrText>HYPERLINK \l "_Toc460235966"</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52 Fop log showing sent time of filename: ASF_IRIS_VC03_2016_166_21_14_47.tlm</w:t>
        </w:r>
        <w:r>
          <w:rPr>
            <w:webHidden/>
          </w:rPr>
          <w:tab/>
        </w:r>
        <w:r>
          <w:rPr>
            <w:webHidden/>
          </w:rPr>
          <w:fldChar w:fldCharType="begin"/>
        </w:r>
        <w:r>
          <w:rPr>
            <w:webHidden/>
          </w:rPr>
          <w:instrText xml:space="preserve"> PAGEREF _Toc460235966 \h </w:instrText>
        </w:r>
      </w:ins>
      <w:r>
        <w:rPr>
          <w:webHidden/>
        </w:rPr>
      </w:r>
      <w:r>
        <w:rPr>
          <w:webHidden/>
        </w:rPr>
        <w:fldChar w:fldCharType="separate"/>
      </w:r>
      <w:ins w:id="805" w:author="Perrine, Martin L. (GSFC-5670)" w:date="2016-08-31T11:10:00Z">
        <w:r w:rsidR="00EF27DF">
          <w:rPr>
            <w:webHidden/>
          </w:rPr>
          <w:t>52</w:t>
        </w:r>
      </w:ins>
      <w:ins w:id="806" w:author="Muhammad, Alimayo (GSFC-5660)" w:date="2016-08-29T12:09:00Z">
        <w:del w:id="807" w:author="Perrine, Martin L. (GSFC-5670)" w:date="2016-08-31T11:09:00Z">
          <w:r w:rsidDel="00EF27DF">
            <w:rPr>
              <w:webHidden/>
            </w:rPr>
            <w:delText>50</w:delText>
          </w:r>
        </w:del>
        <w:r>
          <w:rPr>
            <w:webHidden/>
          </w:rPr>
          <w:fldChar w:fldCharType="end"/>
        </w:r>
        <w:r w:rsidRPr="00DE702E">
          <w:rPr>
            <w:rStyle w:val="Hyperlink"/>
          </w:rPr>
          <w:fldChar w:fldCharType="end"/>
        </w:r>
      </w:ins>
    </w:p>
    <w:p w14:paraId="501D0237" w14:textId="47315DFC" w:rsidR="00E874FD" w:rsidRDefault="00E874FD">
      <w:pPr>
        <w:pStyle w:val="TableofFigures"/>
        <w:rPr>
          <w:ins w:id="808" w:author="Muhammad, Alimayo (GSFC-5660)" w:date="2016-08-29T12:09:00Z"/>
          <w:rFonts w:asciiTheme="minorHAnsi" w:eastAsiaTheme="minorEastAsia" w:hAnsiTheme="minorHAnsi" w:cstheme="minorBidi"/>
          <w:sz w:val="22"/>
          <w:szCs w:val="22"/>
        </w:rPr>
      </w:pPr>
      <w:ins w:id="809" w:author="Muhammad, Alimayo (GSFC-5660)" w:date="2016-08-29T12:09:00Z">
        <w:r w:rsidRPr="00DE702E">
          <w:rPr>
            <w:rStyle w:val="Hyperlink"/>
          </w:rPr>
          <w:fldChar w:fldCharType="begin"/>
        </w:r>
        <w:r w:rsidRPr="00DE702E">
          <w:rPr>
            <w:rStyle w:val="Hyperlink"/>
          </w:rPr>
          <w:instrText xml:space="preserve"> </w:instrText>
        </w:r>
        <w:r>
          <w:instrText>HYPERLINK \l "_Toc460235967"</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53 </w:t>
        </w:r>
        <w:del w:id="810" w:author="Perrine, Martin L. (GSFC-5670)" w:date="2016-09-13T14:30:00Z">
          <w:r w:rsidRPr="00DE702E" w:rsidDel="00055AC4">
            <w:rPr>
              <w:rStyle w:val="Hyperlink"/>
            </w:rPr>
            <w:delText>NEN Gateway</w:delText>
          </w:r>
        </w:del>
      </w:ins>
      <w:ins w:id="811" w:author="Perrine, Martin L. (GSFC-5670)" w:date="2016-09-13T14:30:00Z">
        <w:r w:rsidR="00055AC4">
          <w:rPr>
            <w:rStyle w:val="Hyperlink"/>
          </w:rPr>
          <w:t>DAPHNE</w:t>
        </w:r>
      </w:ins>
      <w:ins w:id="812" w:author="Muhammad, Alimayo (GSFC-5660)" w:date="2016-08-29T12:09:00Z">
        <w:r w:rsidRPr="00DE702E">
          <w:rPr>
            <w:rStyle w:val="Hyperlink"/>
          </w:rPr>
          <w:t xml:space="preserve"> Parallel Test Configuration</w:t>
        </w:r>
        <w:r>
          <w:rPr>
            <w:webHidden/>
          </w:rPr>
          <w:tab/>
        </w:r>
        <w:r>
          <w:rPr>
            <w:webHidden/>
          </w:rPr>
          <w:fldChar w:fldCharType="begin"/>
        </w:r>
        <w:r>
          <w:rPr>
            <w:webHidden/>
          </w:rPr>
          <w:instrText xml:space="preserve"> PAGEREF _Toc460235967 \h </w:instrText>
        </w:r>
      </w:ins>
      <w:r>
        <w:rPr>
          <w:webHidden/>
        </w:rPr>
      </w:r>
      <w:r>
        <w:rPr>
          <w:webHidden/>
        </w:rPr>
        <w:fldChar w:fldCharType="separate"/>
      </w:r>
      <w:ins w:id="813" w:author="Perrine, Martin L. (GSFC-5670)" w:date="2016-08-31T11:10:00Z">
        <w:r w:rsidR="00EF27DF">
          <w:rPr>
            <w:webHidden/>
          </w:rPr>
          <w:t>55</w:t>
        </w:r>
      </w:ins>
      <w:ins w:id="814" w:author="Muhammad, Alimayo (GSFC-5660)" w:date="2016-08-29T12:09:00Z">
        <w:del w:id="815" w:author="Perrine, Martin L. (GSFC-5670)" w:date="2016-08-31T11:09:00Z">
          <w:r w:rsidDel="00EF27DF">
            <w:rPr>
              <w:webHidden/>
            </w:rPr>
            <w:delText>52</w:delText>
          </w:r>
        </w:del>
        <w:r>
          <w:rPr>
            <w:webHidden/>
          </w:rPr>
          <w:fldChar w:fldCharType="end"/>
        </w:r>
        <w:r w:rsidRPr="00DE702E">
          <w:rPr>
            <w:rStyle w:val="Hyperlink"/>
          </w:rPr>
          <w:fldChar w:fldCharType="end"/>
        </w:r>
      </w:ins>
    </w:p>
    <w:p w14:paraId="03EADD36" w14:textId="2914746C" w:rsidR="00E874FD" w:rsidRDefault="00E874FD">
      <w:pPr>
        <w:pStyle w:val="TableofFigures"/>
        <w:rPr>
          <w:ins w:id="816" w:author="Muhammad, Alimayo (GSFC-5660)" w:date="2016-08-29T12:09:00Z"/>
          <w:rFonts w:asciiTheme="minorHAnsi" w:eastAsiaTheme="minorEastAsia" w:hAnsiTheme="minorHAnsi" w:cstheme="minorBidi"/>
          <w:sz w:val="22"/>
          <w:szCs w:val="22"/>
        </w:rPr>
      </w:pPr>
      <w:ins w:id="817" w:author="Muhammad, Alimayo (GSFC-5660)" w:date="2016-08-29T12:09:00Z">
        <w:r w:rsidRPr="00DE702E">
          <w:rPr>
            <w:rStyle w:val="Hyperlink"/>
          </w:rPr>
          <w:fldChar w:fldCharType="begin"/>
        </w:r>
        <w:r w:rsidRPr="00DE702E">
          <w:rPr>
            <w:rStyle w:val="Hyperlink"/>
          </w:rPr>
          <w:instrText xml:space="preserve"> </w:instrText>
        </w:r>
        <w:r>
          <w:instrText>HYPERLINK \l "_Toc460235968"</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54 </w:t>
        </w:r>
        <w:del w:id="818" w:author="Perrine, Martin L. (GSFC-5670)" w:date="2016-09-13T14:29:00Z">
          <w:r w:rsidRPr="00DE702E" w:rsidDel="00055AC4">
            <w:rPr>
              <w:rStyle w:val="Hyperlink"/>
            </w:rPr>
            <w:delText>NENG</w:delText>
          </w:r>
        </w:del>
      </w:ins>
      <w:ins w:id="819" w:author="Perrine, Martin L. (GSFC-5670)" w:date="2016-09-13T14:29:00Z">
        <w:r w:rsidR="00055AC4">
          <w:rPr>
            <w:rStyle w:val="Hyperlink"/>
          </w:rPr>
          <w:t>DAPHNE</w:t>
        </w:r>
      </w:ins>
      <w:ins w:id="820" w:author="Muhammad, Alimayo (GSFC-5660)" w:date="2016-08-29T12:09:00Z">
        <w:r w:rsidRPr="00DE702E">
          <w:rPr>
            <w:rStyle w:val="Hyperlink"/>
          </w:rPr>
          <w:t xml:space="preserve"> Sample Log File</w:t>
        </w:r>
        <w:r>
          <w:rPr>
            <w:webHidden/>
          </w:rPr>
          <w:tab/>
        </w:r>
        <w:r>
          <w:rPr>
            <w:webHidden/>
          </w:rPr>
          <w:fldChar w:fldCharType="begin"/>
        </w:r>
        <w:r>
          <w:rPr>
            <w:webHidden/>
          </w:rPr>
          <w:instrText xml:space="preserve"> PAGEREF _Toc460235968 \h </w:instrText>
        </w:r>
      </w:ins>
      <w:r>
        <w:rPr>
          <w:webHidden/>
        </w:rPr>
      </w:r>
      <w:r>
        <w:rPr>
          <w:webHidden/>
        </w:rPr>
        <w:fldChar w:fldCharType="separate"/>
      </w:r>
      <w:ins w:id="821" w:author="Perrine, Martin L. (GSFC-5670)" w:date="2016-08-31T11:10:00Z">
        <w:r w:rsidR="00EF27DF">
          <w:rPr>
            <w:webHidden/>
          </w:rPr>
          <w:t>55</w:t>
        </w:r>
      </w:ins>
      <w:ins w:id="822" w:author="Muhammad, Alimayo (GSFC-5660)" w:date="2016-08-29T12:09:00Z">
        <w:del w:id="823" w:author="Perrine, Martin L. (GSFC-5670)" w:date="2016-08-31T11:09:00Z">
          <w:r w:rsidDel="00EF27DF">
            <w:rPr>
              <w:webHidden/>
            </w:rPr>
            <w:delText>52</w:delText>
          </w:r>
        </w:del>
        <w:r>
          <w:rPr>
            <w:webHidden/>
          </w:rPr>
          <w:fldChar w:fldCharType="end"/>
        </w:r>
        <w:r w:rsidRPr="00DE702E">
          <w:rPr>
            <w:rStyle w:val="Hyperlink"/>
          </w:rPr>
          <w:fldChar w:fldCharType="end"/>
        </w:r>
      </w:ins>
    </w:p>
    <w:p w14:paraId="6435234D" w14:textId="4BEF5A52" w:rsidR="00E874FD" w:rsidRDefault="00E874FD">
      <w:pPr>
        <w:pStyle w:val="TableofFigures"/>
        <w:rPr>
          <w:ins w:id="824" w:author="Muhammad, Alimayo (GSFC-5660)" w:date="2016-08-29T12:09:00Z"/>
          <w:rFonts w:asciiTheme="minorHAnsi" w:eastAsiaTheme="minorEastAsia" w:hAnsiTheme="minorHAnsi" w:cstheme="minorBidi"/>
          <w:sz w:val="22"/>
          <w:szCs w:val="22"/>
        </w:rPr>
      </w:pPr>
      <w:ins w:id="825" w:author="Muhammad, Alimayo (GSFC-5660)" w:date="2016-08-29T12:09:00Z">
        <w:r w:rsidRPr="00DE702E">
          <w:rPr>
            <w:rStyle w:val="Hyperlink"/>
          </w:rPr>
          <w:fldChar w:fldCharType="begin"/>
        </w:r>
        <w:r w:rsidRPr="00DE702E">
          <w:rPr>
            <w:rStyle w:val="Hyperlink"/>
          </w:rPr>
          <w:instrText xml:space="preserve"> </w:instrText>
        </w:r>
        <w:r>
          <w:instrText>HYPERLINK \l "_Toc460235969"</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55 </w:t>
        </w:r>
        <w:del w:id="826" w:author="Perrine, Martin L. (GSFC-5670)" w:date="2016-09-13T14:30:00Z">
          <w:r w:rsidRPr="00DE702E" w:rsidDel="00055AC4">
            <w:rPr>
              <w:rStyle w:val="Hyperlink"/>
            </w:rPr>
            <w:delText>NEN Gateway</w:delText>
          </w:r>
        </w:del>
      </w:ins>
      <w:ins w:id="827" w:author="Perrine, Martin L. (GSFC-5670)" w:date="2016-09-13T14:30:00Z">
        <w:r w:rsidR="00055AC4">
          <w:rPr>
            <w:rStyle w:val="Hyperlink"/>
          </w:rPr>
          <w:t>DAPHNE</w:t>
        </w:r>
      </w:ins>
      <w:ins w:id="828" w:author="Muhammad, Alimayo (GSFC-5660)" w:date="2016-08-29T12:09:00Z">
        <w:r w:rsidRPr="00DE702E">
          <w:rPr>
            <w:rStyle w:val="Hyperlink"/>
          </w:rPr>
          <w:t xml:space="preserve"> M&amp;C GUI</w:t>
        </w:r>
        <w:r>
          <w:rPr>
            <w:webHidden/>
          </w:rPr>
          <w:tab/>
        </w:r>
        <w:r>
          <w:rPr>
            <w:webHidden/>
          </w:rPr>
          <w:fldChar w:fldCharType="begin"/>
        </w:r>
        <w:r>
          <w:rPr>
            <w:webHidden/>
          </w:rPr>
          <w:instrText xml:space="preserve"> PAGEREF _Toc460235969 \h </w:instrText>
        </w:r>
      </w:ins>
      <w:r>
        <w:rPr>
          <w:webHidden/>
        </w:rPr>
      </w:r>
      <w:r>
        <w:rPr>
          <w:webHidden/>
        </w:rPr>
        <w:fldChar w:fldCharType="separate"/>
      </w:r>
      <w:ins w:id="829" w:author="Perrine, Martin L. (GSFC-5670)" w:date="2016-08-31T11:10:00Z">
        <w:r w:rsidR="00EF27DF">
          <w:rPr>
            <w:webHidden/>
          </w:rPr>
          <w:t>55</w:t>
        </w:r>
      </w:ins>
      <w:ins w:id="830" w:author="Muhammad, Alimayo (GSFC-5660)" w:date="2016-08-29T12:09:00Z">
        <w:del w:id="831" w:author="Perrine, Martin L. (GSFC-5670)" w:date="2016-08-31T11:09:00Z">
          <w:r w:rsidDel="00EF27DF">
            <w:rPr>
              <w:webHidden/>
            </w:rPr>
            <w:delText>53</w:delText>
          </w:r>
        </w:del>
        <w:r>
          <w:rPr>
            <w:webHidden/>
          </w:rPr>
          <w:fldChar w:fldCharType="end"/>
        </w:r>
        <w:r w:rsidRPr="00DE702E">
          <w:rPr>
            <w:rStyle w:val="Hyperlink"/>
          </w:rPr>
          <w:fldChar w:fldCharType="end"/>
        </w:r>
      </w:ins>
    </w:p>
    <w:p w14:paraId="65983423" w14:textId="77777777" w:rsidR="00E874FD" w:rsidRDefault="00E874FD">
      <w:pPr>
        <w:pStyle w:val="TableofFigures"/>
        <w:rPr>
          <w:ins w:id="832" w:author="Muhammad, Alimayo (GSFC-5660)" w:date="2016-08-29T12:09:00Z"/>
          <w:rFonts w:asciiTheme="minorHAnsi" w:eastAsiaTheme="minorEastAsia" w:hAnsiTheme="minorHAnsi" w:cstheme="minorBidi"/>
          <w:sz w:val="22"/>
          <w:szCs w:val="22"/>
        </w:rPr>
      </w:pPr>
      <w:ins w:id="833" w:author="Muhammad, Alimayo (GSFC-5660)" w:date="2016-08-29T12:09:00Z">
        <w:r w:rsidRPr="00DE702E">
          <w:rPr>
            <w:rStyle w:val="Hyperlink"/>
          </w:rPr>
          <w:fldChar w:fldCharType="begin"/>
        </w:r>
        <w:r w:rsidRPr="00DE702E">
          <w:rPr>
            <w:rStyle w:val="Hyperlink"/>
          </w:rPr>
          <w:instrText xml:space="preserve"> </w:instrText>
        </w:r>
        <w:r>
          <w:instrText>HYPERLINK \l "_Toc460235970"</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56 Key Log segments examples (a) &amp; (b) from CTL log file, (c) from FEP Log file, and (d) from FOP Log file</w:t>
        </w:r>
        <w:r>
          <w:rPr>
            <w:webHidden/>
          </w:rPr>
          <w:tab/>
        </w:r>
        <w:r>
          <w:rPr>
            <w:webHidden/>
          </w:rPr>
          <w:fldChar w:fldCharType="begin"/>
        </w:r>
        <w:r>
          <w:rPr>
            <w:webHidden/>
          </w:rPr>
          <w:instrText xml:space="preserve"> PAGEREF _Toc460235970 \h </w:instrText>
        </w:r>
      </w:ins>
      <w:r>
        <w:rPr>
          <w:webHidden/>
        </w:rPr>
      </w:r>
      <w:r>
        <w:rPr>
          <w:webHidden/>
        </w:rPr>
        <w:fldChar w:fldCharType="separate"/>
      </w:r>
      <w:ins w:id="834" w:author="Perrine, Martin L. (GSFC-5670)" w:date="2016-08-31T11:10:00Z">
        <w:r w:rsidR="00EF27DF">
          <w:rPr>
            <w:webHidden/>
          </w:rPr>
          <w:t>57</w:t>
        </w:r>
      </w:ins>
      <w:ins w:id="835" w:author="Muhammad, Alimayo (GSFC-5660)" w:date="2016-08-29T12:09:00Z">
        <w:del w:id="836" w:author="Perrine, Martin L. (GSFC-5670)" w:date="2016-08-31T11:09:00Z">
          <w:r w:rsidDel="00EF27DF">
            <w:rPr>
              <w:webHidden/>
            </w:rPr>
            <w:delText>55</w:delText>
          </w:r>
        </w:del>
        <w:r>
          <w:rPr>
            <w:webHidden/>
          </w:rPr>
          <w:fldChar w:fldCharType="end"/>
        </w:r>
        <w:r w:rsidRPr="00DE702E">
          <w:rPr>
            <w:rStyle w:val="Hyperlink"/>
          </w:rPr>
          <w:fldChar w:fldCharType="end"/>
        </w:r>
      </w:ins>
    </w:p>
    <w:p w14:paraId="1B150386" w14:textId="10C317CC" w:rsidR="00E874FD" w:rsidRDefault="00E874FD">
      <w:pPr>
        <w:pStyle w:val="TableofFigures"/>
        <w:rPr>
          <w:ins w:id="837" w:author="Muhammad, Alimayo (GSFC-5660)" w:date="2016-08-29T12:09:00Z"/>
          <w:rFonts w:asciiTheme="minorHAnsi" w:eastAsiaTheme="minorEastAsia" w:hAnsiTheme="minorHAnsi" w:cstheme="minorBidi"/>
          <w:sz w:val="22"/>
          <w:szCs w:val="22"/>
        </w:rPr>
      </w:pPr>
      <w:ins w:id="838" w:author="Muhammad, Alimayo (GSFC-5660)" w:date="2016-08-29T12:09:00Z">
        <w:r w:rsidRPr="00DE702E">
          <w:rPr>
            <w:rStyle w:val="Hyperlink"/>
          </w:rPr>
          <w:fldChar w:fldCharType="begin"/>
        </w:r>
        <w:r w:rsidRPr="00DE702E">
          <w:rPr>
            <w:rStyle w:val="Hyperlink"/>
          </w:rPr>
          <w:instrText xml:space="preserve"> </w:instrText>
        </w:r>
        <w:r>
          <w:instrText>HYPERLINK \l "_Toc460235971"</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57 </w:t>
        </w:r>
        <w:del w:id="839" w:author="Perrine, Martin L. (GSFC-5670)" w:date="2016-09-13T14:29:00Z">
          <w:r w:rsidRPr="00DE702E" w:rsidDel="00055AC4">
            <w:rPr>
              <w:rStyle w:val="Hyperlink"/>
            </w:rPr>
            <w:delText>NENG</w:delText>
          </w:r>
        </w:del>
      </w:ins>
      <w:ins w:id="840" w:author="Perrine, Martin L. (GSFC-5670)" w:date="2016-09-13T14:29:00Z">
        <w:r w:rsidR="00055AC4">
          <w:rPr>
            <w:rStyle w:val="Hyperlink"/>
          </w:rPr>
          <w:t>DAPHNE</w:t>
        </w:r>
      </w:ins>
      <w:ins w:id="841" w:author="Muhammad, Alimayo (GSFC-5660)" w:date="2016-08-29T12:09:00Z">
        <w:r w:rsidRPr="00DE702E">
          <w:rPr>
            <w:rStyle w:val="Hyperlink"/>
          </w:rPr>
          <w:t xml:space="preserve"> Banner</w:t>
        </w:r>
        <w:r>
          <w:rPr>
            <w:webHidden/>
          </w:rPr>
          <w:tab/>
        </w:r>
        <w:r>
          <w:rPr>
            <w:webHidden/>
          </w:rPr>
          <w:fldChar w:fldCharType="begin"/>
        </w:r>
        <w:r>
          <w:rPr>
            <w:webHidden/>
          </w:rPr>
          <w:instrText xml:space="preserve"> PAGEREF _Toc460235971 \h </w:instrText>
        </w:r>
      </w:ins>
      <w:r>
        <w:rPr>
          <w:webHidden/>
        </w:rPr>
      </w:r>
      <w:r>
        <w:rPr>
          <w:webHidden/>
        </w:rPr>
        <w:fldChar w:fldCharType="separate"/>
      </w:r>
      <w:ins w:id="842" w:author="Perrine, Martin L. (GSFC-5670)" w:date="2016-08-31T11:10:00Z">
        <w:r w:rsidR="00EF27DF">
          <w:rPr>
            <w:webHidden/>
          </w:rPr>
          <w:t>60</w:t>
        </w:r>
      </w:ins>
      <w:ins w:id="843" w:author="Muhammad, Alimayo (GSFC-5660)" w:date="2016-08-29T12:09:00Z">
        <w:del w:id="844" w:author="Perrine, Martin L. (GSFC-5670)" w:date="2016-08-31T11:09:00Z">
          <w:r w:rsidDel="00EF27DF">
            <w:rPr>
              <w:webHidden/>
            </w:rPr>
            <w:delText>58</w:delText>
          </w:r>
        </w:del>
        <w:r>
          <w:rPr>
            <w:webHidden/>
          </w:rPr>
          <w:fldChar w:fldCharType="end"/>
        </w:r>
        <w:r w:rsidRPr="00DE702E">
          <w:rPr>
            <w:rStyle w:val="Hyperlink"/>
          </w:rPr>
          <w:fldChar w:fldCharType="end"/>
        </w:r>
      </w:ins>
    </w:p>
    <w:p w14:paraId="1034F93C" w14:textId="2B285EB9" w:rsidR="00E874FD" w:rsidRDefault="00E874FD">
      <w:pPr>
        <w:pStyle w:val="TableofFigures"/>
        <w:rPr>
          <w:ins w:id="845" w:author="Muhammad, Alimayo (GSFC-5660)" w:date="2016-08-29T12:09:00Z"/>
          <w:rFonts w:asciiTheme="minorHAnsi" w:eastAsiaTheme="minorEastAsia" w:hAnsiTheme="minorHAnsi" w:cstheme="minorBidi"/>
          <w:sz w:val="22"/>
          <w:szCs w:val="22"/>
        </w:rPr>
      </w:pPr>
      <w:ins w:id="846" w:author="Muhammad, Alimayo (GSFC-5660)" w:date="2016-08-29T12:09:00Z">
        <w:r w:rsidRPr="00DE702E">
          <w:rPr>
            <w:rStyle w:val="Hyperlink"/>
          </w:rPr>
          <w:fldChar w:fldCharType="begin"/>
        </w:r>
        <w:r w:rsidRPr="00DE702E">
          <w:rPr>
            <w:rStyle w:val="Hyperlink"/>
          </w:rPr>
          <w:instrText xml:space="preserve"> </w:instrText>
        </w:r>
        <w:r>
          <w:instrText>HYPERLINK \l "_Toc460235972"</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 xml:space="preserve">58 </w:t>
        </w:r>
        <w:del w:id="847" w:author="Perrine, Martin L. (GSFC-5670)" w:date="2016-09-13T14:30:00Z">
          <w:r w:rsidRPr="00DE702E" w:rsidDel="00055AC4">
            <w:rPr>
              <w:rStyle w:val="Hyperlink"/>
            </w:rPr>
            <w:delText>NEN Gateway</w:delText>
          </w:r>
        </w:del>
      </w:ins>
      <w:ins w:id="848" w:author="Perrine, Martin L. (GSFC-5670)" w:date="2016-09-13T14:30:00Z">
        <w:r w:rsidR="00055AC4">
          <w:rPr>
            <w:rStyle w:val="Hyperlink"/>
          </w:rPr>
          <w:t>DAPHNE</w:t>
        </w:r>
      </w:ins>
      <w:ins w:id="849" w:author="Muhammad, Alimayo (GSFC-5660)" w:date="2016-08-29T12:09:00Z">
        <w:r w:rsidRPr="00DE702E">
          <w:rPr>
            <w:rStyle w:val="Hyperlink"/>
          </w:rPr>
          <w:t xml:space="preserve"> M&amp;C GUI with a failure</w:t>
        </w:r>
        <w:r>
          <w:rPr>
            <w:webHidden/>
          </w:rPr>
          <w:tab/>
        </w:r>
        <w:r>
          <w:rPr>
            <w:webHidden/>
          </w:rPr>
          <w:fldChar w:fldCharType="begin"/>
        </w:r>
        <w:r>
          <w:rPr>
            <w:webHidden/>
          </w:rPr>
          <w:instrText xml:space="preserve"> PAGEREF _Toc460235972 \h </w:instrText>
        </w:r>
      </w:ins>
      <w:r>
        <w:rPr>
          <w:webHidden/>
        </w:rPr>
      </w:r>
      <w:r>
        <w:rPr>
          <w:webHidden/>
        </w:rPr>
        <w:fldChar w:fldCharType="separate"/>
      </w:r>
      <w:ins w:id="850" w:author="Perrine, Martin L. (GSFC-5670)" w:date="2016-08-31T11:10:00Z">
        <w:r w:rsidR="00EF27DF">
          <w:rPr>
            <w:webHidden/>
          </w:rPr>
          <w:t>62</w:t>
        </w:r>
      </w:ins>
      <w:ins w:id="851" w:author="Muhammad, Alimayo (GSFC-5660)" w:date="2016-08-29T12:09:00Z">
        <w:del w:id="852" w:author="Perrine, Martin L. (GSFC-5670)" w:date="2016-08-31T11:09:00Z">
          <w:r w:rsidDel="00EF27DF">
            <w:rPr>
              <w:webHidden/>
            </w:rPr>
            <w:delText>60</w:delText>
          </w:r>
        </w:del>
        <w:r>
          <w:rPr>
            <w:webHidden/>
          </w:rPr>
          <w:fldChar w:fldCharType="end"/>
        </w:r>
        <w:r w:rsidRPr="00DE702E">
          <w:rPr>
            <w:rStyle w:val="Hyperlink"/>
          </w:rPr>
          <w:fldChar w:fldCharType="end"/>
        </w:r>
      </w:ins>
    </w:p>
    <w:p w14:paraId="5B4A2632" w14:textId="77777777" w:rsidR="00E874FD" w:rsidRDefault="00E874FD">
      <w:pPr>
        <w:pStyle w:val="TableofFigures"/>
        <w:rPr>
          <w:ins w:id="853" w:author="Muhammad, Alimayo (GSFC-5660)" w:date="2016-08-29T12:09:00Z"/>
          <w:rFonts w:asciiTheme="minorHAnsi" w:eastAsiaTheme="minorEastAsia" w:hAnsiTheme="minorHAnsi" w:cstheme="minorBidi"/>
          <w:sz w:val="22"/>
          <w:szCs w:val="22"/>
        </w:rPr>
      </w:pPr>
      <w:ins w:id="854" w:author="Muhammad, Alimayo (GSFC-5660)" w:date="2016-08-29T12:09:00Z">
        <w:r w:rsidRPr="00DE702E">
          <w:rPr>
            <w:rStyle w:val="Hyperlink"/>
          </w:rPr>
          <w:fldChar w:fldCharType="begin"/>
        </w:r>
        <w:r w:rsidRPr="00DE702E">
          <w:rPr>
            <w:rStyle w:val="Hyperlink"/>
          </w:rPr>
          <w:instrText xml:space="preserve"> </w:instrText>
        </w:r>
        <w:r>
          <w:instrText>HYPERLINK \l "_Toc460235973"</w:instrText>
        </w:r>
        <w:r w:rsidRPr="00DE702E">
          <w:rPr>
            <w:rStyle w:val="Hyperlink"/>
          </w:rPr>
          <w:instrText xml:space="preserve"> </w:instrText>
        </w:r>
        <w:r w:rsidRPr="00DE702E">
          <w:rPr>
            <w:rStyle w:val="Hyperlink"/>
          </w:rPr>
          <w:fldChar w:fldCharType="separate"/>
        </w:r>
        <w:r w:rsidRPr="00DE702E">
          <w:rPr>
            <w:rStyle w:val="Hyperlink"/>
          </w:rPr>
          <w:t>Figure 6</w:t>
        </w:r>
        <w:r w:rsidRPr="00DE702E">
          <w:rPr>
            <w:rStyle w:val="Hyperlink"/>
          </w:rPr>
          <w:noBreakHyphen/>
          <w:t>59 File permission</w:t>
        </w:r>
        <w:r>
          <w:rPr>
            <w:webHidden/>
          </w:rPr>
          <w:tab/>
        </w:r>
        <w:r>
          <w:rPr>
            <w:webHidden/>
          </w:rPr>
          <w:fldChar w:fldCharType="begin"/>
        </w:r>
        <w:r>
          <w:rPr>
            <w:webHidden/>
          </w:rPr>
          <w:instrText xml:space="preserve"> PAGEREF _Toc460235973 \h </w:instrText>
        </w:r>
      </w:ins>
      <w:r>
        <w:rPr>
          <w:webHidden/>
        </w:rPr>
      </w:r>
      <w:r>
        <w:rPr>
          <w:webHidden/>
        </w:rPr>
        <w:fldChar w:fldCharType="separate"/>
      </w:r>
      <w:ins w:id="855" w:author="Perrine, Martin L. (GSFC-5670)" w:date="2016-08-31T11:10:00Z">
        <w:r w:rsidR="00EF27DF">
          <w:rPr>
            <w:webHidden/>
          </w:rPr>
          <w:t>63</w:t>
        </w:r>
      </w:ins>
      <w:ins w:id="856" w:author="Muhammad, Alimayo (GSFC-5660)" w:date="2016-08-29T12:09:00Z">
        <w:del w:id="857" w:author="Perrine, Martin L. (GSFC-5670)" w:date="2016-08-31T11:09:00Z">
          <w:r w:rsidDel="00EF27DF">
            <w:rPr>
              <w:webHidden/>
            </w:rPr>
            <w:delText>61</w:delText>
          </w:r>
        </w:del>
        <w:r>
          <w:rPr>
            <w:webHidden/>
          </w:rPr>
          <w:fldChar w:fldCharType="end"/>
        </w:r>
        <w:r w:rsidRPr="00DE702E">
          <w:rPr>
            <w:rStyle w:val="Hyperlink"/>
          </w:rPr>
          <w:fldChar w:fldCharType="end"/>
        </w:r>
      </w:ins>
    </w:p>
    <w:p w14:paraId="0C0923D0" w14:textId="77777777" w:rsidR="00D57672" w:rsidDel="003A0D68" w:rsidRDefault="00D57672">
      <w:pPr>
        <w:pStyle w:val="TableofFigures"/>
        <w:rPr>
          <w:del w:id="858" w:author="Muhammad, Alimayo (GSFC-5660)" w:date="2016-08-04T13:30:00Z"/>
          <w:rFonts w:asciiTheme="minorHAnsi" w:eastAsiaTheme="minorEastAsia" w:hAnsiTheme="minorHAnsi" w:cstheme="minorBidi"/>
          <w:sz w:val="22"/>
          <w:szCs w:val="22"/>
        </w:rPr>
      </w:pPr>
      <w:del w:id="859" w:author="Muhammad, Alimayo (GSFC-5660)" w:date="2016-08-04T13:30:00Z">
        <w:r w:rsidRPr="003A0D68" w:rsidDel="003A0D68">
          <w:rPr>
            <w:rPrChange w:id="860" w:author="Muhammad, Alimayo (GSFC-5660)" w:date="2016-08-04T13:30:00Z">
              <w:rPr>
                <w:rStyle w:val="Hyperlink"/>
              </w:rPr>
            </w:rPrChange>
          </w:rPr>
          <w:delText>Figure 1 NENG fop log showing automated delivery of .tlm and .qac files to simulated MOC.</w:delText>
        </w:r>
        <w:r w:rsidDel="003A0D68">
          <w:rPr>
            <w:webHidden/>
          </w:rPr>
          <w:tab/>
          <w:delText>5</w:delText>
        </w:r>
      </w:del>
    </w:p>
    <w:p w14:paraId="55AF99B5" w14:textId="77777777" w:rsidR="00D57672" w:rsidDel="003A0D68" w:rsidRDefault="00D57672">
      <w:pPr>
        <w:pStyle w:val="TableofFigures"/>
        <w:rPr>
          <w:del w:id="861" w:author="Muhammad, Alimayo (GSFC-5660)" w:date="2016-08-04T13:30:00Z"/>
          <w:rFonts w:asciiTheme="minorHAnsi" w:eastAsiaTheme="minorEastAsia" w:hAnsiTheme="minorHAnsi" w:cstheme="minorBidi"/>
          <w:sz w:val="22"/>
          <w:szCs w:val="22"/>
        </w:rPr>
      </w:pPr>
      <w:del w:id="862" w:author="Muhammad, Alimayo (GSFC-5660)" w:date="2016-08-04T13:30:00Z">
        <w:r w:rsidRPr="003A0D68" w:rsidDel="003A0D68">
          <w:rPr>
            <w:rPrChange w:id="863" w:author="Muhammad, Alimayo (GSFC-5660)" w:date="2016-08-04T13:30:00Z">
              <w:rPr>
                <w:rStyle w:val="Hyperlink"/>
              </w:rPr>
            </w:rPrChange>
          </w:rPr>
          <w:delText>Figure 2  NENG Wiring diagram</w:delText>
        </w:r>
        <w:r w:rsidDel="003A0D68">
          <w:rPr>
            <w:webHidden/>
          </w:rPr>
          <w:tab/>
          <w:delText>10</w:delText>
        </w:r>
      </w:del>
    </w:p>
    <w:p w14:paraId="4CA8A8F8" w14:textId="77777777" w:rsidR="00D57672" w:rsidDel="003A0D68" w:rsidRDefault="00D57672">
      <w:pPr>
        <w:pStyle w:val="TableofFigures"/>
        <w:rPr>
          <w:del w:id="864" w:author="Muhammad, Alimayo (GSFC-5660)" w:date="2016-08-04T13:30:00Z"/>
          <w:rFonts w:asciiTheme="minorHAnsi" w:eastAsiaTheme="minorEastAsia" w:hAnsiTheme="minorHAnsi" w:cstheme="minorBidi"/>
          <w:sz w:val="22"/>
          <w:szCs w:val="22"/>
        </w:rPr>
      </w:pPr>
      <w:del w:id="865" w:author="Muhammad, Alimayo (GSFC-5660)" w:date="2016-08-04T13:30:00Z">
        <w:r w:rsidRPr="003A0D68" w:rsidDel="003A0D68">
          <w:rPr>
            <w:rPrChange w:id="866" w:author="Muhammad, Alimayo (GSFC-5660)" w:date="2016-08-04T13:30:00Z">
              <w:rPr>
                <w:rStyle w:val="Hyperlink"/>
              </w:rPr>
            </w:rPrChange>
          </w:rPr>
          <w:delText>Figure 3 Rack showing one NENG Unit in bottom of rack.</w:delText>
        </w:r>
        <w:r w:rsidDel="003A0D68">
          <w:rPr>
            <w:webHidden/>
          </w:rPr>
          <w:tab/>
          <w:delText>11</w:delText>
        </w:r>
      </w:del>
    </w:p>
    <w:p w14:paraId="7D67015D" w14:textId="77777777" w:rsidR="00D57672" w:rsidDel="003A0D68" w:rsidRDefault="00D57672">
      <w:pPr>
        <w:pStyle w:val="TableofFigures"/>
        <w:rPr>
          <w:del w:id="867" w:author="Muhammad, Alimayo (GSFC-5660)" w:date="2016-08-04T13:30:00Z"/>
          <w:rFonts w:asciiTheme="minorHAnsi" w:eastAsiaTheme="minorEastAsia" w:hAnsiTheme="minorHAnsi" w:cstheme="minorBidi"/>
          <w:sz w:val="22"/>
          <w:szCs w:val="22"/>
        </w:rPr>
      </w:pPr>
      <w:del w:id="868" w:author="Muhammad, Alimayo (GSFC-5660)" w:date="2016-08-04T13:30:00Z">
        <w:r w:rsidRPr="003A0D68" w:rsidDel="003A0D68">
          <w:rPr>
            <w:rPrChange w:id="869" w:author="Muhammad, Alimayo (GSFC-5660)" w:date="2016-08-04T13:30:00Z">
              <w:rPr>
                <w:rStyle w:val="Hyperlink"/>
              </w:rPr>
            </w:rPrChange>
          </w:rPr>
          <w:delText>Figure 4 Back panel of Dell server (fiber optic cables: red circle)</w:delText>
        </w:r>
        <w:r w:rsidDel="003A0D68">
          <w:rPr>
            <w:webHidden/>
          </w:rPr>
          <w:tab/>
          <w:delText>13</w:delText>
        </w:r>
      </w:del>
    </w:p>
    <w:p w14:paraId="73AC53BA" w14:textId="77777777" w:rsidR="00D57672" w:rsidDel="003A0D68" w:rsidRDefault="00D57672">
      <w:pPr>
        <w:pStyle w:val="TableofFigures"/>
        <w:rPr>
          <w:del w:id="870" w:author="Muhammad, Alimayo (GSFC-5660)" w:date="2016-08-04T13:30:00Z"/>
          <w:rFonts w:asciiTheme="minorHAnsi" w:eastAsiaTheme="minorEastAsia" w:hAnsiTheme="minorHAnsi" w:cstheme="minorBidi"/>
          <w:sz w:val="22"/>
          <w:szCs w:val="22"/>
        </w:rPr>
      </w:pPr>
      <w:del w:id="871" w:author="Muhammad, Alimayo (GSFC-5660)" w:date="2016-08-04T13:30:00Z">
        <w:r w:rsidRPr="003A0D68" w:rsidDel="003A0D68">
          <w:rPr>
            <w:rPrChange w:id="872" w:author="Muhammad, Alimayo (GSFC-5660)" w:date="2016-08-04T13:30:00Z">
              <w:rPr>
                <w:rStyle w:val="Hyperlink"/>
              </w:rPr>
            </w:rPrChange>
          </w:rPr>
          <w:delText>Figure 5  Block diagram showing the test setup</w:delText>
        </w:r>
        <w:r w:rsidDel="003A0D68">
          <w:rPr>
            <w:webHidden/>
          </w:rPr>
          <w:tab/>
          <w:delText>14</w:delText>
        </w:r>
      </w:del>
    </w:p>
    <w:p w14:paraId="35150C05" w14:textId="77777777" w:rsidR="00D57672" w:rsidDel="003A0D68" w:rsidRDefault="00D57672">
      <w:pPr>
        <w:pStyle w:val="TableofFigures"/>
        <w:rPr>
          <w:del w:id="873" w:author="Muhammad, Alimayo (GSFC-5660)" w:date="2016-08-04T13:30:00Z"/>
          <w:rFonts w:asciiTheme="minorHAnsi" w:eastAsiaTheme="minorEastAsia" w:hAnsiTheme="minorHAnsi" w:cstheme="minorBidi"/>
          <w:sz w:val="22"/>
          <w:szCs w:val="22"/>
        </w:rPr>
      </w:pPr>
      <w:del w:id="874" w:author="Muhammad, Alimayo (GSFC-5660)" w:date="2016-08-04T13:30:00Z">
        <w:r w:rsidRPr="003A0D68" w:rsidDel="003A0D68">
          <w:rPr>
            <w:rPrChange w:id="875" w:author="Muhammad, Alimayo (GSFC-5660)" w:date="2016-08-04T13:30:00Z">
              <w:rPr>
                <w:rStyle w:val="Hyperlink"/>
              </w:rPr>
            </w:rPrChange>
          </w:rPr>
          <w:delText>Figure 6 shows the Amergint Technologies SoftFEP Payload Processor</w:delText>
        </w:r>
        <w:r w:rsidDel="003A0D68">
          <w:rPr>
            <w:webHidden/>
          </w:rPr>
          <w:tab/>
          <w:delText>16</w:delText>
        </w:r>
      </w:del>
    </w:p>
    <w:p w14:paraId="037AE2A1" w14:textId="77777777" w:rsidR="00D57672" w:rsidDel="003A0D68" w:rsidRDefault="00D57672">
      <w:pPr>
        <w:pStyle w:val="TableofFigures"/>
        <w:rPr>
          <w:del w:id="876" w:author="Muhammad, Alimayo (GSFC-5660)" w:date="2016-08-04T13:30:00Z"/>
          <w:rFonts w:asciiTheme="minorHAnsi" w:eastAsiaTheme="minorEastAsia" w:hAnsiTheme="minorHAnsi" w:cstheme="minorBidi"/>
          <w:sz w:val="22"/>
          <w:szCs w:val="22"/>
        </w:rPr>
      </w:pPr>
      <w:del w:id="877" w:author="Muhammad, Alimayo (GSFC-5660)" w:date="2016-08-04T13:30:00Z">
        <w:r w:rsidRPr="003A0D68" w:rsidDel="003A0D68">
          <w:rPr>
            <w:rPrChange w:id="878" w:author="Muhammad, Alimayo (GSFC-5660)" w:date="2016-08-04T13:30:00Z">
              <w:rPr>
                <w:rStyle w:val="Hyperlink"/>
              </w:rPr>
            </w:rPrChange>
          </w:rPr>
          <w:delText>Figure 7 shows the connections for the Samsung monitor from the Amerigent unit. The blue circle is a RGB connection using a VGA cable. The orange circle is the input connection for a mouse. The green circle is the input connection for a dell keyboard.</w:delText>
        </w:r>
        <w:r w:rsidDel="003A0D68">
          <w:rPr>
            <w:webHidden/>
          </w:rPr>
          <w:tab/>
          <w:delText>16</w:delText>
        </w:r>
      </w:del>
    </w:p>
    <w:p w14:paraId="1C54E08E" w14:textId="77777777" w:rsidR="00D57672" w:rsidDel="003A0D68" w:rsidRDefault="00D57672">
      <w:pPr>
        <w:pStyle w:val="TableofFigures"/>
        <w:rPr>
          <w:del w:id="879" w:author="Muhammad, Alimayo (GSFC-5660)" w:date="2016-08-04T13:30:00Z"/>
          <w:rFonts w:asciiTheme="minorHAnsi" w:eastAsiaTheme="minorEastAsia" w:hAnsiTheme="minorHAnsi" w:cstheme="minorBidi"/>
          <w:sz w:val="22"/>
          <w:szCs w:val="22"/>
        </w:rPr>
      </w:pPr>
      <w:del w:id="880" w:author="Muhammad, Alimayo (GSFC-5660)" w:date="2016-08-04T13:30:00Z">
        <w:r w:rsidRPr="003A0D68" w:rsidDel="003A0D68">
          <w:rPr>
            <w:rPrChange w:id="881" w:author="Muhammad, Alimayo (GSFC-5660)" w:date="2016-08-04T13:30:00Z">
              <w:rPr>
                <w:rStyle w:val="Hyperlink"/>
              </w:rPr>
            </w:rPrChange>
          </w:rPr>
          <w:delText>Figure 8</w:delText>
        </w:r>
        <w:r w:rsidDel="003A0D68">
          <w:rPr>
            <w:webHidden/>
          </w:rPr>
          <w:tab/>
          <w:delText>17</w:delText>
        </w:r>
      </w:del>
    </w:p>
    <w:p w14:paraId="7F37658C" w14:textId="77777777" w:rsidR="00D57672" w:rsidDel="003A0D68" w:rsidRDefault="00D57672">
      <w:pPr>
        <w:pStyle w:val="TableofFigures"/>
        <w:rPr>
          <w:del w:id="882" w:author="Muhammad, Alimayo (GSFC-5660)" w:date="2016-08-04T13:30:00Z"/>
          <w:rFonts w:asciiTheme="minorHAnsi" w:eastAsiaTheme="minorEastAsia" w:hAnsiTheme="minorHAnsi" w:cstheme="minorBidi"/>
          <w:sz w:val="22"/>
          <w:szCs w:val="22"/>
        </w:rPr>
      </w:pPr>
      <w:del w:id="883" w:author="Muhammad, Alimayo (GSFC-5660)" w:date="2016-08-04T13:30:00Z">
        <w:r w:rsidRPr="003A0D68" w:rsidDel="003A0D68">
          <w:rPr>
            <w:rPrChange w:id="884" w:author="Muhammad, Alimayo (GSFC-5660)" w:date="2016-08-04T13:30:00Z">
              <w:rPr>
                <w:rStyle w:val="Hyperlink"/>
              </w:rPr>
            </w:rPrChange>
          </w:rPr>
          <w:delText>Figure 9  Netgear M7100-24X-ProSAFE 24 Ports 10G Fully Managed L2 Switch with connections for test equipment to the test network. The orange circle is the Ethernet cable to the Dell Precision T3400 Tower Workstation.</w:delText>
        </w:r>
        <w:r w:rsidDel="003A0D68">
          <w:rPr>
            <w:webHidden/>
          </w:rPr>
          <w:tab/>
          <w:delText>17</w:delText>
        </w:r>
      </w:del>
    </w:p>
    <w:p w14:paraId="0B3FB462" w14:textId="77777777" w:rsidR="00D57672" w:rsidDel="003A0D68" w:rsidRDefault="00D57672">
      <w:pPr>
        <w:pStyle w:val="TableofFigures"/>
        <w:rPr>
          <w:del w:id="885" w:author="Muhammad, Alimayo (GSFC-5660)" w:date="2016-08-04T13:30:00Z"/>
          <w:rFonts w:asciiTheme="minorHAnsi" w:eastAsiaTheme="minorEastAsia" w:hAnsiTheme="minorHAnsi" w:cstheme="minorBidi"/>
          <w:sz w:val="22"/>
          <w:szCs w:val="22"/>
        </w:rPr>
      </w:pPr>
      <w:del w:id="886" w:author="Muhammad, Alimayo (GSFC-5660)" w:date="2016-08-04T13:30:00Z">
        <w:r w:rsidRPr="003A0D68" w:rsidDel="003A0D68">
          <w:rPr>
            <w:rPrChange w:id="887" w:author="Muhammad, Alimayo (GSFC-5660)" w:date="2016-08-04T13:30:00Z">
              <w:rPr>
                <w:rStyle w:val="Hyperlink"/>
              </w:rPr>
            </w:rPrChange>
          </w:rPr>
          <w:delText>Figure 10  shows the Amerigent data and clock connections to be made to the Cortex back panel in Figure 10.</w:delText>
        </w:r>
        <w:r w:rsidDel="003A0D68">
          <w:rPr>
            <w:webHidden/>
          </w:rPr>
          <w:tab/>
          <w:delText>18</w:delText>
        </w:r>
      </w:del>
    </w:p>
    <w:p w14:paraId="25F7C548" w14:textId="77777777" w:rsidR="00D57672" w:rsidDel="003A0D68" w:rsidRDefault="00D57672">
      <w:pPr>
        <w:pStyle w:val="TableofFigures"/>
        <w:rPr>
          <w:del w:id="888" w:author="Muhammad, Alimayo (GSFC-5660)" w:date="2016-08-04T13:30:00Z"/>
          <w:rFonts w:asciiTheme="minorHAnsi" w:eastAsiaTheme="minorEastAsia" w:hAnsiTheme="minorHAnsi" w:cstheme="minorBidi"/>
          <w:sz w:val="22"/>
          <w:szCs w:val="22"/>
        </w:rPr>
      </w:pPr>
      <w:del w:id="889" w:author="Muhammad, Alimayo (GSFC-5660)" w:date="2016-08-04T13:30:00Z">
        <w:r w:rsidRPr="003A0D68" w:rsidDel="003A0D68">
          <w:rPr>
            <w:rPrChange w:id="890" w:author="Muhammad, Alimayo (GSFC-5660)" w:date="2016-08-04T13:30:00Z">
              <w:rPr>
                <w:rStyle w:val="Hyperlink"/>
              </w:rPr>
            </w:rPrChange>
          </w:rPr>
          <w:delText>Figure 11 Cortex Series Back Panel</w:delText>
        </w:r>
        <w:r w:rsidDel="003A0D68">
          <w:rPr>
            <w:webHidden/>
          </w:rPr>
          <w:tab/>
          <w:delText>18</w:delText>
        </w:r>
      </w:del>
    </w:p>
    <w:p w14:paraId="2D581F0B" w14:textId="77777777" w:rsidR="00D57672" w:rsidDel="003A0D68" w:rsidRDefault="00D57672">
      <w:pPr>
        <w:pStyle w:val="TableofFigures"/>
        <w:rPr>
          <w:del w:id="891" w:author="Muhammad, Alimayo (GSFC-5660)" w:date="2016-08-04T13:30:00Z"/>
          <w:rFonts w:asciiTheme="minorHAnsi" w:eastAsiaTheme="minorEastAsia" w:hAnsiTheme="minorHAnsi" w:cstheme="minorBidi"/>
          <w:sz w:val="22"/>
          <w:szCs w:val="22"/>
        </w:rPr>
      </w:pPr>
      <w:del w:id="892" w:author="Muhammad, Alimayo (GSFC-5660)" w:date="2016-08-04T13:30:00Z">
        <w:r w:rsidRPr="003A0D68" w:rsidDel="003A0D68">
          <w:rPr>
            <w:rPrChange w:id="893" w:author="Muhammad, Alimayo (GSFC-5660)" w:date="2016-08-04T13:30:00Z">
              <w:rPr>
                <w:rStyle w:val="Hyperlink"/>
              </w:rPr>
            </w:rPrChange>
          </w:rPr>
          <w:delText>Figure 12 Amergint Technologies SoftFEP Payload Processor Back Panel showing Ethernet connection to test network.</w:delText>
        </w:r>
        <w:r w:rsidDel="003A0D68">
          <w:rPr>
            <w:webHidden/>
          </w:rPr>
          <w:tab/>
          <w:delText>19</w:delText>
        </w:r>
      </w:del>
    </w:p>
    <w:p w14:paraId="28ABB234" w14:textId="77777777" w:rsidR="00D57672" w:rsidDel="003A0D68" w:rsidRDefault="00D57672">
      <w:pPr>
        <w:pStyle w:val="TableofFigures"/>
        <w:rPr>
          <w:del w:id="894" w:author="Muhammad, Alimayo (GSFC-5660)" w:date="2016-08-04T13:30:00Z"/>
          <w:rFonts w:asciiTheme="minorHAnsi" w:eastAsiaTheme="minorEastAsia" w:hAnsiTheme="minorHAnsi" w:cstheme="minorBidi"/>
          <w:sz w:val="22"/>
          <w:szCs w:val="22"/>
        </w:rPr>
      </w:pPr>
      <w:del w:id="895" w:author="Muhammad, Alimayo (GSFC-5660)" w:date="2016-08-04T13:30:00Z">
        <w:r w:rsidRPr="003A0D68" w:rsidDel="003A0D68">
          <w:rPr>
            <w:rPrChange w:id="896" w:author="Muhammad, Alimayo (GSFC-5660)" w:date="2016-08-04T13:30:00Z">
              <w:rPr>
                <w:rStyle w:val="Hyperlink"/>
              </w:rPr>
            </w:rPrChange>
          </w:rPr>
          <w:delText>Figure 13 Cortex Series Back Panel showing Ethernet connection to test network.</w:delText>
        </w:r>
        <w:r w:rsidDel="003A0D68">
          <w:rPr>
            <w:webHidden/>
          </w:rPr>
          <w:tab/>
          <w:delText>19</w:delText>
        </w:r>
      </w:del>
    </w:p>
    <w:p w14:paraId="5DE03A1F" w14:textId="77777777" w:rsidR="00D57672" w:rsidDel="003A0D68" w:rsidRDefault="00D57672">
      <w:pPr>
        <w:pStyle w:val="TableofFigures"/>
        <w:rPr>
          <w:del w:id="897" w:author="Muhammad, Alimayo (GSFC-5660)" w:date="2016-08-04T13:30:00Z"/>
          <w:rFonts w:asciiTheme="minorHAnsi" w:eastAsiaTheme="minorEastAsia" w:hAnsiTheme="minorHAnsi" w:cstheme="minorBidi"/>
          <w:sz w:val="22"/>
          <w:szCs w:val="22"/>
        </w:rPr>
      </w:pPr>
      <w:del w:id="898" w:author="Muhammad, Alimayo (GSFC-5660)" w:date="2016-08-04T13:30:00Z">
        <w:r w:rsidRPr="003A0D68" w:rsidDel="003A0D68">
          <w:rPr>
            <w:rPrChange w:id="899" w:author="Muhammad, Alimayo (GSFC-5660)" w:date="2016-08-04T13:30:00Z">
              <w:rPr>
                <w:rStyle w:val="Hyperlink"/>
              </w:rPr>
            </w:rPrChange>
          </w:rPr>
          <w:delText>Figure 14 SOFTFEP GUI</w:delText>
        </w:r>
        <w:r w:rsidDel="003A0D68">
          <w:rPr>
            <w:webHidden/>
          </w:rPr>
          <w:tab/>
          <w:delText>20</w:delText>
        </w:r>
      </w:del>
    </w:p>
    <w:p w14:paraId="7E22B12B" w14:textId="77777777" w:rsidR="00D57672" w:rsidDel="003A0D68" w:rsidRDefault="00D57672">
      <w:pPr>
        <w:pStyle w:val="TableofFigures"/>
        <w:rPr>
          <w:del w:id="900" w:author="Muhammad, Alimayo (GSFC-5660)" w:date="2016-08-04T13:30:00Z"/>
          <w:rFonts w:asciiTheme="minorHAnsi" w:eastAsiaTheme="minorEastAsia" w:hAnsiTheme="minorHAnsi" w:cstheme="minorBidi"/>
          <w:sz w:val="22"/>
          <w:szCs w:val="22"/>
        </w:rPr>
      </w:pPr>
      <w:del w:id="901" w:author="Muhammad, Alimayo (GSFC-5660)" w:date="2016-08-04T13:30:00Z">
        <w:r w:rsidRPr="003A0D68" w:rsidDel="003A0D68">
          <w:rPr>
            <w:rPrChange w:id="902" w:author="Muhammad, Alimayo (GSFC-5660)" w:date="2016-08-04T13:30:00Z">
              <w:rPr>
                <w:rStyle w:val="Hyperlink"/>
              </w:rPr>
            </w:rPrChange>
          </w:rPr>
          <w:delText>Figure 15 Import from Raw select</w:delText>
        </w:r>
        <w:r w:rsidDel="003A0D68">
          <w:rPr>
            <w:webHidden/>
          </w:rPr>
          <w:tab/>
          <w:delText>20</w:delText>
        </w:r>
      </w:del>
    </w:p>
    <w:p w14:paraId="13F3ACC5" w14:textId="77777777" w:rsidR="00D57672" w:rsidDel="003A0D68" w:rsidRDefault="00D57672">
      <w:pPr>
        <w:pStyle w:val="TableofFigures"/>
        <w:rPr>
          <w:del w:id="903" w:author="Muhammad, Alimayo (GSFC-5660)" w:date="2016-08-04T13:30:00Z"/>
          <w:rFonts w:asciiTheme="minorHAnsi" w:eastAsiaTheme="minorEastAsia" w:hAnsiTheme="minorHAnsi" w:cstheme="minorBidi"/>
          <w:sz w:val="22"/>
          <w:szCs w:val="22"/>
        </w:rPr>
      </w:pPr>
      <w:del w:id="904" w:author="Muhammad, Alimayo (GSFC-5660)" w:date="2016-08-04T13:30:00Z">
        <w:r w:rsidRPr="003A0D68" w:rsidDel="003A0D68">
          <w:rPr>
            <w:rPrChange w:id="905" w:author="Muhammad, Alimayo (GSFC-5660)" w:date="2016-08-04T13:30:00Z">
              <w:rPr>
                <w:rStyle w:val="Hyperlink"/>
              </w:rPr>
            </w:rPrChange>
          </w:rPr>
          <w:delText xml:space="preserve">Figure 16 Create Recording and create a </w:delText>
        </w:r>
        <w:r w:rsidRPr="003A0D68" w:rsidDel="003A0D68">
          <w:rPr>
            <w:rPrChange w:id="906" w:author="Muhammad, Alimayo (GSFC-5660)" w:date="2016-08-04T13:30:00Z">
              <w:rPr>
                <w:rStyle w:val="Hyperlink"/>
                <w:b/>
              </w:rPr>
            </w:rPrChange>
          </w:rPr>
          <w:delText xml:space="preserve">Recording Title </w:delText>
        </w:r>
        <w:r w:rsidRPr="003A0D68" w:rsidDel="003A0D68">
          <w:rPr>
            <w:rPrChange w:id="907" w:author="Muhammad, Alimayo (GSFC-5660)" w:date="2016-08-04T13:30:00Z">
              <w:rPr>
                <w:rStyle w:val="Hyperlink"/>
              </w:rPr>
            </w:rPrChange>
          </w:rPr>
          <w:delText>and</w:delText>
        </w:r>
        <w:r w:rsidRPr="003A0D68" w:rsidDel="003A0D68">
          <w:rPr>
            <w:rPrChange w:id="908" w:author="Muhammad, Alimayo (GSFC-5660)" w:date="2016-08-04T13:30:00Z">
              <w:rPr>
                <w:rStyle w:val="Hyperlink"/>
                <w:b/>
              </w:rPr>
            </w:rPrChange>
          </w:rPr>
          <w:delText xml:space="preserve"> Recording Description</w:delText>
        </w:r>
        <w:r w:rsidDel="003A0D68">
          <w:rPr>
            <w:webHidden/>
          </w:rPr>
          <w:tab/>
          <w:delText>21</w:delText>
        </w:r>
      </w:del>
    </w:p>
    <w:p w14:paraId="0637B5A5" w14:textId="77777777" w:rsidR="00D57672" w:rsidDel="003A0D68" w:rsidRDefault="00D57672">
      <w:pPr>
        <w:pStyle w:val="TableofFigures"/>
        <w:rPr>
          <w:del w:id="909" w:author="Muhammad, Alimayo (GSFC-5660)" w:date="2016-08-04T13:30:00Z"/>
          <w:rFonts w:asciiTheme="minorHAnsi" w:eastAsiaTheme="minorEastAsia" w:hAnsiTheme="minorHAnsi" w:cstheme="minorBidi"/>
          <w:sz w:val="22"/>
          <w:szCs w:val="22"/>
        </w:rPr>
      </w:pPr>
      <w:del w:id="910" w:author="Muhammad, Alimayo (GSFC-5660)" w:date="2016-08-04T13:30:00Z">
        <w:r w:rsidRPr="003A0D68" w:rsidDel="003A0D68">
          <w:rPr>
            <w:rPrChange w:id="911" w:author="Muhammad, Alimayo (GSFC-5660)" w:date="2016-08-04T13:30:00Z">
              <w:rPr>
                <w:rStyle w:val="Hyperlink"/>
              </w:rPr>
            </w:rPrChange>
          </w:rPr>
          <w:delText>Figure 17  Select recorded file.</w:delText>
        </w:r>
        <w:r w:rsidDel="003A0D68">
          <w:rPr>
            <w:webHidden/>
          </w:rPr>
          <w:tab/>
          <w:delText>21</w:delText>
        </w:r>
      </w:del>
    </w:p>
    <w:p w14:paraId="224037A3" w14:textId="77777777" w:rsidR="00D57672" w:rsidDel="003A0D68" w:rsidRDefault="00D57672">
      <w:pPr>
        <w:pStyle w:val="TableofFigures"/>
        <w:rPr>
          <w:del w:id="912" w:author="Muhammad, Alimayo (GSFC-5660)" w:date="2016-08-04T13:30:00Z"/>
          <w:rFonts w:asciiTheme="minorHAnsi" w:eastAsiaTheme="minorEastAsia" w:hAnsiTheme="minorHAnsi" w:cstheme="minorBidi"/>
          <w:sz w:val="22"/>
          <w:szCs w:val="22"/>
        </w:rPr>
      </w:pPr>
      <w:del w:id="913" w:author="Muhammad, Alimayo (GSFC-5660)" w:date="2016-08-04T13:30:00Z">
        <w:r w:rsidRPr="003A0D68" w:rsidDel="003A0D68">
          <w:rPr>
            <w:rPrChange w:id="914" w:author="Muhammad, Alimayo (GSFC-5660)" w:date="2016-08-04T13:30:00Z">
              <w:rPr>
                <w:rStyle w:val="Hyperlink"/>
              </w:rPr>
            </w:rPrChange>
          </w:rPr>
          <w:delText xml:space="preserve">Figure 18 Select the </w:delText>
        </w:r>
        <w:r w:rsidRPr="003A0D68" w:rsidDel="003A0D68">
          <w:rPr>
            <w:rPrChange w:id="915" w:author="Muhammad, Alimayo (GSFC-5660)" w:date="2016-08-04T13:30:00Z">
              <w:rPr>
                <w:rStyle w:val="Hyperlink"/>
                <w:b/>
              </w:rPr>
            </w:rPrChange>
          </w:rPr>
          <w:delText>Channel</w:delText>
        </w:r>
        <w:r w:rsidRPr="003A0D68" w:rsidDel="003A0D68">
          <w:rPr>
            <w:rPrChange w:id="916" w:author="Muhammad, Alimayo (GSFC-5660)" w:date="2016-08-04T13:30:00Z">
              <w:rPr>
                <w:rStyle w:val="Hyperlink"/>
              </w:rPr>
            </w:rPrChange>
          </w:rPr>
          <w:delText xml:space="preserve"> to be HighRate.</w:delText>
        </w:r>
        <w:r w:rsidDel="003A0D68">
          <w:rPr>
            <w:webHidden/>
          </w:rPr>
          <w:tab/>
          <w:delText>22</w:delText>
        </w:r>
      </w:del>
    </w:p>
    <w:p w14:paraId="14A320A4" w14:textId="77777777" w:rsidR="00D57672" w:rsidDel="003A0D68" w:rsidRDefault="00D57672">
      <w:pPr>
        <w:pStyle w:val="TableofFigures"/>
        <w:rPr>
          <w:del w:id="917" w:author="Muhammad, Alimayo (GSFC-5660)" w:date="2016-08-04T13:30:00Z"/>
          <w:rFonts w:asciiTheme="minorHAnsi" w:eastAsiaTheme="minorEastAsia" w:hAnsiTheme="minorHAnsi" w:cstheme="minorBidi"/>
          <w:sz w:val="22"/>
          <w:szCs w:val="22"/>
        </w:rPr>
      </w:pPr>
      <w:del w:id="918" w:author="Muhammad, Alimayo (GSFC-5660)" w:date="2016-08-04T13:30:00Z">
        <w:r w:rsidRPr="003A0D68" w:rsidDel="003A0D68">
          <w:rPr>
            <w:rPrChange w:id="919" w:author="Muhammad, Alimayo (GSFC-5660)" w:date="2016-08-04T13:30:00Z">
              <w:rPr>
                <w:rStyle w:val="Hyperlink"/>
              </w:rPr>
            </w:rPrChange>
          </w:rPr>
          <w:delText>Figure 19 Add file created from the file library</w:delText>
        </w:r>
        <w:r w:rsidDel="003A0D68">
          <w:rPr>
            <w:webHidden/>
          </w:rPr>
          <w:tab/>
          <w:delText>22</w:delText>
        </w:r>
      </w:del>
    </w:p>
    <w:p w14:paraId="5127DE70" w14:textId="77777777" w:rsidR="00D57672" w:rsidDel="003A0D68" w:rsidRDefault="00D57672">
      <w:pPr>
        <w:pStyle w:val="TableofFigures"/>
        <w:rPr>
          <w:del w:id="920" w:author="Muhammad, Alimayo (GSFC-5660)" w:date="2016-08-04T13:30:00Z"/>
          <w:rFonts w:asciiTheme="minorHAnsi" w:eastAsiaTheme="minorEastAsia" w:hAnsiTheme="minorHAnsi" w:cstheme="minorBidi"/>
          <w:sz w:val="22"/>
          <w:szCs w:val="22"/>
        </w:rPr>
      </w:pPr>
      <w:del w:id="921" w:author="Muhammad, Alimayo (GSFC-5660)" w:date="2016-08-04T13:30:00Z">
        <w:r w:rsidRPr="003A0D68" w:rsidDel="003A0D68">
          <w:rPr>
            <w:rPrChange w:id="922" w:author="Muhammad, Alimayo (GSFC-5660)" w:date="2016-08-04T13:30:00Z">
              <w:rPr>
                <w:rStyle w:val="Hyperlink"/>
              </w:rPr>
            </w:rPrChange>
          </w:rPr>
          <w:delText xml:space="preserve">Figure 20 Select </w:delText>
        </w:r>
        <w:r w:rsidRPr="003A0D68" w:rsidDel="003A0D68">
          <w:rPr>
            <w:rPrChange w:id="923" w:author="Muhammad, Alimayo (GSFC-5660)" w:date="2016-08-04T13:30:00Z">
              <w:rPr>
                <w:rStyle w:val="Hyperlink"/>
                <w:b/>
              </w:rPr>
            </w:rPrChange>
          </w:rPr>
          <w:delText>Import Channel</w:delText>
        </w:r>
        <w:r w:rsidDel="003A0D68">
          <w:rPr>
            <w:webHidden/>
          </w:rPr>
          <w:tab/>
          <w:delText>23</w:delText>
        </w:r>
      </w:del>
    </w:p>
    <w:p w14:paraId="018D44A2" w14:textId="77777777" w:rsidR="00D57672" w:rsidDel="003A0D68" w:rsidRDefault="00D57672">
      <w:pPr>
        <w:pStyle w:val="TableofFigures"/>
        <w:rPr>
          <w:del w:id="924" w:author="Muhammad, Alimayo (GSFC-5660)" w:date="2016-08-04T13:30:00Z"/>
          <w:rFonts w:asciiTheme="minorHAnsi" w:eastAsiaTheme="minorEastAsia" w:hAnsiTheme="minorHAnsi" w:cstheme="minorBidi"/>
          <w:sz w:val="22"/>
          <w:szCs w:val="22"/>
        </w:rPr>
      </w:pPr>
      <w:del w:id="925" w:author="Muhammad, Alimayo (GSFC-5660)" w:date="2016-08-04T13:30:00Z">
        <w:r w:rsidRPr="003A0D68" w:rsidDel="003A0D68">
          <w:rPr>
            <w:rPrChange w:id="926" w:author="Muhammad, Alimayo (GSFC-5660)" w:date="2016-08-04T13:30:00Z">
              <w:rPr>
                <w:rStyle w:val="Hyperlink"/>
              </w:rPr>
            </w:rPrChange>
          </w:rPr>
          <w:delText>Figure 21 Finish recording import.</w:delText>
        </w:r>
        <w:r w:rsidDel="003A0D68">
          <w:rPr>
            <w:webHidden/>
          </w:rPr>
          <w:tab/>
          <w:delText>23</w:delText>
        </w:r>
      </w:del>
    </w:p>
    <w:p w14:paraId="238EBB71" w14:textId="77777777" w:rsidR="00D57672" w:rsidDel="003A0D68" w:rsidRDefault="00D57672">
      <w:pPr>
        <w:pStyle w:val="TableofFigures"/>
        <w:rPr>
          <w:del w:id="927" w:author="Muhammad, Alimayo (GSFC-5660)" w:date="2016-08-04T13:30:00Z"/>
          <w:rFonts w:asciiTheme="minorHAnsi" w:eastAsiaTheme="minorEastAsia" w:hAnsiTheme="minorHAnsi" w:cstheme="minorBidi"/>
          <w:sz w:val="22"/>
          <w:szCs w:val="22"/>
        </w:rPr>
      </w:pPr>
      <w:del w:id="928" w:author="Muhammad, Alimayo (GSFC-5660)" w:date="2016-08-04T13:30:00Z">
        <w:r w:rsidRPr="003A0D68" w:rsidDel="003A0D68">
          <w:rPr>
            <w:rPrChange w:id="929" w:author="Muhammad, Alimayo (GSFC-5660)" w:date="2016-08-04T13:30:00Z">
              <w:rPr>
                <w:rStyle w:val="Hyperlink"/>
              </w:rPr>
            </w:rPrChange>
          </w:rPr>
          <w:delText>Figure 22  File ready for playback.</w:delText>
        </w:r>
        <w:r w:rsidDel="003A0D68">
          <w:rPr>
            <w:webHidden/>
          </w:rPr>
          <w:tab/>
          <w:delText>24</w:delText>
        </w:r>
      </w:del>
    </w:p>
    <w:p w14:paraId="35B9A78F" w14:textId="77777777" w:rsidR="00D57672" w:rsidDel="003A0D68" w:rsidRDefault="00D57672">
      <w:pPr>
        <w:pStyle w:val="TableofFigures"/>
        <w:rPr>
          <w:del w:id="930" w:author="Muhammad, Alimayo (GSFC-5660)" w:date="2016-08-04T13:30:00Z"/>
          <w:rFonts w:asciiTheme="minorHAnsi" w:eastAsiaTheme="minorEastAsia" w:hAnsiTheme="minorHAnsi" w:cstheme="minorBidi"/>
          <w:sz w:val="22"/>
          <w:szCs w:val="22"/>
        </w:rPr>
      </w:pPr>
      <w:del w:id="931" w:author="Muhammad, Alimayo (GSFC-5660)" w:date="2016-08-04T13:30:00Z">
        <w:r w:rsidRPr="003A0D68" w:rsidDel="003A0D68">
          <w:rPr>
            <w:rPrChange w:id="932" w:author="Muhammad, Alimayo (GSFC-5660)" w:date="2016-08-04T13:30:00Z">
              <w:rPr>
                <w:rStyle w:val="Hyperlink"/>
              </w:rPr>
            </w:rPrChange>
          </w:rPr>
          <w:delText xml:space="preserve">Figure 20 connection to </w:delText>
        </w:r>
        <w:r w:rsidRPr="003A0D68" w:rsidDel="003A0D68">
          <w:rPr>
            <w:rPrChange w:id="933" w:author="Muhammad, Alimayo (GSFC-5660)" w:date="2016-08-04T13:30:00Z">
              <w:rPr>
                <w:rStyle w:val="Hyperlink"/>
                <w:b/>
              </w:rPr>
            </w:rPrChange>
          </w:rPr>
          <w:delText>localhost:1</w:delText>
        </w:r>
        <w:r w:rsidDel="003A0D68">
          <w:rPr>
            <w:webHidden/>
          </w:rPr>
          <w:tab/>
          <w:delText>24</w:delText>
        </w:r>
      </w:del>
    </w:p>
    <w:p w14:paraId="2E5DDF32" w14:textId="77777777" w:rsidR="00D57672" w:rsidDel="003A0D68" w:rsidRDefault="00D57672">
      <w:pPr>
        <w:pStyle w:val="TableofFigures"/>
        <w:rPr>
          <w:del w:id="934" w:author="Muhammad, Alimayo (GSFC-5660)" w:date="2016-08-04T13:30:00Z"/>
          <w:rFonts w:asciiTheme="minorHAnsi" w:eastAsiaTheme="minorEastAsia" w:hAnsiTheme="minorHAnsi" w:cstheme="minorBidi"/>
          <w:sz w:val="22"/>
          <w:szCs w:val="22"/>
        </w:rPr>
      </w:pPr>
      <w:del w:id="935" w:author="Muhammad, Alimayo (GSFC-5660)" w:date="2016-08-04T13:30:00Z">
        <w:r w:rsidRPr="003A0D68" w:rsidDel="003A0D68">
          <w:rPr>
            <w:rPrChange w:id="936" w:author="Muhammad, Alimayo (GSFC-5660)" w:date="2016-08-04T13:30:00Z">
              <w:rPr>
                <w:rStyle w:val="Hyperlink"/>
              </w:rPr>
            </w:rPrChange>
          </w:rPr>
          <w:delText>Figure 21 Cortex Setup</w:delText>
        </w:r>
        <w:r w:rsidDel="003A0D68">
          <w:rPr>
            <w:webHidden/>
          </w:rPr>
          <w:tab/>
          <w:delText>25</w:delText>
        </w:r>
      </w:del>
    </w:p>
    <w:p w14:paraId="624852D6" w14:textId="77777777" w:rsidR="00D57672" w:rsidDel="003A0D68" w:rsidRDefault="00D57672">
      <w:pPr>
        <w:pStyle w:val="TableofFigures"/>
        <w:rPr>
          <w:del w:id="937" w:author="Muhammad, Alimayo (GSFC-5660)" w:date="2016-08-04T13:30:00Z"/>
          <w:rFonts w:asciiTheme="minorHAnsi" w:eastAsiaTheme="minorEastAsia" w:hAnsiTheme="minorHAnsi" w:cstheme="minorBidi"/>
          <w:sz w:val="22"/>
          <w:szCs w:val="22"/>
        </w:rPr>
      </w:pPr>
      <w:del w:id="938" w:author="Muhammad, Alimayo (GSFC-5660)" w:date="2016-08-04T13:30:00Z">
        <w:r w:rsidRPr="003A0D68" w:rsidDel="003A0D68">
          <w:rPr>
            <w:rPrChange w:id="939" w:author="Muhammad, Alimayo (GSFC-5660)" w:date="2016-08-04T13:30:00Z">
              <w:rPr>
                <w:rStyle w:val="Hyperlink"/>
              </w:rPr>
            </w:rPrChange>
          </w:rPr>
          <w:delText>Figure 22 Cortex frame setup</w:delText>
        </w:r>
        <w:r w:rsidDel="003A0D68">
          <w:rPr>
            <w:webHidden/>
          </w:rPr>
          <w:tab/>
          <w:delText>26</w:delText>
        </w:r>
      </w:del>
    </w:p>
    <w:p w14:paraId="0B9EB523" w14:textId="77777777" w:rsidR="00D57672" w:rsidDel="003A0D68" w:rsidRDefault="00D57672">
      <w:pPr>
        <w:pStyle w:val="TableofFigures"/>
        <w:rPr>
          <w:del w:id="940" w:author="Muhammad, Alimayo (GSFC-5660)" w:date="2016-08-04T13:30:00Z"/>
          <w:rFonts w:asciiTheme="minorHAnsi" w:eastAsiaTheme="minorEastAsia" w:hAnsiTheme="minorHAnsi" w:cstheme="minorBidi"/>
          <w:sz w:val="22"/>
          <w:szCs w:val="22"/>
        </w:rPr>
      </w:pPr>
      <w:del w:id="941" w:author="Muhammad, Alimayo (GSFC-5660)" w:date="2016-08-04T13:30:00Z">
        <w:r w:rsidRPr="003A0D68" w:rsidDel="003A0D68">
          <w:rPr>
            <w:rPrChange w:id="942" w:author="Muhammad, Alimayo (GSFC-5660)" w:date="2016-08-04T13:30:00Z">
              <w:rPr>
                <w:rStyle w:val="Hyperlink"/>
              </w:rPr>
            </w:rPrChange>
          </w:rPr>
          <w:delText>Figure 23 Cortex Real Time frame setup</w:delText>
        </w:r>
        <w:r w:rsidDel="003A0D68">
          <w:rPr>
            <w:webHidden/>
          </w:rPr>
          <w:tab/>
          <w:delText>26</w:delText>
        </w:r>
      </w:del>
    </w:p>
    <w:p w14:paraId="6297A793" w14:textId="77777777" w:rsidR="00D57672" w:rsidDel="003A0D68" w:rsidRDefault="00D57672">
      <w:pPr>
        <w:pStyle w:val="TableofFigures"/>
        <w:rPr>
          <w:del w:id="943" w:author="Muhammad, Alimayo (GSFC-5660)" w:date="2016-08-04T13:30:00Z"/>
          <w:rFonts w:asciiTheme="minorHAnsi" w:eastAsiaTheme="minorEastAsia" w:hAnsiTheme="minorHAnsi" w:cstheme="minorBidi"/>
          <w:sz w:val="22"/>
          <w:szCs w:val="22"/>
        </w:rPr>
      </w:pPr>
      <w:del w:id="944" w:author="Muhammad, Alimayo (GSFC-5660)" w:date="2016-08-04T13:30:00Z">
        <w:r w:rsidRPr="003A0D68" w:rsidDel="003A0D68">
          <w:rPr>
            <w:rPrChange w:id="945" w:author="Muhammad, Alimayo (GSFC-5660)" w:date="2016-08-04T13:30:00Z">
              <w:rPr>
                <w:rStyle w:val="Hyperlink"/>
              </w:rPr>
            </w:rPrChange>
          </w:rPr>
          <w:delText>Figure 24 Cortex Global tab setup</w:delText>
        </w:r>
        <w:r w:rsidDel="003A0D68">
          <w:rPr>
            <w:webHidden/>
          </w:rPr>
          <w:tab/>
          <w:delText>27</w:delText>
        </w:r>
      </w:del>
    </w:p>
    <w:p w14:paraId="6F04A484" w14:textId="77777777" w:rsidR="00D57672" w:rsidDel="003A0D68" w:rsidRDefault="00D57672">
      <w:pPr>
        <w:pStyle w:val="TableofFigures"/>
        <w:rPr>
          <w:del w:id="946" w:author="Muhammad, Alimayo (GSFC-5660)" w:date="2016-08-04T13:30:00Z"/>
          <w:rFonts w:asciiTheme="minorHAnsi" w:eastAsiaTheme="minorEastAsia" w:hAnsiTheme="minorHAnsi" w:cstheme="minorBidi"/>
          <w:sz w:val="22"/>
          <w:szCs w:val="22"/>
        </w:rPr>
      </w:pPr>
      <w:del w:id="947" w:author="Muhammad, Alimayo (GSFC-5660)" w:date="2016-08-04T13:30:00Z">
        <w:r w:rsidRPr="003A0D68" w:rsidDel="003A0D68">
          <w:rPr>
            <w:rPrChange w:id="948" w:author="Muhammad, Alimayo (GSFC-5660)" w:date="2016-08-04T13:30:00Z">
              <w:rPr>
                <w:rStyle w:val="Hyperlink"/>
              </w:rPr>
            </w:rPrChange>
          </w:rPr>
          <w:delText>Figure 25 Cortex BER tab setup</w:delText>
        </w:r>
        <w:r w:rsidDel="003A0D68">
          <w:rPr>
            <w:webHidden/>
          </w:rPr>
          <w:tab/>
          <w:delText>27</w:delText>
        </w:r>
      </w:del>
    </w:p>
    <w:p w14:paraId="20284E4C" w14:textId="77777777" w:rsidR="00D57672" w:rsidDel="003A0D68" w:rsidRDefault="00D57672">
      <w:pPr>
        <w:pStyle w:val="TableofFigures"/>
        <w:rPr>
          <w:del w:id="949" w:author="Muhammad, Alimayo (GSFC-5660)" w:date="2016-08-04T13:30:00Z"/>
          <w:rFonts w:asciiTheme="minorHAnsi" w:eastAsiaTheme="minorEastAsia" w:hAnsiTheme="minorHAnsi" w:cstheme="minorBidi"/>
          <w:sz w:val="22"/>
          <w:szCs w:val="22"/>
        </w:rPr>
      </w:pPr>
      <w:del w:id="950" w:author="Muhammad, Alimayo (GSFC-5660)" w:date="2016-08-04T13:30:00Z">
        <w:r w:rsidRPr="003A0D68" w:rsidDel="003A0D68">
          <w:rPr>
            <w:rPrChange w:id="951" w:author="Muhammad, Alimayo (GSFC-5660)" w:date="2016-08-04T13:30:00Z">
              <w:rPr>
                <w:rStyle w:val="Hyperlink"/>
              </w:rPr>
            </w:rPrChange>
          </w:rPr>
          <w:delText>Figure 26 Cortex Decoding tab setup</w:delText>
        </w:r>
        <w:r w:rsidDel="003A0D68">
          <w:rPr>
            <w:webHidden/>
          </w:rPr>
          <w:tab/>
          <w:delText>28</w:delText>
        </w:r>
      </w:del>
    </w:p>
    <w:p w14:paraId="45507447" w14:textId="77777777" w:rsidR="00D57672" w:rsidDel="003A0D68" w:rsidRDefault="00D57672">
      <w:pPr>
        <w:pStyle w:val="TableofFigures"/>
        <w:rPr>
          <w:del w:id="952" w:author="Muhammad, Alimayo (GSFC-5660)" w:date="2016-08-04T13:30:00Z"/>
          <w:rFonts w:asciiTheme="minorHAnsi" w:eastAsiaTheme="minorEastAsia" w:hAnsiTheme="minorHAnsi" w:cstheme="minorBidi"/>
          <w:sz w:val="22"/>
          <w:szCs w:val="22"/>
        </w:rPr>
      </w:pPr>
      <w:del w:id="953" w:author="Muhammad, Alimayo (GSFC-5660)" w:date="2016-08-04T13:30:00Z">
        <w:r w:rsidRPr="003A0D68" w:rsidDel="003A0D68">
          <w:rPr>
            <w:rPrChange w:id="954" w:author="Muhammad, Alimayo (GSFC-5660)" w:date="2016-08-04T13:30:00Z">
              <w:rPr>
                <w:rStyle w:val="Hyperlink"/>
              </w:rPr>
            </w:rPrChange>
          </w:rPr>
          <w:delText>Figure 27 Cortex Modulation tab setup</w:delText>
        </w:r>
        <w:r w:rsidDel="003A0D68">
          <w:rPr>
            <w:webHidden/>
          </w:rPr>
          <w:tab/>
          <w:delText>28</w:delText>
        </w:r>
      </w:del>
    </w:p>
    <w:p w14:paraId="3A89AA40" w14:textId="77777777" w:rsidR="00D57672" w:rsidDel="003A0D68" w:rsidRDefault="00D57672">
      <w:pPr>
        <w:pStyle w:val="TableofFigures"/>
        <w:rPr>
          <w:del w:id="955" w:author="Muhammad, Alimayo (GSFC-5660)" w:date="2016-08-04T13:30:00Z"/>
          <w:rFonts w:asciiTheme="minorHAnsi" w:eastAsiaTheme="minorEastAsia" w:hAnsiTheme="minorHAnsi" w:cstheme="minorBidi"/>
          <w:sz w:val="22"/>
          <w:szCs w:val="22"/>
        </w:rPr>
      </w:pPr>
      <w:del w:id="956" w:author="Muhammad, Alimayo (GSFC-5660)" w:date="2016-08-04T13:30:00Z">
        <w:r w:rsidRPr="003A0D68" w:rsidDel="003A0D68">
          <w:rPr>
            <w:rPrChange w:id="957" w:author="Muhammad, Alimayo (GSFC-5660)" w:date="2016-08-04T13:30:00Z">
              <w:rPr>
                <w:rStyle w:val="Hyperlink"/>
              </w:rPr>
            </w:rPrChange>
          </w:rPr>
          <w:delText>Figure 28 Cortex PCM tab setup</w:delText>
        </w:r>
        <w:r w:rsidDel="003A0D68">
          <w:rPr>
            <w:webHidden/>
          </w:rPr>
          <w:tab/>
          <w:delText>29</w:delText>
        </w:r>
      </w:del>
    </w:p>
    <w:p w14:paraId="4E5526A6" w14:textId="77777777" w:rsidR="00D57672" w:rsidDel="003A0D68" w:rsidRDefault="00D57672">
      <w:pPr>
        <w:pStyle w:val="TableofFigures"/>
        <w:rPr>
          <w:del w:id="958" w:author="Muhammad, Alimayo (GSFC-5660)" w:date="2016-08-04T13:30:00Z"/>
          <w:rFonts w:asciiTheme="minorHAnsi" w:eastAsiaTheme="minorEastAsia" w:hAnsiTheme="minorHAnsi" w:cstheme="minorBidi"/>
          <w:sz w:val="22"/>
          <w:szCs w:val="22"/>
        </w:rPr>
      </w:pPr>
      <w:del w:id="959" w:author="Muhammad, Alimayo (GSFC-5660)" w:date="2016-08-04T13:30:00Z">
        <w:r w:rsidRPr="003A0D68" w:rsidDel="003A0D68">
          <w:rPr>
            <w:rPrChange w:id="960" w:author="Muhammad, Alimayo (GSFC-5660)" w:date="2016-08-04T13:30:00Z">
              <w:rPr>
                <w:rStyle w:val="Hyperlink"/>
              </w:rPr>
            </w:rPrChange>
          </w:rPr>
          <w:delText>Figure 29 Test configuration window for Cortex</w:delText>
        </w:r>
        <w:r w:rsidDel="003A0D68">
          <w:rPr>
            <w:webHidden/>
          </w:rPr>
          <w:tab/>
          <w:delText>29</w:delText>
        </w:r>
      </w:del>
    </w:p>
    <w:p w14:paraId="33B8A07F" w14:textId="77777777" w:rsidR="00D57672" w:rsidDel="003A0D68" w:rsidRDefault="00D57672">
      <w:pPr>
        <w:pStyle w:val="TableofFigures"/>
        <w:rPr>
          <w:del w:id="961" w:author="Muhammad, Alimayo (GSFC-5660)" w:date="2016-08-04T13:30:00Z"/>
          <w:rFonts w:asciiTheme="minorHAnsi" w:eastAsiaTheme="minorEastAsia" w:hAnsiTheme="minorHAnsi" w:cstheme="minorBidi"/>
          <w:sz w:val="22"/>
          <w:szCs w:val="22"/>
        </w:rPr>
      </w:pPr>
      <w:del w:id="962" w:author="Muhammad, Alimayo (GSFC-5660)" w:date="2016-08-04T13:30:00Z">
        <w:r w:rsidRPr="003A0D68" w:rsidDel="003A0D68">
          <w:rPr>
            <w:rPrChange w:id="963" w:author="Muhammad, Alimayo (GSFC-5660)" w:date="2016-08-04T13:30:00Z">
              <w:rPr>
                <w:rStyle w:val="Hyperlink"/>
              </w:rPr>
            </w:rPrChange>
          </w:rPr>
          <w:delText>Figure 30 Test configuration window for Cortex (cont)</w:delText>
        </w:r>
        <w:r w:rsidDel="003A0D68">
          <w:rPr>
            <w:webHidden/>
          </w:rPr>
          <w:tab/>
          <w:delText>30</w:delText>
        </w:r>
      </w:del>
    </w:p>
    <w:p w14:paraId="4CF1FB15" w14:textId="77777777" w:rsidR="00D57672" w:rsidDel="003A0D68" w:rsidRDefault="00D57672">
      <w:pPr>
        <w:pStyle w:val="TableofFigures"/>
        <w:rPr>
          <w:del w:id="964" w:author="Muhammad, Alimayo (GSFC-5660)" w:date="2016-08-04T13:30:00Z"/>
          <w:rFonts w:asciiTheme="minorHAnsi" w:eastAsiaTheme="minorEastAsia" w:hAnsiTheme="minorHAnsi" w:cstheme="minorBidi"/>
          <w:sz w:val="22"/>
          <w:szCs w:val="22"/>
        </w:rPr>
      </w:pPr>
      <w:del w:id="965" w:author="Muhammad, Alimayo (GSFC-5660)" w:date="2016-08-04T13:30:00Z">
        <w:r w:rsidRPr="003A0D68" w:rsidDel="003A0D68">
          <w:rPr>
            <w:rPrChange w:id="966" w:author="Muhammad, Alimayo (GSFC-5660)" w:date="2016-08-04T13:30:00Z">
              <w:rPr>
                <w:rStyle w:val="Hyperlink"/>
              </w:rPr>
            </w:rPrChange>
          </w:rPr>
          <w:delText>Figure 31 Loading IRIS_TEST configuration</w:delText>
        </w:r>
        <w:r w:rsidDel="003A0D68">
          <w:rPr>
            <w:webHidden/>
          </w:rPr>
          <w:tab/>
          <w:delText>30</w:delText>
        </w:r>
      </w:del>
    </w:p>
    <w:p w14:paraId="7A3A3163" w14:textId="77777777" w:rsidR="00D57672" w:rsidDel="003A0D68" w:rsidRDefault="00D57672">
      <w:pPr>
        <w:pStyle w:val="TableofFigures"/>
        <w:rPr>
          <w:del w:id="967" w:author="Muhammad, Alimayo (GSFC-5660)" w:date="2016-08-04T13:30:00Z"/>
          <w:rFonts w:asciiTheme="minorHAnsi" w:eastAsiaTheme="minorEastAsia" w:hAnsiTheme="minorHAnsi" w:cstheme="minorBidi"/>
          <w:sz w:val="22"/>
          <w:szCs w:val="22"/>
        </w:rPr>
      </w:pPr>
      <w:del w:id="968" w:author="Muhammad, Alimayo (GSFC-5660)" w:date="2016-08-04T13:30:00Z">
        <w:r w:rsidRPr="003A0D68" w:rsidDel="003A0D68">
          <w:rPr>
            <w:rPrChange w:id="969" w:author="Muhammad, Alimayo (GSFC-5660)" w:date="2016-08-04T13:30:00Z">
              <w:rPr>
                <w:rStyle w:val="Hyperlink"/>
              </w:rPr>
            </w:rPrChange>
          </w:rPr>
          <w:delText>Figure 32 Closing configuration window</w:delText>
        </w:r>
        <w:r w:rsidDel="003A0D68">
          <w:rPr>
            <w:webHidden/>
          </w:rPr>
          <w:tab/>
          <w:delText>31</w:delText>
        </w:r>
      </w:del>
    </w:p>
    <w:p w14:paraId="25859E39" w14:textId="77777777" w:rsidR="00D57672" w:rsidDel="003A0D68" w:rsidRDefault="00D57672">
      <w:pPr>
        <w:pStyle w:val="TableofFigures"/>
        <w:rPr>
          <w:del w:id="970" w:author="Muhammad, Alimayo (GSFC-5660)" w:date="2016-08-04T13:30:00Z"/>
          <w:rFonts w:asciiTheme="minorHAnsi" w:eastAsiaTheme="minorEastAsia" w:hAnsiTheme="minorHAnsi" w:cstheme="minorBidi"/>
          <w:sz w:val="22"/>
          <w:szCs w:val="22"/>
        </w:rPr>
      </w:pPr>
      <w:del w:id="971" w:author="Muhammad, Alimayo (GSFC-5660)" w:date="2016-08-04T13:30:00Z">
        <w:r w:rsidRPr="003A0D68" w:rsidDel="003A0D68">
          <w:rPr>
            <w:rPrChange w:id="972" w:author="Muhammad, Alimayo (GSFC-5660)" w:date="2016-08-04T13:30:00Z">
              <w:rPr>
                <w:rStyle w:val="Hyperlink"/>
              </w:rPr>
            </w:rPrChange>
          </w:rPr>
          <w:delText>Figure 33 Test Controller GUI test setup</w:delText>
        </w:r>
        <w:r w:rsidDel="003A0D68">
          <w:rPr>
            <w:webHidden/>
          </w:rPr>
          <w:tab/>
          <w:delText>32</w:delText>
        </w:r>
      </w:del>
    </w:p>
    <w:p w14:paraId="1213C2E8" w14:textId="77777777" w:rsidR="00D57672" w:rsidDel="003A0D68" w:rsidRDefault="00D57672">
      <w:pPr>
        <w:pStyle w:val="TableofFigures"/>
        <w:rPr>
          <w:del w:id="973" w:author="Muhammad, Alimayo (GSFC-5660)" w:date="2016-08-04T13:30:00Z"/>
          <w:rFonts w:asciiTheme="minorHAnsi" w:eastAsiaTheme="minorEastAsia" w:hAnsiTheme="minorHAnsi" w:cstheme="minorBidi"/>
          <w:sz w:val="22"/>
          <w:szCs w:val="22"/>
        </w:rPr>
      </w:pPr>
      <w:del w:id="974" w:author="Muhammad, Alimayo (GSFC-5660)" w:date="2016-08-04T13:30:00Z">
        <w:r w:rsidRPr="003A0D68" w:rsidDel="003A0D68">
          <w:rPr>
            <w:rPrChange w:id="975" w:author="Muhammad, Alimayo (GSFC-5660)" w:date="2016-08-04T13:30:00Z">
              <w:rPr>
                <w:rStyle w:val="Hyperlink"/>
              </w:rPr>
            </w:rPrChange>
          </w:rPr>
          <w:delText xml:space="preserve">Figure 34 </w:delText>
        </w:r>
        <w:r w:rsidRPr="003A0D68" w:rsidDel="003A0D68">
          <w:rPr>
            <w:rPrChange w:id="976" w:author="Muhammad, Alimayo (GSFC-5660)" w:date="2016-08-04T13:30:00Z">
              <w:rPr>
                <w:rStyle w:val="Hyperlink"/>
                <w:rFonts w:ascii="Calibri" w:hAnsi="Calibri"/>
              </w:rPr>
            </w:rPrChange>
          </w:rPr>
          <w:delText>Controller</w:delText>
        </w:r>
        <w:r w:rsidRPr="003A0D68" w:rsidDel="003A0D68">
          <w:rPr>
            <w:rPrChange w:id="977" w:author="Muhammad, Alimayo (GSFC-5660)" w:date="2016-08-04T13:30:00Z">
              <w:rPr>
                <w:rStyle w:val="Hyperlink"/>
              </w:rPr>
            </w:rPrChange>
          </w:rPr>
          <w:delText xml:space="preserve"> </w:delText>
        </w:r>
        <w:r w:rsidRPr="003A0D68" w:rsidDel="003A0D68">
          <w:rPr>
            <w:rPrChange w:id="978" w:author="Muhammad, Alimayo (GSFC-5660)" w:date="2016-08-04T13:30:00Z">
              <w:rPr>
                <w:rStyle w:val="Hyperlink"/>
                <w:rFonts w:ascii="Calibri" w:hAnsi="Calibri"/>
              </w:rPr>
            </w:rPrChange>
          </w:rPr>
          <w:delText>GUI monitor showing VC2 and VC3 counts</w:delText>
        </w:r>
        <w:r w:rsidDel="003A0D68">
          <w:rPr>
            <w:webHidden/>
          </w:rPr>
          <w:tab/>
          <w:delText>33</w:delText>
        </w:r>
      </w:del>
    </w:p>
    <w:p w14:paraId="1B28FBBA" w14:textId="77777777" w:rsidR="00D57672" w:rsidDel="003A0D68" w:rsidRDefault="00D57672">
      <w:pPr>
        <w:pStyle w:val="TableofFigures"/>
        <w:rPr>
          <w:del w:id="979" w:author="Muhammad, Alimayo (GSFC-5660)" w:date="2016-08-04T13:30:00Z"/>
          <w:rFonts w:asciiTheme="minorHAnsi" w:eastAsiaTheme="minorEastAsia" w:hAnsiTheme="minorHAnsi" w:cstheme="minorBidi"/>
          <w:sz w:val="22"/>
          <w:szCs w:val="22"/>
        </w:rPr>
      </w:pPr>
      <w:del w:id="980" w:author="Muhammad, Alimayo (GSFC-5660)" w:date="2016-08-04T13:30:00Z">
        <w:r w:rsidRPr="003A0D68" w:rsidDel="003A0D68">
          <w:rPr>
            <w:rPrChange w:id="981" w:author="Muhammad, Alimayo (GSFC-5660)" w:date="2016-08-04T13:30:00Z">
              <w:rPr>
                <w:rStyle w:val="Hyperlink"/>
              </w:rPr>
            </w:rPrChange>
          </w:rPr>
          <w:delText>Figure 35 Screenshot of Cortex from 1 IRIS Pass</w:delText>
        </w:r>
        <w:r w:rsidDel="003A0D68">
          <w:rPr>
            <w:webHidden/>
          </w:rPr>
          <w:tab/>
          <w:delText>33</w:delText>
        </w:r>
      </w:del>
    </w:p>
    <w:p w14:paraId="0E4DBFF4" w14:textId="77777777" w:rsidR="00D57672" w:rsidDel="003A0D68" w:rsidRDefault="00D57672">
      <w:pPr>
        <w:pStyle w:val="TableofFigures"/>
        <w:rPr>
          <w:del w:id="982" w:author="Muhammad, Alimayo (GSFC-5660)" w:date="2016-08-04T13:30:00Z"/>
          <w:rFonts w:asciiTheme="minorHAnsi" w:eastAsiaTheme="minorEastAsia" w:hAnsiTheme="minorHAnsi" w:cstheme="minorBidi"/>
          <w:sz w:val="22"/>
          <w:szCs w:val="22"/>
        </w:rPr>
      </w:pPr>
      <w:del w:id="983" w:author="Muhammad, Alimayo (GSFC-5660)" w:date="2016-08-04T13:30:00Z">
        <w:r w:rsidRPr="003A0D68" w:rsidDel="003A0D68">
          <w:rPr>
            <w:rPrChange w:id="984" w:author="Muhammad, Alimayo (GSFC-5660)" w:date="2016-08-04T13:30:00Z">
              <w:rPr>
                <w:rStyle w:val="Hyperlink"/>
              </w:rPr>
            </w:rPrChange>
          </w:rPr>
          <w:delText>Figure 36 AosCounterChecker script log excerpt showing VC2/VC3 counts and errors for DUT #1 LTT</w:delText>
        </w:r>
        <w:r w:rsidDel="003A0D68">
          <w:rPr>
            <w:webHidden/>
          </w:rPr>
          <w:tab/>
          <w:delText>36</w:delText>
        </w:r>
      </w:del>
    </w:p>
    <w:p w14:paraId="57C99BA7" w14:textId="77777777" w:rsidR="00D57672" w:rsidDel="003A0D68" w:rsidRDefault="00D57672">
      <w:pPr>
        <w:pStyle w:val="TableofFigures"/>
        <w:rPr>
          <w:del w:id="985" w:author="Muhammad, Alimayo (GSFC-5660)" w:date="2016-08-04T13:30:00Z"/>
          <w:rFonts w:asciiTheme="minorHAnsi" w:eastAsiaTheme="minorEastAsia" w:hAnsiTheme="minorHAnsi" w:cstheme="minorBidi"/>
          <w:sz w:val="22"/>
          <w:szCs w:val="22"/>
        </w:rPr>
      </w:pPr>
      <w:del w:id="986" w:author="Muhammad, Alimayo (GSFC-5660)" w:date="2016-08-04T13:30:00Z">
        <w:r w:rsidRPr="003A0D68" w:rsidDel="003A0D68">
          <w:rPr>
            <w:rPrChange w:id="987" w:author="Muhammad, Alimayo (GSFC-5660)" w:date="2016-08-04T13:30:00Z">
              <w:rPr>
                <w:rStyle w:val="Hyperlink"/>
              </w:rPr>
            </w:rPrChange>
          </w:rPr>
          <w:delText>Figure 37 AOSCounterChecker example output for ASF_IRIS_2016_188_19_27_27.ldf, results for .qac and md5sum check for DUT output showing passed Checksum.</w:delText>
        </w:r>
        <w:r w:rsidDel="003A0D68">
          <w:rPr>
            <w:webHidden/>
          </w:rPr>
          <w:tab/>
          <w:delText>36</w:delText>
        </w:r>
      </w:del>
    </w:p>
    <w:p w14:paraId="6C652F5B" w14:textId="77777777" w:rsidR="00D57672" w:rsidDel="003A0D68" w:rsidRDefault="00D57672">
      <w:pPr>
        <w:pStyle w:val="TableofFigures"/>
        <w:rPr>
          <w:del w:id="988" w:author="Muhammad, Alimayo (GSFC-5660)" w:date="2016-08-04T13:30:00Z"/>
          <w:rFonts w:asciiTheme="minorHAnsi" w:eastAsiaTheme="minorEastAsia" w:hAnsiTheme="minorHAnsi" w:cstheme="minorBidi"/>
          <w:sz w:val="22"/>
          <w:szCs w:val="22"/>
        </w:rPr>
      </w:pPr>
      <w:del w:id="989" w:author="Muhammad, Alimayo (GSFC-5660)" w:date="2016-08-04T13:30:00Z">
        <w:r w:rsidRPr="003A0D68" w:rsidDel="003A0D68">
          <w:rPr>
            <w:rPrChange w:id="990" w:author="Muhammad, Alimayo (GSFC-5660)" w:date="2016-08-04T13:30:00Z">
              <w:rPr>
                <w:rStyle w:val="Hyperlink"/>
              </w:rPr>
            </w:rPrChange>
          </w:rPr>
          <w:delText>Figure 41  Excerpt from end of dmesg file showing DUT configuration activity</w:delText>
        </w:r>
        <w:r w:rsidDel="003A0D68">
          <w:rPr>
            <w:webHidden/>
          </w:rPr>
          <w:tab/>
          <w:delText>40</w:delText>
        </w:r>
      </w:del>
    </w:p>
    <w:p w14:paraId="00D6A029" w14:textId="77777777" w:rsidR="00D57672" w:rsidDel="003A0D68" w:rsidRDefault="00D57672">
      <w:pPr>
        <w:pStyle w:val="TableofFigures"/>
        <w:rPr>
          <w:del w:id="991" w:author="Muhammad, Alimayo (GSFC-5660)" w:date="2016-08-04T13:30:00Z"/>
          <w:rFonts w:asciiTheme="minorHAnsi" w:eastAsiaTheme="minorEastAsia" w:hAnsiTheme="minorHAnsi" w:cstheme="minorBidi"/>
          <w:sz w:val="22"/>
          <w:szCs w:val="22"/>
        </w:rPr>
      </w:pPr>
      <w:del w:id="992" w:author="Muhammad, Alimayo (GSFC-5660)" w:date="2016-08-04T13:30:00Z">
        <w:r w:rsidRPr="003A0D68" w:rsidDel="003A0D68">
          <w:rPr>
            <w:rPrChange w:id="993" w:author="Muhammad, Alimayo (GSFC-5660)" w:date="2016-08-04T13:30:00Z">
              <w:rPr>
                <w:rStyle w:val="Hyperlink"/>
              </w:rPr>
            </w:rPrChange>
          </w:rPr>
          <w:delText>Figure 42 s</w:delText>
        </w:r>
        <w:r w:rsidRPr="003A0D68" w:rsidDel="003A0D68">
          <w:rPr>
            <w:rPrChange w:id="994" w:author="Muhammad, Alimayo (GSFC-5660)" w:date="2016-08-04T13:30:00Z">
              <w:rPr>
                <w:rStyle w:val="Hyperlink"/>
                <w:bCs/>
              </w:rPr>
            </w:rPrChange>
          </w:rPr>
          <w:delText>hows the output after executing the disk_write_test.py script.</w:delText>
        </w:r>
        <w:r w:rsidRPr="003A0D68" w:rsidDel="003A0D68">
          <w:rPr>
            <w:rPrChange w:id="995" w:author="Muhammad, Alimayo (GSFC-5660)" w:date="2016-08-04T13:30:00Z">
              <w:rPr>
                <w:rStyle w:val="Hyperlink"/>
              </w:rPr>
            </w:rPrChange>
          </w:rPr>
          <w:delText>The test is run directly on each server/Raid combination.</w:delText>
        </w:r>
        <w:r w:rsidDel="003A0D68">
          <w:rPr>
            <w:webHidden/>
          </w:rPr>
          <w:tab/>
          <w:delText>42</w:delText>
        </w:r>
      </w:del>
    </w:p>
    <w:p w14:paraId="44CB002A" w14:textId="77777777" w:rsidR="00D57672" w:rsidDel="003A0D68" w:rsidRDefault="00D57672">
      <w:pPr>
        <w:pStyle w:val="TableofFigures"/>
        <w:rPr>
          <w:del w:id="996" w:author="Muhammad, Alimayo (GSFC-5660)" w:date="2016-08-04T13:30:00Z"/>
          <w:rFonts w:asciiTheme="minorHAnsi" w:eastAsiaTheme="minorEastAsia" w:hAnsiTheme="minorHAnsi" w:cstheme="minorBidi"/>
          <w:sz w:val="22"/>
          <w:szCs w:val="22"/>
        </w:rPr>
      </w:pPr>
      <w:del w:id="997" w:author="Muhammad, Alimayo (GSFC-5660)" w:date="2016-08-04T13:30:00Z">
        <w:r w:rsidRPr="003A0D68" w:rsidDel="003A0D68">
          <w:rPr>
            <w:rPrChange w:id="998" w:author="Muhammad, Alimayo (GSFC-5660)" w:date="2016-08-04T13:30:00Z">
              <w:rPr>
                <w:rStyle w:val="Hyperlink"/>
              </w:rPr>
            </w:rPrChange>
          </w:rPr>
          <w:delText xml:space="preserve">Figure 43 </w:delText>
        </w:r>
        <w:r w:rsidRPr="003A0D68" w:rsidDel="003A0D68">
          <w:rPr>
            <w:rPrChange w:id="999" w:author="Muhammad, Alimayo (GSFC-5660)" w:date="2016-08-04T13:30:00Z">
              <w:rPr>
                <w:rStyle w:val="Hyperlink"/>
                <w:bCs/>
              </w:rPr>
            </w:rPrChange>
          </w:rPr>
          <w:delText xml:space="preserve">The screen shot </w:delText>
        </w:r>
        <w:r w:rsidRPr="003A0D68" w:rsidDel="003A0D68">
          <w:rPr>
            <w:rPrChange w:id="1000" w:author="Muhammad, Alimayo (GSFC-5660)" w:date="2016-08-04T13:30:00Z">
              <w:rPr>
                <w:rStyle w:val="Hyperlink"/>
              </w:rPr>
            </w:rPrChange>
          </w:rPr>
          <w:delText>Figure 43</w:delText>
        </w:r>
        <w:r w:rsidRPr="003A0D68" w:rsidDel="003A0D68">
          <w:rPr>
            <w:rPrChange w:id="1001" w:author="Muhammad, Alimayo (GSFC-5660)" w:date="2016-08-04T13:30:00Z">
              <w:rPr>
                <w:rStyle w:val="Hyperlink"/>
                <w:bCs/>
              </w:rPr>
            </w:rPrChange>
          </w:rPr>
          <w:delText xml:space="preserve"> is of the TestController log file that shows time for a command sent and time for a NENG response . The end time is 29 seconds and the start time is 24 seconds in this example which leads to a latency of 5 seconds calculated by 29 seconds-24 seconds.</w:delText>
        </w:r>
        <w:r w:rsidDel="003A0D68">
          <w:rPr>
            <w:webHidden/>
          </w:rPr>
          <w:tab/>
          <w:delText>47</w:delText>
        </w:r>
      </w:del>
    </w:p>
    <w:p w14:paraId="3AD218BC" w14:textId="77777777" w:rsidR="00D57672" w:rsidDel="003A0D68" w:rsidRDefault="00D57672">
      <w:pPr>
        <w:pStyle w:val="TableofFigures"/>
        <w:rPr>
          <w:del w:id="1002" w:author="Muhammad, Alimayo (GSFC-5660)" w:date="2016-08-04T13:30:00Z"/>
          <w:rFonts w:asciiTheme="minorHAnsi" w:eastAsiaTheme="minorEastAsia" w:hAnsiTheme="minorHAnsi" w:cstheme="minorBidi"/>
          <w:sz w:val="22"/>
          <w:szCs w:val="22"/>
        </w:rPr>
      </w:pPr>
      <w:del w:id="1003" w:author="Muhammad, Alimayo (GSFC-5660)" w:date="2016-08-04T13:30:00Z">
        <w:r w:rsidRPr="003A0D68" w:rsidDel="003A0D68">
          <w:rPr>
            <w:rPrChange w:id="1004" w:author="Muhammad, Alimayo (GSFC-5660)" w:date="2016-08-04T13:30:00Z">
              <w:rPr>
                <w:rStyle w:val="Hyperlink"/>
              </w:rPr>
            </w:rPrChange>
          </w:rPr>
          <w:delText xml:space="preserve">Figure 44 </w:delText>
        </w:r>
        <w:r w:rsidRPr="003A0D68" w:rsidDel="003A0D68">
          <w:rPr>
            <w:rPrChange w:id="1005" w:author="Muhammad, Alimayo (GSFC-5660)" w:date="2016-08-04T13:30:00Z">
              <w:rPr>
                <w:rStyle w:val="Hyperlink"/>
                <w:bCs/>
              </w:rPr>
            </w:rPrChange>
          </w:rPr>
          <w:delText xml:space="preserve">The screen shot  </w:delText>
        </w:r>
        <w:r w:rsidRPr="003A0D68" w:rsidDel="003A0D68">
          <w:rPr>
            <w:rPrChange w:id="1006" w:author="Muhammad, Alimayo (GSFC-5660)" w:date="2016-08-04T13:30:00Z">
              <w:rPr>
                <w:rStyle w:val="Hyperlink"/>
              </w:rPr>
            </w:rPrChange>
          </w:rPr>
          <w:delText>Figure 44</w:delText>
        </w:r>
        <w:r w:rsidRPr="003A0D68" w:rsidDel="003A0D68">
          <w:rPr>
            <w:rPrChange w:id="1007" w:author="Muhammad, Alimayo (GSFC-5660)" w:date="2016-08-04T13:30:00Z">
              <w:rPr>
                <w:rStyle w:val="Hyperlink"/>
                <w:bCs/>
              </w:rPr>
            </w:rPrChange>
          </w:rPr>
          <w:delText xml:space="preserve"> is of the TestController log file that shows time for a setup command sent and time for a NENG response . The end time is 39 seconds and the start time is 24 seconds in this example which leads to a latency of 15 seconds calculated by 29 seconds-24 seconds.  The end time is actually the time the processes starts and includes the configuration.</w:delText>
        </w:r>
        <w:r w:rsidDel="003A0D68">
          <w:rPr>
            <w:webHidden/>
          </w:rPr>
          <w:tab/>
          <w:delText>48</w:delText>
        </w:r>
      </w:del>
    </w:p>
    <w:p w14:paraId="290BC28F" w14:textId="77777777" w:rsidR="00D57672" w:rsidDel="003A0D68" w:rsidRDefault="00D57672">
      <w:pPr>
        <w:pStyle w:val="TableofFigures"/>
        <w:rPr>
          <w:del w:id="1008" w:author="Muhammad, Alimayo (GSFC-5660)" w:date="2016-08-04T13:30:00Z"/>
          <w:rFonts w:asciiTheme="minorHAnsi" w:eastAsiaTheme="minorEastAsia" w:hAnsiTheme="minorHAnsi" w:cstheme="minorBidi"/>
          <w:sz w:val="22"/>
          <w:szCs w:val="22"/>
        </w:rPr>
      </w:pPr>
      <w:del w:id="1009" w:author="Muhammad, Alimayo (GSFC-5660)" w:date="2016-08-04T13:30:00Z">
        <w:r w:rsidRPr="003A0D68" w:rsidDel="003A0D68">
          <w:rPr>
            <w:rPrChange w:id="1010" w:author="Muhammad, Alimayo (GSFC-5660)" w:date="2016-08-04T13:30:00Z">
              <w:rPr>
                <w:rStyle w:val="Hyperlink"/>
              </w:rPr>
            </w:rPrChange>
          </w:rPr>
          <w:delText>Figure 45 Test Controller screen shot showing short activation time.</w:delText>
        </w:r>
        <w:r w:rsidDel="003A0D68">
          <w:rPr>
            <w:webHidden/>
          </w:rPr>
          <w:tab/>
          <w:delText>49</w:delText>
        </w:r>
      </w:del>
    </w:p>
    <w:p w14:paraId="4333AEC2" w14:textId="77777777" w:rsidR="00D57672" w:rsidDel="003A0D68" w:rsidRDefault="00D57672">
      <w:pPr>
        <w:pStyle w:val="TableofFigures"/>
        <w:rPr>
          <w:del w:id="1011" w:author="Muhammad, Alimayo (GSFC-5660)" w:date="2016-08-04T13:30:00Z"/>
          <w:rFonts w:asciiTheme="minorHAnsi" w:eastAsiaTheme="minorEastAsia" w:hAnsiTheme="minorHAnsi" w:cstheme="minorBidi"/>
          <w:sz w:val="22"/>
          <w:szCs w:val="22"/>
        </w:rPr>
      </w:pPr>
      <w:del w:id="1012" w:author="Muhammad, Alimayo (GSFC-5660)" w:date="2016-08-04T13:30:00Z">
        <w:r w:rsidRPr="003A0D68" w:rsidDel="003A0D68">
          <w:rPr>
            <w:rPrChange w:id="1013" w:author="Muhammad, Alimayo (GSFC-5660)" w:date="2016-08-04T13:30:00Z">
              <w:rPr>
                <w:rStyle w:val="Hyperlink"/>
              </w:rPr>
            </w:rPrChange>
          </w:rPr>
          <w:delText>Figure 46 gives a list of all fep.log files from the DUT Unit #1 Primary server. The one of interest is the largest (corresponding to the LTT) fep.log.1466025251. Figure 47 shows its contents.  Get the raw file name of the first file with frames 1465939462.raw</w:delText>
        </w:r>
        <w:r w:rsidDel="003A0D68">
          <w:rPr>
            <w:webHidden/>
          </w:rPr>
          <w:tab/>
          <w:delText>50</w:delText>
        </w:r>
      </w:del>
    </w:p>
    <w:p w14:paraId="30C414E8" w14:textId="77777777" w:rsidR="00D57672" w:rsidDel="003A0D68" w:rsidRDefault="00D57672">
      <w:pPr>
        <w:pStyle w:val="TableofFigures"/>
        <w:rPr>
          <w:del w:id="1014" w:author="Muhammad, Alimayo (GSFC-5660)" w:date="2016-08-04T13:30:00Z"/>
          <w:rFonts w:asciiTheme="minorHAnsi" w:eastAsiaTheme="minorEastAsia" w:hAnsiTheme="minorHAnsi" w:cstheme="minorBidi"/>
          <w:sz w:val="22"/>
          <w:szCs w:val="22"/>
        </w:rPr>
      </w:pPr>
      <w:del w:id="1015" w:author="Muhammad, Alimayo (GSFC-5660)" w:date="2016-08-04T13:30:00Z">
        <w:r w:rsidRPr="003A0D68" w:rsidDel="003A0D68">
          <w:rPr>
            <w:rPrChange w:id="1016" w:author="Muhammad, Alimayo (GSFC-5660)" w:date="2016-08-04T13:30:00Z">
              <w:rPr>
                <w:rStyle w:val="Hyperlink"/>
              </w:rPr>
            </w:rPrChange>
          </w:rPr>
          <w:delText>Figure 47 Contents of the largest file. 1465939462.raw is first file with frames.</w:delText>
        </w:r>
        <w:r w:rsidDel="003A0D68">
          <w:rPr>
            <w:webHidden/>
          </w:rPr>
          <w:tab/>
          <w:delText>50</w:delText>
        </w:r>
      </w:del>
    </w:p>
    <w:p w14:paraId="6D62C63F" w14:textId="77777777" w:rsidR="00D57672" w:rsidDel="003A0D68" w:rsidRDefault="00D57672">
      <w:pPr>
        <w:pStyle w:val="TableofFigures"/>
        <w:rPr>
          <w:del w:id="1017" w:author="Muhammad, Alimayo (GSFC-5660)" w:date="2016-08-04T13:30:00Z"/>
          <w:rFonts w:asciiTheme="minorHAnsi" w:eastAsiaTheme="minorEastAsia" w:hAnsiTheme="minorHAnsi" w:cstheme="minorBidi"/>
          <w:sz w:val="22"/>
          <w:szCs w:val="22"/>
        </w:rPr>
      </w:pPr>
      <w:del w:id="1018" w:author="Muhammad, Alimayo (GSFC-5660)" w:date="2016-08-04T13:30:00Z">
        <w:r w:rsidRPr="003A0D68" w:rsidDel="003A0D68">
          <w:rPr>
            <w:rPrChange w:id="1019" w:author="Muhammad, Alimayo (GSFC-5660)" w:date="2016-08-04T13:30:00Z">
              <w:rPr>
                <w:rStyle w:val="Hyperlink"/>
              </w:rPr>
            </w:rPrChange>
          </w:rPr>
          <w:delText>Figure 48 QCP log excerpt showing name of .tlm file created from 1465939462.raw. The VC03 is shown in the continued second panel showing the tlm file created ASF_IRIS_VC03_2016_166_21_14_47.tlm.</w:delText>
        </w:r>
        <w:r w:rsidDel="003A0D68">
          <w:rPr>
            <w:webHidden/>
          </w:rPr>
          <w:tab/>
          <w:delText>51</w:delText>
        </w:r>
      </w:del>
    </w:p>
    <w:p w14:paraId="015C410C" w14:textId="77777777" w:rsidR="00D57672" w:rsidDel="003A0D68" w:rsidRDefault="00D57672">
      <w:pPr>
        <w:pStyle w:val="TableofFigures"/>
        <w:rPr>
          <w:del w:id="1020" w:author="Muhammad, Alimayo (GSFC-5660)" w:date="2016-08-04T13:30:00Z"/>
          <w:rFonts w:asciiTheme="minorHAnsi" w:eastAsiaTheme="minorEastAsia" w:hAnsiTheme="minorHAnsi" w:cstheme="minorBidi"/>
          <w:sz w:val="22"/>
          <w:szCs w:val="22"/>
        </w:rPr>
      </w:pPr>
      <w:del w:id="1021" w:author="Muhammad, Alimayo (GSFC-5660)" w:date="2016-08-04T13:30:00Z">
        <w:r w:rsidRPr="003A0D68" w:rsidDel="003A0D68">
          <w:rPr>
            <w:rPrChange w:id="1022" w:author="Muhammad, Alimayo (GSFC-5660)" w:date="2016-08-04T13:30:00Z">
              <w:rPr>
                <w:rStyle w:val="Hyperlink"/>
              </w:rPr>
            </w:rPrChange>
          </w:rPr>
          <w:delText>Figure 49 Fop log showing sent time of filename: ASF_IRIS_VC03_2016_166_21_14_47.tlm</w:delText>
        </w:r>
        <w:r w:rsidDel="003A0D68">
          <w:rPr>
            <w:webHidden/>
          </w:rPr>
          <w:tab/>
          <w:delText>51</w:delText>
        </w:r>
      </w:del>
    </w:p>
    <w:p w14:paraId="4B381B09" w14:textId="77777777" w:rsidR="00D57672" w:rsidDel="003A0D68" w:rsidRDefault="00D57672">
      <w:pPr>
        <w:pStyle w:val="TableofFigures"/>
        <w:rPr>
          <w:del w:id="1023" w:author="Muhammad, Alimayo (GSFC-5660)" w:date="2016-08-04T13:30:00Z"/>
          <w:rFonts w:asciiTheme="minorHAnsi" w:eastAsiaTheme="minorEastAsia" w:hAnsiTheme="minorHAnsi" w:cstheme="minorBidi"/>
          <w:sz w:val="22"/>
          <w:szCs w:val="22"/>
        </w:rPr>
      </w:pPr>
      <w:del w:id="1024" w:author="Muhammad, Alimayo (GSFC-5660)" w:date="2016-08-04T13:30:00Z">
        <w:r w:rsidRPr="003A0D68" w:rsidDel="003A0D68">
          <w:rPr>
            <w:rPrChange w:id="1025" w:author="Muhammad, Alimayo (GSFC-5660)" w:date="2016-08-04T13:30:00Z">
              <w:rPr>
                <w:rStyle w:val="Hyperlink"/>
              </w:rPr>
            </w:rPrChange>
          </w:rPr>
          <w:delText>Figure 50 NEN Gateway Parallel Test Configuration</w:delText>
        </w:r>
        <w:r w:rsidDel="003A0D68">
          <w:rPr>
            <w:webHidden/>
          </w:rPr>
          <w:tab/>
          <w:delText>53</w:delText>
        </w:r>
      </w:del>
    </w:p>
    <w:p w14:paraId="42721285" w14:textId="77777777" w:rsidR="00D57672" w:rsidDel="003A0D68" w:rsidRDefault="00D57672">
      <w:pPr>
        <w:pStyle w:val="TableofFigures"/>
        <w:rPr>
          <w:del w:id="1026" w:author="Muhammad, Alimayo (GSFC-5660)" w:date="2016-08-04T13:30:00Z"/>
          <w:rFonts w:asciiTheme="minorHAnsi" w:eastAsiaTheme="minorEastAsia" w:hAnsiTheme="minorHAnsi" w:cstheme="minorBidi"/>
          <w:sz w:val="22"/>
          <w:szCs w:val="22"/>
        </w:rPr>
      </w:pPr>
      <w:del w:id="1027" w:author="Muhammad, Alimayo (GSFC-5660)" w:date="2016-08-04T13:30:00Z">
        <w:r w:rsidRPr="003A0D68" w:rsidDel="003A0D68">
          <w:rPr>
            <w:rPrChange w:id="1028" w:author="Muhammad, Alimayo (GSFC-5660)" w:date="2016-08-04T13:30:00Z">
              <w:rPr>
                <w:rStyle w:val="Hyperlink"/>
              </w:rPr>
            </w:rPrChange>
          </w:rPr>
          <w:delText>Figure 49 Key Log segments examples (a) &amp; (b) from CTL log file, (c) from FEP Log file, and (d) from FOP Log file</w:delText>
        </w:r>
        <w:r w:rsidDel="003A0D68">
          <w:rPr>
            <w:webHidden/>
          </w:rPr>
          <w:tab/>
          <w:delText>56</w:delText>
        </w:r>
      </w:del>
    </w:p>
    <w:p w14:paraId="2D3D4CFD" w14:textId="77777777" w:rsidR="00D57672" w:rsidDel="003A0D68" w:rsidRDefault="00D57672">
      <w:pPr>
        <w:pStyle w:val="TableofFigures"/>
        <w:rPr>
          <w:del w:id="1029" w:author="Muhammad, Alimayo (GSFC-5660)" w:date="2016-08-04T13:30:00Z"/>
          <w:rFonts w:asciiTheme="minorHAnsi" w:eastAsiaTheme="minorEastAsia" w:hAnsiTheme="minorHAnsi" w:cstheme="minorBidi"/>
          <w:sz w:val="22"/>
          <w:szCs w:val="22"/>
        </w:rPr>
      </w:pPr>
      <w:del w:id="1030" w:author="Muhammad, Alimayo (GSFC-5660)" w:date="2016-08-04T13:30:00Z">
        <w:r w:rsidRPr="003A0D68" w:rsidDel="003A0D68">
          <w:rPr>
            <w:rPrChange w:id="1031" w:author="Muhammad, Alimayo (GSFC-5660)" w:date="2016-08-04T13:30:00Z">
              <w:rPr>
                <w:rStyle w:val="Hyperlink"/>
              </w:rPr>
            </w:rPrChange>
          </w:rPr>
          <w:delText>Figure 53 NENG Banner</w:delText>
        </w:r>
        <w:r w:rsidDel="003A0D68">
          <w:rPr>
            <w:webHidden/>
          </w:rPr>
          <w:tab/>
          <w:delText>59</w:delText>
        </w:r>
      </w:del>
    </w:p>
    <w:p w14:paraId="23BF4321" w14:textId="77777777" w:rsidR="00D57672" w:rsidDel="003A0D68" w:rsidRDefault="00D57672">
      <w:pPr>
        <w:pStyle w:val="TableofFigures"/>
        <w:rPr>
          <w:del w:id="1032" w:author="Muhammad, Alimayo (GSFC-5660)" w:date="2016-08-04T13:30:00Z"/>
          <w:rFonts w:asciiTheme="minorHAnsi" w:eastAsiaTheme="minorEastAsia" w:hAnsiTheme="minorHAnsi" w:cstheme="minorBidi"/>
          <w:sz w:val="22"/>
          <w:szCs w:val="22"/>
        </w:rPr>
      </w:pPr>
      <w:del w:id="1033" w:author="Muhammad, Alimayo (GSFC-5660)" w:date="2016-08-04T13:30:00Z">
        <w:r w:rsidRPr="003A0D68" w:rsidDel="003A0D68">
          <w:rPr>
            <w:rPrChange w:id="1034" w:author="Muhammad, Alimayo (GSFC-5660)" w:date="2016-08-04T13:30:00Z">
              <w:rPr>
                <w:rStyle w:val="Hyperlink"/>
              </w:rPr>
            </w:rPrChange>
          </w:rPr>
          <w:delText>Figure 54 NEN Gateway M&amp;C GUI with a failure</w:delText>
        </w:r>
        <w:r w:rsidDel="003A0D68">
          <w:rPr>
            <w:webHidden/>
          </w:rPr>
          <w:tab/>
          <w:delText>61</w:delText>
        </w:r>
      </w:del>
    </w:p>
    <w:p w14:paraId="7B7F0BD2" w14:textId="77777777" w:rsidR="00D57672" w:rsidDel="003A0D68" w:rsidRDefault="00D57672">
      <w:pPr>
        <w:pStyle w:val="TableofFigures"/>
        <w:rPr>
          <w:del w:id="1035" w:author="Muhammad, Alimayo (GSFC-5660)" w:date="2016-08-04T13:30:00Z"/>
          <w:rFonts w:asciiTheme="minorHAnsi" w:eastAsiaTheme="minorEastAsia" w:hAnsiTheme="minorHAnsi" w:cstheme="minorBidi"/>
          <w:sz w:val="22"/>
          <w:szCs w:val="22"/>
        </w:rPr>
      </w:pPr>
      <w:del w:id="1036" w:author="Muhammad, Alimayo (GSFC-5660)" w:date="2016-08-04T13:30:00Z">
        <w:r w:rsidRPr="003A0D68" w:rsidDel="003A0D68">
          <w:rPr>
            <w:rPrChange w:id="1037" w:author="Muhammad, Alimayo (GSFC-5660)" w:date="2016-08-04T13:30:00Z">
              <w:rPr>
                <w:rStyle w:val="Hyperlink"/>
              </w:rPr>
            </w:rPrChange>
          </w:rPr>
          <w:delText>Figure 52 File permission</w:delText>
        </w:r>
        <w:r w:rsidDel="003A0D68">
          <w:rPr>
            <w:webHidden/>
          </w:rPr>
          <w:tab/>
          <w:delText>62</w:delText>
        </w:r>
      </w:del>
    </w:p>
    <w:p w14:paraId="3A0D5795" w14:textId="62E71793" w:rsidR="00B548F8" w:rsidRDefault="00B548F8">
      <w:pPr>
        <w:pStyle w:val="TableofFigures"/>
        <w:rPr>
          <w:b/>
          <w:caps/>
        </w:rPr>
      </w:pPr>
      <w:r>
        <w:rPr>
          <w:b/>
          <w:caps/>
        </w:rPr>
        <w:fldChar w:fldCharType="end"/>
      </w:r>
    </w:p>
    <w:p w14:paraId="073EB98D" w14:textId="6BE9E2DA" w:rsidR="00B548F8" w:rsidRPr="00B76B9F" w:rsidRDefault="00B548F8">
      <w:pPr>
        <w:pStyle w:val="TableofFigures"/>
        <w:jc w:val="left"/>
        <w:rPr>
          <w:caps/>
          <w:szCs w:val="24"/>
          <w:rPrChange w:id="1038" w:author="Muhammad, Alimayo (GSFC-5660)" w:date="2016-08-08T10:21:00Z">
            <w:rPr>
              <w:b/>
              <w:caps/>
            </w:rPr>
          </w:rPrChange>
        </w:rPr>
        <w:pPrChange w:id="1039" w:author="Muhammad, Alimayo (GSFC-5660)" w:date="2016-08-08T10:20:00Z">
          <w:pPr>
            <w:pStyle w:val="TableofFigures"/>
            <w:jc w:val="center"/>
          </w:pPr>
        </w:pPrChange>
      </w:pPr>
      <w:r w:rsidRPr="00B76B9F">
        <w:rPr>
          <w:bCs/>
          <w:szCs w:val="24"/>
          <w:rPrChange w:id="1040" w:author="Muhammad, Alimayo (GSFC-5660)" w:date="2016-08-08T10:21:00Z">
            <w:rPr>
              <w:rFonts w:ascii="Arial" w:hAnsi="Arial" w:cs="Arial"/>
              <w:b/>
              <w:bCs/>
              <w:sz w:val="28"/>
              <w:szCs w:val="28"/>
            </w:rPr>
          </w:rPrChange>
        </w:rPr>
        <w:t>LIST OF TABLES</w:t>
      </w:r>
    </w:p>
    <w:p w14:paraId="0C611CF5" w14:textId="77777777" w:rsidR="00B548F8" w:rsidRDefault="00B548F8">
      <w:pPr>
        <w:pStyle w:val="TableofFigures"/>
        <w:rPr>
          <w:b/>
          <w:caps/>
        </w:rPr>
      </w:pPr>
    </w:p>
    <w:p w14:paraId="63463828" w14:textId="77777777" w:rsidR="00E874FD" w:rsidRDefault="00B548F8">
      <w:pPr>
        <w:pStyle w:val="BodyText"/>
        <w:rPr>
          <w:ins w:id="1041" w:author="Muhammad, Alimayo (GSFC-5660)" w:date="2016-08-29T12:10:00Z"/>
          <w:rFonts w:asciiTheme="minorHAnsi" w:eastAsiaTheme="minorEastAsia" w:hAnsiTheme="minorHAnsi" w:cstheme="minorBidi"/>
          <w:sz w:val="22"/>
          <w:szCs w:val="22"/>
        </w:rPr>
        <w:pPrChange w:id="1042" w:author="Perrine, Martin L. (GSFC-5670)" w:date="2016-08-30T14:52:00Z">
          <w:pPr>
            <w:pStyle w:val="TableofFigures"/>
          </w:pPr>
        </w:pPrChange>
      </w:pPr>
      <w:r>
        <w:rPr>
          <w:b/>
          <w:caps/>
        </w:rPr>
        <w:fldChar w:fldCharType="begin"/>
      </w:r>
      <w:r>
        <w:rPr>
          <w:b/>
          <w:caps/>
        </w:rPr>
        <w:instrText xml:space="preserve"> TOC \h \z \c "Table" </w:instrText>
      </w:r>
      <w:r>
        <w:rPr>
          <w:b/>
          <w:caps/>
        </w:rPr>
        <w:fldChar w:fldCharType="separate"/>
      </w:r>
      <w:ins w:id="1043" w:author="Muhammad, Alimayo (GSFC-5660)" w:date="2016-08-29T12:10:00Z">
        <w:r w:rsidR="00E874FD" w:rsidRPr="00E43AC4">
          <w:rPr>
            <w:rStyle w:val="Hyperlink"/>
          </w:rPr>
          <w:fldChar w:fldCharType="begin"/>
        </w:r>
        <w:r w:rsidR="00E874FD" w:rsidRPr="00E43AC4">
          <w:rPr>
            <w:rStyle w:val="Hyperlink"/>
          </w:rPr>
          <w:instrText xml:space="preserve"> </w:instrText>
        </w:r>
        <w:r w:rsidR="00E874FD">
          <w:instrText>HYPERLINK \l "_Toc460236102"</w:instrText>
        </w:r>
        <w:r w:rsidR="00E874FD" w:rsidRPr="00E43AC4">
          <w:rPr>
            <w:rStyle w:val="Hyperlink"/>
          </w:rPr>
          <w:instrText xml:space="preserve"> </w:instrText>
        </w:r>
        <w:r w:rsidR="00E874FD" w:rsidRPr="00E43AC4">
          <w:rPr>
            <w:rStyle w:val="Hyperlink"/>
          </w:rPr>
          <w:fldChar w:fldCharType="separate"/>
        </w:r>
        <w:r w:rsidR="00E874FD" w:rsidRPr="00E43AC4">
          <w:rPr>
            <w:rStyle w:val="Hyperlink"/>
          </w:rPr>
          <w:t>Table 1 Reference Documents</w:t>
        </w:r>
        <w:r w:rsidR="00E874FD">
          <w:rPr>
            <w:webHidden/>
          </w:rPr>
          <w:tab/>
        </w:r>
        <w:r w:rsidR="00E874FD">
          <w:rPr>
            <w:webHidden/>
          </w:rPr>
          <w:fldChar w:fldCharType="begin"/>
        </w:r>
        <w:r w:rsidR="00E874FD">
          <w:rPr>
            <w:webHidden/>
          </w:rPr>
          <w:instrText xml:space="preserve"> PAGEREF _Toc460236102 \h </w:instrText>
        </w:r>
      </w:ins>
      <w:r w:rsidR="00E874FD">
        <w:rPr>
          <w:webHidden/>
        </w:rPr>
      </w:r>
      <w:r w:rsidR="00E874FD">
        <w:rPr>
          <w:webHidden/>
        </w:rPr>
        <w:fldChar w:fldCharType="separate"/>
      </w:r>
      <w:ins w:id="1044" w:author="Perrine, Martin L. (GSFC-5670)" w:date="2016-08-31T11:10:00Z">
        <w:r w:rsidR="00EF27DF">
          <w:rPr>
            <w:noProof/>
            <w:webHidden/>
          </w:rPr>
          <w:t>2</w:t>
        </w:r>
      </w:ins>
      <w:ins w:id="1045" w:author="Muhammad, Alimayo (GSFC-5660)" w:date="2016-08-29T12:10:00Z">
        <w:r w:rsidR="00E874FD">
          <w:rPr>
            <w:webHidden/>
          </w:rPr>
          <w:fldChar w:fldCharType="end"/>
        </w:r>
        <w:r w:rsidR="00E874FD" w:rsidRPr="00E43AC4">
          <w:rPr>
            <w:rStyle w:val="Hyperlink"/>
          </w:rPr>
          <w:fldChar w:fldCharType="end"/>
        </w:r>
      </w:ins>
    </w:p>
    <w:p w14:paraId="17E546DA" w14:textId="2774A84E" w:rsidR="00E874FD" w:rsidRDefault="00E874FD">
      <w:pPr>
        <w:pStyle w:val="BodyText"/>
        <w:rPr>
          <w:ins w:id="1046" w:author="Muhammad, Alimayo (GSFC-5660)" w:date="2016-08-29T12:10:00Z"/>
          <w:rFonts w:asciiTheme="minorHAnsi" w:eastAsiaTheme="minorEastAsia" w:hAnsiTheme="minorHAnsi" w:cstheme="minorBidi"/>
          <w:sz w:val="22"/>
          <w:szCs w:val="22"/>
        </w:rPr>
        <w:pPrChange w:id="1047" w:author="Perrine, Martin L. (GSFC-5670)" w:date="2016-08-30T14:52:00Z">
          <w:pPr>
            <w:pStyle w:val="TableofFigures"/>
          </w:pPr>
        </w:pPrChange>
      </w:pPr>
      <w:ins w:id="1048" w:author="Muhammad, Alimayo (GSFC-5660)" w:date="2016-08-29T12:10:00Z">
        <w:r w:rsidRPr="00E43AC4">
          <w:rPr>
            <w:rStyle w:val="Hyperlink"/>
          </w:rPr>
          <w:fldChar w:fldCharType="begin"/>
        </w:r>
        <w:r w:rsidRPr="00E43AC4">
          <w:rPr>
            <w:rStyle w:val="Hyperlink"/>
          </w:rPr>
          <w:instrText xml:space="preserve"> </w:instrText>
        </w:r>
        <w:r>
          <w:instrText>HYPERLINK \l "_Toc460236103"</w:instrText>
        </w:r>
        <w:r w:rsidRPr="00E43AC4">
          <w:rPr>
            <w:rStyle w:val="Hyperlink"/>
          </w:rPr>
          <w:instrText xml:space="preserve"> </w:instrText>
        </w:r>
        <w:r w:rsidRPr="00E43AC4">
          <w:rPr>
            <w:rStyle w:val="Hyperlink"/>
          </w:rPr>
          <w:fldChar w:fldCharType="separate"/>
        </w:r>
        <w:r w:rsidRPr="00E43AC4">
          <w:rPr>
            <w:rStyle w:val="Hyperlink"/>
          </w:rPr>
          <w:t xml:space="preserve">Table 2 The </w:t>
        </w:r>
        <w:del w:id="1049" w:author="Perrine, Martin L. (GSFC-5670)" w:date="2016-09-13T14:29:00Z">
          <w:r w:rsidRPr="00E43AC4" w:rsidDel="00055AC4">
            <w:rPr>
              <w:rStyle w:val="Hyperlink"/>
            </w:rPr>
            <w:delText>NENG</w:delText>
          </w:r>
        </w:del>
      </w:ins>
      <w:ins w:id="1050" w:author="Perrine, Martin L. (GSFC-5670)" w:date="2016-09-13T14:29:00Z">
        <w:r w:rsidR="00055AC4">
          <w:rPr>
            <w:rStyle w:val="Hyperlink"/>
          </w:rPr>
          <w:t>DAPHNE</w:t>
        </w:r>
      </w:ins>
      <w:ins w:id="1051" w:author="Muhammad, Alimayo (GSFC-5660)" w:date="2016-08-29T12:10:00Z">
        <w:r w:rsidRPr="00E43AC4">
          <w:rPr>
            <w:rStyle w:val="Hyperlink"/>
          </w:rPr>
          <w:t xml:space="preserve"> rack with model and serial numbers.</w:t>
        </w:r>
        <w:r>
          <w:rPr>
            <w:webHidden/>
          </w:rPr>
          <w:tab/>
        </w:r>
        <w:r>
          <w:rPr>
            <w:webHidden/>
          </w:rPr>
          <w:fldChar w:fldCharType="begin"/>
        </w:r>
        <w:r>
          <w:rPr>
            <w:webHidden/>
          </w:rPr>
          <w:instrText xml:space="preserve"> PAGEREF _Toc460236103 \h </w:instrText>
        </w:r>
      </w:ins>
      <w:r>
        <w:rPr>
          <w:webHidden/>
        </w:rPr>
      </w:r>
      <w:r>
        <w:rPr>
          <w:webHidden/>
        </w:rPr>
        <w:fldChar w:fldCharType="separate"/>
      </w:r>
      <w:ins w:id="1052" w:author="Perrine, Martin L. (GSFC-5670)" w:date="2016-08-31T11:10:00Z">
        <w:r w:rsidR="00EF27DF">
          <w:rPr>
            <w:noProof/>
            <w:webHidden/>
          </w:rPr>
          <w:t>17</w:t>
        </w:r>
      </w:ins>
      <w:ins w:id="1053" w:author="Muhammad, Alimayo (GSFC-5660)" w:date="2016-08-29T12:10:00Z">
        <w:del w:id="1054" w:author="Perrine, Martin L. (GSFC-5670)" w:date="2016-08-31T11:09:00Z">
          <w:r w:rsidDel="00EF27DF">
            <w:rPr>
              <w:noProof/>
              <w:webHidden/>
            </w:rPr>
            <w:delText>16</w:delText>
          </w:r>
        </w:del>
        <w:r>
          <w:rPr>
            <w:webHidden/>
          </w:rPr>
          <w:fldChar w:fldCharType="end"/>
        </w:r>
        <w:r w:rsidRPr="00E43AC4">
          <w:rPr>
            <w:rStyle w:val="Hyperlink"/>
          </w:rPr>
          <w:fldChar w:fldCharType="end"/>
        </w:r>
      </w:ins>
    </w:p>
    <w:p w14:paraId="51DBD763" w14:textId="77777777" w:rsidR="00E874FD" w:rsidRDefault="00E874FD">
      <w:pPr>
        <w:pStyle w:val="BodyText"/>
        <w:rPr>
          <w:ins w:id="1055" w:author="Muhammad, Alimayo (GSFC-5660)" w:date="2016-08-29T12:10:00Z"/>
          <w:rFonts w:asciiTheme="minorHAnsi" w:eastAsiaTheme="minorEastAsia" w:hAnsiTheme="minorHAnsi" w:cstheme="minorBidi"/>
          <w:sz w:val="22"/>
          <w:szCs w:val="22"/>
        </w:rPr>
        <w:pPrChange w:id="1056" w:author="Perrine, Martin L. (GSFC-5670)" w:date="2016-08-30T14:52:00Z">
          <w:pPr>
            <w:pStyle w:val="TableofFigures"/>
          </w:pPr>
        </w:pPrChange>
      </w:pPr>
      <w:ins w:id="1057" w:author="Muhammad, Alimayo (GSFC-5660)" w:date="2016-08-29T12:10:00Z">
        <w:r w:rsidRPr="00E43AC4">
          <w:rPr>
            <w:rStyle w:val="Hyperlink"/>
          </w:rPr>
          <w:fldChar w:fldCharType="begin"/>
        </w:r>
        <w:r w:rsidRPr="00E43AC4">
          <w:rPr>
            <w:rStyle w:val="Hyperlink"/>
          </w:rPr>
          <w:instrText xml:space="preserve"> </w:instrText>
        </w:r>
        <w:r>
          <w:instrText>HYPERLINK \l "_Toc460236104"</w:instrText>
        </w:r>
        <w:r w:rsidRPr="00E43AC4">
          <w:rPr>
            <w:rStyle w:val="Hyperlink"/>
          </w:rPr>
          <w:instrText xml:space="preserve"> </w:instrText>
        </w:r>
        <w:r w:rsidRPr="00E43AC4">
          <w:rPr>
            <w:rStyle w:val="Hyperlink"/>
          </w:rPr>
          <w:fldChar w:fldCharType="separate"/>
        </w:r>
        <w:r w:rsidRPr="00E43AC4">
          <w:rPr>
            <w:rStyle w:val="Hyperlink"/>
          </w:rPr>
          <w:t>Table 3 lists the equipment in the lab test rack. In addition, standalone desktop computers running LINUX were used as the test controller and for the Amerigent.</w:t>
        </w:r>
        <w:r>
          <w:rPr>
            <w:webHidden/>
          </w:rPr>
          <w:tab/>
        </w:r>
        <w:r>
          <w:rPr>
            <w:webHidden/>
          </w:rPr>
          <w:fldChar w:fldCharType="begin"/>
        </w:r>
        <w:r>
          <w:rPr>
            <w:webHidden/>
          </w:rPr>
          <w:instrText xml:space="preserve"> PAGEREF _Toc460236104 \h </w:instrText>
        </w:r>
      </w:ins>
      <w:r>
        <w:rPr>
          <w:webHidden/>
        </w:rPr>
      </w:r>
      <w:r>
        <w:rPr>
          <w:webHidden/>
        </w:rPr>
        <w:fldChar w:fldCharType="separate"/>
      </w:r>
      <w:ins w:id="1058" w:author="Perrine, Martin L. (GSFC-5670)" w:date="2016-08-31T11:10:00Z">
        <w:r w:rsidR="00EF27DF">
          <w:rPr>
            <w:noProof/>
            <w:webHidden/>
          </w:rPr>
          <w:t>20</w:t>
        </w:r>
      </w:ins>
      <w:ins w:id="1059" w:author="Muhammad, Alimayo (GSFC-5660)" w:date="2016-08-29T12:10:00Z">
        <w:del w:id="1060" w:author="Perrine, Martin L. (GSFC-5670)" w:date="2016-08-31T11:09:00Z">
          <w:r w:rsidDel="00EF27DF">
            <w:rPr>
              <w:noProof/>
              <w:webHidden/>
            </w:rPr>
            <w:delText>19</w:delText>
          </w:r>
        </w:del>
        <w:r>
          <w:rPr>
            <w:webHidden/>
          </w:rPr>
          <w:fldChar w:fldCharType="end"/>
        </w:r>
        <w:r w:rsidRPr="00E43AC4">
          <w:rPr>
            <w:rStyle w:val="Hyperlink"/>
          </w:rPr>
          <w:fldChar w:fldCharType="end"/>
        </w:r>
      </w:ins>
    </w:p>
    <w:p w14:paraId="79E2C1A9" w14:textId="77777777" w:rsidR="00E874FD" w:rsidRDefault="00E874FD">
      <w:pPr>
        <w:pStyle w:val="BodyText"/>
        <w:rPr>
          <w:ins w:id="1061" w:author="Muhammad, Alimayo (GSFC-5660)" w:date="2016-08-29T12:10:00Z"/>
          <w:rFonts w:asciiTheme="minorHAnsi" w:eastAsiaTheme="minorEastAsia" w:hAnsiTheme="minorHAnsi" w:cstheme="minorBidi"/>
          <w:sz w:val="22"/>
          <w:szCs w:val="22"/>
        </w:rPr>
        <w:pPrChange w:id="1062" w:author="Perrine, Martin L. (GSFC-5670)" w:date="2016-08-30T14:52:00Z">
          <w:pPr>
            <w:pStyle w:val="TableofFigures"/>
          </w:pPr>
        </w:pPrChange>
      </w:pPr>
      <w:ins w:id="1063" w:author="Muhammad, Alimayo (GSFC-5660)" w:date="2016-08-29T12:10:00Z">
        <w:r w:rsidRPr="00E43AC4">
          <w:rPr>
            <w:rStyle w:val="Hyperlink"/>
          </w:rPr>
          <w:fldChar w:fldCharType="begin"/>
        </w:r>
        <w:r w:rsidRPr="00E43AC4">
          <w:rPr>
            <w:rStyle w:val="Hyperlink"/>
          </w:rPr>
          <w:instrText xml:space="preserve"> </w:instrText>
        </w:r>
        <w:r>
          <w:instrText>HYPERLINK \l "_Toc460236105"</w:instrText>
        </w:r>
        <w:r w:rsidRPr="00E43AC4">
          <w:rPr>
            <w:rStyle w:val="Hyperlink"/>
          </w:rPr>
          <w:instrText xml:space="preserve"> </w:instrText>
        </w:r>
        <w:r w:rsidRPr="00E43AC4">
          <w:rPr>
            <w:rStyle w:val="Hyperlink"/>
          </w:rPr>
          <w:fldChar w:fldCharType="separate"/>
        </w:r>
        <w:r w:rsidRPr="00E43AC4">
          <w:rPr>
            <w:rStyle w:val="Hyperlink"/>
          </w:rPr>
          <w:t>Table 4 Disk IO Test</w:t>
        </w:r>
        <w:r>
          <w:rPr>
            <w:webHidden/>
          </w:rPr>
          <w:tab/>
        </w:r>
        <w:r>
          <w:rPr>
            <w:webHidden/>
          </w:rPr>
          <w:fldChar w:fldCharType="begin"/>
        </w:r>
        <w:r>
          <w:rPr>
            <w:webHidden/>
          </w:rPr>
          <w:instrText xml:space="preserve"> PAGEREF _Toc460236105 \h </w:instrText>
        </w:r>
      </w:ins>
      <w:r>
        <w:rPr>
          <w:webHidden/>
        </w:rPr>
      </w:r>
      <w:r>
        <w:rPr>
          <w:webHidden/>
        </w:rPr>
        <w:fldChar w:fldCharType="separate"/>
      </w:r>
      <w:ins w:id="1064" w:author="Perrine, Martin L. (GSFC-5670)" w:date="2016-08-31T11:10:00Z">
        <w:r w:rsidR="00EF27DF">
          <w:rPr>
            <w:noProof/>
            <w:webHidden/>
          </w:rPr>
          <w:t>44</w:t>
        </w:r>
      </w:ins>
      <w:ins w:id="1065" w:author="Muhammad, Alimayo (GSFC-5660)" w:date="2016-08-29T12:10:00Z">
        <w:del w:id="1066" w:author="Perrine, Martin L. (GSFC-5670)" w:date="2016-08-31T11:09:00Z">
          <w:r w:rsidDel="00EF27DF">
            <w:rPr>
              <w:noProof/>
              <w:webHidden/>
            </w:rPr>
            <w:delText>42</w:delText>
          </w:r>
        </w:del>
        <w:r>
          <w:rPr>
            <w:webHidden/>
          </w:rPr>
          <w:fldChar w:fldCharType="end"/>
        </w:r>
        <w:r w:rsidRPr="00E43AC4">
          <w:rPr>
            <w:rStyle w:val="Hyperlink"/>
          </w:rPr>
          <w:fldChar w:fldCharType="end"/>
        </w:r>
      </w:ins>
    </w:p>
    <w:p w14:paraId="0B2C624A" w14:textId="77777777" w:rsidR="00E874FD" w:rsidRDefault="00E874FD">
      <w:pPr>
        <w:pStyle w:val="BodyText"/>
        <w:rPr>
          <w:ins w:id="1067" w:author="Muhammad, Alimayo (GSFC-5660)" w:date="2016-08-29T12:10:00Z"/>
          <w:rFonts w:asciiTheme="minorHAnsi" w:eastAsiaTheme="minorEastAsia" w:hAnsiTheme="minorHAnsi" w:cstheme="minorBidi"/>
          <w:sz w:val="22"/>
          <w:szCs w:val="22"/>
        </w:rPr>
        <w:pPrChange w:id="1068" w:author="Perrine, Martin L. (GSFC-5670)" w:date="2016-08-30T14:52:00Z">
          <w:pPr>
            <w:pStyle w:val="TableofFigures"/>
          </w:pPr>
        </w:pPrChange>
      </w:pPr>
      <w:ins w:id="1069" w:author="Muhammad, Alimayo (GSFC-5660)" w:date="2016-08-29T12:10:00Z">
        <w:r w:rsidRPr="00E43AC4">
          <w:rPr>
            <w:rStyle w:val="Hyperlink"/>
          </w:rPr>
          <w:fldChar w:fldCharType="begin"/>
        </w:r>
        <w:r w:rsidRPr="00E43AC4">
          <w:rPr>
            <w:rStyle w:val="Hyperlink"/>
          </w:rPr>
          <w:instrText xml:space="preserve"> </w:instrText>
        </w:r>
        <w:r>
          <w:instrText>HYPERLINK \l "_Toc460236106"</w:instrText>
        </w:r>
        <w:r w:rsidRPr="00E43AC4">
          <w:rPr>
            <w:rStyle w:val="Hyperlink"/>
          </w:rPr>
          <w:instrText xml:space="preserve"> </w:instrText>
        </w:r>
        <w:r w:rsidRPr="00E43AC4">
          <w:rPr>
            <w:rStyle w:val="Hyperlink"/>
          </w:rPr>
          <w:fldChar w:fldCharType="separate"/>
        </w:r>
        <w:r w:rsidRPr="00E43AC4">
          <w:rPr>
            <w:rStyle w:val="Hyperlink"/>
          </w:rPr>
          <w:t>Table 5 Copy File to a Removable Desk Media</w:t>
        </w:r>
        <w:r>
          <w:rPr>
            <w:webHidden/>
          </w:rPr>
          <w:tab/>
        </w:r>
        <w:r>
          <w:rPr>
            <w:webHidden/>
          </w:rPr>
          <w:fldChar w:fldCharType="begin"/>
        </w:r>
        <w:r>
          <w:rPr>
            <w:webHidden/>
          </w:rPr>
          <w:instrText xml:space="preserve"> PAGEREF _Toc460236106 \h </w:instrText>
        </w:r>
      </w:ins>
      <w:r>
        <w:rPr>
          <w:webHidden/>
        </w:rPr>
      </w:r>
      <w:r>
        <w:rPr>
          <w:webHidden/>
        </w:rPr>
        <w:fldChar w:fldCharType="separate"/>
      </w:r>
      <w:ins w:id="1070" w:author="Perrine, Martin L. (GSFC-5670)" w:date="2016-08-31T11:10:00Z">
        <w:r w:rsidR="00EF27DF">
          <w:rPr>
            <w:noProof/>
            <w:webHidden/>
          </w:rPr>
          <w:t>46</w:t>
        </w:r>
      </w:ins>
      <w:ins w:id="1071" w:author="Muhammad, Alimayo (GSFC-5660)" w:date="2016-08-29T12:10:00Z">
        <w:del w:id="1072" w:author="Perrine, Martin L. (GSFC-5670)" w:date="2016-08-31T11:09:00Z">
          <w:r w:rsidDel="00EF27DF">
            <w:rPr>
              <w:noProof/>
              <w:webHidden/>
            </w:rPr>
            <w:delText>44</w:delText>
          </w:r>
        </w:del>
        <w:r>
          <w:rPr>
            <w:webHidden/>
          </w:rPr>
          <w:fldChar w:fldCharType="end"/>
        </w:r>
        <w:r w:rsidRPr="00E43AC4">
          <w:rPr>
            <w:rStyle w:val="Hyperlink"/>
          </w:rPr>
          <w:fldChar w:fldCharType="end"/>
        </w:r>
      </w:ins>
    </w:p>
    <w:p w14:paraId="40C367F5" w14:textId="77777777" w:rsidR="00E874FD" w:rsidRDefault="00E874FD">
      <w:pPr>
        <w:pStyle w:val="BodyText"/>
        <w:rPr>
          <w:ins w:id="1073" w:author="Muhammad, Alimayo (GSFC-5660)" w:date="2016-08-29T12:10:00Z"/>
          <w:rFonts w:asciiTheme="minorHAnsi" w:eastAsiaTheme="minorEastAsia" w:hAnsiTheme="minorHAnsi" w:cstheme="minorBidi"/>
          <w:sz w:val="22"/>
          <w:szCs w:val="22"/>
        </w:rPr>
        <w:pPrChange w:id="1074" w:author="Perrine, Martin L. (GSFC-5670)" w:date="2016-08-30T14:52:00Z">
          <w:pPr>
            <w:pStyle w:val="TableofFigures"/>
          </w:pPr>
        </w:pPrChange>
      </w:pPr>
      <w:ins w:id="1075" w:author="Muhammad, Alimayo (GSFC-5660)" w:date="2016-08-29T12:10:00Z">
        <w:r w:rsidRPr="00E43AC4">
          <w:rPr>
            <w:rStyle w:val="Hyperlink"/>
          </w:rPr>
          <w:lastRenderedPageBreak/>
          <w:fldChar w:fldCharType="begin"/>
        </w:r>
        <w:r w:rsidRPr="00E43AC4">
          <w:rPr>
            <w:rStyle w:val="Hyperlink"/>
          </w:rPr>
          <w:instrText xml:space="preserve"> </w:instrText>
        </w:r>
        <w:r>
          <w:instrText>HYPERLINK \l "_Toc460236107"</w:instrText>
        </w:r>
        <w:r w:rsidRPr="00E43AC4">
          <w:rPr>
            <w:rStyle w:val="Hyperlink"/>
          </w:rPr>
          <w:instrText xml:space="preserve"> </w:instrText>
        </w:r>
        <w:r w:rsidRPr="00E43AC4">
          <w:rPr>
            <w:rStyle w:val="Hyperlink"/>
          </w:rPr>
          <w:fldChar w:fldCharType="separate"/>
        </w:r>
        <w:r w:rsidRPr="00E43AC4">
          <w:rPr>
            <w:rStyle w:val="Hyperlink"/>
          </w:rPr>
          <w:t>Table 6 Logging Storage Test</w:t>
        </w:r>
        <w:r>
          <w:rPr>
            <w:webHidden/>
          </w:rPr>
          <w:tab/>
        </w:r>
        <w:r>
          <w:rPr>
            <w:webHidden/>
          </w:rPr>
          <w:fldChar w:fldCharType="begin"/>
        </w:r>
        <w:r>
          <w:rPr>
            <w:webHidden/>
          </w:rPr>
          <w:instrText xml:space="preserve"> PAGEREF _Toc460236107 \h </w:instrText>
        </w:r>
      </w:ins>
      <w:r>
        <w:rPr>
          <w:webHidden/>
        </w:rPr>
      </w:r>
      <w:r>
        <w:rPr>
          <w:webHidden/>
        </w:rPr>
        <w:fldChar w:fldCharType="separate"/>
      </w:r>
      <w:ins w:id="1076" w:author="Perrine, Martin L. (GSFC-5670)" w:date="2016-08-31T11:10:00Z">
        <w:r w:rsidR="00EF27DF">
          <w:rPr>
            <w:noProof/>
            <w:webHidden/>
          </w:rPr>
          <w:t>47</w:t>
        </w:r>
      </w:ins>
      <w:ins w:id="1077" w:author="Muhammad, Alimayo (GSFC-5660)" w:date="2016-08-29T12:10:00Z">
        <w:del w:id="1078" w:author="Perrine, Martin L. (GSFC-5670)" w:date="2016-08-31T11:09:00Z">
          <w:r w:rsidDel="00EF27DF">
            <w:rPr>
              <w:noProof/>
              <w:webHidden/>
            </w:rPr>
            <w:delText>45</w:delText>
          </w:r>
        </w:del>
        <w:r>
          <w:rPr>
            <w:webHidden/>
          </w:rPr>
          <w:fldChar w:fldCharType="end"/>
        </w:r>
        <w:r w:rsidRPr="00E43AC4">
          <w:rPr>
            <w:rStyle w:val="Hyperlink"/>
          </w:rPr>
          <w:fldChar w:fldCharType="end"/>
        </w:r>
      </w:ins>
    </w:p>
    <w:p w14:paraId="2377E8E3" w14:textId="77777777" w:rsidR="00E874FD" w:rsidRDefault="00E874FD">
      <w:pPr>
        <w:pStyle w:val="BodyText"/>
        <w:rPr>
          <w:ins w:id="1079" w:author="Muhammad, Alimayo (GSFC-5660)" w:date="2016-08-29T12:10:00Z"/>
          <w:rFonts w:asciiTheme="minorHAnsi" w:eastAsiaTheme="minorEastAsia" w:hAnsiTheme="minorHAnsi" w:cstheme="minorBidi"/>
          <w:sz w:val="22"/>
          <w:szCs w:val="22"/>
        </w:rPr>
        <w:pPrChange w:id="1080" w:author="Perrine, Martin L. (GSFC-5670)" w:date="2016-08-30T14:52:00Z">
          <w:pPr>
            <w:pStyle w:val="TableofFigures"/>
          </w:pPr>
        </w:pPrChange>
      </w:pPr>
      <w:ins w:id="1081" w:author="Muhammad, Alimayo (GSFC-5660)" w:date="2016-08-29T12:10:00Z">
        <w:r w:rsidRPr="00E43AC4">
          <w:rPr>
            <w:rStyle w:val="Hyperlink"/>
          </w:rPr>
          <w:fldChar w:fldCharType="begin"/>
        </w:r>
        <w:r w:rsidRPr="00E43AC4">
          <w:rPr>
            <w:rStyle w:val="Hyperlink"/>
          </w:rPr>
          <w:instrText xml:space="preserve"> </w:instrText>
        </w:r>
        <w:r>
          <w:instrText>HYPERLINK \l "_Toc460236108"</w:instrText>
        </w:r>
        <w:r w:rsidRPr="00E43AC4">
          <w:rPr>
            <w:rStyle w:val="Hyperlink"/>
          </w:rPr>
          <w:instrText xml:space="preserve"> </w:instrText>
        </w:r>
        <w:r w:rsidRPr="00E43AC4">
          <w:rPr>
            <w:rStyle w:val="Hyperlink"/>
          </w:rPr>
          <w:fldChar w:fldCharType="separate"/>
        </w:r>
        <w:r w:rsidRPr="00E43AC4">
          <w:rPr>
            <w:rStyle w:val="Hyperlink"/>
          </w:rPr>
          <w:t>Table 7 Parallel Test check points</w:t>
        </w:r>
        <w:r>
          <w:rPr>
            <w:webHidden/>
          </w:rPr>
          <w:tab/>
        </w:r>
        <w:r>
          <w:rPr>
            <w:webHidden/>
          </w:rPr>
          <w:fldChar w:fldCharType="begin"/>
        </w:r>
        <w:r>
          <w:rPr>
            <w:webHidden/>
          </w:rPr>
          <w:instrText xml:space="preserve"> PAGEREF _Toc460236108 \h </w:instrText>
        </w:r>
      </w:ins>
      <w:r>
        <w:rPr>
          <w:webHidden/>
        </w:rPr>
      </w:r>
      <w:r>
        <w:rPr>
          <w:webHidden/>
        </w:rPr>
        <w:fldChar w:fldCharType="separate"/>
      </w:r>
      <w:ins w:id="1082" w:author="Perrine, Martin L. (GSFC-5670)" w:date="2016-08-31T11:10:00Z">
        <w:r w:rsidR="00EF27DF">
          <w:rPr>
            <w:noProof/>
            <w:webHidden/>
          </w:rPr>
          <w:t>58</w:t>
        </w:r>
      </w:ins>
      <w:ins w:id="1083" w:author="Muhammad, Alimayo (GSFC-5660)" w:date="2016-08-29T12:10:00Z">
        <w:del w:id="1084" w:author="Perrine, Martin L. (GSFC-5670)" w:date="2016-08-31T11:09:00Z">
          <w:r w:rsidDel="00EF27DF">
            <w:rPr>
              <w:noProof/>
              <w:webHidden/>
            </w:rPr>
            <w:delText>56</w:delText>
          </w:r>
        </w:del>
        <w:r>
          <w:rPr>
            <w:webHidden/>
          </w:rPr>
          <w:fldChar w:fldCharType="end"/>
        </w:r>
        <w:r w:rsidRPr="00E43AC4">
          <w:rPr>
            <w:rStyle w:val="Hyperlink"/>
          </w:rPr>
          <w:fldChar w:fldCharType="end"/>
        </w:r>
      </w:ins>
    </w:p>
    <w:p w14:paraId="4A2E1FDC" w14:textId="77777777" w:rsidR="00E874FD" w:rsidRDefault="00E874FD">
      <w:pPr>
        <w:pStyle w:val="BodyText"/>
        <w:rPr>
          <w:ins w:id="1085" w:author="Muhammad, Alimayo (GSFC-5660)" w:date="2016-08-29T12:10:00Z"/>
          <w:rFonts w:asciiTheme="minorHAnsi" w:eastAsiaTheme="minorEastAsia" w:hAnsiTheme="minorHAnsi" w:cstheme="minorBidi"/>
          <w:sz w:val="22"/>
          <w:szCs w:val="22"/>
        </w:rPr>
        <w:pPrChange w:id="1086" w:author="Perrine, Martin L. (GSFC-5670)" w:date="2016-08-30T14:52:00Z">
          <w:pPr>
            <w:pStyle w:val="TableofFigures"/>
          </w:pPr>
        </w:pPrChange>
      </w:pPr>
      <w:ins w:id="1087" w:author="Muhammad, Alimayo (GSFC-5660)" w:date="2016-08-29T12:10:00Z">
        <w:r w:rsidRPr="00E43AC4">
          <w:rPr>
            <w:rStyle w:val="Hyperlink"/>
          </w:rPr>
          <w:fldChar w:fldCharType="begin"/>
        </w:r>
        <w:r w:rsidRPr="00E43AC4">
          <w:rPr>
            <w:rStyle w:val="Hyperlink"/>
          </w:rPr>
          <w:instrText xml:space="preserve"> </w:instrText>
        </w:r>
        <w:r>
          <w:instrText>HYPERLINK \l "_Toc460236109"</w:instrText>
        </w:r>
        <w:r w:rsidRPr="00E43AC4">
          <w:rPr>
            <w:rStyle w:val="Hyperlink"/>
          </w:rPr>
          <w:instrText xml:space="preserve"> </w:instrText>
        </w:r>
        <w:r w:rsidRPr="00E43AC4">
          <w:rPr>
            <w:rStyle w:val="Hyperlink"/>
          </w:rPr>
          <w:fldChar w:fldCharType="separate"/>
        </w:r>
        <w:r w:rsidRPr="00E43AC4">
          <w:rPr>
            <w:rStyle w:val="Hyperlink"/>
          </w:rPr>
          <w:t>Table 8 Log entry</w:t>
        </w:r>
        <w:r>
          <w:rPr>
            <w:webHidden/>
          </w:rPr>
          <w:tab/>
        </w:r>
        <w:r>
          <w:rPr>
            <w:webHidden/>
          </w:rPr>
          <w:fldChar w:fldCharType="begin"/>
        </w:r>
        <w:r>
          <w:rPr>
            <w:webHidden/>
          </w:rPr>
          <w:instrText xml:space="preserve"> PAGEREF _Toc460236109 \h </w:instrText>
        </w:r>
      </w:ins>
      <w:r>
        <w:rPr>
          <w:webHidden/>
        </w:rPr>
      </w:r>
      <w:r>
        <w:rPr>
          <w:webHidden/>
        </w:rPr>
        <w:fldChar w:fldCharType="separate"/>
      </w:r>
      <w:ins w:id="1088" w:author="Perrine, Martin L. (GSFC-5670)" w:date="2016-08-31T11:10:00Z">
        <w:r w:rsidR="00EF27DF">
          <w:rPr>
            <w:noProof/>
            <w:webHidden/>
          </w:rPr>
          <w:t>59</w:t>
        </w:r>
      </w:ins>
      <w:ins w:id="1089" w:author="Muhammad, Alimayo (GSFC-5660)" w:date="2016-08-29T12:10:00Z">
        <w:del w:id="1090" w:author="Perrine, Martin L. (GSFC-5670)" w:date="2016-08-31T11:09:00Z">
          <w:r w:rsidDel="00EF27DF">
            <w:rPr>
              <w:noProof/>
              <w:webHidden/>
            </w:rPr>
            <w:delText>57</w:delText>
          </w:r>
        </w:del>
        <w:r>
          <w:rPr>
            <w:webHidden/>
          </w:rPr>
          <w:fldChar w:fldCharType="end"/>
        </w:r>
        <w:r w:rsidRPr="00E43AC4">
          <w:rPr>
            <w:rStyle w:val="Hyperlink"/>
          </w:rPr>
          <w:fldChar w:fldCharType="end"/>
        </w:r>
      </w:ins>
    </w:p>
    <w:p w14:paraId="66891B21" w14:textId="77777777" w:rsidR="00E874FD" w:rsidRDefault="00E874FD">
      <w:pPr>
        <w:pStyle w:val="BodyText"/>
        <w:rPr>
          <w:ins w:id="1091" w:author="Muhammad, Alimayo (GSFC-5660)" w:date="2016-08-29T12:10:00Z"/>
          <w:rFonts w:asciiTheme="minorHAnsi" w:eastAsiaTheme="minorEastAsia" w:hAnsiTheme="minorHAnsi" w:cstheme="minorBidi"/>
          <w:sz w:val="22"/>
          <w:szCs w:val="22"/>
        </w:rPr>
        <w:pPrChange w:id="1092" w:author="Perrine, Martin L. (GSFC-5670)" w:date="2016-08-30T14:52:00Z">
          <w:pPr>
            <w:pStyle w:val="TableofFigures"/>
          </w:pPr>
        </w:pPrChange>
      </w:pPr>
      <w:ins w:id="1093" w:author="Muhammad, Alimayo (GSFC-5660)" w:date="2016-08-29T12:10:00Z">
        <w:r w:rsidRPr="00E43AC4">
          <w:rPr>
            <w:rStyle w:val="Hyperlink"/>
          </w:rPr>
          <w:fldChar w:fldCharType="begin"/>
        </w:r>
        <w:r w:rsidRPr="00E43AC4">
          <w:rPr>
            <w:rStyle w:val="Hyperlink"/>
          </w:rPr>
          <w:instrText xml:space="preserve"> </w:instrText>
        </w:r>
        <w:r>
          <w:instrText>HYPERLINK \l "_Toc460236110"</w:instrText>
        </w:r>
        <w:r w:rsidRPr="00E43AC4">
          <w:rPr>
            <w:rStyle w:val="Hyperlink"/>
          </w:rPr>
          <w:instrText xml:space="preserve"> </w:instrText>
        </w:r>
        <w:r w:rsidRPr="00E43AC4">
          <w:rPr>
            <w:rStyle w:val="Hyperlink"/>
          </w:rPr>
          <w:fldChar w:fldCharType="separate"/>
        </w:r>
        <w:r w:rsidRPr="00E43AC4">
          <w:rPr>
            <w:rStyle w:val="Hyperlink"/>
          </w:rPr>
          <w:t>Table 9 Verification Table</w:t>
        </w:r>
        <w:r>
          <w:rPr>
            <w:webHidden/>
          </w:rPr>
          <w:tab/>
        </w:r>
        <w:r>
          <w:rPr>
            <w:webHidden/>
          </w:rPr>
          <w:fldChar w:fldCharType="begin"/>
        </w:r>
        <w:r>
          <w:rPr>
            <w:webHidden/>
          </w:rPr>
          <w:instrText xml:space="preserve"> PAGEREF _Toc460236110 \h </w:instrText>
        </w:r>
      </w:ins>
      <w:r>
        <w:rPr>
          <w:webHidden/>
        </w:rPr>
      </w:r>
      <w:r>
        <w:rPr>
          <w:webHidden/>
        </w:rPr>
        <w:fldChar w:fldCharType="separate"/>
      </w:r>
      <w:ins w:id="1094" w:author="Perrine, Martin L. (GSFC-5670)" w:date="2016-08-31T11:10:00Z">
        <w:r w:rsidR="00EF27DF">
          <w:rPr>
            <w:noProof/>
            <w:webHidden/>
          </w:rPr>
          <w:t>61</w:t>
        </w:r>
      </w:ins>
      <w:ins w:id="1095" w:author="Muhammad, Alimayo (GSFC-5660)" w:date="2016-08-29T12:10:00Z">
        <w:del w:id="1096" w:author="Perrine, Martin L. (GSFC-5670)" w:date="2016-08-31T11:09:00Z">
          <w:r w:rsidDel="00EF27DF">
            <w:rPr>
              <w:noProof/>
              <w:webHidden/>
            </w:rPr>
            <w:delText>59</w:delText>
          </w:r>
        </w:del>
        <w:r>
          <w:rPr>
            <w:webHidden/>
          </w:rPr>
          <w:fldChar w:fldCharType="end"/>
        </w:r>
        <w:r w:rsidRPr="00E43AC4">
          <w:rPr>
            <w:rStyle w:val="Hyperlink"/>
          </w:rPr>
          <w:fldChar w:fldCharType="end"/>
        </w:r>
      </w:ins>
    </w:p>
    <w:p w14:paraId="34E2A385" w14:textId="77777777" w:rsidR="00E874FD" w:rsidRDefault="00E874FD">
      <w:pPr>
        <w:pStyle w:val="BodyText"/>
        <w:rPr>
          <w:ins w:id="1097" w:author="Muhammad, Alimayo (GSFC-5660)" w:date="2016-08-29T12:10:00Z"/>
          <w:rFonts w:asciiTheme="minorHAnsi" w:eastAsiaTheme="minorEastAsia" w:hAnsiTheme="minorHAnsi" w:cstheme="minorBidi"/>
          <w:sz w:val="22"/>
          <w:szCs w:val="22"/>
        </w:rPr>
        <w:pPrChange w:id="1098" w:author="Perrine, Martin L. (GSFC-5670)" w:date="2016-08-30T14:52:00Z">
          <w:pPr>
            <w:pStyle w:val="TableofFigures"/>
          </w:pPr>
        </w:pPrChange>
      </w:pPr>
      <w:ins w:id="1099" w:author="Muhammad, Alimayo (GSFC-5660)" w:date="2016-08-29T12:10:00Z">
        <w:r w:rsidRPr="00E43AC4">
          <w:rPr>
            <w:rStyle w:val="Hyperlink"/>
          </w:rPr>
          <w:fldChar w:fldCharType="begin"/>
        </w:r>
        <w:r w:rsidRPr="00E43AC4">
          <w:rPr>
            <w:rStyle w:val="Hyperlink"/>
          </w:rPr>
          <w:instrText xml:space="preserve"> </w:instrText>
        </w:r>
        <w:r>
          <w:instrText>HYPERLINK \l "_Toc460236111"</w:instrText>
        </w:r>
        <w:r w:rsidRPr="00E43AC4">
          <w:rPr>
            <w:rStyle w:val="Hyperlink"/>
          </w:rPr>
          <w:instrText xml:space="preserve"> </w:instrText>
        </w:r>
        <w:r w:rsidRPr="00E43AC4">
          <w:rPr>
            <w:rStyle w:val="Hyperlink"/>
          </w:rPr>
          <w:fldChar w:fldCharType="separate"/>
        </w:r>
        <w:r w:rsidRPr="00E43AC4">
          <w:rPr>
            <w:rStyle w:val="Hyperlink"/>
          </w:rPr>
          <w:t>Table 10 System Failure Test</w:t>
        </w:r>
        <w:r>
          <w:rPr>
            <w:webHidden/>
          </w:rPr>
          <w:tab/>
        </w:r>
        <w:r>
          <w:rPr>
            <w:webHidden/>
          </w:rPr>
          <w:fldChar w:fldCharType="begin"/>
        </w:r>
        <w:r>
          <w:rPr>
            <w:webHidden/>
          </w:rPr>
          <w:instrText xml:space="preserve"> PAGEREF _Toc460236111 \h </w:instrText>
        </w:r>
      </w:ins>
      <w:r>
        <w:rPr>
          <w:webHidden/>
        </w:rPr>
      </w:r>
      <w:r>
        <w:rPr>
          <w:webHidden/>
        </w:rPr>
        <w:fldChar w:fldCharType="separate"/>
      </w:r>
      <w:ins w:id="1100" w:author="Perrine, Martin L. (GSFC-5670)" w:date="2016-08-31T11:10:00Z">
        <w:r w:rsidR="00EF27DF">
          <w:rPr>
            <w:noProof/>
            <w:webHidden/>
          </w:rPr>
          <w:t>62</w:t>
        </w:r>
      </w:ins>
      <w:ins w:id="1101" w:author="Muhammad, Alimayo (GSFC-5660)" w:date="2016-08-29T12:10:00Z">
        <w:del w:id="1102" w:author="Perrine, Martin L. (GSFC-5670)" w:date="2016-08-31T11:09:00Z">
          <w:r w:rsidDel="00EF27DF">
            <w:rPr>
              <w:noProof/>
              <w:webHidden/>
            </w:rPr>
            <w:delText>60</w:delText>
          </w:r>
        </w:del>
        <w:r>
          <w:rPr>
            <w:webHidden/>
          </w:rPr>
          <w:fldChar w:fldCharType="end"/>
        </w:r>
        <w:r w:rsidRPr="00E43AC4">
          <w:rPr>
            <w:rStyle w:val="Hyperlink"/>
          </w:rPr>
          <w:fldChar w:fldCharType="end"/>
        </w:r>
      </w:ins>
    </w:p>
    <w:p w14:paraId="75A7F9AF" w14:textId="77777777" w:rsidR="00E874FD" w:rsidRDefault="00E874FD">
      <w:pPr>
        <w:pStyle w:val="BodyText"/>
        <w:rPr>
          <w:ins w:id="1103" w:author="Muhammad, Alimayo (GSFC-5660)" w:date="2016-08-29T12:10:00Z"/>
          <w:rFonts w:asciiTheme="minorHAnsi" w:eastAsiaTheme="minorEastAsia" w:hAnsiTheme="minorHAnsi" w:cstheme="minorBidi"/>
          <w:sz w:val="22"/>
          <w:szCs w:val="22"/>
        </w:rPr>
        <w:pPrChange w:id="1104" w:author="Perrine, Martin L. (GSFC-5670)" w:date="2016-08-30T14:52:00Z">
          <w:pPr>
            <w:pStyle w:val="TableofFigures"/>
          </w:pPr>
        </w:pPrChange>
      </w:pPr>
      <w:ins w:id="1105" w:author="Muhammad, Alimayo (GSFC-5660)" w:date="2016-08-29T12:10:00Z">
        <w:r w:rsidRPr="00E43AC4">
          <w:rPr>
            <w:rStyle w:val="Hyperlink"/>
          </w:rPr>
          <w:fldChar w:fldCharType="begin"/>
        </w:r>
        <w:r w:rsidRPr="00E43AC4">
          <w:rPr>
            <w:rStyle w:val="Hyperlink"/>
          </w:rPr>
          <w:instrText xml:space="preserve"> </w:instrText>
        </w:r>
        <w:r>
          <w:instrText>HYPERLINK \l "_Toc460236112"</w:instrText>
        </w:r>
        <w:r w:rsidRPr="00E43AC4">
          <w:rPr>
            <w:rStyle w:val="Hyperlink"/>
          </w:rPr>
          <w:instrText xml:space="preserve"> </w:instrText>
        </w:r>
        <w:r w:rsidRPr="00E43AC4">
          <w:rPr>
            <w:rStyle w:val="Hyperlink"/>
          </w:rPr>
          <w:fldChar w:fldCharType="separate"/>
        </w:r>
        <w:r w:rsidRPr="00E43AC4">
          <w:rPr>
            <w:rStyle w:val="Hyperlink"/>
          </w:rPr>
          <w:t>Table 11 Verification Table</w:t>
        </w:r>
        <w:r>
          <w:rPr>
            <w:webHidden/>
          </w:rPr>
          <w:tab/>
        </w:r>
        <w:r>
          <w:rPr>
            <w:webHidden/>
          </w:rPr>
          <w:fldChar w:fldCharType="begin"/>
        </w:r>
        <w:r>
          <w:rPr>
            <w:webHidden/>
          </w:rPr>
          <w:instrText xml:space="preserve"> PAGEREF _Toc460236112 \h </w:instrText>
        </w:r>
      </w:ins>
      <w:r>
        <w:rPr>
          <w:webHidden/>
        </w:rPr>
      </w:r>
      <w:r>
        <w:rPr>
          <w:webHidden/>
        </w:rPr>
        <w:fldChar w:fldCharType="separate"/>
      </w:r>
      <w:ins w:id="1106" w:author="Perrine, Martin L. (GSFC-5670)" w:date="2016-08-31T11:10:00Z">
        <w:r w:rsidR="00EF27DF">
          <w:rPr>
            <w:noProof/>
            <w:webHidden/>
          </w:rPr>
          <w:t>64</w:t>
        </w:r>
      </w:ins>
      <w:ins w:id="1107" w:author="Muhammad, Alimayo (GSFC-5660)" w:date="2016-08-29T12:10:00Z">
        <w:del w:id="1108" w:author="Perrine, Martin L. (GSFC-5670)" w:date="2016-08-31T11:09:00Z">
          <w:r w:rsidDel="00EF27DF">
            <w:rPr>
              <w:noProof/>
              <w:webHidden/>
            </w:rPr>
            <w:delText>62</w:delText>
          </w:r>
        </w:del>
        <w:r>
          <w:rPr>
            <w:webHidden/>
          </w:rPr>
          <w:fldChar w:fldCharType="end"/>
        </w:r>
        <w:r w:rsidRPr="00E43AC4">
          <w:rPr>
            <w:rStyle w:val="Hyperlink"/>
          </w:rPr>
          <w:fldChar w:fldCharType="end"/>
        </w:r>
      </w:ins>
    </w:p>
    <w:p w14:paraId="21C0E92A" w14:textId="77777777" w:rsidR="00D57672" w:rsidDel="003A0D68" w:rsidRDefault="00D57672">
      <w:pPr>
        <w:pStyle w:val="BodyText"/>
        <w:rPr>
          <w:del w:id="1109" w:author="Muhammad, Alimayo (GSFC-5660)" w:date="2016-08-04T13:30:00Z"/>
          <w:rFonts w:asciiTheme="minorHAnsi" w:eastAsiaTheme="minorEastAsia" w:hAnsiTheme="minorHAnsi" w:cstheme="minorBidi"/>
          <w:sz w:val="22"/>
          <w:szCs w:val="22"/>
        </w:rPr>
        <w:pPrChange w:id="1110" w:author="Perrine, Martin L. (GSFC-5670)" w:date="2016-08-30T14:52:00Z">
          <w:pPr>
            <w:pStyle w:val="TableofFigures"/>
          </w:pPr>
        </w:pPrChange>
      </w:pPr>
      <w:del w:id="1111" w:author="Muhammad, Alimayo (GSFC-5660)" w:date="2016-08-04T13:30:00Z">
        <w:r w:rsidRPr="003A0D68" w:rsidDel="003A0D68">
          <w:rPr>
            <w:rPrChange w:id="1112" w:author="Muhammad, Alimayo (GSFC-5660)" w:date="2016-08-04T13:30:00Z">
              <w:rPr>
                <w:rStyle w:val="Hyperlink"/>
              </w:rPr>
            </w:rPrChange>
          </w:rPr>
          <w:delText>Table 1 Reference Documents</w:delText>
        </w:r>
        <w:r w:rsidDel="003A0D68">
          <w:rPr>
            <w:noProof/>
            <w:webHidden/>
          </w:rPr>
          <w:tab/>
          <w:delText>2</w:delText>
        </w:r>
      </w:del>
    </w:p>
    <w:p w14:paraId="00BDBE6A" w14:textId="77777777" w:rsidR="00D57672" w:rsidDel="003A0D68" w:rsidRDefault="00D57672">
      <w:pPr>
        <w:pStyle w:val="BodyText"/>
        <w:rPr>
          <w:del w:id="1113" w:author="Muhammad, Alimayo (GSFC-5660)" w:date="2016-08-04T13:30:00Z"/>
          <w:rFonts w:asciiTheme="minorHAnsi" w:eastAsiaTheme="minorEastAsia" w:hAnsiTheme="minorHAnsi" w:cstheme="minorBidi"/>
          <w:sz w:val="22"/>
          <w:szCs w:val="22"/>
        </w:rPr>
        <w:pPrChange w:id="1114" w:author="Perrine, Martin L. (GSFC-5670)" w:date="2016-08-30T14:52:00Z">
          <w:pPr>
            <w:pStyle w:val="TableofFigures"/>
          </w:pPr>
        </w:pPrChange>
      </w:pPr>
      <w:del w:id="1115" w:author="Muhammad, Alimayo (GSFC-5660)" w:date="2016-08-04T13:30:00Z">
        <w:r w:rsidRPr="003A0D68" w:rsidDel="003A0D68">
          <w:rPr>
            <w:rPrChange w:id="1116" w:author="Muhammad, Alimayo (GSFC-5660)" w:date="2016-08-04T13:30:00Z">
              <w:rPr>
                <w:rStyle w:val="Hyperlink"/>
              </w:rPr>
            </w:rPrChange>
          </w:rPr>
          <w:delText>Table 2 The NENG rack with model and serial numbers.</w:delText>
        </w:r>
        <w:r w:rsidDel="003A0D68">
          <w:rPr>
            <w:noProof/>
            <w:webHidden/>
          </w:rPr>
          <w:tab/>
          <w:delText>12</w:delText>
        </w:r>
      </w:del>
    </w:p>
    <w:p w14:paraId="0A3E86EF" w14:textId="77777777" w:rsidR="00D57672" w:rsidDel="003A0D68" w:rsidRDefault="00D57672">
      <w:pPr>
        <w:pStyle w:val="BodyText"/>
        <w:rPr>
          <w:del w:id="1117" w:author="Muhammad, Alimayo (GSFC-5660)" w:date="2016-08-04T13:30:00Z"/>
          <w:rFonts w:asciiTheme="minorHAnsi" w:eastAsiaTheme="minorEastAsia" w:hAnsiTheme="minorHAnsi" w:cstheme="minorBidi"/>
          <w:sz w:val="22"/>
          <w:szCs w:val="22"/>
        </w:rPr>
        <w:pPrChange w:id="1118" w:author="Perrine, Martin L. (GSFC-5670)" w:date="2016-08-30T14:52:00Z">
          <w:pPr>
            <w:pStyle w:val="TableofFigures"/>
          </w:pPr>
        </w:pPrChange>
      </w:pPr>
      <w:del w:id="1119" w:author="Muhammad, Alimayo (GSFC-5660)" w:date="2016-08-04T13:30:00Z">
        <w:r w:rsidRPr="003A0D68" w:rsidDel="003A0D68">
          <w:rPr>
            <w:rPrChange w:id="1120" w:author="Muhammad, Alimayo (GSFC-5660)" w:date="2016-08-04T13:30:00Z">
              <w:rPr>
                <w:rStyle w:val="Hyperlink"/>
              </w:rPr>
            </w:rPrChange>
          </w:rPr>
          <w:delText>Table 3 lists the equipment in the lab test rack. In addition, standalone desktop computers running LINUX were used as the test controller and for the Amerigent.</w:delText>
        </w:r>
        <w:r w:rsidDel="003A0D68">
          <w:rPr>
            <w:noProof/>
            <w:webHidden/>
          </w:rPr>
          <w:tab/>
          <w:delText>15</w:delText>
        </w:r>
      </w:del>
    </w:p>
    <w:p w14:paraId="1BCB2890" w14:textId="77777777" w:rsidR="00D57672" w:rsidDel="003A0D68" w:rsidRDefault="00D57672">
      <w:pPr>
        <w:pStyle w:val="BodyText"/>
        <w:rPr>
          <w:del w:id="1121" w:author="Muhammad, Alimayo (GSFC-5660)" w:date="2016-08-04T13:30:00Z"/>
          <w:rFonts w:asciiTheme="minorHAnsi" w:eastAsiaTheme="minorEastAsia" w:hAnsiTheme="minorHAnsi" w:cstheme="minorBidi"/>
          <w:sz w:val="22"/>
          <w:szCs w:val="22"/>
        </w:rPr>
        <w:pPrChange w:id="1122" w:author="Perrine, Martin L. (GSFC-5670)" w:date="2016-08-30T14:52:00Z">
          <w:pPr>
            <w:pStyle w:val="TableofFigures"/>
          </w:pPr>
        </w:pPrChange>
      </w:pPr>
      <w:del w:id="1123" w:author="Muhammad, Alimayo (GSFC-5660)" w:date="2016-08-04T13:30:00Z">
        <w:r w:rsidRPr="003A0D68" w:rsidDel="003A0D68">
          <w:rPr>
            <w:rPrChange w:id="1124" w:author="Muhammad, Alimayo (GSFC-5660)" w:date="2016-08-04T13:30:00Z">
              <w:rPr>
                <w:rStyle w:val="Hyperlink"/>
              </w:rPr>
            </w:rPrChange>
          </w:rPr>
          <w:delText>Table 4 Disk IO Test</w:delText>
        </w:r>
        <w:r w:rsidDel="003A0D68">
          <w:rPr>
            <w:noProof/>
            <w:webHidden/>
          </w:rPr>
          <w:tab/>
          <w:delText>42</w:delText>
        </w:r>
      </w:del>
    </w:p>
    <w:p w14:paraId="5BDFE1F5" w14:textId="77777777" w:rsidR="00D57672" w:rsidDel="003A0D68" w:rsidRDefault="00D57672">
      <w:pPr>
        <w:pStyle w:val="BodyText"/>
        <w:rPr>
          <w:del w:id="1125" w:author="Muhammad, Alimayo (GSFC-5660)" w:date="2016-08-04T13:30:00Z"/>
          <w:rFonts w:asciiTheme="minorHAnsi" w:eastAsiaTheme="minorEastAsia" w:hAnsiTheme="minorHAnsi" w:cstheme="minorBidi"/>
          <w:sz w:val="22"/>
          <w:szCs w:val="22"/>
        </w:rPr>
        <w:pPrChange w:id="1126" w:author="Perrine, Martin L. (GSFC-5670)" w:date="2016-08-30T14:52:00Z">
          <w:pPr>
            <w:pStyle w:val="TableofFigures"/>
          </w:pPr>
        </w:pPrChange>
      </w:pPr>
      <w:del w:id="1127" w:author="Muhammad, Alimayo (GSFC-5660)" w:date="2016-08-04T13:30:00Z">
        <w:r w:rsidRPr="003A0D68" w:rsidDel="003A0D68">
          <w:rPr>
            <w:rPrChange w:id="1128" w:author="Muhammad, Alimayo (GSFC-5660)" w:date="2016-08-04T13:30:00Z">
              <w:rPr>
                <w:rStyle w:val="Hyperlink"/>
              </w:rPr>
            </w:rPrChange>
          </w:rPr>
          <w:delText>Table 5 Copy File to a Removable Desk Media</w:delText>
        </w:r>
        <w:r w:rsidDel="003A0D68">
          <w:rPr>
            <w:noProof/>
            <w:webHidden/>
          </w:rPr>
          <w:tab/>
          <w:delText>44</w:delText>
        </w:r>
      </w:del>
    </w:p>
    <w:p w14:paraId="36EC5AB2" w14:textId="77777777" w:rsidR="00D57672" w:rsidDel="003A0D68" w:rsidRDefault="00D57672">
      <w:pPr>
        <w:pStyle w:val="BodyText"/>
        <w:rPr>
          <w:del w:id="1129" w:author="Muhammad, Alimayo (GSFC-5660)" w:date="2016-08-04T13:30:00Z"/>
          <w:rFonts w:asciiTheme="minorHAnsi" w:eastAsiaTheme="minorEastAsia" w:hAnsiTheme="minorHAnsi" w:cstheme="minorBidi"/>
          <w:sz w:val="22"/>
          <w:szCs w:val="22"/>
        </w:rPr>
        <w:pPrChange w:id="1130" w:author="Perrine, Martin L. (GSFC-5670)" w:date="2016-08-30T14:52:00Z">
          <w:pPr>
            <w:pStyle w:val="TableofFigures"/>
          </w:pPr>
        </w:pPrChange>
      </w:pPr>
      <w:del w:id="1131" w:author="Muhammad, Alimayo (GSFC-5660)" w:date="2016-08-04T13:30:00Z">
        <w:r w:rsidRPr="003A0D68" w:rsidDel="003A0D68">
          <w:rPr>
            <w:rPrChange w:id="1132" w:author="Muhammad, Alimayo (GSFC-5660)" w:date="2016-08-04T13:30:00Z">
              <w:rPr>
                <w:rStyle w:val="Hyperlink"/>
              </w:rPr>
            </w:rPrChange>
          </w:rPr>
          <w:delText>Table 6 Logging Storage Test</w:delText>
        </w:r>
        <w:r w:rsidDel="003A0D68">
          <w:rPr>
            <w:noProof/>
            <w:webHidden/>
          </w:rPr>
          <w:tab/>
          <w:delText>45</w:delText>
        </w:r>
      </w:del>
    </w:p>
    <w:p w14:paraId="24602300" w14:textId="77777777" w:rsidR="00D57672" w:rsidDel="003A0D68" w:rsidRDefault="00D57672">
      <w:pPr>
        <w:pStyle w:val="BodyText"/>
        <w:rPr>
          <w:del w:id="1133" w:author="Muhammad, Alimayo (GSFC-5660)" w:date="2016-08-04T13:30:00Z"/>
          <w:rFonts w:asciiTheme="minorHAnsi" w:eastAsiaTheme="minorEastAsia" w:hAnsiTheme="minorHAnsi" w:cstheme="minorBidi"/>
          <w:sz w:val="22"/>
          <w:szCs w:val="22"/>
        </w:rPr>
        <w:pPrChange w:id="1134" w:author="Perrine, Martin L. (GSFC-5670)" w:date="2016-08-30T14:52:00Z">
          <w:pPr>
            <w:pStyle w:val="TableofFigures"/>
          </w:pPr>
        </w:pPrChange>
      </w:pPr>
      <w:del w:id="1135" w:author="Muhammad, Alimayo (GSFC-5660)" w:date="2016-08-04T13:30:00Z">
        <w:r w:rsidRPr="003A0D68" w:rsidDel="003A0D68">
          <w:rPr>
            <w:rPrChange w:id="1136" w:author="Muhammad, Alimayo (GSFC-5660)" w:date="2016-08-04T13:30:00Z">
              <w:rPr>
                <w:rStyle w:val="Hyperlink"/>
              </w:rPr>
            </w:rPrChange>
          </w:rPr>
          <w:delText>Table 7 Parallel Test check points</w:delText>
        </w:r>
        <w:r w:rsidDel="003A0D68">
          <w:rPr>
            <w:noProof/>
            <w:webHidden/>
          </w:rPr>
          <w:tab/>
          <w:delText>57</w:delText>
        </w:r>
      </w:del>
    </w:p>
    <w:p w14:paraId="172B83A8" w14:textId="77777777" w:rsidR="00D57672" w:rsidDel="003A0D68" w:rsidRDefault="00D57672">
      <w:pPr>
        <w:pStyle w:val="BodyText"/>
        <w:rPr>
          <w:del w:id="1137" w:author="Muhammad, Alimayo (GSFC-5660)" w:date="2016-08-04T13:30:00Z"/>
          <w:rFonts w:asciiTheme="minorHAnsi" w:eastAsiaTheme="minorEastAsia" w:hAnsiTheme="minorHAnsi" w:cstheme="minorBidi"/>
          <w:sz w:val="22"/>
          <w:szCs w:val="22"/>
        </w:rPr>
        <w:pPrChange w:id="1138" w:author="Perrine, Martin L. (GSFC-5670)" w:date="2016-08-30T14:52:00Z">
          <w:pPr>
            <w:pStyle w:val="TableofFigures"/>
          </w:pPr>
        </w:pPrChange>
      </w:pPr>
      <w:del w:id="1139" w:author="Muhammad, Alimayo (GSFC-5660)" w:date="2016-08-04T13:30:00Z">
        <w:r w:rsidRPr="003A0D68" w:rsidDel="003A0D68">
          <w:rPr>
            <w:rPrChange w:id="1140" w:author="Muhammad, Alimayo (GSFC-5660)" w:date="2016-08-04T13:30:00Z">
              <w:rPr>
                <w:rStyle w:val="Hyperlink"/>
              </w:rPr>
            </w:rPrChange>
          </w:rPr>
          <w:delText>Table 8 Log entry</w:delText>
        </w:r>
        <w:r w:rsidDel="003A0D68">
          <w:rPr>
            <w:noProof/>
            <w:webHidden/>
          </w:rPr>
          <w:tab/>
          <w:delText>58</w:delText>
        </w:r>
      </w:del>
    </w:p>
    <w:p w14:paraId="7B667089" w14:textId="77777777" w:rsidR="00D57672" w:rsidDel="003A0D68" w:rsidRDefault="00D57672">
      <w:pPr>
        <w:pStyle w:val="BodyText"/>
        <w:rPr>
          <w:del w:id="1141" w:author="Muhammad, Alimayo (GSFC-5660)" w:date="2016-08-04T13:30:00Z"/>
          <w:rFonts w:asciiTheme="minorHAnsi" w:eastAsiaTheme="minorEastAsia" w:hAnsiTheme="minorHAnsi" w:cstheme="minorBidi"/>
          <w:sz w:val="22"/>
          <w:szCs w:val="22"/>
        </w:rPr>
        <w:pPrChange w:id="1142" w:author="Perrine, Martin L. (GSFC-5670)" w:date="2016-08-30T14:52:00Z">
          <w:pPr>
            <w:pStyle w:val="TableofFigures"/>
          </w:pPr>
        </w:pPrChange>
      </w:pPr>
      <w:del w:id="1143" w:author="Muhammad, Alimayo (GSFC-5660)" w:date="2016-08-04T13:30:00Z">
        <w:r w:rsidRPr="003A0D68" w:rsidDel="003A0D68">
          <w:rPr>
            <w:rPrChange w:id="1144" w:author="Muhammad, Alimayo (GSFC-5660)" w:date="2016-08-04T13:30:00Z">
              <w:rPr>
                <w:rStyle w:val="Hyperlink"/>
              </w:rPr>
            </w:rPrChange>
          </w:rPr>
          <w:delText>Table 9 Verification Table</w:delText>
        </w:r>
        <w:r w:rsidDel="003A0D68">
          <w:rPr>
            <w:noProof/>
            <w:webHidden/>
          </w:rPr>
          <w:tab/>
          <w:delText>60</w:delText>
        </w:r>
      </w:del>
    </w:p>
    <w:p w14:paraId="23F833EE" w14:textId="77777777" w:rsidR="00D57672" w:rsidDel="003A0D68" w:rsidRDefault="00D57672">
      <w:pPr>
        <w:pStyle w:val="BodyText"/>
        <w:rPr>
          <w:del w:id="1145" w:author="Muhammad, Alimayo (GSFC-5660)" w:date="2016-08-04T13:30:00Z"/>
          <w:rFonts w:asciiTheme="minorHAnsi" w:eastAsiaTheme="minorEastAsia" w:hAnsiTheme="minorHAnsi" w:cstheme="minorBidi"/>
          <w:sz w:val="22"/>
          <w:szCs w:val="22"/>
        </w:rPr>
        <w:pPrChange w:id="1146" w:author="Perrine, Martin L. (GSFC-5670)" w:date="2016-08-30T14:52:00Z">
          <w:pPr>
            <w:pStyle w:val="TableofFigures"/>
          </w:pPr>
        </w:pPrChange>
      </w:pPr>
      <w:del w:id="1147" w:author="Muhammad, Alimayo (GSFC-5660)" w:date="2016-08-04T13:30:00Z">
        <w:r w:rsidRPr="003A0D68" w:rsidDel="003A0D68">
          <w:rPr>
            <w:rPrChange w:id="1148" w:author="Muhammad, Alimayo (GSFC-5660)" w:date="2016-08-04T13:30:00Z">
              <w:rPr>
                <w:rStyle w:val="Hyperlink"/>
              </w:rPr>
            </w:rPrChange>
          </w:rPr>
          <w:delText>Table 10 System Failure Test</w:delText>
        </w:r>
        <w:r w:rsidDel="003A0D68">
          <w:rPr>
            <w:noProof/>
            <w:webHidden/>
          </w:rPr>
          <w:tab/>
          <w:delText>61</w:delText>
        </w:r>
      </w:del>
    </w:p>
    <w:p w14:paraId="03ECE431" w14:textId="77777777" w:rsidR="00D57672" w:rsidDel="003A0D68" w:rsidRDefault="00D57672">
      <w:pPr>
        <w:pStyle w:val="BodyText"/>
        <w:rPr>
          <w:del w:id="1149" w:author="Muhammad, Alimayo (GSFC-5660)" w:date="2016-08-04T13:30:00Z"/>
          <w:rFonts w:asciiTheme="minorHAnsi" w:eastAsiaTheme="minorEastAsia" w:hAnsiTheme="minorHAnsi" w:cstheme="minorBidi"/>
          <w:sz w:val="22"/>
          <w:szCs w:val="22"/>
        </w:rPr>
        <w:pPrChange w:id="1150" w:author="Perrine, Martin L. (GSFC-5670)" w:date="2016-08-30T14:52:00Z">
          <w:pPr>
            <w:pStyle w:val="TableofFigures"/>
          </w:pPr>
        </w:pPrChange>
      </w:pPr>
      <w:del w:id="1151" w:author="Muhammad, Alimayo (GSFC-5660)" w:date="2016-08-04T13:30:00Z">
        <w:r w:rsidRPr="003A0D68" w:rsidDel="003A0D68">
          <w:rPr>
            <w:rPrChange w:id="1152" w:author="Muhammad, Alimayo (GSFC-5660)" w:date="2016-08-04T13:30:00Z">
              <w:rPr>
                <w:rStyle w:val="Hyperlink"/>
              </w:rPr>
            </w:rPrChange>
          </w:rPr>
          <w:delText>Table 11 Verification Table</w:delText>
        </w:r>
        <w:r w:rsidDel="003A0D68">
          <w:rPr>
            <w:noProof/>
            <w:webHidden/>
          </w:rPr>
          <w:tab/>
          <w:delText>63</w:delText>
        </w:r>
      </w:del>
    </w:p>
    <w:p w14:paraId="73AC8F11" w14:textId="77777777" w:rsidR="00DB3701" w:rsidRPr="00573600" w:rsidDel="003457A0" w:rsidRDefault="00B548F8">
      <w:pPr>
        <w:pStyle w:val="BodyText"/>
        <w:rPr>
          <w:del w:id="1153" w:author="Muhammad, Alimayo (GSFC-5660)" w:date="2016-08-18T10:51:00Z"/>
        </w:rPr>
      </w:pPr>
      <w:r>
        <w:rPr>
          <w:noProof/>
        </w:rPr>
        <w:fldChar w:fldCharType="end"/>
      </w:r>
    </w:p>
    <w:p w14:paraId="7CB2E0AF" w14:textId="4DF9B1CF" w:rsidR="002D2741" w:rsidRPr="00C82F74" w:rsidRDefault="00B548F8">
      <w:pPr>
        <w:pStyle w:val="BodyText"/>
      </w:pPr>
      <w:r>
        <w:t>APPENDIX</w:t>
      </w:r>
    </w:p>
    <w:p w14:paraId="35636735" w14:textId="77777777" w:rsidR="00E874FD" w:rsidRDefault="00561D20">
      <w:pPr>
        <w:pStyle w:val="BodyText"/>
        <w:rPr>
          <w:ins w:id="1154" w:author="Muhammad, Alimayo (GSFC-5660)" w:date="2016-08-29T12:10:00Z"/>
          <w:rFonts w:asciiTheme="minorHAnsi" w:eastAsiaTheme="minorEastAsia" w:hAnsiTheme="minorHAnsi" w:cstheme="minorBidi"/>
          <w:sz w:val="22"/>
          <w:szCs w:val="22"/>
        </w:rPr>
        <w:pPrChange w:id="1155" w:author="Perrine, Martin L. (GSFC-5670)" w:date="2016-08-30T14:52:00Z">
          <w:pPr>
            <w:pStyle w:val="TableofFigures"/>
          </w:pPr>
        </w:pPrChange>
      </w:pPr>
      <w:r>
        <w:rPr>
          <w:b/>
          <w:bCs/>
          <w:caps/>
          <w:sz w:val="28"/>
          <w:szCs w:val="28"/>
        </w:rPr>
        <w:fldChar w:fldCharType="begin"/>
      </w:r>
      <w:r w:rsidR="00F456D2">
        <w:rPr>
          <w:b/>
          <w:bCs/>
          <w:caps/>
          <w:sz w:val="28"/>
          <w:szCs w:val="28"/>
        </w:rPr>
        <w:instrText xml:space="preserve"> TOC \t "Table Caption" \c </w:instrText>
      </w:r>
      <w:r>
        <w:rPr>
          <w:b/>
          <w:bCs/>
          <w:caps/>
          <w:sz w:val="28"/>
          <w:szCs w:val="28"/>
        </w:rPr>
        <w:fldChar w:fldCharType="separate"/>
      </w:r>
      <w:ins w:id="1156" w:author="Muhammad, Alimayo (GSFC-5660)" w:date="2016-08-29T12:10:00Z">
        <w:r w:rsidR="00E874FD">
          <w:t>Table B-1—Acronyms</w:t>
        </w:r>
        <w:r w:rsidR="00E874FD">
          <w:tab/>
        </w:r>
        <w:r w:rsidR="00E874FD">
          <w:fldChar w:fldCharType="begin"/>
        </w:r>
        <w:r w:rsidR="00E874FD">
          <w:instrText xml:space="preserve"> PAGEREF _Toc460236113 \h </w:instrText>
        </w:r>
      </w:ins>
      <w:r w:rsidR="00E874FD">
        <w:fldChar w:fldCharType="separate"/>
      </w:r>
      <w:ins w:id="1157" w:author="Perrine, Martin L. (GSFC-5670)" w:date="2016-08-31T11:10:00Z">
        <w:r w:rsidR="00EF27DF">
          <w:rPr>
            <w:noProof/>
          </w:rPr>
          <w:t>69</w:t>
        </w:r>
      </w:ins>
      <w:ins w:id="1158" w:author="Muhammad, Alimayo (GSFC-5660)" w:date="2016-08-29T12:10:00Z">
        <w:del w:id="1159" w:author="Perrine, Martin L. (GSFC-5670)" w:date="2016-08-31T11:09:00Z">
          <w:r w:rsidR="00E874FD" w:rsidDel="00EF27DF">
            <w:rPr>
              <w:noProof/>
            </w:rPr>
            <w:delText>67</w:delText>
          </w:r>
        </w:del>
        <w:r w:rsidR="00E874FD">
          <w:fldChar w:fldCharType="end"/>
        </w:r>
      </w:ins>
    </w:p>
    <w:p w14:paraId="417B357E" w14:textId="77777777" w:rsidR="00E874FD" w:rsidRDefault="00E874FD">
      <w:pPr>
        <w:pStyle w:val="BodyText"/>
        <w:rPr>
          <w:ins w:id="1160" w:author="Muhammad, Alimayo (GSFC-5660)" w:date="2016-08-29T12:10:00Z"/>
          <w:rFonts w:asciiTheme="minorHAnsi" w:eastAsiaTheme="minorEastAsia" w:hAnsiTheme="minorHAnsi" w:cstheme="minorBidi"/>
          <w:sz w:val="22"/>
          <w:szCs w:val="22"/>
        </w:rPr>
        <w:pPrChange w:id="1161" w:author="Perrine, Martin L. (GSFC-5670)" w:date="2016-08-30T14:52:00Z">
          <w:pPr>
            <w:pStyle w:val="TableofFigures"/>
          </w:pPr>
        </w:pPrChange>
      </w:pPr>
      <w:ins w:id="1162" w:author="Muhammad, Alimayo (GSFC-5660)" w:date="2016-08-29T12:10:00Z">
        <w:r>
          <w:t>Table C-1—Definitions</w:t>
        </w:r>
        <w:r>
          <w:tab/>
        </w:r>
        <w:r>
          <w:fldChar w:fldCharType="begin"/>
        </w:r>
        <w:r>
          <w:instrText xml:space="preserve"> PAGEREF _Toc460236114 \h </w:instrText>
        </w:r>
      </w:ins>
      <w:r>
        <w:fldChar w:fldCharType="separate"/>
      </w:r>
      <w:ins w:id="1163" w:author="Perrine, Martin L. (GSFC-5670)" w:date="2016-08-31T11:10:00Z">
        <w:r w:rsidR="00EF27DF">
          <w:rPr>
            <w:noProof/>
          </w:rPr>
          <w:t>73</w:t>
        </w:r>
      </w:ins>
      <w:ins w:id="1164" w:author="Muhammad, Alimayo (GSFC-5660)" w:date="2016-08-29T12:10:00Z">
        <w:del w:id="1165" w:author="Perrine, Martin L. (GSFC-5670)" w:date="2016-08-31T11:09:00Z">
          <w:r w:rsidDel="00EF27DF">
            <w:rPr>
              <w:noProof/>
            </w:rPr>
            <w:delText>71</w:delText>
          </w:r>
        </w:del>
        <w:r>
          <w:fldChar w:fldCharType="end"/>
        </w:r>
      </w:ins>
    </w:p>
    <w:p w14:paraId="7537AEDE" w14:textId="77777777" w:rsidR="00D57672" w:rsidDel="003A0D68" w:rsidRDefault="00D57672">
      <w:pPr>
        <w:pStyle w:val="BodyText"/>
        <w:rPr>
          <w:del w:id="1166" w:author="Muhammad, Alimayo (GSFC-5660)" w:date="2016-08-04T13:31:00Z"/>
          <w:rFonts w:asciiTheme="minorHAnsi" w:eastAsiaTheme="minorEastAsia" w:hAnsiTheme="minorHAnsi" w:cstheme="minorBidi"/>
          <w:sz w:val="22"/>
          <w:szCs w:val="22"/>
        </w:rPr>
        <w:pPrChange w:id="1167" w:author="Perrine, Martin L. (GSFC-5670)" w:date="2016-08-30T14:52:00Z">
          <w:pPr>
            <w:pStyle w:val="TableofFigures"/>
          </w:pPr>
        </w:pPrChange>
      </w:pPr>
      <w:del w:id="1168" w:author="Muhammad, Alimayo (GSFC-5660)" w:date="2016-08-04T13:31:00Z">
        <w:r w:rsidDel="003A0D68">
          <w:rPr>
            <w:noProof/>
          </w:rPr>
          <w:delText>Table B-1—Acronyms</w:delText>
        </w:r>
        <w:r w:rsidDel="003A0D68">
          <w:rPr>
            <w:noProof/>
          </w:rPr>
          <w:tab/>
          <w:delText>67</w:delText>
        </w:r>
      </w:del>
    </w:p>
    <w:p w14:paraId="743C6C76" w14:textId="77777777" w:rsidR="00D57672" w:rsidDel="003A0D68" w:rsidRDefault="00D57672">
      <w:pPr>
        <w:pStyle w:val="BodyText"/>
        <w:rPr>
          <w:del w:id="1169" w:author="Muhammad, Alimayo (GSFC-5660)" w:date="2016-08-04T13:31:00Z"/>
          <w:rFonts w:asciiTheme="minorHAnsi" w:eastAsiaTheme="minorEastAsia" w:hAnsiTheme="minorHAnsi" w:cstheme="minorBidi"/>
          <w:sz w:val="22"/>
          <w:szCs w:val="22"/>
        </w:rPr>
        <w:pPrChange w:id="1170" w:author="Perrine, Martin L. (GSFC-5670)" w:date="2016-08-30T14:52:00Z">
          <w:pPr>
            <w:pStyle w:val="TableofFigures"/>
          </w:pPr>
        </w:pPrChange>
      </w:pPr>
      <w:del w:id="1171" w:author="Muhammad, Alimayo (GSFC-5660)" w:date="2016-08-04T13:31:00Z">
        <w:r w:rsidDel="003A0D68">
          <w:rPr>
            <w:noProof/>
          </w:rPr>
          <w:delText>Table C-1—Definitions</w:delText>
        </w:r>
        <w:r w:rsidDel="003A0D68">
          <w:rPr>
            <w:noProof/>
          </w:rPr>
          <w:tab/>
          <w:delText>71</w:delText>
        </w:r>
      </w:del>
    </w:p>
    <w:p w14:paraId="43405AEF" w14:textId="77777777" w:rsidR="00750A5C" w:rsidRPr="00573600" w:rsidRDefault="00561D20">
      <w:pPr>
        <w:pStyle w:val="BodyText"/>
      </w:pPr>
      <w:r>
        <w:rPr>
          <w:noProof/>
        </w:rPr>
        <w:fldChar w:fldCharType="end"/>
      </w:r>
    </w:p>
    <w:p w14:paraId="16ED55B3" w14:textId="77777777" w:rsidR="00BD0660" w:rsidRPr="00BD0660" w:rsidRDefault="00BD0660">
      <w:pPr>
        <w:pStyle w:val="BodyText"/>
        <w:sectPr w:rsidR="00BD0660" w:rsidRPr="00BD0660" w:rsidSect="00BD3FF8">
          <w:headerReference w:type="default" r:id="rId10"/>
          <w:footerReference w:type="first" r:id="rId11"/>
          <w:pgSz w:w="12240" w:h="15840" w:code="1"/>
          <w:pgMar w:top="1080" w:right="1440" w:bottom="720" w:left="1440" w:header="720" w:footer="720" w:gutter="0"/>
          <w:pgNumType w:fmt="lowerRoman"/>
          <w:cols w:space="720"/>
          <w:noEndnote/>
          <w:titlePg/>
        </w:sectPr>
      </w:pPr>
    </w:p>
    <w:p w14:paraId="1304EDB0" w14:textId="6F9889A1" w:rsidR="00875FAD" w:rsidRDefault="00212CD4" w:rsidP="003E6F4E">
      <w:pPr>
        <w:pStyle w:val="Heading1"/>
      </w:pPr>
      <w:bookmarkStart w:id="1184" w:name="_Toc460592768"/>
      <w:r w:rsidRPr="00875FAD">
        <w:lastRenderedPageBreak/>
        <w:t>INTRODUCTION</w:t>
      </w:r>
      <w:r w:rsidR="0018158D">
        <w:t xml:space="preserve">, </w:t>
      </w:r>
      <w:r w:rsidR="0018158D" w:rsidRPr="00875FAD">
        <w:t>Purpose</w:t>
      </w:r>
      <w:r w:rsidR="0018158D">
        <w:t xml:space="preserve">, and </w:t>
      </w:r>
      <w:r w:rsidR="0018158D" w:rsidRPr="00875FAD">
        <w:t>Scope</w:t>
      </w:r>
      <w:bookmarkEnd w:id="1184"/>
    </w:p>
    <w:p w14:paraId="78DD5884" w14:textId="0733FB64" w:rsidR="0018158D" w:rsidDel="003457A0" w:rsidRDefault="0018158D" w:rsidP="008239E7">
      <w:pPr>
        <w:rPr>
          <w:del w:id="1185" w:author="Muhammad, Alimayo (GSFC-5660)" w:date="2016-08-18T10:51:00Z"/>
        </w:rPr>
      </w:pPr>
      <w:r>
        <w:t>This</w:t>
      </w:r>
      <w:r>
        <w:rPr>
          <w:spacing w:val="5"/>
        </w:rPr>
        <w:t xml:space="preserve"> </w:t>
      </w:r>
      <w:r>
        <w:t>is</w:t>
      </w:r>
      <w:r>
        <w:rPr>
          <w:spacing w:val="5"/>
        </w:rPr>
        <w:t xml:space="preserve"> </w:t>
      </w:r>
      <w:r>
        <w:t>the</w:t>
      </w:r>
      <w:r>
        <w:rPr>
          <w:spacing w:val="4"/>
        </w:rPr>
        <w:t xml:space="preserve"> </w:t>
      </w:r>
      <w:r w:rsidR="00361E3E">
        <w:t>acceptance test procedure</w:t>
      </w:r>
      <w:r>
        <w:rPr>
          <w:spacing w:val="5"/>
        </w:rPr>
        <w:t xml:space="preserve"> </w:t>
      </w:r>
      <w:r>
        <w:rPr>
          <w:spacing w:val="-1"/>
        </w:rPr>
        <w:t>f</w:t>
      </w:r>
      <w:r>
        <w:t>or</w:t>
      </w:r>
      <w:r>
        <w:rPr>
          <w:spacing w:val="4"/>
        </w:rPr>
        <w:t xml:space="preserve"> </w:t>
      </w:r>
      <w:r>
        <w:t>t</w:t>
      </w:r>
      <w:r>
        <w:rPr>
          <w:spacing w:val="2"/>
        </w:rPr>
        <w:t>h</w:t>
      </w:r>
      <w:r>
        <w:t>e</w:t>
      </w:r>
      <w:r>
        <w:rPr>
          <w:spacing w:val="4"/>
        </w:rPr>
        <w:t xml:space="preserve"> </w:t>
      </w:r>
      <w:r>
        <w:t>N</w:t>
      </w:r>
      <w:r>
        <w:rPr>
          <w:spacing w:val="1"/>
        </w:rPr>
        <w:t>e</w:t>
      </w:r>
      <w:r>
        <w:rPr>
          <w:spacing w:val="-1"/>
        </w:rPr>
        <w:t>a</w:t>
      </w:r>
      <w:r>
        <w:t>r</w:t>
      </w:r>
      <w:r>
        <w:rPr>
          <w:spacing w:val="4"/>
        </w:rPr>
        <w:t xml:space="preserve"> </w:t>
      </w:r>
      <w:r>
        <w:rPr>
          <w:spacing w:val="2"/>
        </w:rPr>
        <w:t>E</w:t>
      </w:r>
      <w:r>
        <w:rPr>
          <w:spacing w:val="-1"/>
        </w:rPr>
        <w:t>a</w:t>
      </w:r>
      <w:r>
        <w:rPr>
          <w:spacing w:val="2"/>
        </w:rPr>
        <w:t>r</w:t>
      </w:r>
      <w:r>
        <w:t>th</w:t>
      </w:r>
      <w:r>
        <w:rPr>
          <w:spacing w:val="5"/>
        </w:rPr>
        <w:t xml:space="preserve"> </w:t>
      </w:r>
      <w:r>
        <w:t>N</w:t>
      </w:r>
      <w:r>
        <w:rPr>
          <w:spacing w:val="-1"/>
        </w:rPr>
        <w:t>e</w:t>
      </w:r>
      <w:r>
        <w:t>two</w:t>
      </w:r>
      <w:r>
        <w:rPr>
          <w:spacing w:val="-1"/>
        </w:rPr>
        <w:t>r</w:t>
      </w:r>
      <w:r>
        <w:t>k</w:t>
      </w:r>
      <w:r>
        <w:rPr>
          <w:spacing w:val="5"/>
        </w:rPr>
        <w:t xml:space="preserve"> </w:t>
      </w:r>
      <w:r>
        <w:rPr>
          <w:spacing w:val="2"/>
        </w:rPr>
        <w:t>(</w:t>
      </w:r>
      <w:r>
        <w:t>NEN)</w:t>
      </w:r>
      <w:r>
        <w:rPr>
          <w:spacing w:val="7"/>
        </w:rPr>
        <w:t xml:space="preserve"> </w:t>
      </w:r>
      <w:r>
        <w:t>G</w:t>
      </w:r>
      <w:r>
        <w:rPr>
          <w:spacing w:val="-1"/>
        </w:rPr>
        <w:t>a</w:t>
      </w:r>
      <w:r>
        <w:t>t</w:t>
      </w:r>
      <w:r>
        <w:rPr>
          <w:spacing w:val="1"/>
        </w:rPr>
        <w:t>e</w:t>
      </w:r>
      <w:r>
        <w:t>w</w:t>
      </w:r>
      <w:r>
        <w:rPr>
          <w:spacing w:val="4"/>
        </w:rPr>
        <w:t>a</w:t>
      </w:r>
      <w:r>
        <w:t xml:space="preserve">y </w:t>
      </w:r>
      <w:r>
        <w:rPr>
          <w:spacing w:val="3"/>
        </w:rPr>
        <w:t>S</w:t>
      </w:r>
      <w:r>
        <w:rPr>
          <w:spacing w:val="-5"/>
        </w:rPr>
        <w:t>y</w:t>
      </w:r>
      <w:r>
        <w:t>s</w:t>
      </w:r>
      <w:r>
        <w:rPr>
          <w:spacing w:val="3"/>
        </w:rPr>
        <w:t>t</w:t>
      </w:r>
      <w:r>
        <w:rPr>
          <w:spacing w:val="-1"/>
        </w:rPr>
        <w:t>e</w:t>
      </w:r>
      <w:r>
        <w:t>m</w:t>
      </w:r>
      <w:r>
        <w:rPr>
          <w:spacing w:val="6"/>
        </w:rPr>
        <w:t xml:space="preserve"> </w:t>
      </w:r>
      <w:r>
        <w:rPr>
          <w:spacing w:val="-1"/>
        </w:rPr>
        <w:t>(</w:t>
      </w:r>
      <w:del w:id="1186" w:author="Perrine, Martin L. (GSFC-5670)" w:date="2016-09-13T14:29:00Z">
        <w:r w:rsidDel="00055AC4">
          <w:delText>NE</w:delText>
        </w:r>
        <w:r w:rsidDel="00055AC4">
          <w:rPr>
            <w:spacing w:val="2"/>
          </w:rPr>
          <w:delText>N</w:delText>
        </w:r>
        <w:r w:rsidDel="00055AC4">
          <w:delText>G</w:delText>
        </w:r>
      </w:del>
      <w:ins w:id="1187" w:author="Perrine, Martin L. (GSFC-5670)" w:date="2016-09-13T14:29:00Z">
        <w:r w:rsidR="00055AC4">
          <w:t>DAPHNE</w:t>
        </w:r>
      </w:ins>
      <w:r>
        <w:rPr>
          <w:spacing w:val="-1"/>
        </w:rPr>
        <w:t>)</w:t>
      </w:r>
      <w:r>
        <w:t>. The</w:t>
      </w:r>
      <w:r>
        <w:rPr>
          <w:spacing w:val="4"/>
        </w:rPr>
        <w:t xml:space="preserve"> </w:t>
      </w:r>
      <w:r>
        <w:t>pu</w:t>
      </w:r>
      <w:r>
        <w:rPr>
          <w:spacing w:val="-1"/>
        </w:rPr>
        <w:t>r</w:t>
      </w:r>
      <w:r>
        <w:t>pose</w:t>
      </w:r>
      <w:r>
        <w:rPr>
          <w:spacing w:val="4"/>
        </w:rPr>
        <w:t xml:space="preserve"> </w:t>
      </w:r>
      <w:r>
        <w:rPr>
          <w:spacing w:val="2"/>
        </w:rPr>
        <w:t>o</w:t>
      </w:r>
      <w:r>
        <w:t>f</w:t>
      </w:r>
      <w:r>
        <w:rPr>
          <w:spacing w:val="4"/>
        </w:rPr>
        <w:t xml:space="preserve"> </w:t>
      </w:r>
      <w:r>
        <w:t>this</w:t>
      </w:r>
      <w:r>
        <w:rPr>
          <w:spacing w:val="5"/>
        </w:rPr>
        <w:t xml:space="preserve"> </w:t>
      </w:r>
      <w:r>
        <w:t>do</w:t>
      </w:r>
      <w:r>
        <w:rPr>
          <w:spacing w:val="1"/>
        </w:rPr>
        <w:t>c</w:t>
      </w:r>
      <w:r>
        <w:t>um</w:t>
      </w:r>
      <w:r>
        <w:rPr>
          <w:spacing w:val="-1"/>
        </w:rPr>
        <w:t>e</w:t>
      </w:r>
      <w:r>
        <w:t>nt</w:t>
      </w:r>
      <w:r>
        <w:rPr>
          <w:spacing w:val="5"/>
        </w:rPr>
        <w:t xml:space="preserve"> </w:t>
      </w:r>
      <w:r>
        <w:t>is</w:t>
      </w:r>
      <w:r>
        <w:rPr>
          <w:spacing w:val="5"/>
        </w:rPr>
        <w:t xml:space="preserve"> </w:t>
      </w:r>
      <w:r>
        <w:t>to</w:t>
      </w:r>
      <w:r>
        <w:rPr>
          <w:spacing w:val="5"/>
        </w:rPr>
        <w:t xml:space="preserve"> </w:t>
      </w:r>
      <w:r w:rsidR="00361E3E">
        <w:rPr>
          <w:spacing w:val="5"/>
        </w:rPr>
        <w:t>test the full system and insure that it is operational, and that all the requirements are met</w:t>
      </w:r>
      <w:r w:rsidR="000105AA">
        <w:rPr>
          <w:spacing w:val="5"/>
        </w:rPr>
        <w:t>.</w:t>
      </w:r>
      <w:r>
        <w:rPr>
          <w:spacing w:val="6"/>
        </w:rPr>
        <w:t xml:space="preserve"> </w:t>
      </w:r>
      <w:r>
        <w:t>The</w:t>
      </w:r>
      <w:r>
        <w:rPr>
          <w:spacing w:val="3"/>
        </w:rPr>
        <w:t xml:space="preserve"> </w:t>
      </w:r>
      <w:r>
        <w:rPr>
          <w:spacing w:val="-1"/>
        </w:rPr>
        <w:t>f</w:t>
      </w:r>
      <w:r>
        <w:t>u</w:t>
      </w:r>
      <w:r>
        <w:rPr>
          <w:spacing w:val="3"/>
        </w:rPr>
        <w:t>l</w:t>
      </w:r>
      <w:r>
        <w:t>l</w:t>
      </w:r>
      <w:r>
        <w:rPr>
          <w:spacing w:val="2"/>
        </w:rPr>
        <w:t xml:space="preserve"> </w:t>
      </w:r>
      <w:r>
        <w:t>d</w:t>
      </w:r>
      <w:r>
        <w:rPr>
          <w:spacing w:val="-1"/>
        </w:rPr>
        <w:t>ef</w:t>
      </w:r>
      <w:r>
        <w:t>inition</w:t>
      </w:r>
      <w:r>
        <w:rPr>
          <w:spacing w:val="1"/>
        </w:rPr>
        <w:t xml:space="preserve"> </w:t>
      </w:r>
      <w:r>
        <w:t>of</w:t>
      </w:r>
      <w:r>
        <w:rPr>
          <w:spacing w:val="1"/>
        </w:rPr>
        <w:t xml:space="preserve"> </w:t>
      </w:r>
      <w:r>
        <w:rPr>
          <w:spacing w:val="-1"/>
        </w:rPr>
        <w:t>e</w:t>
      </w:r>
      <w:r>
        <w:rPr>
          <w:spacing w:val="1"/>
        </w:rPr>
        <w:t>a</w:t>
      </w:r>
      <w:r>
        <w:rPr>
          <w:spacing w:val="-1"/>
        </w:rPr>
        <w:t>c</w:t>
      </w:r>
      <w:r>
        <w:t>h</w:t>
      </w:r>
      <w:r>
        <w:rPr>
          <w:spacing w:val="1"/>
        </w:rPr>
        <w:t xml:space="preserve"> </w:t>
      </w:r>
      <w:r>
        <w:rPr>
          <w:spacing w:val="-1"/>
        </w:rPr>
        <w:t>(</w:t>
      </w:r>
      <w:r>
        <w:rPr>
          <w:i/>
        </w:rPr>
        <w:t>mis</w:t>
      </w:r>
      <w:r>
        <w:rPr>
          <w:i/>
          <w:spacing w:val="3"/>
        </w:rPr>
        <w:t>s</w:t>
      </w:r>
      <w:r>
        <w:rPr>
          <w:i/>
        </w:rPr>
        <w:t>ion</w:t>
      </w:r>
      <w:r>
        <w:t>)</w:t>
      </w:r>
      <w:r>
        <w:rPr>
          <w:spacing w:val="1"/>
        </w:rPr>
        <w:t xml:space="preserve"> </w:t>
      </w:r>
      <w:r>
        <w:t>int</w:t>
      </w:r>
      <w:r>
        <w:rPr>
          <w:spacing w:val="-1"/>
        </w:rPr>
        <w:t>erf</w:t>
      </w:r>
      <w:r>
        <w:rPr>
          <w:spacing w:val="1"/>
        </w:rPr>
        <w:t>a</w:t>
      </w:r>
      <w:r>
        <w:rPr>
          <w:spacing w:val="-1"/>
        </w:rPr>
        <w:t>c</w:t>
      </w:r>
      <w:r>
        <w:t>e is</w:t>
      </w:r>
      <w:r>
        <w:rPr>
          <w:spacing w:val="4"/>
        </w:rPr>
        <w:t xml:space="preserve"> </w:t>
      </w:r>
      <w:r>
        <w:rPr>
          <w:spacing w:val="-2"/>
        </w:rPr>
        <w:t>g</w:t>
      </w:r>
      <w:r>
        <w:t>iv</w:t>
      </w:r>
      <w:r>
        <w:rPr>
          <w:spacing w:val="-1"/>
        </w:rPr>
        <w:t xml:space="preserve">en </w:t>
      </w:r>
      <w:r>
        <w:t>in the</w:t>
      </w:r>
      <w:r>
        <w:rPr>
          <w:spacing w:val="-1"/>
        </w:rPr>
        <w:t xml:space="preserve"> a</w:t>
      </w:r>
      <w:r>
        <w:t>pp</w:t>
      </w:r>
      <w:r>
        <w:rPr>
          <w:spacing w:val="-1"/>
        </w:rPr>
        <w:t>r</w:t>
      </w:r>
      <w:r>
        <w:t>op</w:t>
      </w:r>
      <w:r>
        <w:rPr>
          <w:spacing w:val="-1"/>
        </w:rPr>
        <w:t>r</w:t>
      </w:r>
      <w:r>
        <w:t>i</w:t>
      </w:r>
      <w:r>
        <w:rPr>
          <w:spacing w:val="-1"/>
        </w:rPr>
        <w:t>a</w:t>
      </w:r>
      <w:r>
        <w:t>te</w:t>
      </w:r>
      <w:r>
        <w:rPr>
          <w:spacing w:val="1"/>
        </w:rPr>
        <w:t xml:space="preserve"> </w:t>
      </w:r>
      <w:r>
        <w:rPr>
          <w:spacing w:val="-1"/>
        </w:rPr>
        <w:t>(</w:t>
      </w:r>
      <w:r>
        <w:rPr>
          <w:i/>
        </w:rPr>
        <w:t>mission</w:t>
      </w:r>
      <w:r>
        <w:t>)</w:t>
      </w:r>
      <w:r>
        <w:rPr>
          <w:spacing w:val="2"/>
        </w:rPr>
        <w:t xml:space="preserve"> </w:t>
      </w:r>
      <w:r>
        <w:rPr>
          <w:spacing w:val="-3"/>
        </w:rPr>
        <w:t>I</w:t>
      </w:r>
      <w:r>
        <w:t>nt</w:t>
      </w:r>
      <w:r>
        <w:rPr>
          <w:spacing w:val="-1"/>
        </w:rPr>
        <w:t>er</w:t>
      </w:r>
      <w:r>
        <w:rPr>
          <w:spacing w:val="2"/>
        </w:rPr>
        <w:t>f</w:t>
      </w:r>
      <w:r>
        <w:rPr>
          <w:spacing w:val="-1"/>
        </w:rPr>
        <w:t>a</w:t>
      </w:r>
      <w:r>
        <w:rPr>
          <w:spacing w:val="1"/>
        </w:rPr>
        <w:t>c</w:t>
      </w:r>
      <w:r>
        <w:t>e</w:t>
      </w:r>
      <w:r>
        <w:rPr>
          <w:spacing w:val="-1"/>
        </w:rPr>
        <w:t xml:space="preserve"> </w:t>
      </w:r>
      <w:r>
        <w:rPr>
          <w:spacing w:val="1"/>
        </w:rPr>
        <w:t>C</w:t>
      </w:r>
      <w:r>
        <w:t>ont</w:t>
      </w:r>
      <w:r>
        <w:rPr>
          <w:spacing w:val="-1"/>
        </w:rPr>
        <w:t>r</w:t>
      </w:r>
      <w:r>
        <w:t>ol Do</w:t>
      </w:r>
      <w:r>
        <w:rPr>
          <w:spacing w:val="1"/>
        </w:rPr>
        <w:t>c</w:t>
      </w:r>
      <w:r>
        <w:t>um</w:t>
      </w:r>
      <w:r>
        <w:rPr>
          <w:spacing w:val="-1"/>
        </w:rPr>
        <w:t>e</w:t>
      </w:r>
      <w:r>
        <w:t xml:space="preserve">nt </w:t>
      </w:r>
      <w:r>
        <w:rPr>
          <w:spacing w:val="2"/>
        </w:rPr>
        <w:t>(</w:t>
      </w:r>
      <w:r>
        <w:rPr>
          <w:spacing w:val="-6"/>
        </w:rPr>
        <w:t>I</w:t>
      </w:r>
      <w:r>
        <w:rPr>
          <w:spacing w:val="3"/>
        </w:rPr>
        <w:t>C</w:t>
      </w:r>
      <w:r>
        <w:t>D</w:t>
      </w:r>
      <w:r>
        <w:rPr>
          <w:spacing w:val="-1"/>
        </w:rPr>
        <w:t>)</w:t>
      </w:r>
      <w:r>
        <w:t>.</w:t>
      </w:r>
    </w:p>
    <w:p w14:paraId="5E99B810" w14:textId="77777777" w:rsidR="00764A5E" w:rsidRPr="00D755CD" w:rsidDel="003457A0" w:rsidRDefault="00764A5E">
      <w:pPr>
        <w:pStyle w:val="BodyText"/>
        <w:rPr>
          <w:del w:id="1188" w:author="Muhammad, Alimayo (GSFC-5660)" w:date="2016-08-18T10:51:00Z"/>
          <w:lang w:eastAsia="ar-SA"/>
        </w:rPr>
      </w:pPr>
    </w:p>
    <w:p w14:paraId="4A371E3F" w14:textId="08E8CADE" w:rsidR="00A16FA6" w:rsidRDefault="00A16FA6">
      <w:pPr>
        <w:pPrChange w:id="1189" w:author="Muhammad, Alimayo (GSFC-5660)" w:date="2016-08-18T10:51:00Z">
          <w:pPr>
            <w:jc w:val="left"/>
          </w:pPr>
        </w:pPrChange>
      </w:pPr>
    </w:p>
    <w:p w14:paraId="29416527" w14:textId="77777777" w:rsidR="001D602E" w:rsidRPr="000F63C3" w:rsidRDefault="001D602E" w:rsidP="003E6F4E">
      <w:pPr>
        <w:pStyle w:val="Heading1"/>
      </w:pPr>
      <w:bookmarkStart w:id="1190" w:name="_Toc456007160"/>
      <w:bookmarkStart w:id="1191" w:name="_Toc460592769"/>
      <w:r>
        <w:t>Tools and Test Equipment Required AND SPECIAL HANDLING PROCEDURES</w:t>
      </w:r>
      <w:bookmarkStart w:id="1192" w:name="_Toc456007161"/>
      <w:bookmarkEnd w:id="1190"/>
      <w:bookmarkEnd w:id="1191"/>
      <w:bookmarkEnd w:id="1192"/>
    </w:p>
    <w:p w14:paraId="4CD254FF" w14:textId="77777777" w:rsidR="001D602E" w:rsidRDefault="001D602E">
      <w:pPr>
        <w:pStyle w:val="Heading2"/>
      </w:pPr>
      <w:bookmarkStart w:id="1193" w:name="_Toc456007162"/>
      <w:bookmarkStart w:id="1194" w:name="_Toc460592770"/>
      <w:bookmarkStart w:id="1195" w:name="_Toc408387309"/>
      <w:bookmarkStart w:id="1196" w:name="_Toc454547851"/>
      <w:r>
        <w:t>Preship Testing</w:t>
      </w:r>
      <w:bookmarkEnd w:id="1193"/>
      <w:bookmarkEnd w:id="1194"/>
    </w:p>
    <w:p w14:paraId="3C138D95" w14:textId="08A3B916" w:rsidR="001D602E" w:rsidRPr="0010013B" w:rsidRDefault="001D602E" w:rsidP="00EF27DF">
      <w:r>
        <w:t xml:space="preserve">The </w:t>
      </w:r>
      <w:r w:rsidR="00F909A6">
        <w:t xml:space="preserve">special </w:t>
      </w:r>
      <w:r>
        <w:t xml:space="preserve">test equipment for </w:t>
      </w:r>
      <w:r w:rsidR="00F909A6">
        <w:t>the p</w:t>
      </w:r>
      <w:r>
        <w:t>re-ship testing is described in</w:t>
      </w:r>
      <w:r w:rsidR="00F909A6">
        <w:t xml:space="preserve"> section </w:t>
      </w:r>
      <w:r w:rsidR="00F909A6">
        <w:fldChar w:fldCharType="begin"/>
      </w:r>
      <w:r w:rsidR="00F909A6">
        <w:instrText xml:space="preserve"> REF _Ref456011158 \w \h </w:instrText>
      </w:r>
      <w:r w:rsidR="00F909A6">
        <w:fldChar w:fldCharType="separate"/>
      </w:r>
      <w:r w:rsidR="00EF27DF">
        <w:t>6.1.1</w:t>
      </w:r>
      <w:r w:rsidR="00F909A6">
        <w:fldChar w:fldCharType="end"/>
      </w:r>
      <w:r>
        <w:t xml:space="preserve">. </w:t>
      </w:r>
      <w:r w:rsidR="00F909A6">
        <w:t xml:space="preserve"> The equipment in summary is an </w:t>
      </w:r>
      <w:proofErr w:type="spellStart"/>
      <w:r w:rsidR="00F909A6">
        <w:t>Amerigent</w:t>
      </w:r>
      <w:proofErr w:type="spellEnd"/>
      <w:r w:rsidR="00F909A6">
        <w:t xml:space="preserve"> data input unit, a Cortex IF receiver with test source, and a control</w:t>
      </w:r>
      <w:ins w:id="1197" w:author="Muhammad, Alimayo (GSFC-5660)" w:date="2016-08-17T09:47:00Z">
        <w:r w:rsidR="0098329E">
          <w:t xml:space="preserve"> </w:t>
        </w:r>
      </w:ins>
      <w:del w:id="1198" w:author="Muhammad, Alimayo (GSFC-5660)" w:date="2016-08-17T09:47:00Z">
        <w:r w:rsidR="00F909A6" w:rsidDel="0098329E">
          <w:delText xml:space="preserve"> </w:delText>
        </w:r>
      </w:del>
      <w:r w:rsidR="00F909A6">
        <w:t>computer running special test and processing scripts.</w:t>
      </w:r>
    </w:p>
    <w:p w14:paraId="552B69E4" w14:textId="77777777" w:rsidR="001D602E" w:rsidRPr="00FD46EC" w:rsidRDefault="001D602E">
      <w:pPr>
        <w:pStyle w:val="BodyText"/>
        <w:pPrChange w:id="1199" w:author="Perrine, Martin L. (GSFC-5670)" w:date="2016-08-30T14:52:00Z">
          <w:pPr/>
        </w:pPrChange>
      </w:pPr>
    </w:p>
    <w:p w14:paraId="7D8A24B8" w14:textId="77777777" w:rsidR="001D602E" w:rsidRDefault="001D602E">
      <w:pPr>
        <w:pStyle w:val="Heading2"/>
      </w:pPr>
      <w:bookmarkStart w:id="1200" w:name="_Toc456007163"/>
      <w:bookmarkStart w:id="1201" w:name="_Toc460592771"/>
      <w:r>
        <w:t>Post-ship Testing</w:t>
      </w:r>
      <w:bookmarkEnd w:id="1200"/>
      <w:bookmarkEnd w:id="1201"/>
    </w:p>
    <w:p w14:paraId="37AF9F54" w14:textId="222E21FD" w:rsidR="001D602E" w:rsidRDefault="001D602E" w:rsidP="00D23A6D">
      <w:r>
        <w:t>Post shipment testing is performed in the parallel with the current operational system.  No special equipment is needed for these tests. The parallel operation is accommodated by configuring the</w:t>
      </w:r>
      <w:ins w:id="1202" w:author="Muhammad, Alimayo (GSFC-5660)" w:date="2016-08-24T10:41:00Z">
        <w:r w:rsidR="006972A3">
          <w:t xml:space="preserve"> </w:t>
        </w:r>
      </w:ins>
      <w:del w:id="1203" w:author="Muhammad, Alimayo (GSFC-5660)" w:date="2016-08-17T09:47:00Z">
        <w:r w:rsidDel="0098329E">
          <w:delText xml:space="preserve"> </w:delText>
        </w:r>
      </w:del>
      <w:r>
        <w:t xml:space="preserve">network IP connections for parallel operations. </w:t>
      </w:r>
    </w:p>
    <w:p w14:paraId="6780365A" w14:textId="77777777" w:rsidR="001D602E" w:rsidRPr="0010013B" w:rsidRDefault="001D602E" w:rsidP="00D23A6D">
      <w:pPr>
        <w:pStyle w:val="BodyText"/>
      </w:pPr>
    </w:p>
    <w:p w14:paraId="3CB1F68F" w14:textId="687B868B" w:rsidR="001D602E" w:rsidRPr="00395113" w:rsidRDefault="001D602E">
      <w:pPr>
        <w:pStyle w:val="Heading2"/>
      </w:pPr>
      <w:bookmarkStart w:id="1204" w:name="_Toc456007164"/>
      <w:bookmarkStart w:id="1205" w:name="_Toc460592772"/>
      <w:r w:rsidRPr="00395113">
        <w:t>Electrostatic Discharge Requirements</w:t>
      </w:r>
      <w:bookmarkEnd w:id="1195"/>
      <w:bookmarkEnd w:id="1196"/>
      <w:bookmarkEnd w:id="1204"/>
      <w:bookmarkEnd w:id="1205"/>
    </w:p>
    <w:p w14:paraId="124C99F4" w14:textId="77777777" w:rsidR="001D602E" w:rsidRPr="00395113" w:rsidRDefault="001D602E" w:rsidP="00D23A6D">
      <w:r w:rsidRPr="00395113">
        <w:t xml:space="preserve">This hardware contains </w:t>
      </w:r>
      <w:r w:rsidRPr="0001016F">
        <w:rPr>
          <w:b/>
        </w:rPr>
        <w:t xml:space="preserve">internal </w:t>
      </w:r>
      <w:r w:rsidRPr="00395113">
        <w:t xml:space="preserve">components that are sensitive to ESD. ESD precautions will be observed in accordance with the </w:t>
      </w:r>
      <w:r w:rsidRPr="0001016F">
        <w:t>GSFC Electrostatic Discharge (ESD) Control Plan</w:t>
      </w:r>
      <w:r w:rsidRPr="00395113" w:rsidDel="00094954">
        <w:t xml:space="preserve"> </w:t>
      </w:r>
      <w:r>
        <w:t xml:space="preserve">(300-PG-8730.6.1) </w:t>
      </w:r>
      <w:r w:rsidRPr="00395113">
        <w:t>and all personnel will be certified as per the Goddard Procedural Requirement “Electrostatic Discharge (ESD) Control” (GPR 8730.6).  In order to protect the hardware from ESD, wrist straps shall be worn by all personnel within one (1) meter of the electronics</w:t>
      </w:r>
      <w:r>
        <w:t xml:space="preserve"> when </w:t>
      </w:r>
      <w:r w:rsidRPr="0001016F">
        <w:rPr>
          <w:b/>
        </w:rPr>
        <w:t>internal</w:t>
      </w:r>
      <w:r>
        <w:t xml:space="preserve"> access is required to repair or modify the server i.e. ram, fan, motherboard etc</w:t>
      </w:r>
      <w:r w:rsidRPr="00395113">
        <w:t>. Each wrist strap shall be tested by the user at each usage and connected to an approved facility ground. All Alternating Current (AC)-powered Electrical Ground Support Equipment (EGSE) connected to the hardware shall be grounded to the same facility ground.</w:t>
      </w:r>
    </w:p>
    <w:p w14:paraId="1FBADC7E" w14:textId="77777777" w:rsidR="001D602E" w:rsidRDefault="001D602E" w:rsidP="001D602E">
      <w:pPr>
        <w:jc w:val="left"/>
      </w:pPr>
    </w:p>
    <w:p w14:paraId="5EA97FC0" w14:textId="7912867F" w:rsidR="001D602E" w:rsidRPr="00395113" w:rsidRDefault="001D602E">
      <w:pPr>
        <w:pStyle w:val="Heading2"/>
      </w:pPr>
      <w:bookmarkStart w:id="1206" w:name="_Toc455756735"/>
      <w:bookmarkStart w:id="1207" w:name="_Toc456007165"/>
      <w:bookmarkStart w:id="1208" w:name="_Toc460592773"/>
      <w:r>
        <w:t>Fiber Optic Cable Handling</w:t>
      </w:r>
      <w:r w:rsidRPr="00395113">
        <w:t xml:space="preserve"> Requirements</w:t>
      </w:r>
      <w:bookmarkEnd w:id="1206"/>
      <w:bookmarkEnd w:id="1207"/>
      <w:bookmarkEnd w:id="1208"/>
    </w:p>
    <w:p w14:paraId="2796C883" w14:textId="77777777" w:rsidR="001D602E" w:rsidRPr="00395113" w:rsidRDefault="001D602E" w:rsidP="00D23A6D">
      <w:r w:rsidRPr="00395113">
        <w:t xml:space="preserve">This hardware contains components that </w:t>
      </w:r>
      <w:r>
        <w:t>require handling sensitive fiber optic cables</w:t>
      </w:r>
      <w:r w:rsidRPr="00395113">
        <w:t xml:space="preserve">. </w:t>
      </w:r>
      <w:r>
        <w:t xml:space="preserve">We recommend handling these with great care. Using procedures in </w:t>
      </w:r>
      <w:r w:rsidRPr="00395113">
        <w:t>the “</w:t>
      </w:r>
      <w:r w:rsidRPr="00364776">
        <w:t>Fiber optic terminations, cable assemblies, and</w:t>
      </w:r>
      <w:r>
        <w:t xml:space="preserve"> </w:t>
      </w:r>
      <w:r w:rsidRPr="00364776">
        <w:t>Installation</w:t>
      </w:r>
      <w:r w:rsidRPr="00395113">
        <w:t>” (</w:t>
      </w:r>
      <w:r>
        <w:t>NASA-STD 8739.5</w:t>
      </w:r>
      <w:r w:rsidRPr="00395113">
        <w:t xml:space="preserve">) </w:t>
      </w:r>
      <w:r>
        <w:t>is recommended.</w:t>
      </w:r>
      <w:r w:rsidRPr="00395113">
        <w:t xml:space="preserve">  </w:t>
      </w:r>
    </w:p>
    <w:p w14:paraId="5E97024F" w14:textId="77777777" w:rsidR="001D602E" w:rsidRDefault="001D602E" w:rsidP="001D602E">
      <w:pPr>
        <w:ind w:left="720"/>
      </w:pPr>
    </w:p>
    <w:p w14:paraId="62407DCB" w14:textId="5E1BC5AC" w:rsidR="001D602E" w:rsidRDefault="001D602E" w:rsidP="003E6F4E">
      <w:pPr>
        <w:pStyle w:val="Heading1"/>
      </w:pPr>
      <w:bookmarkStart w:id="1209" w:name="_Toc456007166"/>
      <w:bookmarkStart w:id="1210" w:name="_Toc460592774"/>
      <w:r>
        <w:t>Responsibilities</w:t>
      </w:r>
      <w:bookmarkEnd w:id="1209"/>
      <w:bookmarkEnd w:id="1210"/>
    </w:p>
    <w:p w14:paraId="5F26C091" w14:textId="77777777" w:rsidR="001D602E" w:rsidRDefault="001D602E">
      <w:r>
        <w:t>Left Blank</w:t>
      </w:r>
    </w:p>
    <w:p w14:paraId="6CB66320" w14:textId="77777777" w:rsidR="001D602E" w:rsidRPr="00535BDB" w:rsidRDefault="001D602E" w:rsidP="001D602E">
      <w:pPr>
        <w:ind w:left="720"/>
      </w:pPr>
    </w:p>
    <w:p w14:paraId="2C05A468" w14:textId="77777777" w:rsidR="001D602E" w:rsidRDefault="001D602E" w:rsidP="001D602E">
      <w:pPr>
        <w:rPr>
          <w:rFonts w:ascii="Arial" w:hAnsi="Arial"/>
          <w:b/>
          <w:caps/>
          <w:noProof/>
          <w:kern w:val="28"/>
          <w:sz w:val="28"/>
        </w:rPr>
      </w:pPr>
    </w:p>
    <w:p w14:paraId="6F810544" w14:textId="24097936" w:rsidR="001D602E" w:rsidRDefault="001D602E" w:rsidP="003E6F4E">
      <w:pPr>
        <w:pStyle w:val="Heading1"/>
      </w:pPr>
      <w:bookmarkStart w:id="1211" w:name="_Toc456007167"/>
      <w:bookmarkStart w:id="1212" w:name="_Toc460592775"/>
      <w:r>
        <w:lastRenderedPageBreak/>
        <w:t xml:space="preserve">PROBLEM </w:t>
      </w:r>
      <w:r w:rsidRPr="000F63C3">
        <w:t>RECORDING</w:t>
      </w:r>
      <w:r>
        <w:t xml:space="preserve"> AND RESOLUTION</w:t>
      </w:r>
      <w:bookmarkEnd w:id="1211"/>
      <w:bookmarkEnd w:id="1212"/>
    </w:p>
    <w:p w14:paraId="43B3F997" w14:textId="77777777" w:rsidR="001D602E" w:rsidRPr="00C673AF" w:rsidRDefault="001D602E">
      <w:pPr>
        <w:pPrChange w:id="1213" w:author="Muhammad, Alimayo (GSFC-5660)" w:date="2016-08-22T08:15:00Z">
          <w:pPr>
            <w:pStyle w:val="BodyText"/>
          </w:pPr>
        </w:pPrChange>
      </w:pPr>
      <w:r>
        <w:t>All problems noted should be recorded and reported to the PDL when they are encountered.</w:t>
      </w:r>
    </w:p>
    <w:p w14:paraId="6A7AE14E" w14:textId="1775759A" w:rsidR="001D602E" w:rsidRDefault="001D602E">
      <w:pPr>
        <w:pStyle w:val="Heading1"/>
      </w:pPr>
      <w:bookmarkStart w:id="1214" w:name="_Toc456007168"/>
      <w:bookmarkStart w:id="1215" w:name="_Toc460592776"/>
      <w:r>
        <w:t>Reference/aPPLICABLE DOCUMENTS</w:t>
      </w:r>
      <w:bookmarkEnd w:id="1214"/>
      <w:bookmarkEnd w:id="1215"/>
    </w:p>
    <w:p w14:paraId="07226A2C" w14:textId="54C900D1" w:rsidR="001D602E" w:rsidRPr="00DD402F" w:rsidRDefault="001D602E" w:rsidP="00EF27DF">
      <w:pPr>
        <w:pStyle w:val="BodyText"/>
      </w:pPr>
      <w:r w:rsidRPr="003F2B49">
        <w:t>Reference documents are those documents that, though not a part of this document, serve to clarify the intent and contents of this document.</w:t>
      </w:r>
      <w:r>
        <w:t xml:space="preserve"> See </w:t>
      </w:r>
      <w:r>
        <w:fldChar w:fldCharType="begin"/>
      </w:r>
      <w:r>
        <w:instrText xml:space="preserve"> REF _Ref456010470 \h </w:instrText>
      </w:r>
      <w:r>
        <w:fldChar w:fldCharType="separate"/>
      </w:r>
      <w:r w:rsidR="00EF27DF">
        <w:t xml:space="preserve">Table </w:t>
      </w:r>
      <w:r w:rsidR="00EF27DF">
        <w:rPr>
          <w:noProof/>
        </w:rPr>
        <w:t>1</w:t>
      </w:r>
      <w:r>
        <w:fldChar w:fldCharType="end"/>
      </w:r>
      <w:r>
        <w:t>.</w:t>
      </w:r>
    </w:p>
    <w:p w14:paraId="2B5E3C48" w14:textId="104394B0" w:rsidR="001D602E" w:rsidRDefault="001D602E" w:rsidP="005152B5">
      <w:pPr>
        <w:pStyle w:val="Caption"/>
      </w:pPr>
      <w:bookmarkStart w:id="1216" w:name="_Ref456010470"/>
      <w:bookmarkStart w:id="1217" w:name="_Toc460236102"/>
      <w:r>
        <w:t xml:space="preserve">Table </w:t>
      </w:r>
      <w:fldSimple w:instr=" SEQ Table \* ARABIC ">
        <w:r w:rsidR="00C92146">
          <w:rPr>
            <w:noProof/>
          </w:rPr>
          <w:t>1</w:t>
        </w:r>
      </w:fldSimple>
      <w:bookmarkEnd w:id="1216"/>
      <w:r>
        <w:t xml:space="preserve"> Reference Documents</w:t>
      </w:r>
      <w:bookmarkEnd w:id="12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Look w:val="0000" w:firstRow="0" w:lastRow="0" w:firstColumn="0" w:lastColumn="0" w:noHBand="0" w:noVBand="0"/>
      </w:tblPr>
      <w:tblGrid>
        <w:gridCol w:w="1244"/>
        <w:gridCol w:w="2987"/>
        <w:gridCol w:w="5119"/>
      </w:tblGrid>
      <w:tr w:rsidR="001D602E" w:rsidRPr="00C33551" w14:paraId="097C66C3" w14:textId="77777777" w:rsidTr="00AC6579">
        <w:trPr>
          <w:cantSplit/>
          <w:jc w:val="center"/>
        </w:trPr>
        <w:tc>
          <w:tcPr>
            <w:tcW w:w="0" w:type="auto"/>
          </w:tcPr>
          <w:p w14:paraId="4E4FBEA0" w14:textId="77777777" w:rsidR="001D602E" w:rsidRPr="003E6F4E" w:rsidRDefault="001D602E" w:rsidP="00AC6579">
            <w:pPr>
              <w:pStyle w:val="TableText"/>
              <w:jc w:val="center"/>
              <w:rPr>
                <w:rFonts w:cs="Arial"/>
                <w:b/>
                <w:bCs/>
              </w:rPr>
            </w:pPr>
            <w:r w:rsidRPr="003E6F4E">
              <w:rPr>
                <w:rFonts w:cs="Arial"/>
                <w:b/>
                <w:bCs/>
              </w:rPr>
              <w:t>Reference ID</w:t>
            </w:r>
          </w:p>
        </w:tc>
        <w:tc>
          <w:tcPr>
            <w:tcW w:w="0" w:type="auto"/>
            <w:vAlign w:val="center"/>
          </w:tcPr>
          <w:p w14:paraId="6450D325" w14:textId="77777777" w:rsidR="001D602E" w:rsidRPr="00A14B15" w:rsidRDefault="001D602E" w:rsidP="00AC6579">
            <w:pPr>
              <w:pStyle w:val="TableText"/>
              <w:jc w:val="center"/>
              <w:rPr>
                <w:rFonts w:cs="Arial"/>
                <w:b/>
                <w:bCs/>
              </w:rPr>
            </w:pPr>
            <w:r w:rsidRPr="00A14B15">
              <w:rPr>
                <w:rFonts w:cs="Arial"/>
                <w:b/>
                <w:bCs/>
              </w:rPr>
              <w:t>Document Number</w:t>
            </w:r>
          </w:p>
        </w:tc>
        <w:tc>
          <w:tcPr>
            <w:tcW w:w="0" w:type="auto"/>
            <w:vAlign w:val="center"/>
          </w:tcPr>
          <w:p w14:paraId="0BC1162D" w14:textId="77777777" w:rsidR="001D602E" w:rsidRPr="00273CFC" w:rsidRDefault="001D602E" w:rsidP="00AC6579">
            <w:pPr>
              <w:pStyle w:val="TableText"/>
              <w:jc w:val="center"/>
              <w:rPr>
                <w:rFonts w:cs="Arial"/>
                <w:b/>
                <w:bCs/>
              </w:rPr>
            </w:pPr>
            <w:r w:rsidRPr="00273CFC">
              <w:rPr>
                <w:rFonts w:cs="Arial"/>
                <w:b/>
                <w:bCs/>
              </w:rPr>
              <w:t>Reference Document</w:t>
            </w:r>
          </w:p>
        </w:tc>
      </w:tr>
      <w:tr w:rsidR="001D602E" w:rsidRPr="00C33551" w14:paraId="79C3B34F" w14:textId="77777777" w:rsidTr="00AC6579">
        <w:trPr>
          <w:cantSplit/>
          <w:jc w:val="center"/>
        </w:trPr>
        <w:tc>
          <w:tcPr>
            <w:tcW w:w="0" w:type="auto"/>
          </w:tcPr>
          <w:p w14:paraId="047EF2FA" w14:textId="77777777" w:rsidR="001D602E" w:rsidRPr="003E6F4E" w:rsidRDefault="001D602E" w:rsidP="00AC6579">
            <w:pPr>
              <w:pStyle w:val="TableText"/>
              <w:rPr>
                <w:rFonts w:cs="Arial"/>
              </w:rPr>
            </w:pPr>
            <w:r w:rsidRPr="003E6F4E">
              <w:rPr>
                <w:rFonts w:cs="Arial"/>
              </w:rPr>
              <w:t>RD 01</w:t>
            </w:r>
          </w:p>
        </w:tc>
        <w:tc>
          <w:tcPr>
            <w:tcW w:w="0" w:type="auto"/>
            <w:vAlign w:val="center"/>
          </w:tcPr>
          <w:p w14:paraId="153C13C6" w14:textId="3C09B06F" w:rsidR="001D602E" w:rsidRPr="00A14B15" w:rsidRDefault="001D602E" w:rsidP="00AC6579">
            <w:pPr>
              <w:pStyle w:val="TableText"/>
              <w:rPr>
                <w:rFonts w:cs="Arial"/>
              </w:rPr>
            </w:pPr>
            <w:r w:rsidRPr="00A14B15">
              <w:rPr>
                <w:rFonts w:cs="Arial"/>
              </w:rPr>
              <w:t>SCNS-NEN-SPEC-0001</w:t>
            </w:r>
          </w:p>
        </w:tc>
        <w:tc>
          <w:tcPr>
            <w:tcW w:w="0" w:type="auto"/>
            <w:vAlign w:val="center"/>
          </w:tcPr>
          <w:p w14:paraId="3CCF5A30" w14:textId="0401F855" w:rsidR="001D602E" w:rsidRPr="00273CFC" w:rsidRDefault="001D602E">
            <w:pPr>
              <w:pStyle w:val="TableText"/>
              <w:rPr>
                <w:rFonts w:cs="Arial"/>
              </w:rPr>
            </w:pPr>
            <w:r w:rsidRPr="00273CFC">
              <w:rPr>
                <w:rFonts w:cs="Arial"/>
              </w:rPr>
              <w:t xml:space="preserve">Design Specification for the </w:t>
            </w:r>
            <w:del w:id="1218" w:author="Perrine, Martin L. (GSFC-5670)" w:date="2016-09-13T14:29:00Z">
              <w:r w:rsidRPr="00273CFC" w:rsidDel="00055AC4">
                <w:rPr>
                  <w:rFonts w:cs="Arial"/>
                </w:rPr>
                <w:delText>NENG</w:delText>
              </w:r>
            </w:del>
            <w:proofErr w:type="spellStart"/>
            <w:ins w:id="1219" w:author="Perrine, Martin L. (GSFC-5670)" w:date="2016-09-13T14:31:00Z">
              <w:r w:rsidR="00055AC4">
                <w:rPr>
                  <w:rFonts w:cs="Arial"/>
                </w:rPr>
                <w:t>NENG</w:t>
              </w:r>
            </w:ins>
            <w:del w:id="1220" w:author="Perrine, Martin L. (GSFC-5670)" w:date="2016-09-13T14:31:00Z">
              <w:r w:rsidRPr="00273CFC" w:rsidDel="00055AC4">
                <w:rPr>
                  <w:rFonts w:cs="Arial"/>
                </w:rPr>
                <w:delText xml:space="preserve"> </w:delText>
              </w:r>
            </w:del>
            <w:r w:rsidRPr="00273CFC">
              <w:rPr>
                <w:rFonts w:cs="Arial"/>
              </w:rPr>
              <w:t>Task</w:t>
            </w:r>
            <w:proofErr w:type="spellEnd"/>
          </w:p>
        </w:tc>
      </w:tr>
      <w:tr w:rsidR="001D602E" w:rsidRPr="00C33551" w14:paraId="3B5FEC7A" w14:textId="77777777" w:rsidTr="00AC6579">
        <w:trPr>
          <w:cantSplit/>
          <w:jc w:val="center"/>
        </w:trPr>
        <w:tc>
          <w:tcPr>
            <w:tcW w:w="0" w:type="auto"/>
          </w:tcPr>
          <w:p w14:paraId="63C2CFAA" w14:textId="77777777" w:rsidR="001D602E" w:rsidRPr="003E6F4E" w:rsidRDefault="001D602E" w:rsidP="00AC6579">
            <w:pPr>
              <w:pStyle w:val="TableText"/>
              <w:rPr>
                <w:rFonts w:cs="Arial"/>
              </w:rPr>
            </w:pPr>
            <w:r w:rsidRPr="003E6F4E">
              <w:rPr>
                <w:rFonts w:cs="Arial"/>
              </w:rPr>
              <w:t>RD 02</w:t>
            </w:r>
          </w:p>
        </w:tc>
        <w:tc>
          <w:tcPr>
            <w:tcW w:w="0" w:type="auto"/>
            <w:vAlign w:val="center"/>
          </w:tcPr>
          <w:p w14:paraId="43A5913D" w14:textId="5AA08A27" w:rsidR="001D602E" w:rsidRPr="00A14B15" w:rsidRDefault="001D602E" w:rsidP="00AC6579">
            <w:pPr>
              <w:pStyle w:val="TableText"/>
              <w:rPr>
                <w:rFonts w:cs="Arial"/>
              </w:rPr>
            </w:pPr>
            <w:del w:id="1221" w:author="Perrine, Martin L. (GSFC-5670)" w:date="2016-09-13T14:31:00Z">
              <w:r w:rsidRPr="00A14B15" w:rsidDel="00055AC4">
                <w:rPr>
                  <w:rFonts w:cs="Arial"/>
                </w:rPr>
                <w:delText>SCNS-NEN-REQT-0001</w:delText>
              </w:r>
            </w:del>
          </w:p>
        </w:tc>
        <w:tc>
          <w:tcPr>
            <w:tcW w:w="0" w:type="auto"/>
            <w:vAlign w:val="center"/>
          </w:tcPr>
          <w:p w14:paraId="41C19AE4" w14:textId="5BE0D9A0" w:rsidR="001D602E" w:rsidRPr="00273CFC" w:rsidRDefault="001D602E">
            <w:pPr>
              <w:pStyle w:val="TableText"/>
              <w:rPr>
                <w:rFonts w:cs="Arial"/>
              </w:rPr>
            </w:pPr>
            <w:r w:rsidRPr="00273CFC">
              <w:rPr>
                <w:rFonts w:cs="Arial"/>
              </w:rPr>
              <w:t xml:space="preserve">Requirement Specification </w:t>
            </w:r>
            <w:del w:id="1222" w:author="Perrine, Martin L. (GSFC-5670)" w:date="2016-09-13T14:31:00Z">
              <w:r w:rsidRPr="00273CFC" w:rsidDel="00055AC4">
                <w:rPr>
                  <w:rFonts w:cs="Arial"/>
                </w:rPr>
                <w:delText xml:space="preserve">Phase 1 </w:delText>
              </w:r>
            </w:del>
            <w:r w:rsidRPr="00273CFC">
              <w:rPr>
                <w:rFonts w:cs="Arial"/>
              </w:rPr>
              <w:t xml:space="preserve">for </w:t>
            </w:r>
            <w:del w:id="1223" w:author="Perrine, Martin L. (GSFC-5670)" w:date="2016-09-13T14:31:00Z">
              <w:r w:rsidRPr="00273CFC" w:rsidDel="00055AC4">
                <w:rPr>
                  <w:rFonts w:cs="Arial"/>
                </w:rPr>
                <w:delText>the</w:delText>
              </w:r>
            </w:del>
            <w:r w:rsidRPr="00273CFC">
              <w:rPr>
                <w:rFonts w:cs="Arial"/>
              </w:rPr>
              <w:t xml:space="preserve"> </w:t>
            </w:r>
            <w:del w:id="1224" w:author="Perrine, Martin L. (GSFC-5670)" w:date="2016-09-13T14:29:00Z">
              <w:r w:rsidRPr="00273CFC" w:rsidDel="00055AC4">
                <w:rPr>
                  <w:rFonts w:cs="Arial"/>
                </w:rPr>
                <w:delText>NENG</w:delText>
              </w:r>
            </w:del>
            <w:ins w:id="1225" w:author="Perrine, Martin L. (GSFC-5670)" w:date="2016-09-13T14:29:00Z">
              <w:r w:rsidR="00055AC4">
                <w:rPr>
                  <w:rFonts w:cs="Arial"/>
                </w:rPr>
                <w:t>DAPHNE</w:t>
              </w:r>
            </w:ins>
          </w:p>
        </w:tc>
      </w:tr>
      <w:tr w:rsidR="001D602E" w:rsidRPr="00C33551" w14:paraId="6359131E" w14:textId="77777777" w:rsidTr="00AC6579">
        <w:trPr>
          <w:cantSplit/>
          <w:jc w:val="center"/>
        </w:trPr>
        <w:tc>
          <w:tcPr>
            <w:tcW w:w="0" w:type="auto"/>
          </w:tcPr>
          <w:p w14:paraId="69FFE161" w14:textId="77777777" w:rsidR="001D602E" w:rsidRPr="003E6F4E" w:rsidRDefault="001D602E" w:rsidP="00AC6579">
            <w:pPr>
              <w:pStyle w:val="TableText"/>
              <w:rPr>
                <w:rFonts w:cs="Arial"/>
              </w:rPr>
            </w:pPr>
            <w:r w:rsidRPr="003E6F4E">
              <w:rPr>
                <w:rFonts w:cs="Arial"/>
              </w:rPr>
              <w:t>RD 03</w:t>
            </w:r>
          </w:p>
        </w:tc>
        <w:tc>
          <w:tcPr>
            <w:tcW w:w="0" w:type="auto"/>
            <w:vAlign w:val="center"/>
          </w:tcPr>
          <w:p w14:paraId="18763702" w14:textId="59862CB5" w:rsidR="001D602E" w:rsidRPr="00A14B15" w:rsidRDefault="001D602E" w:rsidP="00AC6579">
            <w:pPr>
              <w:pStyle w:val="TableText"/>
              <w:rPr>
                <w:rFonts w:cs="Arial"/>
              </w:rPr>
            </w:pPr>
            <w:del w:id="1226" w:author="Perrine, Martin L. (GSFC-5670)" w:date="2016-09-13T14:31:00Z">
              <w:r w:rsidRPr="00A14B15" w:rsidDel="00055AC4">
                <w:rPr>
                  <w:rFonts w:cs="Arial"/>
                </w:rPr>
                <w:delText>SCNS-NEN</w:delText>
              </w:r>
            </w:del>
            <w:ins w:id="1227" w:author="Perrine, Martin L. (GSFC-5670)" w:date="2016-09-13T14:31:00Z">
              <w:r w:rsidR="00055AC4">
                <w:rPr>
                  <w:rFonts w:cs="Arial"/>
                </w:rPr>
                <w:t>566-DAPHNE</w:t>
              </w:r>
            </w:ins>
            <w:r w:rsidRPr="00A14B15">
              <w:rPr>
                <w:rFonts w:cs="Arial"/>
              </w:rPr>
              <w:t>-</w:t>
            </w:r>
            <w:ins w:id="1228" w:author="Perrine, Martin L. (GSFC-5670)" w:date="2016-09-13T14:31:00Z">
              <w:r w:rsidR="00055AC4">
                <w:rPr>
                  <w:rFonts w:cs="Arial"/>
                </w:rPr>
                <w:t>T</w:t>
              </w:r>
            </w:ins>
            <w:r w:rsidRPr="00A14B15">
              <w:rPr>
                <w:rFonts w:cs="Arial"/>
              </w:rPr>
              <w:t>Plan-0001</w:t>
            </w:r>
          </w:p>
        </w:tc>
        <w:tc>
          <w:tcPr>
            <w:tcW w:w="0" w:type="auto"/>
            <w:vAlign w:val="center"/>
          </w:tcPr>
          <w:p w14:paraId="0A29095E" w14:textId="5C09B8B3" w:rsidR="001D602E" w:rsidRPr="00273CFC" w:rsidRDefault="001D602E">
            <w:pPr>
              <w:pStyle w:val="TableText"/>
              <w:rPr>
                <w:rFonts w:cs="Arial"/>
              </w:rPr>
            </w:pPr>
            <w:r w:rsidRPr="00273CFC">
              <w:rPr>
                <w:rFonts w:cs="Arial"/>
              </w:rPr>
              <w:t xml:space="preserve">Test Plan for the </w:t>
            </w:r>
            <w:del w:id="1229" w:author="Perrine, Martin L. (GSFC-5670)" w:date="2016-09-13T14:29:00Z">
              <w:r w:rsidRPr="00273CFC" w:rsidDel="00055AC4">
                <w:rPr>
                  <w:rFonts w:cs="Arial"/>
                </w:rPr>
                <w:delText>NENG</w:delText>
              </w:r>
            </w:del>
            <w:ins w:id="1230" w:author="Perrine, Martin L. (GSFC-5670)" w:date="2016-09-13T14:29:00Z">
              <w:r w:rsidR="00055AC4">
                <w:rPr>
                  <w:rFonts w:cs="Arial"/>
                </w:rPr>
                <w:t>DAPHNE</w:t>
              </w:r>
            </w:ins>
            <w:r w:rsidRPr="00273CFC">
              <w:rPr>
                <w:rFonts w:cs="Arial"/>
              </w:rPr>
              <w:t xml:space="preserve"> </w:t>
            </w:r>
            <w:del w:id="1231" w:author="Perrine, Martin L. (GSFC-5670)" w:date="2016-09-13T14:31:00Z">
              <w:r w:rsidRPr="00273CFC" w:rsidDel="00055AC4">
                <w:rPr>
                  <w:rFonts w:cs="Arial"/>
                </w:rPr>
                <w:delText>Phase 1</w:delText>
              </w:r>
            </w:del>
          </w:p>
        </w:tc>
      </w:tr>
      <w:tr w:rsidR="001D602E" w:rsidRPr="00C33551" w14:paraId="42A0F969" w14:textId="77777777" w:rsidTr="00AC6579">
        <w:trPr>
          <w:cantSplit/>
          <w:jc w:val="center"/>
        </w:trPr>
        <w:tc>
          <w:tcPr>
            <w:tcW w:w="0" w:type="auto"/>
          </w:tcPr>
          <w:p w14:paraId="6B3F5A09" w14:textId="77777777" w:rsidR="001D602E" w:rsidRPr="003E6F4E" w:rsidRDefault="001D602E" w:rsidP="00AC6579">
            <w:pPr>
              <w:pStyle w:val="TableText"/>
              <w:rPr>
                <w:rFonts w:cs="Arial"/>
              </w:rPr>
            </w:pPr>
            <w:r w:rsidRPr="003E6F4E">
              <w:rPr>
                <w:rFonts w:cs="Arial"/>
              </w:rPr>
              <w:t>RD 04</w:t>
            </w:r>
          </w:p>
        </w:tc>
        <w:tc>
          <w:tcPr>
            <w:tcW w:w="0" w:type="auto"/>
            <w:vAlign w:val="center"/>
          </w:tcPr>
          <w:p w14:paraId="786DF9EF" w14:textId="43FDA68B" w:rsidR="001D602E" w:rsidRPr="00A14B15" w:rsidRDefault="001D602E" w:rsidP="00AC6579">
            <w:pPr>
              <w:pStyle w:val="TableText"/>
              <w:rPr>
                <w:rFonts w:cs="Arial"/>
              </w:rPr>
            </w:pPr>
            <w:r w:rsidRPr="00A14B15">
              <w:rPr>
                <w:rFonts w:cs="Arial"/>
              </w:rPr>
              <w:t>453-ICD-IRIS/</w:t>
            </w:r>
            <w:del w:id="1232" w:author="Perrine, Martin L. (GSFC-5670)" w:date="2016-09-13T14:29:00Z">
              <w:r w:rsidRPr="00A14B15" w:rsidDel="00055AC4">
                <w:rPr>
                  <w:rFonts w:cs="Arial"/>
                </w:rPr>
                <w:delText>NENG</w:delText>
              </w:r>
            </w:del>
            <w:ins w:id="1233" w:author="Perrine, Martin L. (GSFC-5670)" w:date="2016-09-13T14:29:00Z">
              <w:r w:rsidR="00055AC4">
                <w:rPr>
                  <w:rFonts w:cs="Arial"/>
                </w:rPr>
                <w:t>DAPHNE</w:t>
              </w:r>
            </w:ins>
            <w:r w:rsidRPr="00A14B15">
              <w:rPr>
                <w:rFonts w:cs="Arial"/>
              </w:rPr>
              <w:t>G</w:t>
            </w:r>
          </w:p>
        </w:tc>
        <w:tc>
          <w:tcPr>
            <w:tcW w:w="0" w:type="auto"/>
            <w:vAlign w:val="center"/>
          </w:tcPr>
          <w:p w14:paraId="2E1A50F8" w14:textId="74EB0A92" w:rsidR="001D602E" w:rsidRPr="00273CFC" w:rsidRDefault="001D602E" w:rsidP="00AC6579">
            <w:pPr>
              <w:pStyle w:val="TableText"/>
              <w:rPr>
                <w:rFonts w:cs="Arial"/>
              </w:rPr>
            </w:pPr>
            <w:r w:rsidRPr="00273CFC">
              <w:rPr>
                <w:rFonts w:cs="Arial"/>
              </w:rPr>
              <w:t xml:space="preserve">NEN ICD Between </w:t>
            </w:r>
            <w:del w:id="1234" w:author="Perrine, Martin L. (GSFC-5670)" w:date="2016-09-13T14:29:00Z">
              <w:r w:rsidRPr="00273CFC" w:rsidDel="00055AC4">
                <w:rPr>
                  <w:rFonts w:cs="Arial"/>
                </w:rPr>
                <w:delText>NENG</w:delText>
              </w:r>
            </w:del>
            <w:ins w:id="1235" w:author="Perrine, Martin L. (GSFC-5670)" w:date="2016-09-13T14:29:00Z">
              <w:r w:rsidR="00055AC4">
                <w:rPr>
                  <w:rFonts w:cs="Arial"/>
                </w:rPr>
                <w:t>DAPHNE</w:t>
              </w:r>
            </w:ins>
            <w:r w:rsidRPr="00273CFC">
              <w:rPr>
                <w:rFonts w:cs="Arial"/>
              </w:rPr>
              <w:t xml:space="preserve"> and IRIS MOC</w:t>
            </w:r>
          </w:p>
        </w:tc>
      </w:tr>
      <w:tr w:rsidR="001D602E" w:rsidRPr="00C33551" w14:paraId="75286862" w14:textId="77777777" w:rsidTr="00AC6579">
        <w:trPr>
          <w:cantSplit/>
          <w:jc w:val="center"/>
        </w:trPr>
        <w:tc>
          <w:tcPr>
            <w:tcW w:w="0" w:type="auto"/>
          </w:tcPr>
          <w:p w14:paraId="348CF747" w14:textId="77777777" w:rsidR="001D602E" w:rsidRPr="003E6F4E" w:rsidRDefault="001D602E" w:rsidP="00AC6579">
            <w:pPr>
              <w:pStyle w:val="TableText"/>
              <w:rPr>
                <w:rFonts w:cs="Arial"/>
              </w:rPr>
            </w:pPr>
            <w:r w:rsidRPr="003E6F4E">
              <w:rPr>
                <w:rFonts w:cs="Arial"/>
              </w:rPr>
              <w:t>RD 05</w:t>
            </w:r>
          </w:p>
        </w:tc>
        <w:tc>
          <w:tcPr>
            <w:tcW w:w="0" w:type="auto"/>
            <w:vAlign w:val="center"/>
          </w:tcPr>
          <w:p w14:paraId="1EF7393C" w14:textId="77777777" w:rsidR="001D602E" w:rsidRPr="00A14B15" w:rsidRDefault="001D602E" w:rsidP="00AC6579">
            <w:pPr>
              <w:pStyle w:val="TableText"/>
              <w:rPr>
                <w:rFonts w:cs="Arial"/>
              </w:rPr>
            </w:pPr>
            <w:r w:rsidRPr="00A14B15">
              <w:rPr>
                <w:rFonts w:cs="Arial"/>
              </w:rPr>
              <w:t>NASA-STD 8739.5</w:t>
            </w:r>
          </w:p>
        </w:tc>
        <w:tc>
          <w:tcPr>
            <w:tcW w:w="0" w:type="auto"/>
            <w:vAlign w:val="center"/>
          </w:tcPr>
          <w:p w14:paraId="0D5B6F7E" w14:textId="77777777" w:rsidR="001D602E" w:rsidRPr="00273CFC" w:rsidRDefault="001D602E" w:rsidP="00AC6579">
            <w:pPr>
              <w:pStyle w:val="TableText"/>
              <w:rPr>
                <w:rFonts w:cs="Arial"/>
              </w:rPr>
            </w:pPr>
            <w:r w:rsidRPr="00273CFC">
              <w:rPr>
                <w:rFonts w:cs="Arial"/>
              </w:rPr>
              <w:t xml:space="preserve">Fiber optic terminations, cable assemblies, and </w:t>
            </w:r>
          </w:p>
          <w:p w14:paraId="07D0ED33" w14:textId="77777777" w:rsidR="001D602E" w:rsidRPr="00D23A6D" w:rsidRDefault="001D602E" w:rsidP="00AC6579">
            <w:pPr>
              <w:pStyle w:val="TableText"/>
              <w:rPr>
                <w:rFonts w:cs="Arial"/>
              </w:rPr>
            </w:pPr>
            <w:r w:rsidRPr="00D23A6D">
              <w:rPr>
                <w:rFonts w:cs="Arial"/>
              </w:rPr>
              <w:t>Installation</w:t>
            </w:r>
          </w:p>
        </w:tc>
      </w:tr>
      <w:tr w:rsidR="001D602E" w:rsidRPr="00C33551" w14:paraId="3875A21F" w14:textId="77777777" w:rsidTr="00AC6579">
        <w:trPr>
          <w:cantSplit/>
          <w:jc w:val="center"/>
        </w:trPr>
        <w:tc>
          <w:tcPr>
            <w:tcW w:w="0" w:type="auto"/>
          </w:tcPr>
          <w:p w14:paraId="2A3973E9" w14:textId="31E48FCF" w:rsidR="001D602E" w:rsidRPr="003E6F4E" w:rsidRDefault="001D602E" w:rsidP="00AC6579">
            <w:pPr>
              <w:pStyle w:val="TableText"/>
              <w:rPr>
                <w:rFonts w:cs="Arial"/>
              </w:rPr>
            </w:pPr>
            <w:del w:id="1236" w:author="Perrine, Martin L. (GSFC-5670)" w:date="2016-09-13T14:32:00Z">
              <w:r w:rsidRPr="003E6F4E" w:rsidDel="00055AC4">
                <w:rPr>
                  <w:rFonts w:cs="Arial"/>
                </w:rPr>
                <w:delText>RD 06</w:delText>
              </w:r>
            </w:del>
          </w:p>
        </w:tc>
        <w:tc>
          <w:tcPr>
            <w:tcW w:w="0" w:type="auto"/>
            <w:vAlign w:val="center"/>
          </w:tcPr>
          <w:p w14:paraId="7920724E" w14:textId="15B73E7A" w:rsidR="001D602E" w:rsidRPr="00A14B15" w:rsidRDefault="001D602E" w:rsidP="00AC6579">
            <w:pPr>
              <w:pStyle w:val="TableText"/>
              <w:rPr>
                <w:rFonts w:cs="Arial"/>
              </w:rPr>
            </w:pPr>
            <w:del w:id="1237" w:author="Perrine, Martin L. (GSFC-5670)" w:date="2016-09-13T14:29:00Z">
              <w:r w:rsidRPr="00A14B15" w:rsidDel="00055AC4">
                <w:rPr>
                  <w:rFonts w:cs="Arial"/>
                </w:rPr>
                <w:delText>NENG</w:delText>
              </w:r>
            </w:del>
            <w:del w:id="1238" w:author="Perrine, Martin L. (GSFC-5670)" w:date="2016-09-13T14:32:00Z">
              <w:r w:rsidRPr="00A14B15" w:rsidDel="00055AC4">
                <w:rPr>
                  <w:rFonts w:cs="Arial"/>
                </w:rPr>
                <w:delText>-TP-001</w:delText>
              </w:r>
            </w:del>
          </w:p>
        </w:tc>
        <w:tc>
          <w:tcPr>
            <w:tcW w:w="0" w:type="auto"/>
            <w:vAlign w:val="center"/>
          </w:tcPr>
          <w:p w14:paraId="6CCE112B" w14:textId="6318AC3F" w:rsidR="001D602E" w:rsidRPr="00D23A6D" w:rsidRDefault="001D602E">
            <w:pPr>
              <w:pStyle w:val="TableText"/>
              <w:rPr>
                <w:rFonts w:cs="Arial"/>
              </w:rPr>
            </w:pPr>
            <w:del w:id="1239" w:author="Perrine, Martin L. (GSFC-5670)" w:date="2016-09-13T14:32:00Z">
              <w:r w:rsidRPr="00273CFC" w:rsidDel="00055AC4">
                <w:rPr>
                  <w:rFonts w:cs="Arial"/>
                </w:rPr>
                <w:delText>Acceptance Test Procedure for the Near Earth Network (NEN) Gateway (</w:delText>
              </w:r>
            </w:del>
            <w:del w:id="1240" w:author="Perrine, Martin L. (GSFC-5670)" w:date="2016-09-13T14:29:00Z">
              <w:r w:rsidRPr="00273CFC" w:rsidDel="00055AC4">
                <w:rPr>
                  <w:rFonts w:cs="Arial"/>
                </w:rPr>
                <w:delText>NENG</w:delText>
              </w:r>
            </w:del>
            <w:del w:id="1241" w:author="Perrine, Martin L. (GSFC-5670)" w:date="2016-09-13T14:32:00Z">
              <w:r w:rsidRPr="00273CFC" w:rsidDel="00055AC4">
                <w:rPr>
                  <w:rFonts w:cs="Arial"/>
                </w:rPr>
                <w:delText>)</w:delText>
              </w:r>
            </w:del>
          </w:p>
        </w:tc>
      </w:tr>
      <w:tr w:rsidR="001D602E" w:rsidRPr="00C33551" w14:paraId="3E133266" w14:textId="77777777" w:rsidTr="00AC6579">
        <w:trPr>
          <w:cantSplit/>
          <w:jc w:val="center"/>
        </w:trPr>
        <w:tc>
          <w:tcPr>
            <w:tcW w:w="0" w:type="auto"/>
          </w:tcPr>
          <w:p w14:paraId="13D950B6" w14:textId="77777777" w:rsidR="001D602E" w:rsidRPr="003E6F4E" w:rsidRDefault="001D602E" w:rsidP="00AC6579">
            <w:pPr>
              <w:pStyle w:val="TableText"/>
              <w:rPr>
                <w:rFonts w:cs="Arial"/>
              </w:rPr>
            </w:pPr>
            <w:r w:rsidRPr="003E6F4E">
              <w:rPr>
                <w:rFonts w:cs="Arial"/>
              </w:rPr>
              <w:t>RD07</w:t>
            </w:r>
          </w:p>
        </w:tc>
        <w:tc>
          <w:tcPr>
            <w:tcW w:w="0" w:type="auto"/>
            <w:vAlign w:val="center"/>
          </w:tcPr>
          <w:p w14:paraId="12FA1A9B" w14:textId="77777777" w:rsidR="001D602E" w:rsidRPr="00A14B15" w:rsidRDefault="001D602E" w:rsidP="00AC6579">
            <w:pPr>
              <w:pStyle w:val="TableText"/>
              <w:rPr>
                <w:rFonts w:cs="Arial"/>
              </w:rPr>
            </w:pPr>
            <w:r w:rsidRPr="00A14B15">
              <w:rPr>
                <w:rFonts w:cs="Arial"/>
              </w:rPr>
              <w:t>300-PG-8730.6.1</w:t>
            </w:r>
          </w:p>
        </w:tc>
        <w:tc>
          <w:tcPr>
            <w:tcW w:w="0" w:type="auto"/>
            <w:vAlign w:val="center"/>
          </w:tcPr>
          <w:p w14:paraId="1FDB6089" w14:textId="77777777" w:rsidR="001D602E" w:rsidRPr="003E6F4E" w:rsidRDefault="001D602E" w:rsidP="00AC6579">
            <w:pPr>
              <w:pStyle w:val="TableText"/>
              <w:rPr>
                <w:rFonts w:cs="Arial"/>
              </w:rPr>
            </w:pPr>
            <w:r w:rsidRPr="00851299">
              <w:rPr>
                <w:rFonts w:cs="Arial"/>
                <w:rPrChange w:id="1242" w:author="Muhammad, Alimayo (GSFC-5660)" w:date="2016-08-25T10:49:00Z">
                  <w:rPr>
                    <w:rFonts w:ascii="Times New Roman" w:hAnsi="Times New Roman"/>
                    <w:sz w:val="24"/>
                  </w:rPr>
                </w:rPrChange>
              </w:rPr>
              <w:t>GSFC Electrostatic Discharge (ESD) Control Plan</w:t>
            </w:r>
            <w:r w:rsidRPr="003E6F4E" w:rsidDel="00094954">
              <w:rPr>
                <w:rFonts w:cs="Arial"/>
              </w:rPr>
              <w:t xml:space="preserve"> </w:t>
            </w:r>
            <w:r w:rsidRPr="003E6F4E">
              <w:rPr>
                <w:rFonts w:cs="Arial"/>
              </w:rPr>
              <w:t>(300-PG-8730.6.1)</w:t>
            </w:r>
          </w:p>
        </w:tc>
      </w:tr>
    </w:tbl>
    <w:p w14:paraId="0181499A" w14:textId="77777777" w:rsidR="001D602E" w:rsidRDefault="001D602E">
      <w:pPr>
        <w:pStyle w:val="BodyText"/>
      </w:pPr>
    </w:p>
    <w:p w14:paraId="3EE93AC3" w14:textId="77777777" w:rsidR="001C66B1" w:rsidRDefault="001C66B1">
      <w:pPr>
        <w:pStyle w:val="BodyText"/>
      </w:pPr>
    </w:p>
    <w:p w14:paraId="14802163" w14:textId="77777777" w:rsidR="001C66B1" w:rsidRDefault="001C66B1">
      <w:pPr>
        <w:pStyle w:val="BodyText"/>
      </w:pPr>
    </w:p>
    <w:p w14:paraId="1D9E3236" w14:textId="4494CE5E" w:rsidR="001C66B1" w:rsidDel="00055AC4" w:rsidRDefault="001C66B1">
      <w:pPr>
        <w:pStyle w:val="BodyText"/>
        <w:rPr>
          <w:del w:id="1243" w:author="Perrine, Martin L. (GSFC-5670)" w:date="2016-09-13T14:32:00Z"/>
        </w:rPr>
      </w:pPr>
    </w:p>
    <w:p w14:paraId="62132910" w14:textId="1BBDD20E" w:rsidR="001C66B1" w:rsidDel="00055AC4" w:rsidRDefault="001C66B1">
      <w:pPr>
        <w:pStyle w:val="BodyText"/>
        <w:rPr>
          <w:ins w:id="1244" w:author="Muhammad, Alimayo (GSFC-5660)" w:date="2016-08-08T15:13:00Z"/>
          <w:del w:id="1245" w:author="Perrine, Martin L. (GSFC-5670)" w:date="2016-09-13T14:32:00Z"/>
        </w:rPr>
      </w:pPr>
    </w:p>
    <w:p w14:paraId="5244D9F8" w14:textId="5C3017C2" w:rsidR="00783A32" w:rsidDel="00055AC4" w:rsidRDefault="00783A32">
      <w:pPr>
        <w:pStyle w:val="BodyText"/>
        <w:rPr>
          <w:ins w:id="1246" w:author="Muhammad, Alimayo (GSFC-5660)" w:date="2016-08-22T13:08:00Z"/>
          <w:del w:id="1247" w:author="Perrine, Martin L. (GSFC-5670)" w:date="2016-09-13T14:32:00Z"/>
        </w:rPr>
      </w:pPr>
    </w:p>
    <w:p w14:paraId="67F2EFEF" w14:textId="3C0C61EA" w:rsidR="004E67A8" w:rsidDel="00055AC4" w:rsidRDefault="004E67A8">
      <w:pPr>
        <w:pStyle w:val="BodyText"/>
        <w:rPr>
          <w:ins w:id="1248" w:author="Muhammad, Alimayo (GSFC-5660)" w:date="2016-08-22T13:08:00Z"/>
          <w:del w:id="1249" w:author="Perrine, Martin L. (GSFC-5670)" w:date="2016-09-13T14:32:00Z"/>
        </w:rPr>
      </w:pPr>
    </w:p>
    <w:p w14:paraId="1C7BD66D" w14:textId="42153230" w:rsidR="004E67A8" w:rsidDel="00055AC4" w:rsidRDefault="004E67A8">
      <w:pPr>
        <w:pStyle w:val="BodyText"/>
        <w:rPr>
          <w:ins w:id="1250" w:author="Muhammad, Alimayo (GSFC-5660)" w:date="2016-08-22T13:08:00Z"/>
          <w:del w:id="1251" w:author="Perrine, Martin L. (GSFC-5670)" w:date="2016-09-13T14:32:00Z"/>
        </w:rPr>
      </w:pPr>
    </w:p>
    <w:p w14:paraId="55DDDBD4" w14:textId="42332FA8" w:rsidR="004E67A8" w:rsidDel="00055AC4" w:rsidRDefault="004E67A8">
      <w:pPr>
        <w:pStyle w:val="BodyText"/>
        <w:rPr>
          <w:ins w:id="1252" w:author="Muhammad, Alimayo (GSFC-5660)" w:date="2016-08-22T13:08:00Z"/>
          <w:del w:id="1253" w:author="Perrine, Martin L. (GSFC-5670)" w:date="2016-09-13T14:32:00Z"/>
        </w:rPr>
      </w:pPr>
    </w:p>
    <w:p w14:paraId="3B4748C1" w14:textId="77777777" w:rsidR="004E67A8" w:rsidRDefault="004E67A8">
      <w:pPr>
        <w:pStyle w:val="BodyText"/>
      </w:pPr>
    </w:p>
    <w:p w14:paraId="78FBEB58" w14:textId="2D38DFC3" w:rsidR="00C673AF" w:rsidRDefault="00C673AF">
      <w:pPr>
        <w:pStyle w:val="Heading1"/>
        <w:pPrChange w:id="1254" w:author="Muhammad, Alimayo (GSFC-5660)" w:date="2016-08-25T10:02:00Z">
          <w:pPr>
            <w:pStyle w:val="Heading1"/>
            <w:ind w:left="360"/>
          </w:pPr>
        </w:pPrChange>
      </w:pPr>
      <w:bookmarkStart w:id="1255" w:name="_Toc456011997"/>
      <w:bookmarkStart w:id="1256" w:name="_Toc456012288"/>
      <w:bookmarkStart w:id="1257" w:name="_Toc456012579"/>
      <w:bookmarkStart w:id="1258" w:name="_Toc456878607"/>
      <w:bookmarkStart w:id="1259" w:name="_Toc457303291"/>
      <w:bookmarkStart w:id="1260" w:name="_Toc457303607"/>
      <w:bookmarkStart w:id="1261" w:name="_Toc457976615"/>
      <w:bookmarkStart w:id="1262" w:name="_Toc457976902"/>
      <w:bookmarkStart w:id="1263" w:name="_Toc457980213"/>
      <w:bookmarkStart w:id="1264" w:name="_Toc457995243"/>
      <w:bookmarkStart w:id="1265" w:name="_Toc457996613"/>
      <w:bookmarkStart w:id="1266" w:name="_Toc455680616"/>
      <w:bookmarkStart w:id="1267" w:name="_Toc455681442"/>
      <w:bookmarkStart w:id="1268" w:name="_Toc455747070"/>
      <w:bookmarkStart w:id="1269" w:name="_Toc455747614"/>
      <w:bookmarkStart w:id="1270" w:name="_Toc456011998"/>
      <w:bookmarkStart w:id="1271" w:name="_Toc456012289"/>
      <w:bookmarkStart w:id="1272" w:name="_Toc456012580"/>
      <w:bookmarkStart w:id="1273" w:name="_Toc456878608"/>
      <w:bookmarkStart w:id="1274" w:name="_Toc457303292"/>
      <w:bookmarkStart w:id="1275" w:name="_Toc457303608"/>
      <w:bookmarkStart w:id="1276" w:name="_Toc457976616"/>
      <w:bookmarkStart w:id="1277" w:name="_Toc457976903"/>
      <w:bookmarkStart w:id="1278" w:name="_Toc457980214"/>
      <w:bookmarkStart w:id="1279" w:name="_Toc457995244"/>
      <w:bookmarkStart w:id="1280" w:name="_Toc457996614"/>
      <w:bookmarkStart w:id="1281" w:name="_Toc456011999"/>
      <w:bookmarkStart w:id="1282" w:name="_Toc456012290"/>
      <w:bookmarkStart w:id="1283" w:name="_Toc456012581"/>
      <w:bookmarkStart w:id="1284" w:name="_Toc456878609"/>
      <w:bookmarkStart w:id="1285" w:name="_Toc457303293"/>
      <w:bookmarkStart w:id="1286" w:name="_Toc457303609"/>
      <w:bookmarkStart w:id="1287" w:name="_Toc457976617"/>
      <w:bookmarkStart w:id="1288" w:name="_Toc457976904"/>
      <w:bookmarkStart w:id="1289" w:name="_Toc457980215"/>
      <w:bookmarkStart w:id="1290" w:name="_Toc457995245"/>
      <w:bookmarkStart w:id="1291" w:name="_Toc457996615"/>
      <w:bookmarkStart w:id="1292" w:name="_Toc456012000"/>
      <w:bookmarkStart w:id="1293" w:name="_Toc456012291"/>
      <w:bookmarkStart w:id="1294" w:name="_Toc456012582"/>
      <w:bookmarkStart w:id="1295" w:name="_Toc456878610"/>
      <w:bookmarkStart w:id="1296" w:name="_Toc457303294"/>
      <w:bookmarkStart w:id="1297" w:name="_Toc457303610"/>
      <w:bookmarkStart w:id="1298" w:name="_Toc457976618"/>
      <w:bookmarkStart w:id="1299" w:name="_Toc457976905"/>
      <w:bookmarkStart w:id="1300" w:name="_Toc457980216"/>
      <w:bookmarkStart w:id="1301" w:name="_Toc457995246"/>
      <w:bookmarkStart w:id="1302" w:name="_Toc457996616"/>
      <w:bookmarkStart w:id="1303" w:name="_Toc454532410"/>
      <w:bookmarkStart w:id="1304" w:name="_Toc454533761"/>
      <w:bookmarkStart w:id="1305" w:name="_Toc454534185"/>
      <w:bookmarkStart w:id="1306" w:name="_Toc454534610"/>
      <w:bookmarkStart w:id="1307" w:name="_Toc454542238"/>
      <w:bookmarkStart w:id="1308" w:name="_Toc454543397"/>
      <w:bookmarkStart w:id="1309" w:name="_Toc454543433"/>
      <w:bookmarkStart w:id="1310" w:name="_Toc455674726"/>
      <w:bookmarkStart w:id="1311" w:name="_Toc455680618"/>
      <w:bookmarkStart w:id="1312" w:name="_Toc455681444"/>
      <w:bookmarkStart w:id="1313" w:name="_Toc455747072"/>
      <w:bookmarkStart w:id="1314" w:name="_Toc455747616"/>
      <w:bookmarkStart w:id="1315" w:name="_Toc456012001"/>
      <w:bookmarkStart w:id="1316" w:name="_Toc456012292"/>
      <w:bookmarkStart w:id="1317" w:name="_Toc456012583"/>
      <w:bookmarkStart w:id="1318" w:name="_Toc456878611"/>
      <w:bookmarkStart w:id="1319" w:name="_Toc457303295"/>
      <w:bookmarkStart w:id="1320" w:name="_Toc457303611"/>
      <w:bookmarkStart w:id="1321" w:name="_Toc457976619"/>
      <w:bookmarkStart w:id="1322" w:name="_Toc457976906"/>
      <w:bookmarkStart w:id="1323" w:name="_Toc457980217"/>
      <w:bookmarkStart w:id="1324" w:name="_Toc457995247"/>
      <w:bookmarkStart w:id="1325" w:name="_Toc457996617"/>
      <w:bookmarkStart w:id="1326" w:name="_Toc456012002"/>
      <w:bookmarkStart w:id="1327" w:name="_Toc456012293"/>
      <w:bookmarkStart w:id="1328" w:name="_Toc456012584"/>
      <w:bookmarkStart w:id="1329" w:name="_Toc456878612"/>
      <w:bookmarkStart w:id="1330" w:name="_Toc457303296"/>
      <w:bookmarkStart w:id="1331" w:name="_Toc457303612"/>
      <w:bookmarkStart w:id="1332" w:name="_Toc457976620"/>
      <w:bookmarkStart w:id="1333" w:name="_Toc457976907"/>
      <w:bookmarkStart w:id="1334" w:name="_Toc457980218"/>
      <w:bookmarkStart w:id="1335" w:name="_Toc457995248"/>
      <w:bookmarkStart w:id="1336" w:name="_Toc457996618"/>
      <w:bookmarkStart w:id="1337" w:name="_Toc456012003"/>
      <w:bookmarkStart w:id="1338" w:name="_Toc456012294"/>
      <w:bookmarkStart w:id="1339" w:name="_Toc456012585"/>
      <w:bookmarkStart w:id="1340" w:name="_Toc456878613"/>
      <w:bookmarkStart w:id="1341" w:name="_Toc457303297"/>
      <w:bookmarkStart w:id="1342" w:name="_Toc457303613"/>
      <w:bookmarkStart w:id="1343" w:name="_Toc457976621"/>
      <w:bookmarkStart w:id="1344" w:name="_Toc457976908"/>
      <w:bookmarkStart w:id="1345" w:name="_Toc457980219"/>
      <w:bookmarkStart w:id="1346" w:name="_Toc457995249"/>
      <w:bookmarkStart w:id="1347" w:name="_Toc457996619"/>
      <w:bookmarkStart w:id="1348" w:name="_Toc456012004"/>
      <w:bookmarkStart w:id="1349" w:name="_Toc456012295"/>
      <w:bookmarkStart w:id="1350" w:name="_Toc456012586"/>
      <w:bookmarkStart w:id="1351" w:name="_Toc456878614"/>
      <w:bookmarkStart w:id="1352" w:name="_Toc457303298"/>
      <w:bookmarkStart w:id="1353" w:name="_Toc457303614"/>
      <w:bookmarkStart w:id="1354" w:name="_Toc457976622"/>
      <w:bookmarkStart w:id="1355" w:name="_Toc457976909"/>
      <w:bookmarkStart w:id="1356" w:name="_Toc457980220"/>
      <w:bookmarkStart w:id="1357" w:name="_Toc457995250"/>
      <w:bookmarkStart w:id="1358" w:name="_Toc457996620"/>
      <w:bookmarkStart w:id="1359" w:name="_Toc456012005"/>
      <w:bookmarkStart w:id="1360" w:name="_Toc456012296"/>
      <w:bookmarkStart w:id="1361" w:name="_Toc456012587"/>
      <w:bookmarkStart w:id="1362" w:name="_Toc456878615"/>
      <w:bookmarkStart w:id="1363" w:name="_Toc457303299"/>
      <w:bookmarkStart w:id="1364" w:name="_Toc457303615"/>
      <w:bookmarkStart w:id="1365" w:name="_Toc457976623"/>
      <w:bookmarkStart w:id="1366" w:name="_Toc457976910"/>
      <w:bookmarkStart w:id="1367" w:name="_Toc457980221"/>
      <w:bookmarkStart w:id="1368" w:name="_Toc457995251"/>
      <w:bookmarkStart w:id="1369" w:name="_Toc457996621"/>
      <w:bookmarkStart w:id="1370" w:name="_Toc456012006"/>
      <w:bookmarkStart w:id="1371" w:name="_Toc456012297"/>
      <w:bookmarkStart w:id="1372" w:name="_Toc456012588"/>
      <w:bookmarkStart w:id="1373" w:name="_Toc456878616"/>
      <w:bookmarkStart w:id="1374" w:name="_Toc457303300"/>
      <w:bookmarkStart w:id="1375" w:name="_Toc457303616"/>
      <w:bookmarkStart w:id="1376" w:name="_Toc457976624"/>
      <w:bookmarkStart w:id="1377" w:name="_Toc457976911"/>
      <w:bookmarkStart w:id="1378" w:name="_Toc457980222"/>
      <w:bookmarkStart w:id="1379" w:name="_Toc457995252"/>
      <w:bookmarkStart w:id="1380" w:name="_Toc457996622"/>
      <w:bookmarkStart w:id="1381" w:name="_Toc456012007"/>
      <w:bookmarkStart w:id="1382" w:name="_Toc456012298"/>
      <w:bookmarkStart w:id="1383" w:name="_Toc456012589"/>
      <w:bookmarkStart w:id="1384" w:name="_Toc456878617"/>
      <w:bookmarkStart w:id="1385" w:name="_Toc457303301"/>
      <w:bookmarkStart w:id="1386" w:name="_Toc457303617"/>
      <w:bookmarkStart w:id="1387" w:name="_Toc457976625"/>
      <w:bookmarkStart w:id="1388" w:name="_Toc457976912"/>
      <w:bookmarkStart w:id="1389" w:name="_Toc457980223"/>
      <w:bookmarkStart w:id="1390" w:name="_Toc457995253"/>
      <w:bookmarkStart w:id="1391" w:name="_Toc457996623"/>
      <w:bookmarkStart w:id="1392" w:name="_Toc456012008"/>
      <w:bookmarkStart w:id="1393" w:name="_Toc456012299"/>
      <w:bookmarkStart w:id="1394" w:name="_Toc456012590"/>
      <w:bookmarkStart w:id="1395" w:name="_Toc456878618"/>
      <w:bookmarkStart w:id="1396" w:name="_Toc457303302"/>
      <w:bookmarkStart w:id="1397" w:name="_Toc457303618"/>
      <w:bookmarkStart w:id="1398" w:name="_Toc457976626"/>
      <w:bookmarkStart w:id="1399" w:name="_Toc457976913"/>
      <w:bookmarkStart w:id="1400" w:name="_Toc457980224"/>
      <w:bookmarkStart w:id="1401" w:name="_Toc457995254"/>
      <w:bookmarkStart w:id="1402" w:name="_Toc457996624"/>
      <w:bookmarkStart w:id="1403" w:name="_Toc456012009"/>
      <w:bookmarkStart w:id="1404" w:name="_Toc456012300"/>
      <w:bookmarkStart w:id="1405" w:name="_Toc456012591"/>
      <w:bookmarkStart w:id="1406" w:name="_Toc456878619"/>
      <w:bookmarkStart w:id="1407" w:name="_Toc457303303"/>
      <w:bookmarkStart w:id="1408" w:name="_Toc457303619"/>
      <w:bookmarkStart w:id="1409" w:name="_Toc457976627"/>
      <w:bookmarkStart w:id="1410" w:name="_Toc457976914"/>
      <w:bookmarkStart w:id="1411" w:name="_Toc457980225"/>
      <w:bookmarkStart w:id="1412" w:name="_Toc457995255"/>
      <w:bookmarkStart w:id="1413" w:name="_Toc457996625"/>
      <w:bookmarkStart w:id="1414" w:name="_Toc456012010"/>
      <w:bookmarkStart w:id="1415" w:name="_Toc456012301"/>
      <w:bookmarkStart w:id="1416" w:name="_Toc456012592"/>
      <w:bookmarkStart w:id="1417" w:name="_Toc456878620"/>
      <w:bookmarkStart w:id="1418" w:name="_Toc457303304"/>
      <w:bookmarkStart w:id="1419" w:name="_Toc457303620"/>
      <w:bookmarkStart w:id="1420" w:name="_Toc457976628"/>
      <w:bookmarkStart w:id="1421" w:name="_Toc457976915"/>
      <w:bookmarkStart w:id="1422" w:name="_Toc457980226"/>
      <w:bookmarkStart w:id="1423" w:name="_Toc457995256"/>
      <w:bookmarkStart w:id="1424" w:name="_Toc457996626"/>
      <w:bookmarkStart w:id="1425" w:name="_Toc456012011"/>
      <w:bookmarkStart w:id="1426" w:name="_Toc456012302"/>
      <w:bookmarkStart w:id="1427" w:name="_Toc456012593"/>
      <w:bookmarkStart w:id="1428" w:name="_Toc456878621"/>
      <w:bookmarkStart w:id="1429" w:name="_Toc457303305"/>
      <w:bookmarkStart w:id="1430" w:name="_Toc457303621"/>
      <w:bookmarkStart w:id="1431" w:name="_Toc457976629"/>
      <w:bookmarkStart w:id="1432" w:name="_Toc457976916"/>
      <w:bookmarkStart w:id="1433" w:name="_Toc457980227"/>
      <w:bookmarkStart w:id="1434" w:name="_Toc457995257"/>
      <w:bookmarkStart w:id="1435" w:name="_Toc457996627"/>
      <w:bookmarkStart w:id="1436" w:name="_Toc456012012"/>
      <w:bookmarkStart w:id="1437" w:name="_Toc456012303"/>
      <w:bookmarkStart w:id="1438" w:name="_Toc456012594"/>
      <w:bookmarkStart w:id="1439" w:name="_Toc456878622"/>
      <w:bookmarkStart w:id="1440" w:name="_Toc457303306"/>
      <w:bookmarkStart w:id="1441" w:name="_Toc457303622"/>
      <w:bookmarkStart w:id="1442" w:name="_Toc457976630"/>
      <w:bookmarkStart w:id="1443" w:name="_Toc457976917"/>
      <w:bookmarkStart w:id="1444" w:name="_Toc457980228"/>
      <w:bookmarkStart w:id="1445" w:name="_Toc457995258"/>
      <w:bookmarkStart w:id="1446" w:name="_Toc457996628"/>
      <w:bookmarkStart w:id="1447" w:name="_Toc456012013"/>
      <w:bookmarkStart w:id="1448" w:name="_Toc456012304"/>
      <w:bookmarkStart w:id="1449" w:name="_Toc456012595"/>
      <w:bookmarkStart w:id="1450" w:name="_Toc456878623"/>
      <w:bookmarkStart w:id="1451" w:name="_Toc457303307"/>
      <w:bookmarkStart w:id="1452" w:name="_Toc457303623"/>
      <w:bookmarkStart w:id="1453" w:name="_Toc457976631"/>
      <w:bookmarkStart w:id="1454" w:name="_Toc457976918"/>
      <w:bookmarkStart w:id="1455" w:name="_Toc457980229"/>
      <w:bookmarkStart w:id="1456" w:name="_Toc457995259"/>
      <w:bookmarkStart w:id="1457" w:name="_Toc457996629"/>
      <w:bookmarkStart w:id="1458" w:name="_Toc456012014"/>
      <w:bookmarkStart w:id="1459" w:name="_Toc456012305"/>
      <w:bookmarkStart w:id="1460" w:name="_Toc456012596"/>
      <w:bookmarkStart w:id="1461" w:name="_Toc456878624"/>
      <w:bookmarkStart w:id="1462" w:name="_Toc457303308"/>
      <w:bookmarkStart w:id="1463" w:name="_Toc457303624"/>
      <w:bookmarkStart w:id="1464" w:name="_Toc457976632"/>
      <w:bookmarkStart w:id="1465" w:name="_Toc457976919"/>
      <w:bookmarkStart w:id="1466" w:name="_Toc457980230"/>
      <w:bookmarkStart w:id="1467" w:name="_Toc457995260"/>
      <w:bookmarkStart w:id="1468" w:name="_Toc457996630"/>
      <w:bookmarkStart w:id="1469" w:name="_Toc456012015"/>
      <w:bookmarkStart w:id="1470" w:name="_Toc456012306"/>
      <w:bookmarkStart w:id="1471" w:name="_Toc456012597"/>
      <w:bookmarkStart w:id="1472" w:name="_Toc456878625"/>
      <w:bookmarkStart w:id="1473" w:name="_Toc457303309"/>
      <w:bookmarkStart w:id="1474" w:name="_Toc457303625"/>
      <w:bookmarkStart w:id="1475" w:name="_Toc457976633"/>
      <w:bookmarkStart w:id="1476" w:name="_Toc457976920"/>
      <w:bookmarkStart w:id="1477" w:name="_Toc457980231"/>
      <w:bookmarkStart w:id="1478" w:name="_Toc457995261"/>
      <w:bookmarkStart w:id="1479" w:name="_Toc457996631"/>
      <w:bookmarkStart w:id="1480" w:name="_Toc456012016"/>
      <w:bookmarkStart w:id="1481" w:name="_Toc456012307"/>
      <w:bookmarkStart w:id="1482" w:name="_Toc456012598"/>
      <w:bookmarkStart w:id="1483" w:name="_Toc456878626"/>
      <w:bookmarkStart w:id="1484" w:name="_Toc457303310"/>
      <w:bookmarkStart w:id="1485" w:name="_Toc457303626"/>
      <w:bookmarkStart w:id="1486" w:name="_Toc457976634"/>
      <w:bookmarkStart w:id="1487" w:name="_Toc457976921"/>
      <w:bookmarkStart w:id="1488" w:name="_Toc457980232"/>
      <w:bookmarkStart w:id="1489" w:name="_Toc457995262"/>
      <w:bookmarkStart w:id="1490" w:name="_Toc457996632"/>
      <w:bookmarkStart w:id="1491" w:name="_Toc456012017"/>
      <w:bookmarkStart w:id="1492" w:name="_Toc456012308"/>
      <w:bookmarkStart w:id="1493" w:name="_Toc456012599"/>
      <w:bookmarkStart w:id="1494" w:name="_Toc456878627"/>
      <w:bookmarkStart w:id="1495" w:name="_Toc457303311"/>
      <w:bookmarkStart w:id="1496" w:name="_Toc457303627"/>
      <w:bookmarkStart w:id="1497" w:name="_Toc457976635"/>
      <w:bookmarkStart w:id="1498" w:name="_Toc457976922"/>
      <w:bookmarkStart w:id="1499" w:name="_Toc457980233"/>
      <w:bookmarkStart w:id="1500" w:name="_Toc457995263"/>
      <w:bookmarkStart w:id="1501" w:name="_Toc457996633"/>
      <w:bookmarkStart w:id="1502" w:name="_Toc456012018"/>
      <w:bookmarkStart w:id="1503" w:name="_Toc456012309"/>
      <w:bookmarkStart w:id="1504" w:name="_Toc456012600"/>
      <w:bookmarkStart w:id="1505" w:name="_Toc456878628"/>
      <w:bookmarkStart w:id="1506" w:name="_Toc457303312"/>
      <w:bookmarkStart w:id="1507" w:name="_Toc457303628"/>
      <w:bookmarkStart w:id="1508" w:name="_Toc457976636"/>
      <w:bookmarkStart w:id="1509" w:name="_Toc457976923"/>
      <w:bookmarkStart w:id="1510" w:name="_Toc457980234"/>
      <w:bookmarkStart w:id="1511" w:name="_Toc457995264"/>
      <w:bookmarkStart w:id="1512" w:name="_Toc457996634"/>
      <w:bookmarkStart w:id="1513" w:name="_Toc456012019"/>
      <w:bookmarkStart w:id="1514" w:name="_Toc456012310"/>
      <w:bookmarkStart w:id="1515" w:name="_Toc456012601"/>
      <w:bookmarkStart w:id="1516" w:name="_Toc456878629"/>
      <w:bookmarkStart w:id="1517" w:name="_Toc457303313"/>
      <w:bookmarkStart w:id="1518" w:name="_Toc457303629"/>
      <w:bookmarkStart w:id="1519" w:name="_Toc457976637"/>
      <w:bookmarkStart w:id="1520" w:name="_Toc457976924"/>
      <w:bookmarkStart w:id="1521" w:name="_Toc457980235"/>
      <w:bookmarkStart w:id="1522" w:name="_Toc457995265"/>
      <w:bookmarkStart w:id="1523" w:name="_Toc457996635"/>
      <w:bookmarkStart w:id="1524" w:name="_Toc456012020"/>
      <w:bookmarkStart w:id="1525" w:name="_Toc456012311"/>
      <w:bookmarkStart w:id="1526" w:name="_Toc456012602"/>
      <w:bookmarkStart w:id="1527" w:name="_Toc456878630"/>
      <w:bookmarkStart w:id="1528" w:name="_Toc457303314"/>
      <w:bookmarkStart w:id="1529" w:name="_Toc457303630"/>
      <w:bookmarkStart w:id="1530" w:name="_Toc457976638"/>
      <w:bookmarkStart w:id="1531" w:name="_Toc457976925"/>
      <w:bookmarkStart w:id="1532" w:name="_Toc457980236"/>
      <w:bookmarkStart w:id="1533" w:name="_Toc457995266"/>
      <w:bookmarkStart w:id="1534" w:name="_Toc457996636"/>
      <w:bookmarkStart w:id="1535" w:name="_Toc456012021"/>
      <w:bookmarkStart w:id="1536" w:name="_Toc456012312"/>
      <w:bookmarkStart w:id="1537" w:name="_Toc456012603"/>
      <w:bookmarkStart w:id="1538" w:name="_Toc456878631"/>
      <w:bookmarkStart w:id="1539" w:name="_Toc457303315"/>
      <w:bookmarkStart w:id="1540" w:name="_Toc457303631"/>
      <w:bookmarkStart w:id="1541" w:name="_Toc457976639"/>
      <w:bookmarkStart w:id="1542" w:name="_Toc457976926"/>
      <w:bookmarkStart w:id="1543" w:name="_Toc457980237"/>
      <w:bookmarkStart w:id="1544" w:name="_Toc457995267"/>
      <w:bookmarkStart w:id="1545" w:name="_Toc457996637"/>
      <w:bookmarkStart w:id="1546" w:name="_Toc456012022"/>
      <w:bookmarkStart w:id="1547" w:name="_Toc456012313"/>
      <w:bookmarkStart w:id="1548" w:name="_Toc456012604"/>
      <w:bookmarkStart w:id="1549" w:name="_Toc456878632"/>
      <w:bookmarkStart w:id="1550" w:name="_Toc457303316"/>
      <w:bookmarkStart w:id="1551" w:name="_Toc457303632"/>
      <w:bookmarkStart w:id="1552" w:name="_Toc457976640"/>
      <w:bookmarkStart w:id="1553" w:name="_Toc457976927"/>
      <w:bookmarkStart w:id="1554" w:name="_Toc457980238"/>
      <w:bookmarkStart w:id="1555" w:name="_Toc457995268"/>
      <w:bookmarkStart w:id="1556" w:name="_Toc457996638"/>
      <w:bookmarkStart w:id="1557" w:name="_Toc456012023"/>
      <w:bookmarkStart w:id="1558" w:name="_Toc456012314"/>
      <w:bookmarkStart w:id="1559" w:name="_Toc456012605"/>
      <w:bookmarkStart w:id="1560" w:name="_Toc456878633"/>
      <w:bookmarkStart w:id="1561" w:name="_Toc457303317"/>
      <w:bookmarkStart w:id="1562" w:name="_Toc457303633"/>
      <w:bookmarkStart w:id="1563" w:name="_Toc457976641"/>
      <w:bookmarkStart w:id="1564" w:name="_Toc457976928"/>
      <w:bookmarkStart w:id="1565" w:name="_Toc457980239"/>
      <w:bookmarkStart w:id="1566" w:name="_Toc457995269"/>
      <w:bookmarkStart w:id="1567" w:name="_Toc457996639"/>
      <w:bookmarkStart w:id="1568" w:name="_Toc456012024"/>
      <w:bookmarkStart w:id="1569" w:name="_Toc456012315"/>
      <w:bookmarkStart w:id="1570" w:name="_Toc456012606"/>
      <w:bookmarkStart w:id="1571" w:name="_Toc456878634"/>
      <w:bookmarkStart w:id="1572" w:name="_Toc457303318"/>
      <w:bookmarkStart w:id="1573" w:name="_Toc457303634"/>
      <w:bookmarkStart w:id="1574" w:name="_Toc457976642"/>
      <w:bookmarkStart w:id="1575" w:name="_Toc457976929"/>
      <w:bookmarkStart w:id="1576" w:name="_Toc457980240"/>
      <w:bookmarkStart w:id="1577" w:name="_Toc457995270"/>
      <w:bookmarkStart w:id="1578" w:name="_Toc457996640"/>
      <w:bookmarkStart w:id="1579" w:name="_Toc456012025"/>
      <w:bookmarkStart w:id="1580" w:name="_Toc456012316"/>
      <w:bookmarkStart w:id="1581" w:name="_Toc456012607"/>
      <w:bookmarkStart w:id="1582" w:name="_Toc456878635"/>
      <w:bookmarkStart w:id="1583" w:name="_Toc457303319"/>
      <w:bookmarkStart w:id="1584" w:name="_Toc457303635"/>
      <w:bookmarkStart w:id="1585" w:name="_Toc457976643"/>
      <w:bookmarkStart w:id="1586" w:name="_Toc457976930"/>
      <w:bookmarkStart w:id="1587" w:name="_Toc457980241"/>
      <w:bookmarkStart w:id="1588" w:name="_Toc457995271"/>
      <w:bookmarkStart w:id="1589" w:name="_Toc457996641"/>
      <w:bookmarkStart w:id="1590" w:name="_Toc456012026"/>
      <w:bookmarkStart w:id="1591" w:name="_Toc456012317"/>
      <w:bookmarkStart w:id="1592" w:name="_Toc456012608"/>
      <w:bookmarkStart w:id="1593" w:name="_Toc456878636"/>
      <w:bookmarkStart w:id="1594" w:name="_Toc457303320"/>
      <w:bookmarkStart w:id="1595" w:name="_Toc457303636"/>
      <w:bookmarkStart w:id="1596" w:name="_Toc457976644"/>
      <w:bookmarkStart w:id="1597" w:name="_Toc457976931"/>
      <w:bookmarkStart w:id="1598" w:name="_Toc457980242"/>
      <w:bookmarkStart w:id="1599" w:name="_Toc457995272"/>
      <w:bookmarkStart w:id="1600" w:name="_Toc457996642"/>
      <w:bookmarkStart w:id="1601" w:name="_Toc456012027"/>
      <w:bookmarkStart w:id="1602" w:name="_Toc456012318"/>
      <w:bookmarkStart w:id="1603" w:name="_Toc456012609"/>
      <w:bookmarkStart w:id="1604" w:name="_Toc456878637"/>
      <w:bookmarkStart w:id="1605" w:name="_Toc457303321"/>
      <w:bookmarkStart w:id="1606" w:name="_Toc457303637"/>
      <w:bookmarkStart w:id="1607" w:name="_Toc457976645"/>
      <w:bookmarkStart w:id="1608" w:name="_Toc457976932"/>
      <w:bookmarkStart w:id="1609" w:name="_Toc457980243"/>
      <w:bookmarkStart w:id="1610" w:name="_Toc457995273"/>
      <w:bookmarkStart w:id="1611" w:name="_Toc457996643"/>
      <w:bookmarkStart w:id="1612" w:name="_Toc456012028"/>
      <w:bookmarkStart w:id="1613" w:name="_Toc456012319"/>
      <w:bookmarkStart w:id="1614" w:name="_Toc456012610"/>
      <w:bookmarkStart w:id="1615" w:name="_Toc456878638"/>
      <w:bookmarkStart w:id="1616" w:name="_Toc457303322"/>
      <w:bookmarkStart w:id="1617" w:name="_Toc457303638"/>
      <w:bookmarkStart w:id="1618" w:name="_Toc457976646"/>
      <w:bookmarkStart w:id="1619" w:name="_Toc457976933"/>
      <w:bookmarkStart w:id="1620" w:name="_Toc457980244"/>
      <w:bookmarkStart w:id="1621" w:name="_Toc457995274"/>
      <w:bookmarkStart w:id="1622" w:name="_Toc457996644"/>
      <w:bookmarkStart w:id="1623" w:name="_Toc456012029"/>
      <w:bookmarkStart w:id="1624" w:name="_Toc456012320"/>
      <w:bookmarkStart w:id="1625" w:name="_Toc456012611"/>
      <w:bookmarkStart w:id="1626" w:name="_Toc456878639"/>
      <w:bookmarkStart w:id="1627" w:name="_Toc457303323"/>
      <w:bookmarkStart w:id="1628" w:name="_Toc457303639"/>
      <w:bookmarkStart w:id="1629" w:name="_Toc457976647"/>
      <w:bookmarkStart w:id="1630" w:name="_Toc457976934"/>
      <w:bookmarkStart w:id="1631" w:name="_Toc457980245"/>
      <w:bookmarkStart w:id="1632" w:name="_Toc457995275"/>
      <w:bookmarkStart w:id="1633" w:name="_Toc457996645"/>
      <w:bookmarkStart w:id="1634" w:name="_Toc456012030"/>
      <w:bookmarkStart w:id="1635" w:name="_Toc456012321"/>
      <w:bookmarkStart w:id="1636" w:name="_Toc456012612"/>
      <w:bookmarkStart w:id="1637" w:name="_Toc456878640"/>
      <w:bookmarkStart w:id="1638" w:name="_Toc457303324"/>
      <w:bookmarkStart w:id="1639" w:name="_Toc457303640"/>
      <w:bookmarkStart w:id="1640" w:name="_Toc457976648"/>
      <w:bookmarkStart w:id="1641" w:name="_Toc457976935"/>
      <w:bookmarkStart w:id="1642" w:name="_Toc457980246"/>
      <w:bookmarkStart w:id="1643" w:name="_Toc457995276"/>
      <w:bookmarkStart w:id="1644" w:name="_Toc457996646"/>
      <w:bookmarkStart w:id="1645" w:name="_Toc456012031"/>
      <w:bookmarkStart w:id="1646" w:name="_Toc456012322"/>
      <w:bookmarkStart w:id="1647" w:name="_Toc456012613"/>
      <w:bookmarkStart w:id="1648" w:name="_Toc456878641"/>
      <w:bookmarkStart w:id="1649" w:name="_Toc457303325"/>
      <w:bookmarkStart w:id="1650" w:name="_Toc457303641"/>
      <w:bookmarkStart w:id="1651" w:name="_Toc457976649"/>
      <w:bookmarkStart w:id="1652" w:name="_Toc457976936"/>
      <w:bookmarkStart w:id="1653" w:name="_Toc457980247"/>
      <w:bookmarkStart w:id="1654" w:name="_Toc457995277"/>
      <w:bookmarkStart w:id="1655" w:name="_Toc457996647"/>
      <w:bookmarkStart w:id="1656" w:name="_Toc456012032"/>
      <w:bookmarkStart w:id="1657" w:name="_Toc456012323"/>
      <w:bookmarkStart w:id="1658" w:name="_Toc456012614"/>
      <w:bookmarkStart w:id="1659" w:name="_Toc456878642"/>
      <w:bookmarkStart w:id="1660" w:name="_Toc457303326"/>
      <w:bookmarkStart w:id="1661" w:name="_Toc457303642"/>
      <w:bookmarkStart w:id="1662" w:name="_Toc457976650"/>
      <w:bookmarkStart w:id="1663" w:name="_Toc457976937"/>
      <w:bookmarkStart w:id="1664" w:name="_Toc457980248"/>
      <w:bookmarkStart w:id="1665" w:name="_Toc457995278"/>
      <w:bookmarkStart w:id="1666" w:name="_Toc457996648"/>
      <w:bookmarkStart w:id="1667" w:name="_Toc456012033"/>
      <w:bookmarkStart w:id="1668" w:name="_Toc456012324"/>
      <w:bookmarkStart w:id="1669" w:name="_Toc456012615"/>
      <w:bookmarkStart w:id="1670" w:name="_Toc456878643"/>
      <w:bookmarkStart w:id="1671" w:name="_Toc457303327"/>
      <w:bookmarkStart w:id="1672" w:name="_Toc457303643"/>
      <w:bookmarkStart w:id="1673" w:name="_Toc457976651"/>
      <w:bookmarkStart w:id="1674" w:name="_Toc457976938"/>
      <w:bookmarkStart w:id="1675" w:name="_Toc457980249"/>
      <w:bookmarkStart w:id="1676" w:name="_Toc457995279"/>
      <w:bookmarkStart w:id="1677" w:name="_Toc457996649"/>
      <w:bookmarkStart w:id="1678" w:name="_Toc456012034"/>
      <w:bookmarkStart w:id="1679" w:name="_Toc456012325"/>
      <w:bookmarkStart w:id="1680" w:name="_Toc456012616"/>
      <w:bookmarkStart w:id="1681" w:name="_Toc456878644"/>
      <w:bookmarkStart w:id="1682" w:name="_Toc457303328"/>
      <w:bookmarkStart w:id="1683" w:name="_Toc457303644"/>
      <w:bookmarkStart w:id="1684" w:name="_Toc457976652"/>
      <w:bookmarkStart w:id="1685" w:name="_Toc457976939"/>
      <w:bookmarkStart w:id="1686" w:name="_Toc457980250"/>
      <w:bookmarkStart w:id="1687" w:name="_Toc457995280"/>
      <w:bookmarkStart w:id="1688" w:name="_Toc457996650"/>
      <w:bookmarkStart w:id="1689" w:name="_Toc456012035"/>
      <w:bookmarkStart w:id="1690" w:name="_Toc456012326"/>
      <w:bookmarkStart w:id="1691" w:name="_Toc456012617"/>
      <w:bookmarkStart w:id="1692" w:name="_Toc456878645"/>
      <w:bookmarkStart w:id="1693" w:name="_Toc457303329"/>
      <w:bookmarkStart w:id="1694" w:name="_Toc457303645"/>
      <w:bookmarkStart w:id="1695" w:name="_Toc457976653"/>
      <w:bookmarkStart w:id="1696" w:name="_Toc457976940"/>
      <w:bookmarkStart w:id="1697" w:name="_Toc457980251"/>
      <w:bookmarkStart w:id="1698" w:name="_Toc457995281"/>
      <w:bookmarkStart w:id="1699" w:name="_Toc457996651"/>
      <w:bookmarkStart w:id="1700" w:name="_Toc456012036"/>
      <w:bookmarkStart w:id="1701" w:name="_Toc456012327"/>
      <w:bookmarkStart w:id="1702" w:name="_Toc456012618"/>
      <w:bookmarkStart w:id="1703" w:name="_Toc456878646"/>
      <w:bookmarkStart w:id="1704" w:name="_Toc457303330"/>
      <w:bookmarkStart w:id="1705" w:name="_Toc457303646"/>
      <w:bookmarkStart w:id="1706" w:name="_Toc457976654"/>
      <w:bookmarkStart w:id="1707" w:name="_Toc457976941"/>
      <w:bookmarkStart w:id="1708" w:name="_Toc457980252"/>
      <w:bookmarkStart w:id="1709" w:name="_Toc457995282"/>
      <w:bookmarkStart w:id="1710" w:name="_Toc457996652"/>
      <w:bookmarkStart w:id="1711" w:name="_Toc456012037"/>
      <w:bookmarkStart w:id="1712" w:name="_Toc456012328"/>
      <w:bookmarkStart w:id="1713" w:name="_Toc456012619"/>
      <w:bookmarkStart w:id="1714" w:name="_Toc456878647"/>
      <w:bookmarkStart w:id="1715" w:name="_Toc457303331"/>
      <w:bookmarkStart w:id="1716" w:name="_Toc457303647"/>
      <w:bookmarkStart w:id="1717" w:name="_Toc457976655"/>
      <w:bookmarkStart w:id="1718" w:name="_Toc457976942"/>
      <w:bookmarkStart w:id="1719" w:name="_Toc457980253"/>
      <w:bookmarkStart w:id="1720" w:name="_Toc457995283"/>
      <w:bookmarkStart w:id="1721" w:name="_Toc457996653"/>
      <w:bookmarkStart w:id="1722" w:name="_Toc456012038"/>
      <w:bookmarkStart w:id="1723" w:name="_Toc456012329"/>
      <w:bookmarkStart w:id="1724" w:name="_Toc456012620"/>
      <w:bookmarkStart w:id="1725" w:name="_Toc456878648"/>
      <w:bookmarkStart w:id="1726" w:name="_Toc457303332"/>
      <w:bookmarkStart w:id="1727" w:name="_Toc457303648"/>
      <w:bookmarkStart w:id="1728" w:name="_Toc457976656"/>
      <w:bookmarkStart w:id="1729" w:name="_Toc457976943"/>
      <w:bookmarkStart w:id="1730" w:name="_Toc457980254"/>
      <w:bookmarkStart w:id="1731" w:name="_Toc457995284"/>
      <w:bookmarkStart w:id="1732" w:name="_Toc457996654"/>
      <w:bookmarkStart w:id="1733" w:name="_Toc456012039"/>
      <w:bookmarkStart w:id="1734" w:name="_Toc456012330"/>
      <w:bookmarkStart w:id="1735" w:name="_Toc456012621"/>
      <w:bookmarkStart w:id="1736" w:name="_Toc456878649"/>
      <w:bookmarkStart w:id="1737" w:name="_Toc457303333"/>
      <w:bookmarkStart w:id="1738" w:name="_Toc457303649"/>
      <w:bookmarkStart w:id="1739" w:name="_Toc457976657"/>
      <w:bookmarkStart w:id="1740" w:name="_Toc457976944"/>
      <w:bookmarkStart w:id="1741" w:name="_Toc457980255"/>
      <w:bookmarkStart w:id="1742" w:name="_Toc457995285"/>
      <w:bookmarkStart w:id="1743" w:name="_Toc457996655"/>
      <w:bookmarkStart w:id="1744" w:name="_Toc456012040"/>
      <w:bookmarkStart w:id="1745" w:name="_Toc456012331"/>
      <w:bookmarkStart w:id="1746" w:name="_Toc456012622"/>
      <w:bookmarkStart w:id="1747" w:name="_Toc456878650"/>
      <w:bookmarkStart w:id="1748" w:name="_Toc457303334"/>
      <w:bookmarkStart w:id="1749" w:name="_Toc457303650"/>
      <w:bookmarkStart w:id="1750" w:name="_Toc457976658"/>
      <w:bookmarkStart w:id="1751" w:name="_Toc457976945"/>
      <w:bookmarkStart w:id="1752" w:name="_Toc457980256"/>
      <w:bookmarkStart w:id="1753" w:name="_Toc457995286"/>
      <w:bookmarkStart w:id="1754" w:name="_Toc457996656"/>
      <w:bookmarkStart w:id="1755" w:name="_Toc456012041"/>
      <w:bookmarkStart w:id="1756" w:name="_Toc456012332"/>
      <w:bookmarkStart w:id="1757" w:name="_Toc456012623"/>
      <w:bookmarkStart w:id="1758" w:name="_Toc456878651"/>
      <w:bookmarkStart w:id="1759" w:name="_Toc457303335"/>
      <w:bookmarkStart w:id="1760" w:name="_Toc457303651"/>
      <w:bookmarkStart w:id="1761" w:name="_Toc457976659"/>
      <w:bookmarkStart w:id="1762" w:name="_Toc457976946"/>
      <w:bookmarkStart w:id="1763" w:name="_Toc457980257"/>
      <w:bookmarkStart w:id="1764" w:name="_Toc457995287"/>
      <w:bookmarkStart w:id="1765" w:name="_Toc457996657"/>
      <w:bookmarkStart w:id="1766" w:name="_Toc456012042"/>
      <w:bookmarkStart w:id="1767" w:name="_Toc456012333"/>
      <w:bookmarkStart w:id="1768" w:name="_Toc456012624"/>
      <w:bookmarkStart w:id="1769" w:name="_Toc456878652"/>
      <w:bookmarkStart w:id="1770" w:name="_Toc457303336"/>
      <w:bookmarkStart w:id="1771" w:name="_Toc457303652"/>
      <w:bookmarkStart w:id="1772" w:name="_Toc457976660"/>
      <w:bookmarkStart w:id="1773" w:name="_Toc457976947"/>
      <w:bookmarkStart w:id="1774" w:name="_Toc457980258"/>
      <w:bookmarkStart w:id="1775" w:name="_Toc457995288"/>
      <w:bookmarkStart w:id="1776" w:name="_Toc457996658"/>
      <w:bookmarkStart w:id="1777" w:name="_Toc456012043"/>
      <w:bookmarkStart w:id="1778" w:name="_Toc456012334"/>
      <w:bookmarkStart w:id="1779" w:name="_Toc456012625"/>
      <w:bookmarkStart w:id="1780" w:name="_Toc456878653"/>
      <w:bookmarkStart w:id="1781" w:name="_Toc457303337"/>
      <w:bookmarkStart w:id="1782" w:name="_Toc457303653"/>
      <w:bookmarkStart w:id="1783" w:name="_Toc457976661"/>
      <w:bookmarkStart w:id="1784" w:name="_Toc457976948"/>
      <w:bookmarkStart w:id="1785" w:name="_Toc457980259"/>
      <w:bookmarkStart w:id="1786" w:name="_Toc457995289"/>
      <w:bookmarkStart w:id="1787" w:name="_Toc457996659"/>
      <w:bookmarkStart w:id="1788" w:name="_Toc456012044"/>
      <w:bookmarkStart w:id="1789" w:name="_Toc456012335"/>
      <w:bookmarkStart w:id="1790" w:name="_Toc456012626"/>
      <w:bookmarkStart w:id="1791" w:name="_Toc456878654"/>
      <w:bookmarkStart w:id="1792" w:name="_Toc457303338"/>
      <w:bookmarkStart w:id="1793" w:name="_Toc457303654"/>
      <w:bookmarkStart w:id="1794" w:name="_Toc457976662"/>
      <w:bookmarkStart w:id="1795" w:name="_Toc457976949"/>
      <w:bookmarkStart w:id="1796" w:name="_Toc457980260"/>
      <w:bookmarkStart w:id="1797" w:name="_Toc457995290"/>
      <w:bookmarkStart w:id="1798" w:name="_Toc457996660"/>
      <w:bookmarkStart w:id="1799" w:name="_Toc456012045"/>
      <w:bookmarkStart w:id="1800" w:name="_Toc456012336"/>
      <w:bookmarkStart w:id="1801" w:name="_Toc456012627"/>
      <w:bookmarkStart w:id="1802" w:name="_Toc456878655"/>
      <w:bookmarkStart w:id="1803" w:name="_Toc457303339"/>
      <w:bookmarkStart w:id="1804" w:name="_Toc457303655"/>
      <w:bookmarkStart w:id="1805" w:name="_Toc457976663"/>
      <w:bookmarkStart w:id="1806" w:name="_Toc457976950"/>
      <w:bookmarkStart w:id="1807" w:name="_Toc457980261"/>
      <w:bookmarkStart w:id="1808" w:name="_Toc457995291"/>
      <w:bookmarkStart w:id="1809" w:name="_Toc457996661"/>
      <w:bookmarkStart w:id="1810" w:name="_Toc456012046"/>
      <w:bookmarkStart w:id="1811" w:name="_Toc456012337"/>
      <w:bookmarkStart w:id="1812" w:name="_Toc456012628"/>
      <w:bookmarkStart w:id="1813" w:name="_Toc456878656"/>
      <w:bookmarkStart w:id="1814" w:name="_Toc457303340"/>
      <w:bookmarkStart w:id="1815" w:name="_Toc457303656"/>
      <w:bookmarkStart w:id="1816" w:name="_Toc457976664"/>
      <w:bookmarkStart w:id="1817" w:name="_Toc457976951"/>
      <w:bookmarkStart w:id="1818" w:name="_Toc457980262"/>
      <w:bookmarkStart w:id="1819" w:name="_Toc457995292"/>
      <w:bookmarkStart w:id="1820" w:name="_Toc457996662"/>
      <w:bookmarkStart w:id="1821" w:name="_Toc456012047"/>
      <w:bookmarkStart w:id="1822" w:name="_Toc456012338"/>
      <w:bookmarkStart w:id="1823" w:name="_Toc456012629"/>
      <w:bookmarkStart w:id="1824" w:name="_Toc456878657"/>
      <w:bookmarkStart w:id="1825" w:name="_Toc457303341"/>
      <w:bookmarkStart w:id="1826" w:name="_Toc457303657"/>
      <w:bookmarkStart w:id="1827" w:name="_Toc457976665"/>
      <w:bookmarkStart w:id="1828" w:name="_Toc457976952"/>
      <w:bookmarkStart w:id="1829" w:name="_Toc457980263"/>
      <w:bookmarkStart w:id="1830" w:name="_Toc457995293"/>
      <w:bookmarkStart w:id="1831" w:name="_Toc457996663"/>
      <w:bookmarkStart w:id="1832" w:name="_Toc456012048"/>
      <w:bookmarkStart w:id="1833" w:name="_Toc456012339"/>
      <w:bookmarkStart w:id="1834" w:name="_Toc456012630"/>
      <w:bookmarkStart w:id="1835" w:name="_Toc456878658"/>
      <w:bookmarkStart w:id="1836" w:name="_Toc457303342"/>
      <w:bookmarkStart w:id="1837" w:name="_Toc457303658"/>
      <w:bookmarkStart w:id="1838" w:name="_Toc457976666"/>
      <w:bookmarkStart w:id="1839" w:name="_Toc457976953"/>
      <w:bookmarkStart w:id="1840" w:name="_Toc457980264"/>
      <w:bookmarkStart w:id="1841" w:name="_Toc457995294"/>
      <w:bookmarkStart w:id="1842" w:name="_Toc457996664"/>
      <w:bookmarkStart w:id="1843" w:name="_Toc456012049"/>
      <w:bookmarkStart w:id="1844" w:name="_Toc456012340"/>
      <w:bookmarkStart w:id="1845" w:name="_Toc456012631"/>
      <w:bookmarkStart w:id="1846" w:name="_Toc456878659"/>
      <w:bookmarkStart w:id="1847" w:name="_Toc457303343"/>
      <w:bookmarkStart w:id="1848" w:name="_Toc457303659"/>
      <w:bookmarkStart w:id="1849" w:name="_Toc457976667"/>
      <w:bookmarkStart w:id="1850" w:name="_Toc457976954"/>
      <w:bookmarkStart w:id="1851" w:name="_Toc457980265"/>
      <w:bookmarkStart w:id="1852" w:name="_Toc457995295"/>
      <w:bookmarkStart w:id="1853" w:name="_Toc457996665"/>
      <w:bookmarkStart w:id="1854" w:name="_Toc456012050"/>
      <w:bookmarkStart w:id="1855" w:name="_Toc456012341"/>
      <w:bookmarkStart w:id="1856" w:name="_Toc456012632"/>
      <w:bookmarkStart w:id="1857" w:name="_Toc456878660"/>
      <w:bookmarkStart w:id="1858" w:name="_Toc457303344"/>
      <w:bookmarkStart w:id="1859" w:name="_Toc457303660"/>
      <w:bookmarkStart w:id="1860" w:name="_Toc457976668"/>
      <w:bookmarkStart w:id="1861" w:name="_Toc457976955"/>
      <w:bookmarkStart w:id="1862" w:name="_Toc457980266"/>
      <w:bookmarkStart w:id="1863" w:name="_Toc457995296"/>
      <w:bookmarkStart w:id="1864" w:name="_Toc457996666"/>
      <w:bookmarkStart w:id="1865" w:name="_Toc456012051"/>
      <w:bookmarkStart w:id="1866" w:name="_Toc456012342"/>
      <w:bookmarkStart w:id="1867" w:name="_Toc456012633"/>
      <w:bookmarkStart w:id="1868" w:name="_Toc456878661"/>
      <w:bookmarkStart w:id="1869" w:name="_Toc457303345"/>
      <w:bookmarkStart w:id="1870" w:name="_Toc457303661"/>
      <w:bookmarkStart w:id="1871" w:name="_Toc457976669"/>
      <w:bookmarkStart w:id="1872" w:name="_Toc457976956"/>
      <w:bookmarkStart w:id="1873" w:name="_Toc457980267"/>
      <w:bookmarkStart w:id="1874" w:name="_Toc457995297"/>
      <w:bookmarkStart w:id="1875" w:name="_Toc457996667"/>
      <w:bookmarkStart w:id="1876" w:name="_Toc456012052"/>
      <w:bookmarkStart w:id="1877" w:name="_Toc456012343"/>
      <w:bookmarkStart w:id="1878" w:name="_Toc456012634"/>
      <w:bookmarkStart w:id="1879" w:name="_Toc456878662"/>
      <w:bookmarkStart w:id="1880" w:name="_Toc457303346"/>
      <w:bookmarkStart w:id="1881" w:name="_Toc457303662"/>
      <w:bookmarkStart w:id="1882" w:name="_Toc457976670"/>
      <w:bookmarkStart w:id="1883" w:name="_Toc457976957"/>
      <w:bookmarkStart w:id="1884" w:name="_Toc457980268"/>
      <w:bookmarkStart w:id="1885" w:name="_Toc457995298"/>
      <w:bookmarkStart w:id="1886" w:name="_Toc457996668"/>
      <w:bookmarkStart w:id="1887" w:name="_Toc456012053"/>
      <w:bookmarkStart w:id="1888" w:name="_Toc456012344"/>
      <w:bookmarkStart w:id="1889" w:name="_Toc456012635"/>
      <w:bookmarkStart w:id="1890" w:name="_Toc456878663"/>
      <w:bookmarkStart w:id="1891" w:name="_Toc457303347"/>
      <w:bookmarkStart w:id="1892" w:name="_Toc457303663"/>
      <w:bookmarkStart w:id="1893" w:name="_Toc457976671"/>
      <w:bookmarkStart w:id="1894" w:name="_Toc457976958"/>
      <w:bookmarkStart w:id="1895" w:name="_Toc457980269"/>
      <w:bookmarkStart w:id="1896" w:name="_Toc457995299"/>
      <w:bookmarkStart w:id="1897" w:name="_Toc457996669"/>
      <w:bookmarkStart w:id="1898" w:name="_Toc456012054"/>
      <w:bookmarkStart w:id="1899" w:name="_Toc456012345"/>
      <w:bookmarkStart w:id="1900" w:name="_Toc456012636"/>
      <w:bookmarkStart w:id="1901" w:name="_Toc456878664"/>
      <w:bookmarkStart w:id="1902" w:name="_Toc457303348"/>
      <w:bookmarkStart w:id="1903" w:name="_Toc457303664"/>
      <w:bookmarkStart w:id="1904" w:name="_Toc457976672"/>
      <w:bookmarkStart w:id="1905" w:name="_Toc457976959"/>
      <w:bookmarkStart w:id="1906" w:name="_Toc457980270"/>
      <w:bookmarkStart w:id="1907" w:name="_Toc457995300"/>
      <w:bookmarkStart w:id="1908" w:name="_Toc457996670"/>
      <w:bookmarkStart w:id="1909" w:name="_Toc456012055"/>
      <w:bookmarkStart w:id="1910" w:name="_Toc456012346"/>
      <w:bookmarkStart w:id="1911" w:name="_Toc456012637"/>
      <w:bookmarkStart w:id="1912" w:name="_Toc456878665"/>
      <w:bookmarkStart w:id="1913" w:name="_Toc457303349"/>
      <w:bookmarkStart w:id="1914" w:name="_Toc457303665"/>
      <w:bookmarkStart w:id="1915" w:name="_Toc457976673"/>
      <w:bookmarkStart w:id="1916" w:name="_Toc457976960"/>
      <w:bookmarkStart w:id="1917" w:name="_Toc457980271"/>
      <w:bookmarkStart w:id="1918" w:name="_Toc457995301"/>
      <w:bookmarkStart w:id="1919" w:name="_Toc457996671"/>
      <w:bookmarkStart w:id="1920" w:name="_Toc456012056"/>
      <w:bookmarkStart w:id="1921" w:name="_Toc456012347"/>
      <w:bookmarkStart w:id="1922" w:name="_Toc456012638"/>
      <w:bookmarkStart w:id="1923" w:name="_Toc456878666"/>
      <w:bookmarkStart w:id="1924" w:name="_Toc457303350"/>
      <w:bookmarkStart w:id="1925" w:name="_Toc457303666"/>
      <w:bookmarkStart w:id="1926" w:name="_Toc457976674"/>
      <w:bookmarkStart w:id="1927" w:name="_Toc457976961"/>
      <w:bookmarkStart w:id="1928" w:name="_Toc457980272"/>
      <w:bookmarkStart w:id="1929" w:name="_Toc457995302"/>
      <w:bookmarkStart w:id="1930" w:name="_Toc457996672"/>
      <w:bookmarkStart w:id="1931" w:name="_Toc456012057"/>
      <w:bookmarkStart w:id="1932" w:name="_Toc456012348"/>
      <w:bookmarkStart w:id="1933" w:name="_Toc456012639"/>
      <w:bookmarkStart w:id="1934" w:name="_Toc456878667"/>
      <w:bookmarkStart w:id="1935" w:name="_Toc457303351"/>
      <w:bookmarkStart w:id="1936" w:name="_Toc457303667"/>
      <w:bookmarkStart w:id="1937" w:name="_Toc457976675"/>
      <w:bookmarkStart w:id="1938" w:name="_Toc457976962"/>
      <w:bookmarkStart w:id="1939" w:name="_Toc457980273"/>
      <w:bookmarkStart w:id="1940" w:name="_Toc457995303"/>
      <w:bookmarkStart w:id="1941" w:name="_Toc457996673"/>
      <w:bookmarkStart w:id="1942" w:name="_Toc456012058"/>
      <w:bookmarkStart w:id="1943" w:name="_Toc456012349"/>
      <w:bookmarkStart w:id="1944" w:name="_Toc456012640"/>
      <w:bookmarkStart w:id="1945" w:name="_Toc456878668"/>
      <w:bookmarkStart w:id="1946" w:name="_Toc457303352"/>
      <w:bookmarkStart w:id="1947" w:name="_Toc457303668"/>
      <w:bookmarkStart w:id="1948" w:name="_Toc457976676"/>
      <w:bookmarkStart w:id="1949" w:name="_Toc457976963"/>
      <w:bookmarkStart w:id="1950" w:name="_Toc457980274"/>
      <w:bookmarkStart w:id="1951" w:name="_Toc457995304"/>
      <w:bookmarkStart w:id="1952" w:name="_Toc457996674"/>
      <w:bookmarkStart w:id="1953" w:name="_Toc456012059"/>
      <w:bookmarkStart w:id="1954" w:name="_Toc456012350"/>
      <w:bookmarkStart w:id="1955" w:name="_Toc456012641"/>
      <w:bookmarkStart w:id="1956" w:name="_Toc456878669"/>
      <w:bookmarkStart w:id="1957" w:name="_Toc457303353"/>
      <w:bookmarkStart w:id="1958" w:name="_Toc457303669"/>
      <w:bookmarkStart w:id="1959" w:name="_Toc457976677"/>
      <w:bookmarkStart w:id="1960" w:name="_Toc457976964"/>
      <w:bookmarkStart w:id="1961" w:name="_Toc457980275"/>
      <w:bookmarkStart w:id="1962" w:name="_Toc457995305"/>
      <w:bookmarkStart w:id="1963" w:name="_Toc457996675"/>
      <w:bookmarkStart w:id="1964" w:name="_Toc456012060"/>
      <w:bookmarkStart w:id="1965" w:name="_Toc456012351"/>
      <w:bookmarkStart w:id="1966" w:name="_Toc456012642"/>
      <w:bookmarkStart w:id="1967" w:name="_Toc456878670"/>
      <w:bookmarkStart w:id="1968" w:name="_Toc457303354"/>
      <w:bookmarkStart w:id="1969" w:name="_Toc457303670"/>
      <w:bookmarkStart w:id="1970" w:name="_Toc457976678"/>
      <w:bookmarkStart w:id="1971" w:name="_Toc457976965"/>
      <w:bookmarkStart w:id="1972" w:name="_Toc457980276"/>
      <w:bookmarkStart w:id="1973" w:name="_Toc457995306"/>
      <w:bookmarkStart w:id="1974" w:name="_Toc457996676"/>
      <w:bookmarkStart w:id="1975" w:name="_Toc456012061"/>
      <w:bookmarkStart w:id="1976" w:name="_Toc456012352"/>
      <w:bookmarkStart w:id="1977" w:name="_Toc456012643"/>
      <w:bookmarkStart w:id="1978" w:name="_Toc456878671"/>
      <w:bookmarkStart w:id="1979" w:name="_Toc457303355"/>
      <w:bookmarkStart w:id="1980" w:name="_Toc457303671"/>
      <w:bookmarkStart w:id="1981" w:name="_Toc457976679"/>
      <w:bookmarkStart w:id="1982" w:name="_Toc457976966"/>
      <w:bookmarkStart w:id="1983" w:name="_Toc457980277"/>
      <w:bookmarkStart w:id="1984" w:name="_Toc457995307"/>
      <w:bookmarkStart w:id="1985" w:name="_Toc457996677"/>
      <w:bookmarkStart w:id="1986" w:name="_Toc456012062"/>
      <w:bookmarkStart w:id="1987" w:name="_Toc456012353"/>
      <w:bookmarkStart w:id="1988" w:name="_Toc456012644"/>
      <w:bookmarkStart w:id="1989" w:name="_Toc456878672"/>
      <w:bookmarkStart w:id="1990" w:name="_Toc457303356"/>
      <w:bookmarkStart w:id="1991" w:name="_Toc457303672"/>
      <w:bookmarkStart w:id="1992" w:name="_Toc457976680"/>
      <w:bookmarkStart w:id="1993" w:name="_Toc457976967"/>
      <w:bookmarkStart w:id="1994" w:name="_Toc457980278"/>
      <w:bookmarkStart w:id="1995" w:name="_Toc457995308"/>
      <w:bookmarkStart w:id="1996" w:name="_Toc457996678"/>
      <w:bookmarkStart w:id="1997" w:name="_Toc456012063"/>
      <w:bookmarkStart w:id="1998" w:name="_Toc456012354"/>
      <w:bookmarkStart w:id="1999" w:name="_Toc456012645"/>
      <w:bookmarkStart w:id="2000" w:name="_Toc456878673"/>
      <w:bookmarkStart w:id="2001" w:name="_Toc457303357"/>
      <w:bookmarkStart w:id="2002" w:name="_Toc457303673"/>
      <w:bookmarkStart w:id="2003" w:name="_Toc457976681"/>
      <w:bookmarkStart w:id="2004" w:name="_Toc457976968"/>
      <w:bookmarkStart w:id="2005" w:name="_Toc457980279"/>
      <w:bookmarkStart w:id="2006" w:name="_Toc457995309"/>
      <w:bookmarkStart w:id="2007" w:name="_Toc457996679"/>
      <w:bookmarkStart w:id="2008" w:name="_Toc456012064"/>
      <w:bookmarkStart w:id="2009" w:name="_Toc456012355"/>
      <w:bookmarkStart w:id="2010" w:name="_Toc456012646"/>
      <w:bookmarkStart w:id="2011" w:name="_Toc456878674"/>
      <w:bookmarkStart w:id="2012" w:name="_Toc457303358"/>
      <w:bookmarkStart w:id="2013" w:name="_Toc457303674"/>
      <w:bookmarkStart w:id="2014" w:name="_Toc457976682"/>
      <w:bookmarkStart w:id="2015" w:name="_Toc457976969"/>
      <w:bookmarkStart w:id="2016" w:name="_Toc457980280"/>
      <w:bookmarkStart w:id="2017" w:name="_Toc457995310"/>
      <w:bookmarkStart w:id="2018" w:name="_Toc457996680"/>
      <w:bookmarkStart w:id="2019" w:name="_Toc456012065"/>
      <w:bookmarkStart w:id="2020" w:name="_Toc456012356"/>
      <w:bookmarkStart w:id="2021" w:name="_Toc456012647"/>
      <w:bookmarkStart w:id="2022" w:name="_Toc456878675"/>
      <w:bookmarkStart w:id="2023" w:name="_Toc457303359"/>
      <w:bookmarkStart w:id="2024" w:name="_Toc457303675"/>
      <w:bookmarkStart w:id="2025" w:name="_Toc457976683"/>
      <w:bookmarkStart w:id="2026" w:name="_Toc457976970"/>
      <w:bookmarkStart w:id="2027" w:name="_Toc457980281"/>
      <w:bookmarkStart w:id="2028" w:name="_Toc457995311"/>
      <w:bookmarkStart w:id="2029" w:name="_Toc457996681"/>
      <w:bookmarkStart w:id="2030" w:name="_Toc456012066"/>
      <w:bookmarkStart w:id="2031" w:name="_Toc456012357"/>
      <w:bookmarkStart w:id="2032" w:name="_Toc456012648"/>
      <w:bookmarkStart w:id="2033" w:name="_Toc456878676"/>
      <w:bookmarkStart w:id="2034" w:name="_Toc457303360"/>
      <w:bookmarkStart w:id="2035" w:name="_Toc457303676"/>
      <w:bookmarkStart w:id="2036" w:name="_Toc457976684"/>
      <w:bookmarkStart w:id="2037" w:name="_Toc457976971"/>
      <w:bookmarkStart w:id="2038" w:name="_Toc457980282"/>
      <w:bookmarkStart w:id="2039" w:name="_Toc457995312"/>
      <w:bookmarkStart w:id="2040" w:name="_Toc457996682"/>
      <w:bookmarkStart w:id="2041" w:name="_Toc456012067"/>
      <w:bookmarkStart w:id="2042" w:name="_Toc456012358"/>
      <w:bookmarkStart w:id="2043" w:name="_Toc456012649"/>
      <w:bookmarkStart w:id="2044" w:name="_Toc456878677"/>
      <w:bookmarkStart w:id="2045" w:name="_Toc457303361"/>
      <w:bookmarkStart w:id="2046" w:name="_Toc457303677"/>
      <w:bookmarkStart w:id="2047" w:name="_Toc457976685"/>
      <w:bookmarkStart w:id="2048" w:name="_Toc457976972"/>
      <w:bookmarkStart w:id="2049" w:name="_Toc457980283"/>
      <w:bookmarkStart w:id="2050" w:name="_Toc457995313"/>
      <w:bookmarkStart w:id="2051" w:name="_Toc457996683"/>
      <w:bookmarkStart w:id="2052" w:name="_Toc456012068"/>
      <w:bookmarkStart w:id="2053" w:name="_Toc456012359"/>
      <w:bookmarkStart w:id="2054" w:name="_Toc456012650"/>
      <w:bookmarkStart w:id="2055" w:name="_Toc456878678"/>
      <w:bookmarkStart w:id="2056" w:name="_Toc457303362"/>
      <w:bookmarkStart w:id="2057" w:name="_Toc457303678"/>
      <w:bookmarkStart w:id="2058" w:name="_Toc457976686"/>
      <w:bookmarkStart w:id="2059" w:name="_Toc457976973"/>
      <w:bookmarkStart w:id="2060" w:name="_Toc457980284"/>
      <w:bookmarkStart w:id="2061" w:name="_Toc457995314"/>
      <w:bookmarkStart w:id="2062" w:name="_Toc457996684"/>
      <w:bookmarkStart w:id="2063" w:name="_Toc456012069"/>
      <w:bookmarkStart w:id="2064" w:name="_Toc456012360"/>
      <w:bookmarkStart w:id="2065" w:name="_Toc456012651"/>
      <w:bookmarkStart w:id="2066" w:name="_Toc456878679"/>
      <w:bookmarkStart w:id="2067" w:name="_Toc457303363"/>
      <w:bookmarkStart w:id="2068" w:name="_Toc457303679"/>
      <w:bookmarkStart w:id="2069" w:name="_Toc457976687"/>
      <w:bookmarkStart w:id="2070" w:name="_Toc457976974"/>
      <w:bookmarkStart w:id="2071" w:name="_Toc457980285"/>
      <w:bookmarkStart w:id="2072" w:name="_Toc457995315"/>
      <w:bookmarkStart w:id="2073" w:name="_Toc457996685"/>
      <w:bookmarkStart w:id="2074" w:name="_Toc456012070"/>
      <w:bookmarkStart w:id="2075" w:name="_Toc456012361"/>
      <w:bookmarkStart w:id="2076" w:name="_Toc456012652"/>
      <w:bookmarkStart w:id="2077" w:name="_Toc456878680"/>
      <w:bookmarkStart w:id="2078" w:name="_Toc457303364"/>
      <w:bookmarkStart w:id="2079" w:name="_Toc457303680"/>
      <w:bookmarkStart w:id="2080" w:name="_Toc457976688"/>
      <w:bookmarkStart w:id="2081" w:name="_Toc457976975"/>
      <w:bookmarkStart w:id="2082" w:name="_Toc457980286"/>
      <w:bookmarkStart w:id="2083" w:name="_Toc457995316"/>
      <w:bookmarkStart w:id="2084" w:name="_Toc457996686"/>
      <w:bookmarkStart w:id="2085" w:name="_Toc456012071"/>
      <w:bookmarkStart w:id="2086" w:name="_Toc456012362"/>
      <w:bookmarkStart w:id="2087" w:name="_Toc456012653"/>
      <w:bookmarkStart w:id="2088" w:name="_Toc456878681"/>
      <w:bookmarkStart w:id="2089" w:name="_Toc457303365"/>
      <w:bookmarkStart w:id="2090" w:name="_Toc457303681"/>
      <w:bookmarkStart w:id="2091" w:name="_Toc457976689"/>
      <w:bookmarkStart w:id="2092" w:name="_Toc457976976"/>
      <w:bookmarkStart w:id="2093" w:name="_Toc457980287"/>
      <w:bookmarkStart w:id="2094" w:name="_Toc457995317"/>
      <w:bookmarkStart w:id="2095" w:name="_Toc457996687"/>
      <w:bookmarkStart w:id="2096" w:name="_Toc456012072"/>
      <w:bookmarkStart w:id="2097" w:name="_Toc456012363"/>
      <w:bookmarkStart w:id="2098" w:name="_Toc456012654"/>
      <w:bookmarkStart w:id="2099" w:name="_Toc456878682"/>
      <w:bookmarkStart w:id="2100" w:name="_Toc457303366"/>
      <w:bookmarkStart w:id="2101" w:name="_Toc457303682"/>
      <w:bookmarkStart w:id="2102" w:name="_Toc457976690"/>
      <w:bookmarkStart w:id="2103" w:name="_Toc457976977"/>
      <w:bookmarkStart w:id="2104" w:name="_Toc457980288"/>
      <w:bookmarkStart w:id="2105" w:name="_Toc457995318"/>
      <w:bookmarkStart w:id="2106" w:name="_Toc457996688"/>
      <w:bookmarkStart w:id="2107" w:name="_Toc456012073"/>
      <w:bookmarkStart w:id="2108" w:name="_Toc456012364"/>
      <w:bookmarkStart w:id="2109" w:name="_Toc456012655"/>
      <w:bookmarkStart w:id="2110" w:name="_Toc456878683"/>
      <w:bookmarkStart w:id="2111" w:name="_Toc457303367"/>
      <w:bookmarkStart w:id="2112" w:name="_Toc457303683"/>
      <w:bookmarkStart w:id="2113" w:name="_Toc457976691"/>
      <w:bookmarkStart w:id="2114" w:name="_Toc457976978"/>
      <w:bookmarkStart w:id="2115" w:name="_Toc457980289"/>
      <w:bookmarkStart w:id="2116" w:name="_Toc457995319"/>
      <w:bookmarkStart w:id="2117" w:name="_Toc457996689"/>
      <w:bookmarkStart w:id="2118" w:name="_Toc456012074"/>
      <w:bookmarkStart w:id="2119" w:name="_Toc456012365"/>
      <w:bookmarkStart w:id="2120" w:name="_Toc456012656"/>
      <w:bookmarkStart w:id="2121" w:name="_Toc456878684"/>
      <w:bookmarkStart w:id="2122" w:name="_Toc457303368"/>
      <w:bookmarkStart w:id="2123" w:name="_Toc457303684"/>
      <w:bookmarkStart w:id="2124" w:name="_Toc457976692"/>
      <w:bookmarkStart w:id="2125" w:name="_Toc457976979"/>
      <w:bookmarkStart w:id="2126" w:name="_Toc457980290"/>
      <w:bookmarkStart w:id="2127" w:name="_Toc457995320"/>
      <w:bookmarkStart w:id="2128" w:name="_Toc457996690"/>
      <w:bookmarkStart w:id="2129" w:name="_Toc456012075"/>
      <w:bookmarkStart w:id="2130" w:name="_Toc456012366"/>
      <w:bookmarkStart w:id="2131" w:name="_Toc456012657"/>
      <w:bookmarkStart w:id="2132" w:name="_Toc456878685"/>
      <w:bookmarkStart w:id="2133" w:name="_Toc457303369"/>
      <w:bookmarkStart w:id="2134" w:name="_Toc457303685"/>
      <w:bookmarkStart w:id="2135" w:name="_Toc457976693"/>
      <w:bookmarkStart w:id="2136" w:name="_Toc457976980"/>
      <w:bookmarkStart w:id="2137" w:name="_Toc457980291"/>
      <w:bookmarkStart w:id="2138" w:name="_Toc457995321"/>
      <w:bookmarkStart w:id="2139" w:name="_Toc457996691"/>
      <w:bookmarkStart w:id="2140" w:name="_Toc456012076"/>
      <w:bookmarkStart w:id="2141" w:name="_Toc456012367"/>
      <w:bookmarkStart w:id="2142" w:name="_Toc456012658"/>
      <w:bookmarkStart w:id="2143" w:name="_Toc456878686"/>
      <w:bookmarkStart w:id="2144" w:name="_Toc457303370"/>
      <w:bookmarkStart w:id="2145" w:name="_Toc457303686"/>
      <w:bookmarkStart w:id="2146" w:name="_Toc457976694"/>
      <w:bookmarkStart w:id="2147" w:name="_Toc457976981"/>
      <w:bookmarkStart w:id="2148" w:name="_Toc457980292"/>
      <w:bookmarkStart w:id="2149" w:name="_Toc457995322"/>
      <w:bookmarkStart w:id="2150" w:name="_Toc457996692"/>
      <w:bookmarkStart w:id="2151" w:name="_Toc456012077"/>
      <w:bookmarkStart w:id="2152" w:name="_Toc456012368"/>
      <w:bookmarkStart w:id="2153" w:name="_Toc456012659"/>
      <w:bookmarkStart w:id="2154" w:name="_Toc456878687"/>
      <w:bookmarkStart w:id="2155" w:name="_Toc457303371"/>
      <w:bookmarkStart w:id="2156" w:name="_Toc457303687"/>
      <w:bookmarkStart w:id="2157" w:name="_Toc457976695"/>
      <w:bookmarkStart w:id="2158" w:name="_Toc457976982"/>
      <w:bookmarkStart w:id="2159" w:name="_Toc457980293"/>
      <w:bookmarkStart w:id="2160" w:name="_Toc457995323"/>
      <w:bookmarkStart w:id="2161" w:name="_Toc457996693"/>
      <w:bookmarkStart w:id="2162" w:name="_Toc456012081"/>
      <w:bookmarkStart w:id="2163" w:name="_Toc456012372"/>
      <w:bookmarkStart w:id="2164" w:name="_Toc456012663"/>
      <w:bookmarkStart w:id="2165" w:name="_Toc456878691"/>
      <w:bookmarkStart w:id="2166" w:name="_Toc457303375"/>
      <w:bookmarkStart w:id="2167" w:name="_Toc457303691"/>
      <w:bookmarkStart w:id="2168" w:name="_Toc457976699"/>
      <w:bookmarkStart w:id="2169" w:name="_Toc457976986"/>
      <w:bookmarkStart w:id="2170" w:name="_Toc457980297"/>
      <w:bookmarkStart w:id="2171" w:name="_Toc457995327"/>
      <w:bookmarkStart w:id="2172" w:name="_Toc457996697"/>
      <w:bookmarkStart w:id="2173" w:name="_Toc456012084"/>
      <w:bookmarkStart w:id="2174" w:name="_Toc456012375"/>
      <w:bookmarkStart w:id="2175" w:name="_Toc456012666"/>
      <w:bookmarkStart w:id="2176" w:name="_Toc456878694"/>
      <w:bookmarkStart w:id="2177" w:name="_Toc457303378"/>
      <w:bookmarkStart w:id="2178" w:name="_Toc457303694"/>
      <w:bookmarkStart w:id="2179" w:name="_Toc457976702"/>
      <w:bookmarkStart w:id="2180" w:name="_Toc457976989"/>
      <w:bookmarkStart w:id="2181" w:name="_Toc457980300"/>
      <w:bookmarkStart w:id="2182" w:name="_Toc457995330"/>
      <w:bookmarkStart w:id="2183" w:name="_Toc457996700"/>
      <w:bookmarkStart w:id="2184" w:name="_Toc456012087"/>
      <w:bookmarkStart w:id="2185" w:name="_Toc456012378"/>
      <w:bookmarkStart w:id="2186" w:name="_Toc456012669"/>
      <w:bookmarkStart w:id="2187" w:name="_Toc456878697"/>
      <w:bookmarkStart w:id="2188" w:name="_Toc457303381"/>
      <w:bookmarkStart w:id="2189" w:name="_Toc457303697"/>
      <w:bookmarkStart w:id="2190" w:name="_Toc457976705"/>
      <w:bookmarkStart w:id="2191" w:name="_Toc457976992"/>
      <w:bookmarkStart w:id="2192" w:name="_Toc457980303"/>
      <w:bookmarkStart w:id="2193" w:name="_Toc457995333"/>
      <w:bookmarkStart w:id="2194" w:name="_Toc457996703"/>
      <w:bookmarkStart w:id="2195" w:name="_Toc456012090"/>
      <w:bookmarkStart w:id="2196" w:name="_Toc456012381"/>
      <w:bookmarkStart w:id="2197" w:name="_Toc456012672"/>
      <w:bookmarkStart w:id="2198" w:name="_Toc456878700"/>
      <w:bookmarkStart w:id="2199" w:name="_Toc457303384"/>
      <w:bookmarkStart w:id="2200" w:name="_Toc457303700"/>
      <w:bookmarkStart w:id="2201" w:name="_Toc457976708"/>
      <w:bookmarkStart w:id="2202" w:name="_Toc457976995"/>
      <w:bookmarkStart w:id="2203" w:name="_Toc457980306"/>
      <w:bookmarkStart w:id="2204" w:name="_Toc457995336"/>
      <w:bookmarkStart w:id="2205" w:name="_Toc457996706"/>
      <w:bookmarkStart w:id="2206" w:name="_Toc456012093"/>
      <w:bookmarkStart w:id="2207" w:name="_Toc456012384"/>
      <w:bookmarkStart w:id="2208" w:name="_Toc456012675"/>
      <w:bookmarkStart w:id="2209" w:name="_Toc456878703"/>
      <w:bookmarkStart w:id="2210" w:name="_Toc457303387"/>
      <w:bookmarkStart w:id="2211" w:name="_Toc457303703"/>
      <w:bookmarkStart w:id="2212" w:name="_Toc457976711"/>
      <w:bookmarkStart w:id="2213" w:name="_Toc457976998"/>
      <w:bookmarkStart w:id="2214" w:name="_Toc457980309"/>
      <w:bookmarkStart w:id="2215" w:name="_Toc457995339"/>
      <w:bookmarkStart w:id="2216" w:name="_Toc457996709"/>
      <w:bookmarkStart w:id="2217" w:name="_Toc456012096"/>
      <w:bookmarkStart w:id="2218" w:name="_Toc456012387"/>
      <w:bookmarkStart w:id="2219" w:name="_Toc456012678"/>
      <w:bookmarkStart w:id="2220" w:name="_Toc456878706"/>
      <w:bookmarkStart w:id="2221" w:name="_Toc457303390"/>
      <w:bookmarkStart w:id="2222" w:name="_Toc457303706"/>
      <w:bookmarkStart w:id="2223" w:name="_Toc457976714"/>
      <w:bookmarkStart w:id="2224" w:name="_Toc457977001"/>
      <w:bookmarkStart w:id="2225" w:name="_Toc457980312"/>
      <w:bookmarkStart w:id="2226" w:name="_Toc457995342"/>
      <w:bookmarkStart w:id="2227" w:name="_Toc457996712"/>
      <w:bookmarkStart w:id="2228" w:name="_Toc456012097"/>
      <w:bookmarkStart w:id="2229" w:name="_Toc456012388"/>
      <w:bookmarkStart w:id="2230" w:name="_Toc456012679"/>
      <w:bookmarkStart w:id="2231" w:name="_Toc456878707"/>
      <w:bookmarkStart w:id="2232" w:name="_Toc457303391"/>
      <w:bookmarkStart w:id="2233" w:name="_Toc457303707"/>
      <w:bookmarkStart w:id="2234" w:name="_Toc457976715"/>
      <w:bookmarkStart w:id="2235" w:name="_Toc457977002"/>
      <w:bookmarkStart w:id="2236" w:name="_Toc457980313"/>
      <w:bookmarkStart w:id="2237" w:name="_Toc457995343"/>
      <w:bookmarkStart w:id="2238" w:name="_Toc457996713"/>
      <w:bookmarkStart w:id="2239" w:name="_Toc456012098"/>
      <w:bookmarkStart w:id="2240" w:name="_Toc456012389"/>
      <w:bookmarkStart w:id="2241" w:name="_Toc456012680"/>
      <w:bookmarkStart w:id="2242" w:name="_Toc456878708"/>
      <w:bookmarkStart w:id="2243" w:name="_Toc457303392"/>
      <w:bookmarkStart w:id="2244" w:name="_Toc457303708"/>
      <w:bookmarkStart w:id="2245" w:name="_Toc457976716"/>
      <w:bookmarkStart w:id="2246" w:name="_Toc457977003"/>
      <w:bookmarkStart w:id="2247" w:name="_Toc457980314"/>
      <w:bookmarkStart w:id="2248" w:name="_Toc457995344"/>
      <w:bookmarkStart w:id="2249" w:name="_Toc457996714"/>
      <w:bookmarkStart w:id="2250" w:name="_Toc456012124"/>
      <w:bookmarkStart w:id="2251" w:name="_Toc456012415"/>
      <w:bookmarkStart w:id="2252" w:name="_Toc456012706"/>
      <w:bookmarkStart w:id="2253" w:name="_Toc456878734"/>
      <w:bookmarkStart w:id="2254" w:name="_Toc457303418"/>
      <w:bookmarkStart w:id="2255" w:name="_Toc457303734"/>
      <w:bookmarkStart w:id="2256" w:name="_Toc457976742"/>
      <w:bookmarkStart w:id="2257" w:name="_Toc457977029"/>
      <w:bookmarkStart w:id="2258" w:name="_Toc457980340"/>
      <w:bookmarkStart w:id="2259" w:name="_Toc457995370"/>
      <w:bookmarkStart w:id="2260" w:name="_Toc457996740"/>
      <w:bookmarkStart w:id="2261" w:name="_Toc456012125"/>
      <w:bookmarkStart w:id="2262" w:name="_Toc456012416"/>
      <w:bookmarkStart w:id="2263" w:name="_Toc456012707"/>
      <w:bookmarkStart w:id="2264" w:name="_Toc456878735"/>
      <w:bookmarkStart w:id="2265" w:name="_Toc457303419"/>
      <w:bookmarkStart w:id="2266" w:name="_Toc457303735"/>
      <w:bookmarkStart w:id="2267" w:name="_Toc457976743"/>
      <w:bookmarkStart w:id="2268" w:name="_Toc457977030"/>
      <w:bookmarkStart w:id="2269" w:name="_Toc457980341"/>
      <w:bookmarkStart w:id="2270" w:name="_Toc457995371"/>
      <w:bookmarkStart w:id="2271" w:name="_Toc457996741"/>
      <w:bookmarkStart w:id="2272" w:name="_Toc456012126"/>
      <w:bookmarkStart w:id="2273" w:name="_Toc456012417"/>
      <w:bookmarkStart w:id="2274" w:name="_Toc456012708"/>
      <w:bookmarkStart w:id="2275" w:name="_Toc456878736"/>
      <w:bookmarkStart w:id="2276" w:name="_Toc457303420"/>
      <w:bookmarkStart w:id="2277" w:name="_Toc457303736"/>
      <w:bookmarkStart w:id="2278" w:name="_Toc457976744"/>
      <w:bookmarkStart w:id="2279" w:name="_Toc457977031"/>
      <w:bookmarkStart w:id="2280" w:name="_Toc457980342"/>
      <w:bookmarkStart w:id="2281" w:name="_Toc457995372"/>
      <w:bookmarkStart w:id="2282" w:name="_Toc457996742"/>
      <w:bookmarkStart w:id="2283" w:name="_Toc456012127"/>
      <w:bookmarkStart w:id="2284" w:name="_Toc456012418"/>
      <w:bookmarkStart w:id="2285" w:name="_Toc456012709"/>
      <w:bookmarkStart w:id="2286" w:name="_Toc456878737"/>
      <w:bookmarkStart w:id="2287" w:name="_Toc457303421"/>
      <w:bookmarkStart w:id="2288" w:name="_Toc457303737"/>
      <w:bookmarkStart w:id="2289" w:name="_Toc457976745"/>
      <w:bookmarkStart w:id="2290" w:name="_Toc457977032"/>
      <w:bookmarkStart w:id="2291" w:name="_Toc457980343"/>
      <w:bookmarkStart w:id="2292" w:name="_Toc457995373"/>
      <w:bookmarkStart w:id="2293" w:name="_Toc457996743"/>
      <w:bookmarkStart w:id="2294" w:name="_Toc456012128"/>
      <w:bookmarkStart w:id="2295" w:name="_Toc456012419"/>
      <w:bookmarkStart w:id="2296" w:name="_Toc456012710"/>
      <w:bookmarkStart w:id="2297" w:name="_Toc456878738"/>
      <w:bookmarkStart w:id="2298" w:name="_Toc457303422"/>
      <w:bookmarkStart w:id="2299" w:name="_Toc457303738"/>
      <w:bookmarkStart w:id="2300" w:name="_Toc457976746"/>
      <w:bookmarkStart w:id="2301" w:name="_Toc457977033"/>
      <w:bookmarkStart w:id="2302" w:name="_Toc457980344"/>
      <w:bookmarkStart w:id="2303" w:name="_Toc457995374"/>
      <w:bookmarkStart w:id="2304" w:name="_Toc457996744"/>
      <w:bookmarkStart w:id="2305" w:name="_Toc456012129"/>
      <w:bookmarkStart w:id="2306" w:name="_Toc456012420"/>
      <w:bookmarkStart w:id="2307" w:name="_Toc456012711"/>
      <w:bookmarkStart w:id="2308" w:name="_Toc456878739"/>
      <w:bookmarkStart w:id="2309" w:name="_Toc457303423"/>
      <w:bookmarkStart w:id="2310" w:name="_Toc457303739"/>
      <w:bookmarkStart w:id="2311" w:name="_Toc457976747"/>
      <w:bookmarkStart w:id="2312" w:name="_Toc457977034"/>
      <w:bookmarkStart w:id="2313" w:name="_Toc457980345"/>
      <w:bookmarkStart w:id="2314" w:name="_Toc457995375"/>
      <w:bookmarkStart w:id="2315" w:name="_Toc457996745"/>
      <w:bookmarkStart w:id="2316" w:name="_Toc456012130"/>
      <w:bookmarkStart w:id="2317" w:name="_Toc456012421"/>
      <w:bookmarkStart w:id="2318" w:name="_Toc456012712"/>
      <w:bookmarkStart w:id="2319" w:name="_Toc456878740"/>
      <w:bookmarkStart w:id="2320" w:name="_Toc457303424"/>
      <w:bookmarkStart w:id="2321" w:name="_Toc457303740"/>
      <w:bookmarkStart w:id="2322" w:name="_Toc457976748"/>
      <w:bookmarkStart w:id="2323" w:name="_Toc457977035"/>
      <w:bookmarkStart w:id="2324" w:name="_Toc457980346"/>
      <w:bookmarkStart w:id="2325" w:name="_Toc457995376"/>
      <w:bookmarkStart w:id="2326" w:name="_Toc457996746"/>
      <w:bookmarkStart w:id="2327" w:name="_Toc456012131"/>
      <w:bookmarkStart w:id="2328" w:name="_Toc456012422"/>
      <w:bookmarkStart w:id="2329" w:name="_Toc456012713"/>
      <w:bookmarkStart w:id="2330" w:name="_Toc456878741"/>
      <w:bookmarkStart w:id="2331" w:name="_Toc457303425"/>
      <w:bookmarkStart w:id="2332" w:name="_Toc457303741"/>
      <w:bookmarkStart w:id="2333" w:name="_Toc457976749"/>
      <w:bookmarkStart w:id="2334" w:name="_Toc457977036"/>
      <w:bookmarkStart w:id="2335" w:name="_Toc457980347"/>
      <w:bookmarkStart w:id="2336" w:name="_Toc457995377"/>
      <w:bookmarkStart w:id="2337" w:name="_Toc457996747"/>
      <w:bookmarkStart w:id="2338" w:name="_Toc456012132"/>
      <w:bookmarkStart w:id="2339" w:name="_Toc456012423"/>
      <w:bookmarkStart w:id="2340" w:name="_Toc456012714"/>
      <w:bookmarkStart w:id="2341" w:name="_Toc456878742"/>
      <w:bookmarkStart w:id="2342" w:name="_Toc457303426"/>
      <w:bookmarkStart w:id="2343" w:name="_Toc457303742"/>
      <w:bookmarkStart w:id="2344" w:name="_Toc457976750"/>
      <w:bookmarkStart w:id="2345" w:name="_Toc457977037"/>
      <w:bookmarkStart w:id="2346" w:name="_Toc457980348"/>
      <w:bookmarkStart w:id="2347" w:name="_Toc457995378"/>
      <w:bookmarkStart w:id="2348" w:name="_Toc457996748"/>
      <w:bookmarkStart w:id="2349" w:name="_Toc456012136"/>
      <w:bookmarkStart w:id="2350" w:name="_Toc456012427"/>
      <w:bookmarkStart w:id="2351" w:name="_Toc456012718"/>
      <w:bookmarkStart w:id="2352" w:name="_Toc456878746"/>
      <w:bookmarkStart w:id="2353" w:name="_Toc457303430"/>
      <w:bookmarkStart w:id="2354" w:name="_Toc457303746"/>
      <w:bookmarkStart w:id="2355" w:name="_Toc457976754"/>
      <w:bookmarkStart w:id="2356" w:name="_Toc457977041"/>
      <w:bookmarkStart w:id="2357" w:name="_Toc457980352"/>
      <w:bookmarkStart w:id="2358" w:name="_Toc457995382"/>
      <w:bookmarkStart w:id="2359" w:name="_Toc457996752"/>
      <w:bookmarkStart w:id="2360" w:name="_Toc456012139"/>
      <w:bookmarkStart w:id="2361" w:name="_Toc456012430"/>
      <w:bookmarkStart w:id="2362" w:name="_Toc456012721"/>
      <w:bookmarkStart w:id="2363" w:name="_Toc456878749"/>
      <w:bookmarkStart w:id="2364" w:name="_Toc457303433"/>
      <w:bookmarkStart w:id="2365" w:name="_Toc457303749"/>
      <w:bookmarkStart w:id="2366" w:name="_Toc457976757"/>
      <w:bookmarkStart w:id="2367" w:name="_Toc457977044"/>
      <w:bookmarkStart w:id="2368" w:name="_Toc457980355"/>
      <w:bookmarkStart w:id="2369" w:name="_Toc457995385"/>
      <w:bookmarkStart w:id="2370" w:name="_Toc457996755"/>
      <w:bookmarkStart w:id="2371" w:name="_Toc456012142"/>
      <w:bookmarkStart w:id="2372" w:name="_Toc456012433"/>
      <w:bookmarkStart w:id="2373" w:name="_Toc456012724"/>
      <w:bookmarkStart w:id="2374" w:name="_Toc456878752"/>
      <w:bookmarkStart w:id="2375" w:name="_Toc457303436"/>
      <w:bookmarkStart w:id="2376" w:name="_Toc457303752"/>
      <w:bookmarkStart w:id="2377" w:name="_Toc457976760"/>
      <w:bookmarkStart w:id="2378" w:name="_Toc457977047"/>
      <w:bookmarkStart w:id="2379" w:name="_Toc457980358"/>
      <w:bookmarkStart w:id="2380" w:name="_Toc457995388"/>
      <w:bookmarkStart w:id="2381" w:name="_Toc457996758"/>
      <w:bookmarkStart w:id="2382" w:name="_Toc456012145"/>
      <w:bookmarkStart w:id="2383" w:name="_Toc456012436"/>
      <w:bookmarkStart w:id="2384" w:name="_Toc456012727"/>
      <w:bookmarkStart w:id="2385" w:name="_Toc456878755"/>
      <w:bookmarkStart w:id="2386" w:name="_Toc457303439"/>
      <w:bookmarkStart w:id="2387" w:name="_Toc457303755"/>
      <w:bookmarkStart w:id="2388" w:name="_Toc457976763"/>
      <w:bookmarkStart w:id="2389" w:name="_Toc457977050"/>
      <w:bookmarkStart w:id="2390" w:name="_Toc457980361"/>
      <w:bookmarkStart w:id="2391" w:name="_Toc457995391"/>
      <w:bookmarkStart w:id="2392" w:name="_Toc457996761"/>
      <w:bookmarkStart w:id="2393" w:name="_Toc456012148"/>
      <w:bookmarkStart w:id="2394" w:name="_Toc456012439"/>
      <w:bookmarkStart w:id="2395" w:name="_Toc456012730"/>
      <w:bookmarkStart w:id="2396" w:name="_Toc456878758"/>
      <w:bookmarkStart w:id="2397" w:name="_Toc457303442"/>
      <w:bookmarkStart w:id="2398" w:name="_Toc457303758"/>
      <w:bookmarkStart w:id="2399" w:name="_Toc457976766"/>
      <w:bookmarkStart w:id="2400" w:name="_Toc457977053"/>
      <w:bookmarkStart w:id="2401" w:name="_Toc457980364"/>
      <w:bookmarkStart w:id="2402" w:name="_Toc457995394"/>
      <w:bookmarkStart w:id="2403" w:name="_Toc457996764"/>
      <w:bookmarkStart w:id="2404" w:name="_Toc456012151"/>
      <w:bookmarkStart w:id="2405" w:name="_Toc456012442"/>
      <w:bookmarkStart w:id="2406" w:name="_Toc456012733"/>
      <w:bookmarkStart w:id="2407" w:name="_Toc456878761"/>
      <w:bookmarkStart w:id="2408" w:name="_Toc457303445"/>
      <w:bookmarkStart w:id="2409" w:name="_Toc457303761"/>
      <w:bookmarkStart w:id="2410" w:name="_Toc457976769"/>
      <w:bookmarkStart w:id="2411" w:name="_Toc457977056"/>
      <w:bookmarkStart w:id="2412" w:name="_Toc457980367"/>
      <w:bookmarkStart w:id="2413" w:name="_Toc457995397"/>
      <w:bookmarkStart w:id="2414" w:name="_Toc457996767"/>
      <w:bookmarkStart w:id="2415" w:name="_Toc456012152"/>
      <w:bookmarkStart w:id="2416" w:name="_Toc456012443"/>
      <w:bookmarkStart w:id="2417" w:name="_Toc456012734"/>
      <w:bookmarkStart w:id="2418" w:name="_Toc456878762"/>
      <w:bookmarkStart w:id="2419" w:name="_Toc457303446"/>
      <w:bookmarkStart w:id="2420" w:name="_Toc457303762"/>
      <w:bookmarkStart w:id="2421" w:name="_Toc457976770"/>
      <w:bookmarkStart w:id="2422" w:name="_Toc457977057"/>
      <w:bookmarkStart w:id="2423" w:name="_Toc457980368"/>
      <w:bookmarkStart w:id="2424" w:name="_Toc457995398"/>
      <w:bookmarkStart w:id="2425" w:name="_Toc457996768"/>
      <w:bookmarkStart w:id="2426" w:name="_Toc456012153"/>
      <w:bookmarkStart w:id="2427" w:name="_Toc456012444"/>
      <w:bookmarkStart w:id="2428" w:name="_Toc456012735"/>
      <w:bookmarkStart w:id="2429" w:name="_Toc456878763"/>
      <w:bookmarkStart w:id="2430" w:name="_Toc457303447"/>
      <w:bookmarkStart w:id="2431" w:name="_Toc457303763"/>
      <w:bookmarkStart w:id="2432" w:name="_Toc457976771"/>
      <w:bookmarkStart w:id="2433" w:name="_Toc457977058"/>
      <w:bookmarkStart w:id="2434" w:name="_Toc457980369"/>
      <w:bookmarkStart w:id="2435" w:name="_Toc457995399"/>
      <w:bookmarkStart w:id="2436" w:name="_Toc457996769"/>
      <w:bookmarkStart w:id="2437" w:name="_Toc456012179"/>
      <w:bookmarkStart w:id="2438" w:name="_Toc456012470"/>
      <w:bookmarkStart w:id="2439" w:name="_Toc456012761"/>
      <w:bookmarkStart w:id="2440" w:name="_Toc456878789"/>
      <w:bookmarkStart w:id="2441" w:name="_Toc457303473"/>
      <w:bookmarkStart w:id="2442" w:name="_Toc457303789"/>
      <w:bookmarkStart w:id="2443" w:name="_Toc457976797"/>
      <w:bookmarkStart w:id="2444" w:name="_Toc457977084"/>
      <w:bookmarkStart w:id="2445" w:name="_Toc457980395"/>
      <w:bookmarkStart w:id="2446" w:name="_Toc457995425"/>
      <w:bookmarkStart w:id="2447" w:name="_Toc457996795"/>
      <w:bookmarkStart w:id="2448" w:name="_Toc456012180"/>
      <w:bookmarkStart w:id="2449" w:name="_Toc456012471"/>
      <w:bookmarkStart w:id="2450" w:name="_Toc456012762"/>
      <w:bookmarkStart w:id="2451" w:name="_Toc456878790"/>
      <w:bookmarkStart w:id="2452" w:name="_Toc457303474"/>
      <w:bookmarkStart w:id="2453" w:name="_Toc457303790"/>
      <w:bookmarkStart w:id="2454" w:name="_Toc457976798"/>
      <w:bookmarkStart w:id="2455" w:name="_Toc457977085"/>
      <w:bookmarkStart w:id="2456" w:name="_Toc457980396"/>
      <w:bookmarkStart w:id="2457" w:name="_Toc457995426"/>
      <w:bookmarkStart w:id="2458" w:name="_Toc457996796"/>
      <w:bookmarkStart w:id="2459" w:name="_Toc456012181"/>
      <w:bookmarkStart w:id="2460" w:name="_Toc456012472"/>
      <w:bookmarkStart w:id="2461" w:name="_Toc456012763"/>
      <w:bookmarkStart w:id="2462" w:name="_Toc456878791"/>
      <w:bookmarkStart w:id="2463" w:name="_Toc457303475"/>
      <w:bookmarkStart w:id="2464" w:name="_Toc457303791"/>
      <w:bookmarkStart w:id="2465" w:name="_Toc457976799"/>
      <w:bookmarkStart w:id="2466" w:name="_Toc457977086"/>
      <w:bookmarkStart w:id="2467" w:name="_Toc457980397"/>
      <w:bookmarkStart w:id="2468" w:name="_Toc457995427"/>
      <w:bookmarkStart w:id="2469" w:name="_Toc457996797"/>
      <w:bookmarkStart w:id="2470" w:name="_Toc456012182"/>
      <w:bookmarkStart w:id="2471" w:name="_Toc456012473"/>
      <w:bookmarkStart w:id="2472" w:name="_Toc456012764"/>
      <w:bookmarkStart w:id="2473" w:name="_Toc456878792"/>
      <w:bookmarkStart w:id="2474" w:name="_Toc457303476"/>
      <w:bookmarkStart w:id="2475" w:name="_Toc457303792"/>
      <w:bookmarkStart w:id="2476" w:name="_Toc457976800"/>
      <w:bookmarkStart w:id="2477" w:name="_Toc457977087"/>
      <w:bookmarkStart w:id="2478" w:name="_Toc457980398"/>
      <w:bookmarkStart w:id="2479" w:name="_Toc457995428"/>
      <w:bookmarkStart w:id="2480" w:name="_Toc457996798"/>
      <w:bookmarkStart w:id="2481" w:name="_Toc460592777"/>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r w:rsidRPr="00875FAD">
        <w:t>Acceptance</w:t>
      </w:r>
      <w:r>
        <w:t xml:space="preserve"> TESTS</w:t>
      </w:r>
      <w:bookmarkEnd w:id="2481"/>
      <w:r w:rsidDel="00C673AF">
        <w:t xml:space="preserve"> </w:t>
      </w:r>
    </w:p>
    <w:p w14:paraId="57A33217" w14:textId="73FB8CBA" w:rsidR="00C673AF" w:rsidRDefault="00523F30">
      <w:pPr>
        <w:pStyle w:val="Heading2"/>
      </w:pPr>
      <w:bookmarkStart w:id="2482" w:name="_Toc460592778"/>
      <w:r>
        <w:t>P</w:t>
      </w:r>
      <w:r w:rsidR="00C673AF">
        <w:t>reship tests</w:t>
      </w:r>
      <w:bookmarkEnd w:id="2482"/>
      <w:r w:rsidR="00C673AF">
        <w:t xml:space="preserve"> </w:t>
      </w:r>
    </w:p>
    <w:p w14:paraId="018EAA5D" w14:textId="5F320A7C" w:rsidR="001C66B1" w:rsidRPr="0094598E" w:rsidRDefault="004B05DA" w:rsidP="008239E7">
      <w:r w:rsidRPr="0094598E">
        <w:t xml:space="preserve">This section provides the test procedures to be used prior to shipment of the </w:t>
      </w:r>
      <w:del w:id="2483" w:author="Perrine, Martin L. (GSFC-5670)" w:date="2016-09-13T14:29:00Z">
        <w:r w:rsidRPr="0094598E" w:rsidDel="00055AC4">
          <w:delText>NENG</w:delText>
        </w:r>
      </w:del>
      <w:ins w:id="2484" w:author="Perrine, Martin L. (GSFC-5670)" w:date="2016-09-13T14:29:00Z">
        <w:r w:rsidR="00055AC4">
          <w:t>DAPHNE</w:t>
        </w:r>
      </w:ins>
      <w:r w:rsidRPr="0094598E">
        <w:t xml:space="preserve"> to the NEN field station</w:t>
      </w:r>
      <w:ins w:id="2485" w:author="Perrine, Martin L. (GSFC-5670)" w:date="2016-09-13T14:34:00Z">
        <w:r w:rsidR="00B772B5">
          <w:t xml:space="preserve"> for the IRIS mission</w:t>
        </w:r>
      </w:ins>
      <w:r w:rsidRPr="0094598E">
        <w:t>.</w:t>
      </w:r>
      <w:ins w:id="2486" w:author="Perrine, Martin L. (GSFC-5670)" w:date="2016-09-13T14:33:00Z">
        <w:r w:rsidR="00B772B5">
          <w:t xml:space="preserve">  This procedure is based on testing for the NEN Gateway sent to ASF in July of 2016.  Adjustments to the procedure as appropriate for DAPHNE are expected.</w:t>
        </w:r>
      </w:ins>
      <w:ins w:id="2487" w:author="Perrine, Martin L. (GSFC-5670)" w:date="2016-09-13T14:35:00Z">
        <w:r w:rsidR="00B772B5">
          <w:t xml:space="preserve">  Adjustments for the NISAR mission are also expected.</w:t>
        </w:r>
      </w:ins>
    </w:p>
    <w:p w14:paraId="66DB5226" w14:textId="3E97E975" w:rsidR="001C66B1" w:rsidRPr="00A43283" w:rsidRDefault="00B82E75" w:rsidP="003127AA">
      <w:pPr>
        <w:pStyle w:val="Heading3"/>
        <w:pPrChange w:id="2488" w:author="Perrine, Martin L. (GSFC-5670)" w:date="2016-09-14T15:03:00Z">
          <w:pPr>
            <w:pStyle w:val="Heading3"/>
          </w:pPr>
        </w:pPrChange>
      </w:pPr>
      <w:bookmarkStart w:id="2489" w:name="_Ref456011158"/>
      <w:bookmarkStart w:id="2490" w:name="_Ref456011164"/>
      <w:bookmarkStart w:id="2491" w:name="_Ref456011176"/>
      <w:bookmarkStart w:id="2492" w:name="_Ref456014452"/>
      <w:bookmarkStart w:id="2493" w:name="_Toc460592779"/>
      <w:r>
        <w:t xml:space="preserve">Basic </w:t>
      </w:r>
      <w:bookmarkEnd w:id="2489"/>
      <w:bookmarkEnd w:id="2490"/>
      <w:bookmarkEnd w:id="2491"/>
      <w:r w:rsidR="00CB7522">
        <w:t>Verification</w:t>
      </w:r>
      <w:bookmarkEnd w:id="2492"/>
      <w:bookmarkEnd w:id="2493"/>
    </w:p>
    <w:p w14:paraId="15458036" w14:textId="196CD831" w:rsidR="00B82E75" w:rsidRDefault="00B82E75">
      <w:pPr>
        <w:pStyle w:val="Heading4"/>
      </w:pPr>
      <w:r>
        <w:t xml:space="preserve"> </w:t>
      </w:r>
      <w:bookmarkStart w:id="2494" w:name="_Ref460406862"/>
      <w:bookmarkStart w:id="2495" w:name="_Toc460592780"/>
      <w:r w:rsidR="00CB7522">
        <w:t>Functional and Quality Tests</w:t>
      </w:r>
      <w:bookmarkEnd w:id="2494"/>
      <w:bookmarkEnd w:id="2495"/>
    </w:p>
    <w:p w14:paraId="292794D0" w14:textId="4FF09C81" w:rsidR="00E4526A" w:rsidRPr="001B685D" w:rsidRDefault="00E4526A">
      <w:pPr>
        <w:rPr>
          <w:b/>
          <w:rPrChange w:id="2496" w:author="Muhammad, Alimayo (GSFC-5660)" w:date="2016-08-22T08:47:00Z">
            <w:rPr/>
          </w:rPrChange>
        </w:rPr>
      </w:pPr>
      <w:r w:rsidRPr="001B685D">
        <w:rPr>
          <w:b/>
          <w:rPrChange w:id="2497" w:author="Muhammad, Alimayo (GSFC-5660)" w:date="2016-08-22T08:47:00Z">
            <w:rPr/>
          </w:rPrChange>
        </w:rPr>
        <w:t>Purpose:</w:t>
      </w:r>
    </w:p>
    <w:p w14:paraId="6E84BD1C" w14:textId="02C84474" w:rsidR="00E4526A" w:rsidRPr="0094598E" w:rsidRDefault="00B623F4">
      <w:r>
        <w:t>To i</w:t>
      </w:r>
      <w:r w:rsidR="00E4526A" w:rsidRPr="0094598E">
        <w:t xml:space="preserve">nsure that the </w:t>
      </w:r>
      <w:del w:id="2498" w:author="Perrine, Martin L. (GSFC-5670)" w:date="2016-09-13T14:30:00Z">
        <w:r w:rsidR="00E4526A" w:rsidRPr="0094598E" w:rsidDel="00055AC4">
          <w:delText>NEN Gateway</w:delText>
        </w:r>
      </w:del>
      <w:ins w:id="2499" w:author="Perrine, Martin L. (GSFC-5670)" w:date="2016-09-13T14:30:00Z">
        <w:r w:rsidR="00055AC4">
          <w:t>DAPHNE</w:t>
        </w:r>
      </w:ins>
      <w:r w:rsidR="00E4526A" w:rsidRPr="0094598E">
        <w:t xml:space="preserve"> </w:t>
      </w:r>
      <w:r w:rsidR="00E4526A" w:rsidRPr="008239E7">
        <w:t>meets the basic operational functional requirements.  This test will also</w:t>
      </w:r>
      <w:ins w:id="2500" w:author="Muhammad, Alimayo (GSFC-5660)" w:date="2016-08-04T09:48:00Z">
        <w:r w:rsidR="00BA2801">
          <w:t xml:space="preserve"> </w:t>
        </w:r>
      </w:ins>
      <w:del w:id="2501" w:author="Muhammad, Alimayo (GSFC-5660)" w:date="2016-08-04T09:48:00Z">
        <w:r w:rsidR="00E4526A" w:rsidRPr="008239E7" w:rsidDel="00BA2801">
          <w:delText xml:space="preserve"> will </w:delText>
        </w:r>
      </w:del>
      <w:r w:rsidR="00E4526A" w:rsidRPr="008239E7">
        <w:t>indicate quality assurance of the data.</w:t>
      </w:r>
    </w:p>
    <w:p w14:paraId="4684E3D3" w14:textId="77777777" w:rsidR="00E4526A" w:rsidRPr="0094598E" w:rsidRDefault="00E4526A"/>
    <w:p w14:paraId="0D5EF135" w14:textId="6C735712" w:rsidR="00523F30" w:rsidRDefault="00C05DF7">
      <w:r>
        <w:t xml:space="preserve">Device </w:t>
      </w:r>
      <w:del w:id="2502" w:author="Muhammad, Alimayo (GSFC-5660)" w:date="2016-08-17T09:54:00Z">
        <w:r w:rsidDel="0098329E">
          <w:delText>Under</w:delText>
        </w:r>
      </w:del>
      <w:ins w:id="2503" w:author="Muhammad, Alimayo (GSFC-5660)" w:date="2016-08-17T09:54:00Z">
        <w:r w:rsidR="0098329E">
          <w:t>under</w:t>
        </w:r>
      </w:ins>
      <w:r>
        <w:t xml:space="preserve"> Test (</w:t>
      </w:r>
      <w:r w:rsidR="00E4526A" w:rsidRPr="0094598E">
        <w:t>DUT</w:t>
      </w:r>
      <w:r>
        <w:t>)</w:t>
      </w:r>
      <w:r w:rsidR="00E4526A" w:rsidRPr="0094598E">
        <w:t>: </w:t>
      </w:r>
    </w:p>
    <w:p w14:paraId="7325012C" w14:textId="12020BC8" w:rsidR="00E4526A" w:rsidRPr="0094598E" w:rsidRDefault="00E4526A">
      <w:del w:id="2504" w:author="Perrine, Martin L. (GSFC-5670)" w:date="2016-09-13T14:29:00Z">
        <w:r w:rsidRPr="008239E7" w:rsidDel="00055AC4">
          <w:delText>NENG</w:delText>
        </w:r>
      </w:del>
      <w:ins w:id="2505" w:author="Perrine, Martin L. (GSFC-5670)" w:date="2016-09-13T14:29:00Z">
        <w:r w:rsidR="00055AC4">
          <w:t>DAPHNE</w:t>
        </w:r>
      </w:ins>
      <w:r w:rsidRPr="0094598E">
        <w:t xml:space="preserve"> units</w:t>
      </w:r>
      <w:r w:rsidR="00F863F7">
        <w:t xml:space="preserve"> are</w:t>
      </w:r>
      <w:r w:rsidR="00B623F4">
        <w:t xml:space="preserve"> configured for the IRIS mission</w:t>
      </w:r>
      <w:r w:rsidRPr="0094598E">
        <w:t xml:space="preserve">.  </w:t>
      </w:r>
      <w:r w:rsidRPr="008239E7">
        <w:t>Primary and b</w:t>
      </w:r>
      <w:r w:rsidRPr="0094598E">
        <w:t xml:space="preserve">ackup </w:t>
      </w:r>
      <w:r w:rsidRPr="008239E7">
        <w:t>configurations are tested</w:t>
      </w:r>
      <w:r w:rsidRPr="0094598E">
        <w:t>. </w:t>
      </w:r>
      <w:r w:rsidRPr="008239E7">
        <w:t xml:space="preserve">  </w:t>
      </w:r>
      <w:del w:id="2506" w:author="Perrine, Martin L. (GSFC-5670)" w:date="2016-09-13T14:36:00Z">
        <w:r w:rsidR="00540841" w:rsidRPr="008239E7" w:rsidDel="00B772B5">
          <w:delText>Two units</w:delText>
        </w:r>
        <w:r w:rsidR="00F863F7" w:rsidDel="00B772B5">
          <w:delText xml:space="preserve"> were</w:delText>
        </w:r>
        <w:r w:rsidR="00540841" w:rsidRPr="008239E7" w:rsidDel="00B772B5">
          <w:delText xml:space="preserve"> tested in the summer 2016 test. </w:delText>
        </w:r>
        <w:r w:rsidRPr="008239E7" w:rsidDel="00B772B5">
          <w:delText>The two units are described by “top”</w:delText>
        </w:r>
      </w:del>
      <w:ins w:id="2507" w:author="Muhammad, Alimayo (GSFC-5660)" w:date="2016-08-25T11:35:00Z">
        <w:del w:id="2508" w:author="Perrine, Martin L. (GSFC-5670)" w:date="2016-09-13T14:36:00Z">
          <w:r w:rsidR="00240154" w:rsidDel="00B772B5">
            <w:delText>DUT 1</w:delText>
          </w:r>
        </w:del>
      </w:ins>
      <w:del w:id="2509" w:author="Perrine, Martin L. (GSFC-5670)" w:date="2016-09-13T14:36:00Z">
        <w:r w:rsidRPr="008239E7" w:rsidDel="00B772B5">
          <w:delText xml:space="preserve"> unit which is mounted in the top portion of the rack and the</w:delText>
        </w:r>
      </w:del>
      <w:ins w:id="2510" w:author="Muhammad, Alimayo (GSFC-5660)" w:date="2016-08-25T11:35:00Z">
        <w:del w:id="2511" w:author="Perrine, Martin L. (GSFC-5670)" w:date="2016-09-13T14:36:00Z">
          <w:r w:rsidR="00240154" w:rsidDel="00B772B5">
            <w:delText xml:space="preserve"> DUT 2 </w:delText>
          </w:r>
        </w:del>
      </w:ins>
      <w:del w:id="2512" w:author="Perrine, Martin L. (GSFC-5670)" w:date="2016-09-13T14:36:00Z">
        <w:r w:rsidRPr="008239E7" w:rsidDel="00B772B5">
          <w:delText xml:space="preserve"> “bottom” unit which is mounted in the bottom of the rack.</w:delText>
        </w:r>
      </w:del>
    </w:p>
    <w:p w14:paraId="50903B26" w14:textId="77777777" w:rsidR="00E4526A" w:rsidRDefault="00E4526A" w:rsidP="00E4526A">
      <w:pPr>
        <w:rPr>
          <w:b/>
          <w:bCs/>
        </w:rPr>
      </w:pPr>
    </w:p>
    <w:p w14:paraId="6D936424" w14:textId="0298024B" w:rsidR="0094598E" w:rsidRDefault="00E4526A" w:rsidP="008239E7">
      <w:pPr>
        <w:rPr>
          <w:rFonts w:ascii="Calibri" w:hAnsi="Calibri"/>
          <w:color w:val="000000"/>
          <w:sz w:val="22"/>
          <w:szCs w:val="22"/>
        </w:rPr>
      </w:pPr>
      <w:r w:rsidRPr="008239E7">
        <w:rPr>
          <w:b/>
        </w:rPr>
        <w:t>Configuration</w:t>
      </w:r>
      <w:ins w:id="2513" w:author="Perrine, Martin L. (GSFC-5670)" w:date="2016-09-13T16:51:00Z">
        <w:r w:rsidR="00AE198C">
          <w:rPr>
            <w:b/>
          </w:rPr>
          <w:t xml:space="preserve"> for IRIS test suppor</w:t>
        </w:r>
      </w:ins>
      <w:ins w:id="2514" w:author="Perrine, Martin L. (GSFC-5670)" w:date="2016-09-13T16:52:00Z">
        <w:r w:rsidR="00AE198C">
          <w:rPr>
            <w:b/>
          </w:rPr>
          <w:t>t</w:t>
        </w:r>
      </w:ins>
      <w:r>
        <w:t>:</w:t>
      </w:r>
    </w:p>
    <w:p w14:paraId="756DC54C" w14:textId="1839E0D6" w:rsidR="00E4526A" w:rsidRDefault="00E4526A" w:rsidP="008239E7">
      <w:r w:rsidRPr="0094598E">
        <w:t xml:space="preserve">The setup tests operations by receiving actual data from the </w:t>
      </w:r>
      <w:del w:id="2515" w:author="Muhammad, Alimayo (GSFC-5660)" w:date="2016-08-17T09:54:00Z">
        <w:r w:rsidRPr="0094598E" w:rsidDel="0098329E">
          <w:delText>Cortex</w:delText>
        </w:r>
        <w:r w:rsidR="0006341D" w:rsidRPr="0094598E" w:rsidDel="0098329E">
          <w:delText xml:space="preserve"> </w:delText>
        </w:r>
        <w:r w:rsidRPr="0094598E" w:rsidDel="0098329E">
          <w:delText xml:space="preserve"> HDR</w:delText>
        </w:r>
      </w:del>
      <w:ins w:id="2516" w:author="Muhammad, Alimayo (GSFC-5660)" w:date="2016-08-17T09:54:00Z">
        <w:r w:rsidR="0098329E" w:rsidRPr="0094598E">
          <w:t>Cortex HDR</w:t>
        </w:r>
      </w:ins>
      <w:r w:rsidRPr="0094598E">
        <w:t xml:space="preserve"> IF receiver as it would during normal operations, processing the data, and sending the data to an MOC.  The MOC is simulated by creating an IP location on the </w:t>
      </w:r>
      <w:del w:id="2517" w:author="Perrine, Martin L. (GSFC-5670)" w:date="2016-09-13T16:50:00Z">
        <w:r w:rsidRPr="0094598E" w:rsidDel="00AE198C">
          <w:delText>systems Raid</w:delText>
        </w:r>
      </w:del>
      <w:proofErr w:type="spellStart"/>
      <w:ins w:id="2518" w:author="Perrine, Martin L. (GSFC-5670)" w:date="2016-09-13T16:50:00Z">
        <w:r w:rsidR="00AE198C">
          <w:t>Amerigent</w:t>
        </w:r>
        <w:proofErr w:type="spellEnd"/>
        <w:r w:rsidR="00AE198C">
          <w:t xml:space="preserve"> data source</w:t>
        </w:r>
      </w:ins>
      <w:r w:rsidRPr="0094598E">
        <w:t xml:space="preserve"> memory.  The</w:t>
      </w:r>
      <w:r w:rsidR="00F863F7">
        <w:t xml:space="preserve"> NASA Integrated Service </w:t>
      </w:r>
      <w:del w:id="2519" w:author="Muhammad, Alimayo (GSFC-5660)" w:date="2016-08-24T10:44:00Z">
        <w:r w:rsidR="00F863F7" w:rsidDel="000D49D1">
          <w:delText>(</w:delText>
        </w:r>
        <w:r w:rsidRPr="0094598E" w:rsidDel="000D49D1">
          <w:delText>NISN</w:delText>
        </w:r>
        <w:r w:rsidR="00F863F7" w:rsidDel="000D49D1">
          <w:delText>)</w:delText>
        </w:r>
        <w:r w:rsidRPr="0094598E" w:rsidDel="000D49D1">
          <w:delText xml:space="preserve"> </w:delText>
        </w:r>
      </w:del>
      <w:r w:rsidRPr="0094598E">
        <w:t>network</w:t>
      </w:r>
      <w:ins w:id="2520" w:author="Muhammad, Alimayo (GSFC-5660)" w:date="2016-08-24T10:44:00Z">
        <w:r w:rsidR="000D49D1">
          <w:t xml:space="preserve"> (</w:t>
        </w:r>
        <w:r w:rsidR="000D49D1" w:rsidRPr="0094598E">
          <w:t>NISN</w:t>
        </w:r>
        <w:r w:rsidR="000D49D1">
          <w:t>)</w:t>
        </w:r>
        <w:r w:rsidR="000D49D1" w:rsidRPr="0094598E">
          <w:t xml:space="preserve"> </w:t>
        </w:r>
      </w:ins>
      <w:del w:id="2521" w:author="Muhammad, Alimayo (GSFC-5660)" w:date="2016-08-24T10:45:00Z">
        <w:r w:rsidRPr="0094598E" w:rsidDel="001A740D">
          <w:delText xml:space="preserve"> </w:delText>
        </w:r>
      </w:del>
      <w:r w:rsidRPr="0094598E">
        <w:t xml:space="preserve">is </w:t>
      </w:r>
      <w:del w:id="2522" w:author="Perrine, Martin L. (GSFC-5670)" w:date="2016-09-13T16:50:00Z">
        <w:r w:rsidRPr="0094598E" w:rsidDel="00AE198C">
          <w:delText xml:space="preserve">not </w:delText>
        </w:r>
      </w:del>
      <w:r w:rsidRPr="0094598E">
        <w:t>simulated</w:t>
      </w:r>
      <w:ins w:id="2523" w:author="Perrine, Martin L. (GSFC-5670)" w:date="2016-09-13T16:50:00Z">
        <w:r w:rsidR="00AE198C">
          <w:t xml:space="preserve"> by the </w:t>
        </w:r>
      </w:ins>
      <w:ins w:id="2524" w:author="Perrine, Martin L. (GSFC-5670)" w:date="2016-09-13T16:51:00Z">
        <w:r w:rsidR="00AE198C">
          <w:t xml:space="preserve">566 </w:t>
        </w:r>
      </w:ins>
      <w:ins w:id="2525" w:author="Perrine, Martin L. (GSFC-5670)" w:date="2016-09-13T16:50:00Z">
        <w:r w:rsidR="00AE198C">
          <w:t>lab network</w:t>
        </w:r>
      </w:ins>
      <w:r w:rsidRPr="0094598E">
        <w:t>.</w:t>
      </w:r>
    </w:p>
    <w:p w14:paraId="67AF6DA8" w14:textId="77777777" w:rsidR="00523F30" w:rsidRPr="0094598E" w:rsidRDefault="00523F30" w:rsidP="008239E7"/>
    <w:p w14:paraId="0F36ECDF" w14:textId="012C7A33" w:rsidR="00E4526A" w:rsidRPr="0094598E" w:rsidRDefault="00E4526A" w:rsidP="008239E7">
      <w:r w:rsidRPr="0094598E">
        <w:t xml:space="preserve">Test data files are </w:t>
      </w:r>
      <w:r w:rsidR="00F863F7">
        <w:t>generated</w:t>
      </w:r>
      <w:r w:rsidRPr="0094598E">
        <w:t xml:space="preserve"> using special scripts</w:t>
      </w:r>
      <w:r w:rsidR="00F863F7">
        <w:t xml:space="preserve">. Once these </w:t>
      </w:r>
      <w:del w:id="2526" w:author="Muhammad, Alimayo (GSFC-5660)" w:date="2016-08-25T11:35:00Z">
        <w:r w:rsidR="00F863F7" w:rsidDel="00FB24DD">
          <w:delText xml:space="preserve">scripts </w:delText>
        </w:r>
      </w:del>
      <w:ins w:id="2527" w:author="Muhammad, Alimayo (GSFC-5660)" w:date="2016-08-25T11:35:00Z">
        <w:r w:rsidR="00FB24DD">
          <w:t xml:space="preserve">files </w:t>
        </w:r>
      </w:ins>
      <w:r w:rsidR="00F863F7">
        <w:t xml:space="preserve">are generated, they are loaded into the </w:t>
      </w:r>
      <w:proofErr w:type="spellStart"/>
      <w:r w:rsidR="00F863F7">
        <w:t>Amerigent</w:t>
      </w:r>
      <w:proofErr w:type="spellEnd"/>
      <w:r w:rsidR="00F863F7">
        <w:t xml:space="preserve"> </w:t>
      </w:r>
      <w:proofErr w:type="spellStart"/>
      <w:r w:rsidR="00F863F7">
        <w:t>SoftFEP</w:t>
      </w:r>
      <w:proofErr w:type="spellEnd"/>
      <w:r w:rsidR="00F863F7">
        <w:t xml:space="preserve"> software program. From the software program, they </w:t>
      </w:r>
      <w:r w:rsidRPr="0094598E">
        <w:t xml:space="preserve">are fed to an </w:t>
      </w:r>
      <w:proofErr w:type="spellStart"/>
      <w:r w:rsidRPr="0094598E">
        <w:t>Amerigent</w:t>
      </w:r>
      <w:proofErr w:type="spellEnd"/>
      <w:r w:rsidRPr="0094598E">
        <w:t xml:space="preserve"> </w:t>
      </w:r>
      <w:r w:rsidR="00C05DF7">
        <w:t xml:space="preserve">SoftFEP-7000 </w:t>
      </w:r>
      <w:r w:rsidRPr="0094598E">
        <w:t>data system which buffer</w:t>
      </w:r>
      <w:r w:rsidR="00C05DF7">
        <w:t>s</w:t>
      </w:r>
      <w:r w:rsidRPr="0094598E">
        <w:t xml:space="preserve"> the data files and feeds them in a stream to an IF signal modulator.  The modulator used is actually built into the </w:t>
      </w:r>
      <w:r w:rsidR="00C05DF7">
        <w:t xml:space="preserve">same </w:t>
      </w:r>
      <w:r w:rsidRPr="0094598E">
        <w:t>Cortex</w:t>
      </w:r>
      <w:r w:rsidR="00C05DF7">
        <w:t xml:space="preserve"> receiver mentioned below, </w:t>
      </w:r>
      <w:r w:rsidRPr="0094598E">
        <w:t>as a convenient test source. The signal has the data protocols added as required by the NEN and mission.  The modulated signal is fed into the Cortex IF receiver which demodulates the signal, and processes it to create AOS frames of data (</w:t>
      </w:r>
      <w:proofErr w:type="spellStart"/>
      <w:r w:rsidRPr="0094598E">
        <w:t>deframed</w:t>
      </w:r>
      <w:proofErr w:type="spellEnd"/>
      <w:r w:rsidRPr="0094598E">
        <w:t xml:space="preserve">).  The AOS frames are than sent to the </w:t>
      </w:r>
      <w:del w:id="2528" w:author="Perrine, Martin L. (GSFC-5670)" w:date="2016-09-13T14:29:00Z">
        <w:r w:rsidRPr="0094598E" w:rsidDel="00055AC4">
          <w:delText>NENG</w:delText>
        </w:r>
      </w:del>
      <w:ins w:id="2529" w:author="Perrine, Martin L. (GSFC-5670)" w:date="2016-09-13T14:29:00Z">
        <w:r w:rsidR="00055AC4">
          <w:t>DAPHNE</w:t>
        </w:r>
      </w:ins>
      <w:r w:rsidRPr="0094598E">
        <w:t xml:space="preserve"> using TCP/IP protocol.  </w:t>
      </w:r>
      <w:del w:id="2530" w:author="Perrine, Martin L. (GSFC-5670)" w:date="2016-09-13T14:29:00Z">
        <w:r w:rsidRPr="0094598E" w:rsidDel="00055AC4">
          <w:delText>NENG</w:delText>
        </w:r>
      </w:del>
      <w:ins w:id="2531" w:author="Perrine, Martin L. (GSFC-5670)" w:date="2016-09-13T14:29:00Z">
        <w:r w:rsidR="00055AC4">
          <w:t>DAPHNE</w:t>
        </w:r>
      </w:ins>
      <w:r w:rsidRPr="0094598E">
        <w:t xml:space="preserve"> processes the data and automatically sends it to the simulated MOC via TCP/IP.</w:t>
      </w:r>
      <w:r w:rsidR="00B623F4">
        <w:t xml:space="preserve">  All setup parameters are specific for the IRIS mission parameters.</w:t>
      </w:r>
    </w:p>
    <w:p w14:paraId="4929EF04" w14:textId="77777777" w:rsidR="00E4526A" w:rsidRPr="0094598E" w:rsidRDefault="00E4526A" w:rsidP="008239E7"/>
    <w:p w14:paraId="68C35BA5" w14:textId="3053CCEF" w:rsidR="00E4526A" w:rsidRPr="0094598E" w:rsidRDefault="00E4526A" w:rsidP="008239E7">
      <w:r w:rsidRPr="0094598E">
        <w:t xml:space="preserve">Backup configurations are setup by changing the Raids IP address and physically moving the four fiber optic cables from the primary server to the </w:t>
      </w:r>
      <w:r w:rsidR="00902F6B">
        <w:t>backup</w:t>
      </w:r>
      <w:r w:rsidRPr="0094598E">
        <w:t xml:space="preserve"> server.  </w:t>
      </w:r>
      <w:r w:rsidR="00F55EE5" w:rsidRPr="0094598E">
        <w:t>Details</w:t>
      </w:r>
      <w:r w:rsidR="00F863F7">
        <w:t xml:space="preserve"> are shown in</w:t>
      </w:r>
      <w:del w:id="2532" w:author="Perrine, Martin L. (GSFC-5670)" w:date="2016-09-08T11:55:00Z">
        <w:r w:rsidR="00F863F7" w:rsidDel="008D1EAD">
          <w:delText xml:space="preserve"> </w:delText>
        </w:r>
        <w:r w:rsidR="00F863F7" w:rsidRPr="009273D6" w:rsidDel="008D1EAD">
          <w:rPr>
            <w:szCs w:val="24"/>
          </w:rPr>
          <w:fldChar w:fldCharType="begin"/>
        </w:r>
        <w:r w:rsidR="00F863F7" w:rsidRPr="008239E7" w:rsidDel="008D1EAD">
          <w:rPr>
            <w:szCs w:val="24"/>
          </w:rPr>
          <w:delInstrText xml:space="preserve"> REF _Ref457986306 \h  \* MERGEFORMAT </w:delInstrText>
        </w:r>
        <w:r w:rsidR="00F863F7" w:rsidRPr="009273D6" w:rsidDel="008D1EAD">
          <w:rPr>
            <w:szCs w:val="24"/>
          </w:rPr>
        </w:r>
        <w:r w:rsidR="00F863F7" w:rsidRPr="009273D6" w:rsidDel="008D1EAD">
          <w:rPr>
            <w:szCs w:val="24"/>
          </w:rPr>
          <w:fldChar w:fldCharType="separate"/>
        </w:r>
      </w:del>
      <w:ins w:id="2533" w:author="Muhammad, Alimayo (GSFC-5660)" w:date="2016-08-17T11:34:00Z">
        <w:del w:id="2534" w:author="Perrine, Martin L. (GSFC-5670)" w:date="2016-08-31T11:09:00Z">
          <w:r w:rsidR="00377DFC" w:rsidRPr="00772A31" w:rsidDel="00EF27DF">
            <w:rPr>
              <w:szCs w:val="24"/>
            </w:rPr>
            <w:delText xml:space="preserve">Figure </w:delText>
          </w:r>
          <w:r w:rsidR="00377DFC" w:rsidRPr="00772A31" w:rsidDel="00EF27DF">
            <w:rPr>
              <w:noProof/>
              <w:szCs w:val="24"/>
            </w:rPr>
            <w:delText>6</w:delText>
          </w:r>
          <w:r w:rsidR="00377DFC" w:rsidRPr="00377DFC" w:rsidDel="00EF27DF">
            <w:rPr>
              <w:noProof/>
              <w:szCs w:val="24"/>
              <w:rPrChange w:id="2535" w:author="Muhammad, Alimayo (GSFC-5660)" w:date="2016-08-17T11:34:00Z">
                <w:rPr/>
              </w:rPrChange>
            </w:rPr>
            <w:noBreakHyphen/>
          </w:r>
        </w:del>
      </w:ins>
      <w:ins w:id="2536" w:author="Muhammad, Alimayo (GSFC-5660)" w:date="2016-08-24T10:47:00Z">
        <w:del w:id="2537" w:author="Perrine, Martin L. (GSFC-5670)" w:date="2016-08-31T11:09:00Z">
          <w:r w:rsidR="001A740D" w:rsidDel="00EF27DF">
            <w:rPr>
              <w:noProof/>
              <w:szCs w:val="24"/>
            </w:rPr>
            <w:delText>8</w:delText>
          </w:r>
        </w:del>
      </w:ins>
      <w:del w:id="2538" w:author="Perrine, Martin L. (GSFC-5670)" w:date="2016-08-31T11:09:00Z">
        <w:r w:rsidR="009273D6" w:rsidRPr="009273D6" w:rsidDel="00EF27DF">
          <w:rPr>
            <w:szCs w:val="24"/>
          </w:rPr>
          <w:delText xml:space="preserve">Figure </w:delText>
        </w:r>
        <w:r w:rsidR="009273D6" w:rsidRPr="009273D6" w:rsidDel="00EF27DF">
          <w:rPr>
            <w:noProof/>
            <w:szCs w:val="24"/>
          </w:rPr>
          <w:delText>46</w:delText>
        </w:r>
        <w:r w:rsidR="009273D6" w:rsidRPr="008239E7" w:rsidDel="00EF27DF">
          <w:rPr>
            <w:noProof/>
            <w:szCs w:val="24"/>
          </w:rPr>
          <w:noBreakHyphen/>
          <w:delText>40</w:delText>
        </w:r>
        <w:r w:rsidR="009273D6" w:rsidRPr="008239E7" w:rsidDel="00EF27DF">
          <w:rPr>
            <w:noProof/>
            <w:szCs w:val="24"/>
          </w:rPr>
          <w:noBreakHyphen/>
          <w:delText>6</w:delText>
        </w:r>
        <w:r w:rsidR="009273D6" w:rsidRPr="008239E7" w:rsidDel="00EF27DF">
          <w:rPr>
            <w:noProof/>
            <w:szCs w:val="24"/>
          </w:rPr>
          <w:noBreakHyphen/>
          <w:delText>36</w:delText>
        </w:r>
        <w:r w:rsidR="009273D6" w:rsidRPr="008239E7" w:rsidDel="00EF27DF">
          <w:rPr>
            <w:noProof/>
            <w:szCs w:val="24"/>
          </w:rPr>
          <w:noBreakHyphen/>
          <w:delText>3</w:delText>
        </w:r>
        <w:r w:rsidR="009273D6" w:rsidDel="00EF27DF">
          <w:delText xml:space="preserve"> </w:delText>
        </w:r>
        <w:r w:rsidR="009273D6" w:rsidRPr="008239E7" w:rsidDel="00EF27DF">
          <w:rPr>
            <w:color w:val="000000"/>
            <w:szCs w:val="24"/>
          </w:rPr>
          <w:delText>Back panel of two Dell servers (fiber optic cables: red circle)</w:delText>
        </w:r>
      </w:del>
      <w:del w:id="2539" w:author="Perrine, Martin L. (GSFC-5670)" w:date="2016-09-08T11:55:00Z">
        <w:r w:rsidR="00F863F7" w:rsidRPr="009273D6" w:rsidDel="008D1EAD">
          <w:rPr>
            <w:szCs w:val="24"/>
          </w:rPr>
          <w:fldChar w:fldCharType="end"/>
        </w:r>
      </w:del>
      <w:ins w:id="2540" w:author="Perrine, Martin L. (GSFC-5670)" w:date="2016-09-08T11:55:00Z">
        <w:r w:rsidR="008D1EAD">
          <w:rPr>
            <w:szCs w:val="24"/>
          </w:rPr>
          <w:t xml:space="preserve"> </w:t>
        </w:r>
        <w:r w:rsidR="008D1EAD">
          <w:rPr>
            <w:szCs w:val="24"/>
          </w:rPr>
          <w:fldChar w:fldCharType="begin"/>
        </w:r>
        <w:r w:rsidR="008D1EAD">
          <w:rPr>
            <w:szCs w:val="24"/>
          </w:rPr>
          <w:instrText xml:space="preserve"> REF _Ref458429826 \h </w:instrText>
        </w:r>
      </w:ins>
      <w:r w:rsidR="008D1EAD">
        <w:rPr>
          <w:szCs w:val="24"/>
        </w:rPr>
      </w:r>
      <w:r w:rsidR="008D1EAD">
        <w:rPr>
          <w:szCs w:val="24"/>
        </w:rPr>
        <w:fldChar w:fldCharType="separate"/>
      </w:r>
      <w:ins w:id="2541" w:author="Perrine, Martin L. (GSFC-5670)" w:date="2016-09-08T11:55:00Z">
        <w:r w:rsidR="008D1EAD">
          <w:t xml:space="preserve">Figure </w:t>
        </w:r>
        <w:r w:rsidR="008D1EAD">
          <w:rPr>
            <w:noProof/>
          </w:rPr>
          <w:t>6</w:t>
        </w:r>
        <w:r w:rsidR="008D1EAD">
          <w:noBreakHyphen/>
        </w:r>
        <w:r w:rsidR="008D1EAD">
          <w:rPr>
            <w:noProof/>
          </w:rPr>
          <w:t>13</w:t>
        </w:r>
        <w:r w:rsidR="008D1EAD">
          <w:rPr>
            <w:szCs w:val="24"/>
          </w:rPr>
          <w:fldChar w:fldCharType="end"/>
        </w:r>
      </w:ins>
      <w:r w:rsidR="00F55EE5" w:rsidRPr="009273D6">
        <w:rPr>
          <w:szCs w:val="24"/>
        </w:rPr>
        <w:t>.</w:t>
      </w:r>
      <w:r w:rsidR="00F55EE5" w:rsidRPr="0094598E">
        <w:t xml:space="preserve"> </w:t>
      </w:r>
    </w:p>
    <w:p w14:paraId="299FB810" w14:textId="77777777" w:rsidR="00E4526A" w:rsidRPr="0094598E" w:rsidRDefault="00E4526A" w:rsidP="008239E7"/>
    <w:p w14:paraId="6F64FF99" w14:textId="22589939" w:rsidR="00E4526A" w:rsidRPr="0094598E" w:rsidRDefault="00E4526A" w:rsidP="008239E7">
      <w:r w:rsidRPr="0094598E">
        <w:t xml:space="preserve">That signal generator and </w:t>
      </w:r>
      <w:del w:id="2542" w:author="Perrine, Martin L. (GSFC-5670)" w:date="2016-09-13T14:29:00Z">
        <w:r w:rsidRPr="0094598E" w:rsidDel="00055AC4">
          <w:delText>NENG</w:delText>
        </w:r>
      </w:del>
      <w:ins w:id="2543" w:author="Perrine, Martin L. (GSFC-5670)" w:date="2016-09-13T14:29:00Z">
        <w:r w:rsidR="00055AC4">
          <w:t>DAPHNE</w:t>
        </w:r>
      </w:ins>
      <w:r w:rsidRPr="0094598E">
        <w:t xml:space="preserve"> unit will both be set up to handle a simulated </w:t>
      </w:r>
      <w:r w:rsidR="00B623F4">
        <w:t xml:space="preserve">IRIS </w:t>
      </w:r>
      <w:r w:rsidRPr="0094598E">
        <w:t>satellit</w:t>
      </w:r>
      <w:r w:rsidR="00C05DF7">
        <w:t>e over pass of 10 minutes.  This 10 minute</w:t>
      </w:r>
      <w:r w:rsidRPr="0094598E">
        <w:t xml:space="preserve"> </w:t>
      </w:r>
      <w:r w:rsidR="00C05DF7">
        <w:t xml:space="preserve">pass </w:t>
      </w:r>
      <w:r w:rsidRPr="0094598E">
        <w:t>will be continuously looped with a small gap at the end to simulate extended operations over numerous overpasses.</w:t>
      </w:r>
    </w:p>
    <w:p w14:paraId="5626809D" w14:textId="77777777" w:rsidR="00795208" w:rsidRPr="008239E7" w:rsidRDefault="00795208"/>
    <w:p w14:paraId="708F3B62" w14:textId="3BFAD701" w:rsidR="00EE7BC1" w:rsidRPr="00902F6B" w:rsidRDefault="00795208">
      <w:pPr>
        <w:pPrChange w:id="2544" w:author="Muhammad, Alimayo (GSFC-5660)" w:date="2016-08-22T08:48:00Z">
          <w:pPr>
            <w:pStyle w:val="TableText"/>
          </w:pPr>
        </w:pPrChange>
      </w:pPr>
      <w:r w:rsidRPr="008239E7">
        <w:t xml:space="preserve">This test was repeated 4 times for the two units each having primary and backup configurations.  </w:t>
      </w:r>
      <w:r w:rsidR="00EE7BC1" w:rsidRPr="008239E7">
        <w:t xml:space="preserve">To ensure that the </w:t>
      </w:r>
      <w:del w:id="2545" w:author="Perrine, Martin L. (GSFC-5670)" w:date="2016-09-13T14:29:00Z">
        <w:r w:rsidR="00EE7BC1" w:rsidRPr="008239E7" w:rsidDel="00055AC4">
          <w:delText>NENG</w:delText>
        </w:r>
      </w:del>
      <w:ins w:id="2546" w:author="Perrine, Martin L. (GSFC-5670)" w:date="2016-09-13T14:29:00Z">
        <w:r w:rsidR="00055AC4">
          <w:t>DAPHNE</w:t>
        </w:r>
      </w:ins>
      <w:r w:rsidR="00EE7BC1" w:rsidRPr="008239E7">
        <w:t xml:space="preserve"> meets operability over a long period of time without any major issues</w:t>
      </w:r>
      <w:r w:rsidR="00EE7BC1" w:rsidRPr="00902F6B">
        <w:t xml:space="preserve"> </w:t>
      </w:r>
      <w:r w:rsidR="009D0FB2" w:rsidRPr="00902F6B">
        <w:t>a</w:t>
      </w:r>
      <w:r w:rsidR="00EE7BC1" w:rsidRPr="00902F6B">
        <w:t xml:space="preserve"> long set of data was taken with 130 passes each 10 minutes long for the primary equipment</w:t>
      </w:r>
      <w:r w:rsidR="00753421">
        <w:t xml:space="preserve"> </w:t>
      </w:r>
      <w:r w:rsidR="009D0FB2" w:rsidRPr="00902F6B">
        <w:t>referred</w:t>
      </w:r>
      <w:r w:rsidR="00EE7BC1" w:rsidRPr="00902F6B">
        <w:t xml:space="preserve"> to as the </w:t>
      </w:r>
      <w:r w:rsidR="00EE7BC1" w:rsidRPr="008239E7">
        <w:t>long term test (LTT)</w:t>
      </w:r>
      <w:r w:rsidR="00EE7BC1" w:rsidRPr="00902F6B">
        <w:t xml:space="preserve">.  A shorter set </w:t>
      </w:r>
      <w:r w:rsidR="009D0FB2" w:rsidRPr="00902F6B">
        <w:t xml:space="preserve">of </w:t>
      </w:r>
      <w:r w:rsidR="00EE7BC1" w:rsidRPr="00902F6B">
        <w:t xml:space="preserve">20 passes </w:t>
      </w:r>
      <w:r w:rsidR="009D0FB2" w:rsidRPr="00902F6B">
        <w:t>w</w:t>
      </w:r>
      <w:r w:rsidR="00753421">
        <w:t>ere</w:t>
      </w:r>
      <w:r w:rsidR="00EE7BC1" w:rsidRPr="00902F6B">
        <w:t xml:space="preserve"> taken for the backup equipment</w:t>
      </w:r>
      <w:r w:rsidR="00753421">
        <w:t xml:space="preserve"> </w:t>
      </w:r>
      <w:r w:rsidR="00EE7BC1" w:rsidRPr="00902F6B">
        <w:t xml:space="preserve">referred to as the </w:t>
      </w:r>
      <w:r w:rsidR="00EE7BC1" w:rsidRPr="008239E7">
        <w:t>short term test (STT)</w:t>
      </w:r>
      <w:r w:rsidR="00EE7BC1" w:rsidRPr="00902F6B">
        <w:t>.</w:t>
      </w:r>
    </w:p>
    <w:p w14:paraId="41E60900" w14:textId="77777777" w:rsidR="00EE7BC1" w:rsidRDefault="00EE7BC1" w:rsidP="00EE7BC1"/>
    <w:p w14:paraId="10F8A32C" w14:textId="0CDD6F7A" w:rsidR="00E4526A" w:rsidRPr="0094598E" w:rsidRDefault="00E4526A" w:rsidP="008239E7">
      <w:del w:id="2547" w:author="Perrine, Martin L. (GSFC-5670)" w:date="2016-09-13T14:37:00Z">
        <w:r w:rsidRPr="0094598E" w:rsidDel="00B772B5">
          <w:delText xml:space="preserve">Short time </w:delText>
        </w:r>
      </w:del>
      <w:ins w:id="2548" w:author="Perrine, Martin L. (GSFC-5670)" w:date="2016-09-13T14:37:00Z">
        <w:r w:rsidR="00B772B5">
          <w:t xml:space="preserve">Additional </w:t>
        </w:r>
      </w:ins>
      <w:ins w:id="2549" w:author="Perrine, Martin L. (GSFC-5670)" w:date="2016-09-13T14:38:00Z">
        <w:r w:rsidR="00B772B5">
          <w:t>over</w:t>
        </w:r>
      </w:ins>
      <w:del w:id="2550" w:author="Perrine, Martin L. (GSFC-5670)" w:date="2016-09-13T14:37:00Z">
        <w:r w:rsidRPr="0094598E" w:rsidDel="00B772B5">
          <w:delText>lengths</w:delText>
        </w:r>
      </w:del>
      <w:ins w:id="2551" w:author="Perrine, Martin L. (GSFC-5670)" w:date="2016-09-13T14:38:00Z">
        <w:r w:rsidR="00B772B5">
          <w:t>passes</w:t>
        </w:r>
      </w:ins>
      <w:r w:rsidRPr="0094598E">
        <w:t xml:space="preserve"> are also run.  These run</w:t>
      </w:r>
      <w:r w:rsidR="00601CCF" w:rsidRPr="0094598E">
        <w:t>s</w:t>
      </w:r>
      <w:r w:rsidRPr="0094598E">
        <w:t xml:space="preserve"> help </w:t>
      </w:r>
      <w:r w:rsidR="009D0FB2">
        <w:t>bound</w:t>
      </w:r>
      <w:r w:rsidRPr="0094598E">
        <w:t xml:space="preserve"> an uncertainty in the test due to </w:t>
      </w:r>
      <w:r w:rsidR="00601CCF" w:rsidRPr="0094598E">
        <w:t>a known issue with the</w:t>
      </w:r>
      <w:r w:rsidRPr="0094598E">
        <w:t xml:space="preserve"> Cortex receiver holding a few of the frames in its buffer after signal is lost</w:t>
      </w:r>
      <w:r w:rsidR="00601CCF" w:rsidRPr="0094598E">
        <w:t xml:space="preserve"> at the end of an overpass</w:t>
      </w:r>
      <w:r w:rsidRPr="0094598E">
        <w:t xml:space="preserve">. </w:t>
      </w:r>
    </w:p>
    <w:p w14:paraId="2D9878A5" w14:textId="77777777" w:rsidR="00E4526A" w:rsidRPr="0094598E" w:rsidRDefault="00E4526A" w:rsidP="008239E7"/>
    <w:p w14:paraId="4D592B7B" w14:textId="211728A7" w:rsidR="00E4526A" w:rsidRPr="0094598E" w:rsidRDefault="00E4526A" w:rsidP="008239E7">
      <w:r w:rsidRPr="0094598E">
        <w:t xml:space="preserve">After the test is complete a </w:t>
      </w:r>
      <w:r w:rsidR="00C05DF7" w:rsidRPr="0094598E">
        <w:t xml:space="preserve">custom </w:t>
      </w:r>
      <w:r w:rsidR="00C05DF7">
        <w:t>Python</w:t>
      </w:r>
      <w:r w:rsidR="009D0FB2">
        <w:t xml:space="preserve"> </w:t>
      </w:r>
      <w:r w:rsidRPr="0094598E">
        <w:t xml:space="preserve">script will be run to analyze the results.  The script </w:t>
      </w:r>
      <w:r w:rsidR="00601CCF" w:rsidRPr="0094598E">
        <w:t xml:space="preserve">called </w:t>
      </w:r>
      <w:proofErr w:type="spellStart"/>
      <w:r w:rsidR="00262FF8" w:rsidRPr="0094598E">
        <w:t>DataChecker</w:t>
      </w:r>
      <w:proofErr w:type="spellEnd"/>
      <w:r w:rsidR="00262FF8" w:rsidRPr="0094598E">
        <w:t xml:space="preserve"> which calls up </w:t>
      </w:r>
      <w:r w:rsidR="009D0FB2">
        <w:t xml:space="preserve">another script called </w:t>
      </w:r>
      <w:proofErr w:type="spellStart"/>
      <w:r w:rsidR="00601CCF" w:rsidRPr="0094598E">
        <w:t>AOSCounterChecker</w:t>
      </w:r>
      <w:proofErr w:type="spellEnd"/>
      <w:r w:rsidR="00601CCF" w:rsidRPr="0094598E">
        <w:t xml:space="preserve"> </w:t>
      </w:r>
      <w:r w:rsidRPr="0094598E">
        <w:t>performs the following checks</w:t>
      </w:r>
      <w:r w:rsidR="00066D63" w:rsidRPr="0094598E">
        <w:t xml:space="preserve"> for each</w:t>
      </w:r>
      <w:r w:rsidR="00B623F4">
        <w:t xml:space="preserve"> entry of each</w:t>
      </w:r>
      <w:r w:rsidR="00066D63" w:rsidRPr="0094598E">
        <w:t xml:space="preserve"> </w:t>
      </w:r>
      <w:del w:id="2552" w:author="Perrine, Martin L. (GSFC-5670)" w:date="2016-09-13T14:29:00Z">
        <w:r w:rsidR="00066D63" w:rsidRPr="0094598E" w:rsidDel="00055AC4">
          <w:delText>NENG</w:delText>
        </w:r>
      </w:del>
      <w:ins w:id="2553" w:author="Perrine, Martin L. (GSFC-5670)" w:date="2016-09-13T14:29:00Z">
        <w:r w:rsidR="00055AC4">
          <w:t>DAPHNE</w:t>
        </w:r>
      </w:ins>
      <w:r w:rsidR="00066D63" w:rsidRPr="0094598E">
        <w:t xml:space="preserve"> .</w:t>
      </w:r>
      <w:proofErr w:type="spellStart"/>
      <w:r w:rsidR="00066D63" w:rsidRPr="0094598E">
        <w:t>ldf</w:t>
      </w:r>
      <w:proofErr w:type="spellEnd"/>
      <w:r w:rsidR="00066D63" w:rsidRPr="0094598E">
        <w:t xml:space="preserve"> file</w:t>
      </w:r>
      <w:r w:rsidR="00753421">
        <w:t>:</w:t>
      </w:r>
    </w:p>
    <w:p w14:paraId="18CCFB39" w14:textId="18BEF9A6" w:rsidR="00066D63" w:rsidRDefault="00066D63" w:rsidP="008239E7">
      <w:pPr>
        <w:pStyle w:val="ListParagraph"/>
        <w:numPr>
          <w:ilvl w:val="0"/>
          <w:numId w:val="62"/>
        </w:numPr>
      </w:pPr>
      <w:r>
        <w:t>Counts the frames</w:t>
      </w:r>
      <w:r w:rsidR="00902F6B">
        <w:t xml:space="preserve"> (VC02’s and VC03’s) and checks for total error frames</w:t>
      </w:r>
    </w:p>
    <w:p w14:paraId="0A94530F" w14:textId="1815213D" w:rsidR="00066D63" w:rsidRDefault="00066D63" w:rsidP="008239E7">
      <w:pPr>
        <w:pStyle w:val="ListParagraph"/>
        <w:numPr>
          <w:ilvl w:val="0"/>
          <w:numId w:val="62"/>
        </w:numPr>
      </w:pPr>
      <w:r>
        <w:t>Calculates a checksum</w:t>
      </w:r>
    </w:p>
    <w:p w14:paraId="7870BD25" w14:textId="107F6464" w:rsidR="00066D63" w:rsidRDefault="00066D63" w:rsidP="008239E7">
      <w:pPr>
        <w:pStyle w:val="ListParagraph"/>
        <w:numPr>
          <w:ilvl w:val="0"/>
          <w:numId w:val="62"/>
        </w:numPr>
      </w:pPr>
      <w:r>
        <w:t xml:space="preserve">Compares </w:t>
      </w:r>
      <w:r w:rsidR="00B623F4">
        <w:t xml:space="preserve">the </w:t>
      </w:r>
      <w:r>
        <w:t xml:space="preserve">checksum to the md5sum in the </w:t>
      </w:r>
      <w:del w:id="2554" w:author="Perrine, Martin L. (GSFC-5670)" w:date="2016-09-13T14:29:00Z">
        <w:r w:rsidDel="00055AC4">
          <w:delText>NENG</w:delText>
        </w:r>
      </w:del>
      <w:ins w:id="2555" w:author="Perrine, Martin L. (GSFC-5670)" w:date="2016-09-13T14:29:00Z">
        <w:r w:rsidR="00055AC4">
          <w:t>DAPHNE</w:t>
        </w:r>
      </w:ins>
      <w:r>
        <w:t xml:space="preserve"> .</w:t>
      </w:r>
      <w:proofErr w:type="spellStart"/>
      <w:r>
        <w:t>qac</w:t>
      </w:r>
      <w:proofErr w:type="spellEnd"/>
      <w:r>
        <w:t xml:space="preserve"> file</w:t>
      </w:r>
    </w:p>
    <w:p w14:paraId="7C3E8793" w14:textId="3AD50577" w:rsidR="00066D63" w:rsidRPr="00066D63" w:rsidRDefault="00066D63" w:rsidP="008239E7">
      <w:pPr>
        <w:pStyle w:val="ListParagraph"/>
        <w:numPr>
          <w:ilvl w:val="0"/>
          <w:numId w:val="62"/>
        </w:numPr>
      </w:pPr>
      <w:r>
        <w:t>Checks for large erroneous gaps between frames.</w:t>
      </w:r>
    </w:p>
    <w:p w14:paraId="6BC615C5" w14:textId="17D96788" w:rsidR="00E4526A" w:rsidRDefault="00066D63" w:rsidP="00066D63">
      <w:pPr>
        <w:jc w:val="left"/>
        <w:rPr>
          <w:rFonts w:ascii="Calibri" w:hAnsi="Calibri"/>
          <w:color w:val="000000"/>
          <w:sz w:val="22"/>
          <w:szCs w:val="22"/>
        </w:rPr>
      </w:pPr>
      <w:r>
        <w:rPr>
          <w:rFonts w:ascii="Calibri" w:hAnsi="Calibri"/>
          <w:color w:val="000000"/>
          <w:sz w:val="22"/>
          <w:szCs w:val="22"/>
        </w:rPr>
        <w:t xml:space="preserve">               </w:t>
      </w:r>
      <w:r w:rsidR="00E4526A">
        <w:rPr>
          <w:rFonts w:ascii="Calibri" w:hAnsi="Calibri"/>
          <w:color w:val="000000"/>
          <w:sz w:val="22"/>
          <w:szCs w:val="22"/>
        </w:rPr>
        <w:t xml:space="preserve"> </w:t>
      </w:r>
    </w:p>
    <w:p w14:paraId="3DB802D6" w14:textId="77777777" w:rsidR="0006341D" w:rsidRDefault="0006341D" w:rsidP="00E4526A">
      <w:pPr>
        <w:jc w:val="left"/>
        <w:rPr>
          <w:rFonts w:ascii="Calibri" w:hAnsi="Calibri"/>
          <w:color w:val="000000"/>
          <w:sz w:val="22"/>
          <w:szCs w:val="22"/>
        </w:rPr>
      </w:pPr>
    </w:p>
    <w:p w14:paraId="515FCC58" w14:textId="5302D53D" w:rsidR="0094598E" w:rsidRDefault="00E4526A" w:rsidP="008239E7">
      <w:r>
        <w:t xml:space="preserve">The script </w:t>
      </w:r>
      <w:r w:rsidRPr="0094598E">
        <w:t>creates</w:t>
      </w:r>
      <w:r>
        <w:t xml:space="preserve"> a results log files which outputs reports that contain</w:t>
      </w:r>
      <w:r w:rsidR="0094001A">
        <w:t>:</w:t>
      </w:r>
      <w:r>
        <w:t xml:space="preserve"> </w:t>
      </w:r>
      <w:r w:rsidR="00A538EB">
        <w:t xml:space="preserve"> </w:t>
      </w:r>
    </w:p>
    <w:p w14:paraId="5286C71D" w14:textId="77777777" w:rsidR="002E2115" w:rsidRDefault="002E2115" w:rsidP="008239E7"/>
    <w:p w14:paraId="0642DAC8" w14:textId="2BE2D4F6" w:rsidR="002E2115" w:rsidRDefault="002E2115" w:rsidP="008239E7">
      <w:pPr>
        <w:pStyle w:val="ListParagraph"/>
        <w:numPr>
          <w:ilvl w:val="0"/>
          <w:numId w:val="65"/>
        </w:numPr>
      </w:pPr>
      <w:del w:id="2556" w:author="Muhammad, Alimayo (GSFC-5660)" w:date="2016-08-17T09:54:00Z">
        <w:r w:rsidRPr="006403F0" w:rsidDel="0098329E">
          <w:delText>frame</w:delText>
        </w:r>
      </w:del>
      <w:ins w:id="2557" w:author="Muhammad, Alimayo (GSFC-5660)" w:date="2016-08-17T09:54:00Z">
        <w:r w:rsidR="0098329E" w:rsidRPr="006403F0">
          <w:t>Frame</w:t>
        </w:r>
      </w:ins>
      <w:r w:rsidRPr="006403F0">
        <w:t xml:space="preserve"> counts of each telemetry file </w:t>
      </w:r>
      <w:del w:id="2558" w:author="Perrine, Martin L. (GSFC-5670)" w:date="2016-09-13T14:29:00Z">
        <w:r w:rsidRPr="006403F0" w:rsidDel="00055AC4">
          <w:delText>NENG</w:delText>
        </w:r>
      </w:del>
      <w:ins w:id="2559" w:author="Perrine, Martin L. (GSFC-5670)" w:date="2016-09-13T14:29:00Z">
        <w:r w:rsidR="00055AC4">
          <w:t>DAPHNE</w:t>
        </w:r>
      </w:ins>
      <w:r w:rsidRPr="006403F0">
        <w:t xml:space="preserve"> creates listed in the </w:t>
      </w:r>
      <w:del w:id="2560" w:author="Perrine, Martin L. (GSFC-5670)" w:date="2016-09-13T14:29:00Z">
        <w:r w:rsidRPr="006403F0" w:rsidDel="00055AC4">
          <w:delText>NENG</w:delText>
        </w:r>
      </w:del>
      <w:ins w:id="2561" w:author="Perrine, Martin L. (GSFC-5670)" w:date="2016-09-13T14:29:00Z">
        <w:r w:rsidR="00055AC4">
          <w:t>DAPHNE</w:t>
        </w:r>
      </w:ins>
      <w:r w:rsidRPr="006403F0">
        <w:t xml:space="preserve"> .</w:t>
      </w:r>
      <w:proofErr w:type="spellStart"/>
      <w:r w:rsidRPr="006403F0">
        <w:t>ldf</w:t>
      </w:r>
      <w:proofErr w:type="spellEnd"/>
      <w:r w:rsidRPr="006403F0">
        <w:t xml:space="preserve"> file.</w:t>
      </w:r>
    </w:p>
    <w:p w14:paraId="62FC1E5C" w14:textId="1B93CC03" w:rsidR="00E4526A" w:rsidRDefault="00601CCF" w:rsidP="008239E7">
      <w:pPr>
        <w:pStyle w:val="ListParagraph"/>
        <w:numPr>
          <w:ilvl w:val="0"/>
          <w:numId w:val="65"/>
        </w:numPr>
      </w:pPr>
      <w:r w:rsidRPr="0094598E">
        <w:t>Number of</w:t>
      </w:r>
      <w:r>
        <w:t xml:space="preserve"> errors detected</w:t>
      </w:r>
    </w:p>
    <w:p w14:paraId="278AB8EC" w14:textId="77777777" w:rsidR="00E4526A" w:rsidDel="00843EBA" w:rsidRDefault="00E4526A" w:rsidP="00DE6F76">
      <w:pPr>
        <w:keepNext/>
        <w:tabs>
          <w:tab w:val="left" w:pos="1440"/>
        </w:tabs>
        <w:spacing w:before="240" w:after="120"/>
        <w:outlineLvl w:val="5"/>
        <w:rPr>
          <w:del w:id="2562" w:author="Muhammad, Alimayo (GSFC-5660)" w:date="2016-08-18T10:28:00Z"/>
          <w:rFonts w:ascii="Arial" w:hAnsi="Arial"/>
          <w:b/>
        </w:rPr>
      </w:pPr>
    </w:p>
    <w:p w14:paraId="07ACEFB9" w14:textId="77777777" w:rsidR="00843EBA" w:rsidRDefault="00843EBA">
      <w:pPr>
        <w:rPr>
          <w:ins w:id="2563" w:author="Muhammad, Alimayo (GSFC-5660)" w:date="2016-08-18T10:29:00Z"/>
          <w:b/>
          <w:bCs/>
          <w:color w:val="1F497D"/>
          <w:szCs w:val="24"/>
        </w:rPr>
        <w:pPrChange w:id="2564" w:author="Muhammad, Alimayo (GSFC-5660)" w:date="2016-08-18T10:29:00Z">
          <w:pPr>
            <w:keepNext/>
            <w:tabs>
              <w:tab w:val="left" w:pos="1440"/>
            </w:tabs>
            <w:spacing w:before="240" w:after="120"/>
            <w:outlineLvl w:val="5"/>
          </w:pPr>
        </w:pPrChange>
      </w:pPr>
      <w:ins w:id="2565" w:author="Muhammad, Alimayo (GSFC-5660)" w:date="2016-08-18T10:28:00Z">
        <w:r>
          <w:rPr>
            <w:rFonts w:ascii="Arial" w:hAnsi="Arial"/>
            <w:b/>
          </w:rPr>
          <w:t xml:space="preserve"> </w:t>
        </w:r>
      </w:ins>
      <w:bookmarkStart w:id="2566" w:name="_Toc456007173"/>
    </w:p>
    <w:p w14:paraId="7BC5BD81" w14:textId="77777777" w:rsidR="00843EBA" w:rsidRDefault="00843EBA">
      <w:pPr>
        <w:rPr>
          <w:ins w:id="2567" w:author="Muhammad, Alimayo (GSFC-5660)" w:date="2016-08-18T10:29:00Z"/>
          <w:b/>
          <w:bCs/>
          <w:color w:val="1F497D"/>
          <w:szCs w:val="24"/>
        </w:rPr>
        <w:pPrChange w:id="2568" w:author="Muhammad, Alimayo (GSFC-5660)" w:date="2016-08-18T10:29:00Z">
          <w:pPr>
            <w:keepNext/>
            <w:tabs>
              <w:tab w:val="left" w:pos="1440"/>
            </w:tabs>
            <w:spacing w:before="240" w:after="120"/>
            <w:outlineLvl w:val="5"/>
          </w:pPr>
        </w:pPrChange>
      </w:pPr>
    </w:p>
    <w:p w14:paraId="671C1ED8" w14:textId="77777777" w:rsidR="00843EBA" w:rsidRPr="00CB7522" w:rsidRDefault="00843EBA" w:rsidP="00843EBA">
      <w:pPr>
        <w:rPr>
          <w:ins w:id="2569" w:author="Muhammad, Alimayo (GSFC-5660)" w:date="2016-08-18T10:36:00Z"/>
          <w:b/>
          <w:bCs/>
        </w:rPr>
      </w:pPr>
      <w:ins w:id="2570" w:author="Muhammad, Alimayo (GSFC-5660)" w:date="2016-08-18T10:36:00Z">
        <w:r w:rsidRPr="00CB7522">
          <w:rPr>
            <w:b/>
            <w:bCs/>
          </w:rPr>
          <w:t xml:space="preserve">PASS/FAIL criteria:  </w:t>
        </w:r>
      </w:ins>
    </w:p>
    <w:p w14:paraId="5BBE6ECD" w14:textId="4A778AFE" w:rsidR="00DE6F76" w:rsidRPr="00843EBA" w:rsidDel="00843EBA" w:rsidRDefault="00DE6F76">
      <w:pPr>
        <w:rPr>
          <w:del w:id="2571" w:author="Muhammad, Alimayo (GSFC-5660)" w:date="2016-08-18T10:36:00Z"/>
          <w:b/>
          <w:bCs/>
          <w:color w:val="1F497D"/>
          <w:szCs w:val="24"/>
          <w:rPrChange w:id="2572" w:author="Muhammad, Alimayo (GSFC-5660)" w:date="2016-08-18T10:29:00Z">
            <w:rPr>
              <w:del w:id="2573" w:author="Muhammad, Alimayo (GSFC-5660)" w:date="2016-08-18T10:36:00Z"/>
              <w:rFonts w:ascii="Arial" w:hAnsi="Arial"/>
              <w:b/>
            </w:rPr>
          </w:rPrChange>
        </w:rPr>
        <w:pPrChange w:id="2574" w:author="Muhammad, Alimayo (GSFC-5660)" w:date="2016-08-18T10:29:00Z">
          <w:pPr>
            <w:keepNext/>
            <w:tabs>
              <w:tab w:val="left" w:pos="1440"/>
            </w:tabs>
            <w:spacing w:before="240" w:after="120"/>
            <w:outlineLvl w:val="5"/>
          </w:pPr>
        </w:pPrChange>
      </w:pPr>
      <w:del w:id="2575" w:author="Muhammad, Alimayo (GSFC-5660)" w:date="2016-08-18T10:36:00Z">
        <w:r w:rsidRPr="00DE6F76" w:rsidDel="00843EBA">
          <w:rPr>
            <w:rFonts w:ascii="Arial" w:hAnsi="Arial"/>
            <w:b/>
          </w:rPr>
          <w:delText>PASS/FAIL criteria:</w:delText>
        </w:r>
        <w:bookmarkEnd w:id="2566"/>
        <w:r w:rsidRPr="00DE6F76" w:rsidDel="00843EBA">
          <w:rPr>
            <w:rFonts w:ascii="Arial" w:hAnsi="Arial"/>
            <w:b/>
          </w:rPr>
          <w:delText xml:space="preserve">  </w:delText>
        </w:r>
      </w:del>
    </w:p>
    <w:p w14:paraId="1C517F5E" w14:textId="3203C535" w:rsidR="00893591" w:rsidRPr="00DE6F76" w:rsidRDefault="00DE6F76" w:rsidP="00DE6F76">
      <w:r w:rsidRPr="00DE6F76">
        <w:t xml:space="preserve">The functional pass criteria is that processed VC frame counts are within 1000 of expected for all test overpasses. </w:t>
      </w:r>
    </w:p>
    <w:p w14:paraId="251C422C" w14:textId="77777777" w:rsidR="00DE6F76" w:rsidRPr="00DE6F76" w:rsidRDefault="00DE6F76" w:rsidP="00DE6F76">
      <w:r w:rsidRPr="00DE6F76">
        <w:t xml:space="preserve">The unit fails if processed VC frame counts are not within 1000 of expected. </w:t>
      </w:r>
    </w:p>
    <w:p w14:paraId="4823684D" w14:textId="77777777" w:rsidR="00DE6F76" w:rsidRDefault="00DE6F76" w:rsidP="00DE6F76">
      <w:pPr>
        <w:rPr>
          <w:ins w:id="2576" w:author="Muhammad, Alimayo (GSFC-5660)" w:date="2016-08-04T11:29:00Z"/>
        </w:rPr>
      </w:pPr>
    </w:p>
    <w:p w14:paraId="55B14ED4" w14:textId="77777777" w:rsidR="00893591" w:rsidRPr="00DE6F76" w:rsidRDefault="00893591" w:rsidP="00DE6F76"/>
    <w:p w14:paraId="11653568" w14:textId="77777777" w:rsidR="00DE6F76" w:rsidRPr="00DE6F76" w:rsidDel="00893591" w:rsidRDefault="00DE6F76" w:rsidP="00DE6F76">
      <w:pPr>
        <w:rPr>
          <w:del w:id="2577" w:author="Muhammad, Alimayo (GSFC-5660)" w:date="2016-08-04T11:29:00Z"/>
        </w:rPr>
      </w:pPr>
      <w:r w:rsidRPr="00DE6F76">
        <w:t>The quality pass criteria is that processed VC frames do not contain any checksum differences from the original value for the files processed during the all test overpasses.</w:t>
      </w:r>
    </w:p>
    <w:p w14:paraId="72BE8BAE" w14:textId="77777777" w:rsidR="00DE6F76" w:rsidRPr="00DE6F76" w:rsidRDefault="00DE6F76" w:rsidP="00DE6F76"/>
    <w:p w14:paraId="13017532" w14:textId="77777777" w:rsidR="00DE6F76" w:rsidRPr="00DE6F76" w:rsidRDefault="00DE6F76" w:rsidP="00DE6F76">
      <w:r w:rsidRPr="00DE6F76">
        <w:t xml:space="preserve">The unit fails if any checksum differences are noted. </w:t>
      </w:r>
    </w:p>
    <w:p w14:paraId="0FE50397" w14:textId="77777777" w:rsidR="00E4526A" w:rsidRDefault="00E4526A" w:rsidP="00E4526A">
      <w:pPr>
        <w:rPr>
          <w:rFonts w:ascii="Calibri" w:hAnsi="Calibri"/>
          <w:b/>
          <w:bCs/>
          <w:color w:val="1F497D"/>
          <w:sz w:val="22"/>
          <w:szCs w:val="22"/>
        </w:rPr>
      </w:pPr>
    </w:p>
    <w:p w14:paraId="39F9B0B1" w14:textId="3FD5F514" w:rsidR="00DE6F76" w:rsidRPr="008239E7" w:rsidRDefault="00DE6F76" w:rsidP="00E4526A">
      <w:pPr>
        <w:rPr>
          <w:b/>
          <w:bCs/>
          <w:szCs w:val="24"/>
        </w:rPr>
      </w:pPr>
      <w:r w:rsidRPr="008239E7">
        <w:rPr>
          <w:b/>
          <w:bCs/>
          <w:szCs w:val="24"/>
        </w:rPr>
        <w:t xml:space="preserve">See the procedure below in </w:t>
      </w:r>
      <w:r w:rsidRPr="008239E7">
        <w:rPr>
          <w:b/>
          <w:bCs/>
          <w:szCs w:val="24"/>
        </w:rPr>
        <w:fldChar w:fldCharType="begin"/>
      </w:r>
      <w:r w:rsidRPr="008239E7">
        <w:rPr>
          <w:b/>
          <w:bCs/>
          <w:szCs w:val="24"/>
        </w:rPr>
        <w:instrText xml:space="preserve"> REF _Ref456014355 \r \h </w:instrText>
      </w:r>
      <w:r w:rsidR="00902F6B" w:rsidRPr="008239E7">
        <w:rPr>
          <w:b/>
          <w:bCs/>
          <w:szCs w:val="24"/>
        </w:rPr>
        <w:instrText xml:space="preserve"> \* MERGEFORMAT </w:instrText>
      </w:r>
      <w:r w:rsidRPr="008239E7">
        <w:rPr>
          <w:b/>
          <w:bCs/>
          <w:szCs w:val="24"/>
        </w:rPr>
      </w:r>
      <w:r w:rsidRPr="008239E7">
        <w:rPr>
          <w:b/>
          <w:bCs/>
          <w:szCs w:val="24"/>
        </w:rPr>
        <w:fldChar w:fldCharType="separate"/>
      </w:r>
      <w:ins w:id="2578" w:author="Perrine, Martin L. (GSFC-5670)" w:date="2016-08-31T11:10:00Z">
        <w:r w:rsidR="00EF27DF">
          <w:rPr>
            <w:b/>
            <w:bCs/>
            <w:szCs w:val="24"/>
          </w:rPr>
          <w:t>6.1.1.3</w:t>
        </w:r>
      </w:ins>
      <w:ins w:id="2579" w:author="Muhammad, Alimayo (GSFC-5660)" w:date="2016-08-17T11:34:00Z">
        <w:del w:id="2580" w:author="Perrine, Martin L. (GSFC-5670)" w:date="2016-08-31T11:09:00Z">
          <w:r w:rsidR="00377DFC" w:rsidDel="00EF27DF">
            <w:rPr>
              <w:b/>
              <w:bCs/>
              <w:szCs w:val="24"/>
            </w:rPr>
            <w:delText>6.1.1.3</w:delText>
          </w:r>
        </w:del>
      </w:ins>
      <w:del w:id="2581" w:author="Perrine, Martin L. (GSFC-5670)" w:date="2016-08-31T11:09:00Z">
        <w:r w:rsidR="009273D6" w:rsidDel="00EF27DF">
          <w:rPr>
            <w:b/>
            <w:bCs/>
            <w:szCs w:val="24"/>
          </w:rPr>
          <w:delText>1.1.1.1</w:delText>
        </w:r>
      </w:del>
      <w:r w:rsidRPr="008239E7">
        <w:rPr>
          <w:b/>
          <w:bCs/>
          <w:szCs w:val="24"/>
        </w:rPr>
        <w:fldChar w:fldCharType="end"/>
      </w:r>
      <w:r w:rsidRPr="008239E7">
        <w:rPr>
          <w:b/>
          <w:bCs/>
          <w:szCs w:val="24"/>
        </w:rPr>
        <w:t xml:space="preserve"> through </w:t>
      </w:r>
      <w:r w:rsidRPr="008239E7">
        <w:rPr>
          <w:b/>
          <w:bCs/>
          <w:szCs w:val="24"/>
        </w:rPr>
        <w:fldChar w:fldCharType="begin"/>
      </w:r>
      <w:r w:rsidRPr="008239E7">
        <w:rPr>
          <w:b/>
          <w:bCs/>
          <w:szCs w:val="24"/>
        </w:rPr>
        <w:instrText xml:space="preserve"> REF _Ref456014361 \r \h </w:instrText>
      </w:r>
      <w:r w:rsidR="00902F6B" w:rsidRPr="008239E7">
        <w:rPr>
          <w:b/>
          <w:bCs/>
          <w:szCs w:val="24"/>
        </w:rPr>
        <w:instrText xml:space="preserve"> \* MERGEFORMAT </w:instrText>
      </w:r>
      <w:r w:rsidRPr="008239E7">
        <w:rPr>
          <w:b/>
          <w:bCs/>
          <w:szCs w:val="24"/>
        </w:rPr>
      </w:r>
      <w:r w:rsidRPr="008239E7">
        <w:rPr>
          <w:b/>
          <w:bCs/>
          <w:szCs w:val="24"/>
        </w:rPr>
        <w:fldChar w:fldCharType="separate"/>
      </w:r>
      <w:r w:rsidR="00EF27DF">
        <w:rPr>
          <w:b/>
          <w:bCs/>
          <w:szCs w:val="24"/>
        </w:rPr>
        <w:t>6.1.1.6</w:t>
      </w:r>
      <w:r w:rsidRPr="008239E7">
        <w:rPr>
          <w:b/>
          <w:bCs/>
          <w:szCs w:val="24"/>
        </w:rPr>
        <w:fldChar w:fldCharType="end"/>
      </w:r>
      <w:r w:rsidRPr="008239E7">
        <w:rPr>
          <w:b/>
          <w:bCs/>
          <w:szCs w:val="24"/>
        </w:rPr>
        <w:t>.</w:t>
      </w:r>
    </w:p>
    <w:p w14:paraId="44484107" w14:textId="77777777" w:rsidR="00E4526A" w:rsidRDefault="00E4526A" w:rsidP="00E4526A">
      <w:pPr>
        <w:jc w:val="left"/>
        <w:rPr>
          <w:rFonts w:ascii="Calibri" w:hAnsi="Calibri"/>
          <w:color w:val="000000"/>
          <w:sz w:val="22"/>
          <w:szCs w:val="22"/>
        </w:rPr>
      </w:pPr>
    </w:p>
    <w:p w14:paraId="5F8F6612" w14:textId="5EA26DA5" w:rsidR="00CB7522" w:rsidRDefault="00CB7522">
      <w:pPr>
        <w:pStyle w:val="Heading4"/>
      </w:pPr>
      <w:bookmarkStart w:id="2582" w:name="_Ref460418684"/>
      <w:bookmarkStart w:id="2583" w:name="_Ref460490129"/>
      <w:bookmarkStart w:id="2584" w:name="_Toc460592781"/>
      <w:r>
        <w:t>Specific Requirement Evaluation</w:t>
      </w:r>
      <w:bookmarkEnd w:id="2582"/>
      <w:bookmarkEnd w:id="2583"/>
      <w:bookmarkEnd w:id="2584"/>
    </w:p>
    <w:p w14:paraId="3B97E1B9" w14:textId="29A85FFA" w:rsidR="00413324" w:rsidRDefault="00601CCF">
      <w:r w:rsidRPr="008239E7">
        <w:t xml:space="preserve">In addition to the basic functional and quality test described in </w:t>
      </w:r>
      <w:r w:rsidR="00DE6F76">
        <w:fldChar w:fldCharType="begin"/>
      </w:r>
      <w:r w:rsidR="00DE6F76">
        <w:instrText xml:space="preserve"> REF _Ref456014452 \r \h </w:instrText>
      </w:r>
      <w:r w:rsidR="00DE6F76">
        <w:fldChar w:fldCharType="separate"/>
      </w:r>
      <w:r w:rsidR="00EF27DF">
        <w:t>6.1.1</w:t>
      </w:r>
      <w:r w:rsidR="00DE6F76">
        <w:fldChar w:fldCharType="end"/>
      </w:r>
      <w:r w:rsidR="00DE6F76">
        <w:t>,</w:t>
      </w:r>
      <w:r w:rsidRPr="008239E7">
        <w:t xml:space="preserve"> t</w:t>
      </w:r>
      <w:r w:rsidR="00413324" w:rsidRPr="008239E7">
        <w:t>his section will test for compliance with the following requirements</w:t>
      </w:r>
      <w:r w:rsidRPr="008239E7">
        <w:t xml:space="preserve"> listed in </w:t>
      </w:r>
      <w:r w:rsidRPr="00FC7E06">
        <w:t>SCNS-NEN-REQT-0001.</w:t>
      </w:r>
      <w:r w:rsidR="00DE6F76">
        <w:t xml:space="preserve"> The LTT/STT will allow verification of these requirements</w:t>
      </w:r>
      <w:r w:rsidR="00902F6B">
        <w:t>:</w:t>
      </w:r>
    </w:p>
    <w:p w14:paraId="454A1A0D" w14:textId="7278510F" w:rsidR="00902F6B" w:rsidRPr="00B772B5" w:rsidRDefault="00B772B5">
      <w:pPr>
        <w:rPr>
          <w:color w:val="FF0000"/>
          <w:rPrChange w:id="2585" w:author="Perrine, Martin L. (GSFC-5670)" w:date="2016-09-13T14:39:00Z">
            <w:rPr/>
          </w:rPrChange>
        </w:rPr>
      </w:pPr>
      <w:ins w:id="2586" w:author="Perrine, Martin L. (GSFC-5670)" w:date="2016-09-13T14:39:00Z">
        <w:r w:rsidRPr="00B772B5">
          <w:rPr>
            <w:color w:val="FF0000"/>
            <w:rPrChange w:id="2587" w:author="Perrine, Martin L. (GSFC-5670)" w:date="2016-09-13T14:39:00Z">
              <w:rPr/>
            </w:rPrChange>
          </w:rPr>
          <w:t xml:space="preserve">NOTE:  requirements table </w:t>
        </w:r>
        <w:r>
          <w:rPr>
            <w:color w:val="FF0000"/>
          </w:rPr>
          <w:t xml:space="preserve">and corresponding procedures </w:t>
        </w:r>
        <w:r w:rsidRPr="00B772B5">
          <w:rPr>
            <w:color w:val="FF0000"/>
            <w:rPrChange w:id="2588" w:author="Perrine, Martin L. (GSFC-5670)" w:date="2016-09-13T14:39:00Z">
              <w:rPr/>
            </w:rPrChange>
          </w:rPr>
          <w:t>needs updating for DAPHNE</w:t>
        </w:r>
      </w:ins>
    </w:p>
    <w:tbl>
      <w:tblPr>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0"/>
      </w:tblGrid>
      <w:tr w:rsidR="00503A81" w:rsidRPr="002E2115" w14:paraId="6C5686DD" w14:textId="77777777" w:rsidTr="008239E7">
        <w:trPr>
          <w:trHeight w:val="288"/>
        </w:trPr>
        <w:tc>
          <w:tcPr>
            <w:tcW w:w="6660" w:type="dxa"/>
            <w:shd w:val="clear" w:color="auto" w:fill="auto"/>
            <w:noWrap/>
            <w:vAlign w:val="bottom"/>
          </w:tcPr>
          <w:p w14:paraId="15154721" w14:textId="38109AFD" w:rsidR="00503A81" w:rsidRPr="008239E7" w:rsidRDefault="00503A81" w:rsidP="00503A81">
            <w:pPr>
              <w:jc w:val="left"/>
              <w:rPr>
                <w:color w:val="000000"/>
                <w:sz w:val="22"/>
                <w:szCs w:val="22"/>
              </w:rPr>
            </w:pPr>
            <w:del w:id="2589" w:author="Perrine, Martin L. (GSFC-5670)" w:date="2016-09-13T14:29:00Z">
              <w:r w:rsidRPr="008239E7" w:rsidDel="00055AC4">
                <w:rPr>
                  <w:color w:val="000000"/>
                  <w:sz w:val="22"/>
                  <w:szCs w:val="22"/>
                </w:rPr>
                <w:delText>NENG</w:delText>
              </w:r>
            </w:del>
            <w:ins w:id="2590" w:author="Perrine, Martin L. (GSFC-5670)" w:date="2016-09-13T14:29:00Z">
              <w:r w:rsidR="00055AC4">
                <w:rPr>
                  <w:color w:val="000000"/>
                  <w:sz w:val="22"/>
                  <w:szCs w:val="22"/>
                </w:rPr>
                <w:t>DAPHNE</w:t>
              </w:r>
            </w:ins>
            <w:r w:rsidRPr="008239E7">
              <w:rPr>
                <w:color w:val="000000"/>
                <w:sz w:val="22"/>
                <w:szCs w:val="22"/>
              </w:rPr>
              <w:t>-OPS-001 automated data delivery</w:t>
            </w:r>
          </w:p>
        </w:tc>
      </w:tr>
      <w:tr w:rsidR="00503A81" w:rsidRPr="002E2115" w14:paraId="3EC162B1" w14:textId="77777777" w:rsidTr="008239E7">
        <w:trPr>
          <w:trHeight w:val="288"/>
        </w:trPr>
        <w:tc>
          <w:tcPr>
            <w:tcW w:w="6660" w:type="dxa"/>
            <w:shd w:val="clear" w:color="auto" w:fill="auto"/>
            <w:noWrap/>
            <w:vAlign w:val="bottom"/>
          </w:tcPr>
          <w:p w14:paraId="4E80D03C" w14:textId="7016C089" w:rsidR="00503A81" w:rsidRPr="008239E7" w:rsidRDefault="00503A81" w:rsidP="00503A81">
            <w:pPr>
              <w:jc w:val="left"/>
              <w:rPr>
                <w:color w:val="000000"/>
                <w:sz w:val="22"/>
                <w:szCs w:val="22"/>
              </w:rPr>
            </w:pPr>
            <w:del w:id="2591" w:author="Perrine, Martin L. (GSFC-5670)" w:date="2016-09-13T14:29:00Z">
              <w:r w:rsidRPr="008239E7" w:rsidDel="00055AC4">
                <w:rPr>
                  <w:color w:val="000000"/>
                  <w:sz w:val="22"/>
                  <w:szCs w:val="22"/>
                </w:rPr>
                <w:delText>NENG</w:delText>
              </w:r>
            </w:del>
            <w:ins w:id="2592" w:author="Perrine, Martin L. (GSFC-5670)" w:date="2016-09-13T14:29:00Z">
              <w:r w:rsidR="00055AC4">
                <w:rPr>
                  <w:color w:val="000000"/>
                  <w:sz w:val="22"/>
                  <w:szCs w:val="22"/>
                </w:rPr>
                <w:t>DAPHNE</w:t>
              </w:r>
            </w:ins>
            <w:r w:rsidRPr="008239E7">
              <w:rPr>
                <w:color w:val="000000"/>
                <w:sz w:val="22"/>
                <w:szCs w:val="22"/>
              </w:rPr>
              <w:t>-OPS-002 Attempt data delivery once</w:t>
            </w:r>
          </w:p>
        </w:tc>
      </w:tr>
      <w:tr w:rsidR="00503A81" w:rsidRPr="002E2115" w14:paraId="33425A2D" w14:textId="77777777" w:rsidTr="008239E7">
        <w:trPr>
          <w:trHeight w:val="288"/>
        </w:trPr>
        <w:tc>
          <w:tcPr>
            <w:tcW w:w="6660" w:type="dxa"/>
            <w:shd w:val="clear" w:color="auto" w:fill="auto"/>
            <w:noWrap/>
            <w:vAlign w:val="bottom"/>
            <w:hideMark/>
          </w:tcPr>
          <w:p w14:paraId="6E97DD43" w14:textId="33E545CD" w:rsidR="00503A81" w:rsidRPr="008239E7" w:rsidRDefault="00503A81" w:rsidP="00413324">
            <w:pPr>
              <w:jc w:val="left"/>
              <w:rPr>
                <w:color w:val="000000"/>
                <w:sz w:val="22"/>
                <w:szCs w:val="22"/>
              </w:rPr>
            </w:pPr>
            <w:del w:id="2593" w:author="Perrine, Martin L. (GSFC-5670)" w:date="2016-09-13T14:29:00Z">
              <w:r w:rsidRPr="008239E7" w:rsidDel="00055AC4">
                <w:rPr>
                  <w:color w:val="000000"/>
                  <w:sz w:val="22"/>
                  <w:szCs w:val="22"/>
                </w:rPr>
                <w:delText>NENG</w:delText>
              </w:r>
            </w:del>
            <w:ins w:id="2594" w:author="Perrine, Martin L. (GSFC-5670)" w:date="2016-09-13T14:29:00Z">
              <w:r w:rsidR="00055AC4">
                <w:rPr>
                  <w:color w:val="000000"/>
                  <w:sz w:val="22"/>
                  <w:szCs w:val="22"/>
                </w:rPr>
                <w:t>DAPHNE</w:t>
              </w:r>
            </w:ins>
            <w:r w:rsidRPr="008239E7">
              <w:rPr>
                <w:color w:val="000000"/>
                <w:sz w:val="22"/>
                <w:szCs w:val="22"/>
              </w:rPr>
              <w:t>-OPS-004 Unattended nominal operation</w:t>
            </w:r>
          </w:p>
        </w:tc>
      </w:tr>
      <w:tr w:rsidR="00D05343" w:rsidRPr="002E2115" w14:paraId="2CB8E1F3" w14:textId="77777777" w:rsidTr="008239E7">
        <w:trPr>
          <w:trHeight w:val="288"/>
          <w:ins w:id="2595" w:author="Perrine, Martin L. (GSFC-5670)" w:date="2016-09-07T10:16:00Z"/>
        </w:trPr>
        <w:tc>
          <w:tcPr>
            <w:tcW w:w="6660" w:type="dxa"/>
            <w:shd w:val="clear" w:color="auto" w:fill="auto"/>
            <w:noWrap/>
            <w:vAlign w:val="bottom"/>
          </w:tcPr>
          <w:p w14:paraId="10411B16" w14:textId="6CCFA54A" w:rsidR="00D05343" w:rsidRPr="00D05343" w:rsidRDefault="00055AC4">
            <w:pPr>
              <w:rPr>
                <w:ins w:id="2596" w:author="Perrine, Martin L. (GSFC-5670)" w:date="2016-09-07T10:16:00Z"/>
                <w:rPrChange w:id="2597" w:author="Perrine, Martin L. (GSFC-5670)" w:date="2016-09-07T10:16:00Z">
                  <w:rPr>
                    <w:ins w:id="2598" w:author="Perrine, Martin L. (GSFC-5670)" w:date="2016-09-07T10:16:00Z"/>
                    <w:color w:val="000000"/>
                    <w:sz w:val="22"/>
                    <w:szCs w:val="22"/>
                  </w:rPr>
                </w:rPrChange>
              </w:rPr>
              <w:pPrChange w:id="2599" w:author="Perrine, Martin L. (GSFC-5670)" w:date="2016-09-07T10:16:00Z">
                <w:pPr>
                  <w:jc w:val="left"/>
                </w:pPr>
              </w:pPrChange>
            </w:pPr>
            <w:ins w:id="2600" w:author="Perrine, Martin L. (GSFC-5670)" w:date="2016-09-13T14:29:00Z">
              <w:r>
                <w:t>DAPHNE</w:t>
              </w:r>
            </w:ins>
            <w:ins w:id="2601" w:author="Perrine, Martin L. (GSFC-5670)" w:date="2016-09-07T10:16:00Z">
              <w:r w:rsidR="00D05343" w:rsidRPr="00E076A3">
                <w:t>-OPS-007 autonomous operation</w:t>
              </w:r>
            </w:ins>
          </w:p>
        </w:tc>
      </w:tr>
      <w:tr w:rsidR="00503A81" w:rsidRPr="002E2115" w14:paraId="2D9D9F7C" w14:textId="77777777" w:rsidTr="008239E7">
        <w:trPr>
          <w:trHeight w:val="288"/>
        </w:trPr>
        <w:tc>
          <w:tcPr>
            <w:tcW w:w="6660" w:type="dxa"/>
            <w:shd w:val="clear" w:color="auto" w:fill="auto"/>
            <w:noWrap/>
            <w:vAlign w:val="bottom"/>
            <w:hideMark/>
          </w:tcPr>
          <w:p w14:paraId="138A46D1" w14:textId="7504E983" w:rsidR="00503A81" w:rsidRPr="008239E7" w:rsidRDefault="00503A81" w:rsidP="00413324">
            <w:pPr>
              <w:jc w:val="left"/>
              <w:rPr>
                <w:color w:val="000000"/>
                <w:sz w:val="22"/>
                <w:szCs w:val="22"/>
              </w:rPr>
            </w:pPr>
            <w:del w:id="2602" w:author="Perrine, Martin L. (GSFC-5670)" w:date="2016-09-13T14:29:00Z">
              <w:r w:rsidRPr="008239E7" w:rsidDel="00055AC4">
                <w:rPr>
                  <w:color w:val="000000"/>
                  <w:sz w:val="22"/>
                  <w:szCs w:val="22"/>
                </w:rPr>
                <w:delText>NENG</w:delText>
              </w:r>
            </w:del>
            <w:ins w:id="2603" w:author="Perrine, Martin L. (GSFC-5670)" w:date="2016-09-13T14:29:00Z">
              <w:r w:rsidR="00055AC4">
                <w:rPr>
                  <w:color w:val="000000"/>
                  <w:sz w:val="22"/>
                  <w:szCs w:val="22"/>
                </w:rPr>
                <w:t>DAPHNE</w:t>
              </w:r>
            </w:ins>
            <w:r w:rsidRPr="008239E7">
              <w:rPr>
                <w:color w:val="000000"/>
                <w:sz w:val="22"/>
                <w:szCs w:val="22"/>
              </w:rPr>
              <w:t>-OPS-010 Data transport to repository</w:t>
            </w:r>
          </w:p>
        </w:tc>
      </w:tr>
      <w:tr w:rsidR="00503A81" w:rsidRPr="002E2115" w14:paraId="658420A6" w14:textId="77777777" w:rsidTr="008239E7">
        <w:trPr>
          <w:trHeight w:val="288"/>
        </w:trPr>
        <w:tc>
          <w:tcPr>
            <w:tcW w:w="6660" w:type="dxa"/>
            <w:shd w:val="clear" w:color="auto" w:fill="auto"/>
            <w:noWrap/>
            <w:vAlign w:val="bottom"/>
            <w:hideMark/>
          </w:tcPr>
          <w:p w14:paraId="12FC156B" w14:textId="587F3A81" w:rsidR="00503A81" w:rsidRPr="008239E7" w:rsidRDefault="00503A81" w:rsidP="00413324">
            <w:pPr>
              <w:jc w:val="left"/>
              <w:rPr>
                <w:color w:val="000000"/>
                <w:sz w:val="22"/>
                <w:szCs w:val="22"/>
              </w:rPr>
            </w:pPr>
            <w:del w:id="2604" w:author="Perrine, Martin L. (GSFC-5670)" w:date="2016-09-13T14:29:00Z">
              <w:r w:rsidRPr="008239E7" w:rsidDel="00055AC4">
                <w:rPr>
                  <w:color w:val="000000"/>
                  <w:sz w:val="22"/>
                  <w:szCs w:val="22"/>
                </w:rPr>
                <w:delText>NENG</w:delText>
              </w:r>
            </w:del>
            <w:ins w:id="2605" w:author="Perrine, Martin L. (GSFC-5670)" w:date="2016-09-13T14:29:00Z">
              <w:r w:rsidR="00055AC4">
                <w:rPr>
                  <w:color w:val="000000"/>
                  <w:sz w:val="22"/>
                  <w:szCs w:val="22"/>
                </w:rPr>
                <w:t>DAPHNE</w:t>
              </w:r>
            </w:ins>
            <w:r w:rsidRPr="008239E7">
              <w:rPr>
                <w:color w:val="000000"/>
                <w:sz w:val="22"/>
                <w:szCs w:val="22"/>
              </w:rPr>
              <w:t>-OPS-012 Secure to Open storage</w:t>
            </w:r>
          </w:p>
        </w:tc>
      </w:tr>
      <w:tr w:rsidR="00503A81" w:rsidRPr="002E2115" w14:paraId="273DF19A" w14:textId="77777777" w:rsidTr="008239E7">
        <w:trPr>
          <w:trHeight w:val="288"/>
        </w:trPr>
        <w:tc>
          <w:tcPr>
            <w:tcW w:w="6660" w:type="dxa"/>
            <w:shd w:val="clear" w:color="auto" w:fill="auto"/>
            <w:noWrap/>
            <w:vAlign w:val="bottom"/>
            <w:hideMark/>
          </w:tcPr>
          <w:p w14:paraId="18E5800F" w14:textId="23F440B4" w:rsidR="00503A81" w:rsidRPr="008239E7" w:rsidRDefault="00503A81" w:rsidP="00413324">
            <w:pPr>
              <w:jc w:val="left"/>
              <w:rPr>
                <w:color w:val="000000"/>
                <w:sz w:val="22"/>
                <w:szCs w:val="22"/>
              </w:rPr>
            </w:pPr>
            <w:del w:id="2606" w:author="Perrine, Martin L. (GSFC-5670)" w:date="2016-09-13T14:29:00Z">
              <w:r w:rsidRPr="008239E7" w:rsidDel="00055AC4">
                <w:rPr>
                  <w:color w:val="000000"/>
                  <w:sz w:val="22"/>
                  <w:szCs w:val="22"/>
                </w:rPr>
                <w:delText>NENG</w:delText>
              </w:r>
            </w:del>
            <w:ins w:id="2607" w:author="Perrine, Martin L. (GSFC-5670)" w:date="2016-09-13T14:29:00Z">
              <w:r w:rsidR="00055AC4">
                <w:rPr>
                  <w:color w:val="000000"/>
                  <w:sz w:val="22"/>
                  <w:szCs w:val="22"/>
                </w:rPr>
                <w:t>DAPHNE</w:t>
              </w:r>
            </w:ins>
            <w:r w:rsidRPr="008239E7">
              <w:rPr>
                <w:color w:val="000000"/>
                <w:sz w:val="22"/>
                <w:szCs w:val="22"/>
              </w:rPr>
              <w:t>-OPS-013 Storage system status</w:t>
            </w:r>
          </w:p>
        </w:tc>
      </w:tr>
      <w:tr w:rsidR="0098329E" w:rsidRPr="002E2115" w14:paraId="18C2287F" w14:textId="77777777" w:rsidTr="008239E7">
        <w:trPr>
          <w:trHeight w:val="288"/>
          <w:ins w:id="2608" w:author="Muhammad, Alimayo (GSFC-5660)" w:date="2016-08-17T09:55:00Z"/>
        </w:trPr>
        <w:tc>
          <w:tcPr>
            <w:tcW w:w="6660" w:type="dxa"/>
            <w:shd w:val="clear" w:color="auto" w:fill="auto"/>
            <w:noWrap/>
            <w:vAlign w:val="bottom"/>
          </w:tcPr>
          <w:p w14:paraId="098D9CB9" w14:textId="57F6CEB6" w:rsidR="0098329E" w:rsidRPr="006803DA" w:rsidRDefault="006803DA" w:rsidP="00413324">
            <w:pPr>
              <w:jc w:val="left"/>
              <w:rPr>
                <w:ins w:id="2609" w:author="Muhammad, Alimayo (GSFC-5660)" w:date="2016-08-17T09:55:00Z"/>
                <w:sz w:val="22"/>
                <w:szCs w:val="22"/>
                <w:rPrChange w:id="2610" w:author="Muhammad, Alimayo (GSFC-5660)" w:date="2016-08-17T09:58:00Z">
                  <w:rPr>
                    <w:ins w:id="2611" w:author="Muhammad, Alimayo (GSFC-5660)" w:date="2016-08-17T09:55:00Z"/>
                    <w:color w:val="000000"/>
                    <w:sz w:val="22"/>
                    <w:szCs w:val="22"/>
                  </w:rPr>
                </w:rPrChange>
              </w:rPr>
            </w:pPr>
            <w:ins w:id="2612" w:author="Muhammad, Alimayo (GSFC-5660)" w:date="2016-08-17T09:57:00Z">
              <w:del w:id="2613" w:author="Perrine, Martin L. (GSFC-5670)" w:date="2016-09-13T14:29:00Z">
                <w:r w:rsidRPr="006803DA" w:rsidDel="00055AC4">
                  <w:rPr>
                    <w:sz w:val="22"/>
                    <w:szCs w:val="22"/>
                    <w:rPrChange w:id="2614" w:author="Muhammad, Alimayo (GSFC-5660)" w:date="2016-08-17T09:58:00Z">
                      <w:rPr/>
                    </w:rPrChange>
                  </w:rPr>
                  <w:delText>NENG</w:delText>
                </w:r>
              </w:del>
            </w:ins>
            <w:ins w:id="2615" w:author="Perrine, Martin L. (GSFC-5670)" w:date="2016-09-13T14:29:00Z">
              <w:r w:rsidR="00055AC4">
                <w:rPr>
                  <w:sz w:val="22"/>
                  <w:szCs w:val="22"/>
                </w:rPr>
                <w:t>DAPHNE</w:t>
              </w:r>
            </w:ins>
            <w:ins w:id="2616" w:author="Muhammad, Alimayo (GSFC-5660)" w:date="2016-08-17T09:57:00Z">
              <w:r w:rsidRPr="006803DA">
                <w:rPr>
                  <w:sz w:val="22"/>
                  <w:szCs w:val="22"/>
                  <w:rPrChange w:id="2617" w:author="Muhammad, Alimayo (GSFC-5660)" w:date="2016-08-17T09:58:00Z">
                    <w:rPr/>
                  </w:rPrChange>
                </w:rPr>
                <w:t xml:space="preserve">-OPS-013.1 Statistics provided by the </w:t>
              </w:r>
              <w:del w:id="2618" w:author="Perrine, Martin L. (GSFC-5670)" w:date="2016-09-13T14:30:00Z">
                <w:r w:rsidRPr="006803DA" w:rsidDel="00055AC4">
                  <w:rPr>
                    <w:sz w:val="22"/>
                    <w:szCs w:val="22"/>
                    <w:rPrChange w:id="2619" w:author="Muhammad, Alimayo (GSFC-5660)" w:date="2016-08-17T09:58:00Z">
                      <w:rPr/>
                    </w:rPrChange>
                  </w:rPr>
                  <w:delText>NEN Gateway</w:delText>
                </w:r>
              </w:del>
            </w:ins>
            <w:ins w:id="2620" w:author="Perrine, Martin L. (GSFC-5670)" w:date="2016-09-13T14:30:00Z">
              <w:r w:rsidR="00055AC4">
                <w:rPr>
                  <w:sz w:val="22"/>
                  <w:szCs w:val="22"/>
                </w:rPr>
                <w:t>DAPHNE</w:t>
              </w:r>
            </w:ins>
            <w:ins w:id="2621" w:author="Muhammad, Alimayo (GSFC-5660)" w:date="2016-08-17T09:57:00Z">
              <w:r w:rsidRPr="006803DA">
                <w:rPr>
                  <w:sz w:val="22"/>
                  <w:szCs w:val="22"/>
                  <w:rPrChange w:id="2622" w:author="Muhammad, Alimayo (GSFC-5660)" w:date="2016-08-17T09:58:00Z">
                    <w:rPr/>
                  </w:rPrChange>
                </w:rPr>
                <w:t xml:space="preserve"> storage system shall include, but not be limited to: total storage available for secure/open, total storage used for secure/open, disk health for secure/open, storage system health. </w:t>
              </w:r>
            </w:ins>
          </w:p>
        </w:tc>
      </w:tr>
      <w:tr w:rsidR="0098329E" w:rsidRPr="002E2115" w14:paraId="396389CD" w14:textId="77777777" w:rsidTr="008239E7">
        <w:trPr>
          <w:trHeight w:val="288"/>
          <w:ins w:id="2623" w:author="Muhammad, Alimayo (GSFC-5660)" w:date="2016-08-17T09:56:00Z"/>
        </w:trPr>
        <w:tc>
          <w:tcPr>
            <w:tcW w:w="6660" w:type="dxa"/>
            <w:shd w:val="clear" w:color="auto" w:fill="auto"/>
            <w:noWrap/>
            <w:vAlign w:val="bottom"/>
          </w:tcPr>
          <w:p w14:paraId="4C0D6835" w14:textId="3264FB48" w:rsidR="0098329E" w:rsidRPr="006803DA" w:rsidRDefault="006803DA">
            <w:pPr>
              <w:rPr>
                <w:ins w:id="2624" w:author="Muhammad, Alimayo (GSFC-5660)" w:date="2016-08-17T09:56:00Z"/>
                <w:sz w:val="22"/>
                <w:szCs w:val="22"/>
                <w:rPrChange w:id="2625" w:author="Muhammad, Alimayo (GSFC-5660)" w:date="2016-08-17T09:58:00Z">
                  <w:rPr>
                    <w:ins w:id="2626" w:author="Muhammad, Alimayo (GSFC-5660)" w:date="2016-08-17T09:56:00Z"/>
                    <w:color w:val="000000"/>
                    <w:sz w:val="22"/>
                    <w:szCs w:val="22"/>
                  </w:rPr>
                </w:rPrChange>
              </w:rPr>
              <w:pPrChange w:id="2627" w:author="Muhammad, Alimayo (GSFC-5660)" w:date="2016-08-17T09:58:00Z">
                <w:pPr>
                  <w:jc w:val="left"/>
                </w:pPr>
              </w:pPrChange>
            </w:pPr>
            <w:ins w:id="2628" w:author="Muhammad, Alimayo (GSFC-5660)" w:date="2016-08-17T09:58:00Z">
              <w:del w:id="2629" w:author="Perrine, Martin L. (GSFC-5670)" w:date="2016-09-13T14:29:00Z">
                <w:r w:rsidRPr="006803DA" w:rsidDel="00055AC4">
                  <w:rPr>
                    <w:sz w:val="22"/>
                    <w:szCs w:val="22"/>
                    <w:rPrChange w:id="2630" w:author="Muhammad, Alimayo (GSFC-5660)" w:date="2016-08-17T09:58:00Z">
                      <w:rPr/>
                    </w:rPrChange>
                  </w:rPr>
                  <w:delText>NENG</w:delText>
                </w:r>
              </w:del>
            </w:ins>
            <w:ins w:id="2631" w:author="Perrine, Martin L. (GSFC-5670)" w:date="2016-09-13T14:29:00Z">
              <w:r w:rsidR="00055AC4">
                <w:rPr>
                  <w:sz w:val="22"/>
                  <w:szCs w:val="22"/>
                </w:rPr>
                <w:t>DAPHNE</w:t>
              </w:r>
            </w:ins>
            <w:ins w:id="2632" w:author="Muhammad, Alimayo (GSFC-5660)" w:date="2016-08-17T09:58:00Z">
              <w:r w:rsidRPr="006803DA">
                <w:rPr>
                  <w:sz w:val="22"/>
                  <w:szCs w:val="22"/>
                  <w:rPrChange w:id="2633" w:author="Muhammad, Alimayo (GSFC-5660)" w:date="2016-08-17T09:58:00Z">
                    <w:rPr/>
                  </w:rPrChange>
                </w:rPr>
                <w:t xml:space="preserve">-OPS-014 The </w:t>
              </w:r>
              <w:del w:id="2634" w:author="Perrine, Martin L. (GSFC-5670)" w:date="2016-09-13T14:30:00Z">
                <w:r w:rsidRPr="006803DA" w:rsidDel="00055AC4">
                  <w:rPr>
                    <w:sz w:val="22"/>
                    <w:szCs w:val="22"/>
                    <w:rPrChange w:id="2635" w:author="Muhammad, Alimayo (GSFC-5660)" w:date="2016-08-17T09:58:00Z">
                      <w:rPr/>
                    </w:rPrChange>
                  </w:rPr>
                  <w:delText>NEN Gateway</w:delText>
                </w:r>
              </w:del>
            </w:ins>
            <w:ins w:id="2636" w:author="Perrine, Martin L. (GSFC-5670)" w:date="2016-09-13T14:30:00Z">
              <w:r w:rsidR="00055AC4">
                <w:rPr>
                  <w:sz w:val="22"/>
                  <w:szCs w:val="22"/>
                </w:rPr>
                <w:t>DAPHNE</w:t>
              </w:r>
            </w:ins>
            <w:ins w:id="2637" w:author="Muhammad, Alimayo (GSFC-5660)" w:date="2016-08-17T09:58:00Z">
              <w:r w:rsidRPr="006803DA">
                <w:rPr>
                  <w:sz w:val="22"/>
                  <w:szCs w:val="22"/>
                  <w:rPrChange w:id="2638" w:author="Muhammad, Alimayo (GSFC-5660)" w:date="2016-08-17T09:58:00Z">
                    <w:rPr/>
                  </w:rPrChange>
                </w:rPr>
                <w:t xml:space="preserve"> shall provide status via a TCP/IP stream for remote monitoring.</w:t>
              </w:r>
            </w:ins>
          </w:p>
        </w:tc>
      </w:tr>
      <w:tr w:rsidR="00503A81" w:rsidRPr="002E2115" w14:paraId="1C29D3EC" w14:textId="77777777" w:rsidTr="008239E7">
        <w:trPr>
          <w:trHeight w:val="288"/>
        </w:trPr>
        <w:tc>
          <w:tcPr>
            <w:tcW w:w="6660" w:type="dxa"/>
            <w:shd w:val="clear" w:color="auto" w:fill="auto"/>
            <w:noWrap/>
            <w:vAlign w:val="bottom"/>
            <w:hideMark/>
          </w:tcPr>
          <w:p w14:paraId="0E6A6CED" w14:textId="20DB1F31" w:rsidR="00503A81" w:rsidRPr="008239E7" w:rsidRDefault="00503A81" w:rsidP="00413324">
            <w:pPr>
              <w:jc w:val="left"/>
              <w:rPr>
                <w:color w:val="000000"/>
                <w:sz w:val="22"/>
                <w:szCs w:val="22"/>
              </w:rPr>
            </w:pPr>
            <w:del w:id="2639" w:author="Perrine, Martin L. (GSFC-5670)" w:date="2016-09-13T14:29:00Z">
              <w:r w:rsidRPr="008239E7" w:rsidDel="00055AC4">
                <w:rPr>
                  <w:color w:val="000000"/>
                  <w:sz w:val="22"/>
                  <w:szCs w:val="22"/>
                </w:rPr>
                <w:delText>NENG</w:delText>
              </w:r>
            </w:del>
            <w:ins w:id="2640" w:author="Perrine, Martin L. (GSFC-5670)" w:date="2016-09-13T14:29:00Z">
              <w:r w:rsidR="00055AC4">
                <w:rPr>
                  <w:color w:val="000000"/>
                  <w:sz w:val="22"/>
                  <w:szCs w:val="22"/>
                </w:rPr>
                <w:t>DAPHNE</w:t>
              </w:r>
            </w:ins>
            <w:r w:rsidRPr="008239E7">
              <w:rPr>
                <w:color w:val="000000"/>
                <w:sz w:val="22"/>
                <w:szCs w:val="22"/>
              </w:rPr>
              <w:t>-OPS-015 Remote configurable</w:t>
            </w:r>
          </w:p>
        </w:tc>
      </w:tr>
      <w:tr w:rsidR="00503A81" w:rsidRPr="002E2115" w14:paraId="13D2E366" w14:textId="77777777" w:rsidTr="008239E7">
        <w:trPr>
          <w:trHeight w:val="288"/>
        </w:trPr>
        <w:tc>
          <w:tcPr>
            <w:tcW w:w="6660" w:type="dxa"/>
            <w:shd w:val="clear" w:color="auto" w:fill="auto"/>
            <w:noWrap/>
            <w:vAlign w:val="bottom"/>
            <w:hideMark/>
          </w:tcPr>
          <w:p w14:paraId="0BB3B405" w14:textId="11486D86" w:rsidR="00503A81" w:rsidRPr="008239E7" w:rsidRDefault="00503A81" w:rsidP="00413324">
            <w:pPr>
              <w:jc w:val="left"/>
              <w:rPr>
                <w:color w:val="000000"/>
                <w:sz w:val="22"/>
                <w:szCs w:val="22"/>
              </w:rPr>
            </w:pPr>
            <w:del w:id="2641" w:author="Perrine, Martin L. (GSFC-5670)" w:date="2016-09-13T14:29:00Z">
              <w:r w:rsidRPr="008239E7" w:rsidDel="00055AC4">
                <w:rPr>
                  <w:color w:val="000000"/>
                  <w:sz w:val="22"/>
                  <w:szCs w:val="22"/>
                </w:rPr>
                <w:delText>NENG</w:delText>
              </w:r>
            </w:del>
            <w:ins w:id="2642" w:author="Perrine, Martin L. (GSFC-5670)" w:date="2016-09-13T14:29:00Z">
              <w:r w:rsidR="00055AC4">
                <w:rPr>
                  <w:color w:val="000000"/>
                  <w:sz w:val="22"/>
                  <w:szCs w:val="22"/>
                </w:rPr>
                <w:t>DAPHNE</w:t>
              </w:r>
            </w:ins>
            <w:r w:rsidRPr="008239E7">
              <w:rPr>
                <w:color w:val="000000"/>
                <w:sz w:val="22"/>
                <w:szCs w:val="22"/>
              </w:rPr>
              <w:t>-OPS-016 System logs and failure logs</w:t>
            </w:r>
          </w:p>
        </w:tc>
      </w:tr>
      <w:tr w:rsidR="0098329E" w:rsidRPr="002E2115" w14:paraId="6F57DC22" w14:textId="77777777" w:rsidTr="008239E7">
        <w:trPr>
          <w:trHeight w:val="288"/>
          <w:ins w:id="2643" w:author="Muhammad, Alimayo (GSFC-5660)" w:date="2016-08-17T09:55:00Z"/>
        </w:trPr>
        <w:tc>
          <w:tcPr>
            <w:tcW w:w="6660" w:type="dxa"/>
            <w:shd w:val="clear" w:color="auto" w:fill="auto"/>
            <w:noWrap/>
            <w:vAlign w:val="bottom"/>
          </w:tcPr>
          <w:p w14:paraId="254BFDE4" w14:textId="6708B77F" w:rsidR="0098329E" w:rsidRPr="006803DA" w:rsidRDefault="006803DA">
            <w:pPr>
              <w:rPr>
                <w:ins w:id="2644" w:author="Muhammad, Alimayo (GSFC-5660)" w:date="2016-08-17T09:55:00Z"/>
                <w:sz w:val="22"/>
                <w:szCs w:val="22"/>
                <w:rPrChange w:id="2645" w:author="Muhammad, Alimayo (GSFC-5660)" w:date="2016-08-17T09:59:00Z">
                  <w:rPr>
                    <w:ins w:id="2646" w:author="Muhammad, Alimayo (GSFC-5660)" w:date="2016-08-17T09:55:00Z"/>
                    <w:color w:val="000000"/>
                    <w:sz w:val="22"/>
                    <w:szCs w:val="22"/>
                  </w:rPr>
                </w:rPrChange>
              </w:rPr>
              <w:pPrChange w:id="2647" w:author="Muhammad, Alimayo (GSFC-5660)" w:date="2016-08-17T09:59:00Z">
                <w:pPr>
                  <w:jc w:val="left"/>
                </w:pPr>
              </w:pPrChange>
            </w:pPr>
            <w:ins w:id="2648" w:author="Muhammad, Alimayo (GSFC-5660)" w:date="2016-08-17T09:59:00Z">
              <w:del w:id="2649" w:author="Perrine, Martin L. (GSFC-5670)" w:date="2016-09-13T14:29:00Z">
                <w:r w:rsidRPr="006803DA" w:rsidDel="00055AC4">
                  <w:rPr>
                    <w:sz w:val="22"/>
                    <w:szCs w:val="22"/>
                    <w:rPrChange w:id="2650" w:author="Muhammad, Alimayo (GSFC-5660)" w:date="2016-08-17T09:59:00Z">
                      <w:rPr/>
                    </w:rPrChange>
                  </w:rPr>
                  <w:delText>NENG</w:delText>
                </w:r>
              </w:del>
            </w:ins>
            <w:ins w:id="2651" w:author="Perrine, Martin L. (GSFC-5670)" w:date="2016-09-13T14:29:00Z">
              <w:r w:rsidR="00055AC4">
                <w:rPr>
                  <w:sz w:val="22"/>
                  <w:szCs w:val="22"/>
                </w:rPr>
                <w:t>DAPHNE</w:t>
              </w:r>
            </w:ins>
            <w:ins w:id="2652" w:author="Muhammad, Alimayo (GSFC-5660)" w:date="2016-08-17T09:59:00Z">
              <w:r w:rsidRPr="006803DA">
                <w:rPr>
                  <w:sz w:val="22"/>
                  <w:szCs w:val="22"/>
                  <w:rPrChange w:id="2653" w:author="Muhammad, Alimayo (GSFC-5660)" w:date="2016-08-17T09:59:00Z">
                    <w:rPr/>
                  </w:rPrChange>
                </w:rPr>
                <w:t xml:space="preserve">-OPS-018 The </w:t>
              </w:r>
              <w:del w:id="2654" w:author="Perrine, Martin L. (GSFC-5670)" w:date="2016-09-13T14:30:00Z">
                <w:r w:rsidRPr="006803DA" w:rsidDel="00055AC4">
                  <w:rPr>
                    <w:sz w:val="22"/>
                    <w:szCs w:val="22"/>
                    <w:rPrChange w:id="2655" w:author="Muhammad, Alimayo (GSFC-5660)" w:date="2016-08-17T09:59:00Z">
                      <w:rPr/>
                    </w:rPrChange>
                  </w:rPr>
                  <w:delText>NEN Gateway</w:delText>
                </w:r>
              </w:del>
            </w:ins>
            <w:ins w:id="2656" w:author="Perrine, Martin L. (GSFC-5670)" w:date="2016-09-13T14:30:00Z">
              <w:r w:rsidR="00055AC4">
                <w:rPr>
                  <w:sz w:val="22"/>
                  <w:szCs w:val="22"/>
                </w:rPr>
                <w:t>DAPHNE</w:t>
              </w:r>
            </w:ins>
            <w:ins w:id="2657" w:author="Muhammad, Alimayo (GSFC-5660)" w:date="2016-08-17T09:59:00Z">
              <w:r w:rsidRPr="006803DA">
                <w:rPr>
                  <w:sz w:val="22"/>
                  <w:szCs w:val="22"/>
                  <w:rPrChange w:id="2658" w:author="Muhammad, Alimayo (GSFC-5660)" w:date="2016-08-17T09:59:00Z">
                    <w:rPr/>
                  </w:rPrChange>
                </w:rPr>
                <w:t xml:space="preserve"> shall provide alerts to notify Operators of configuration changes.</w:t>
              </w:r>
            </w:ins>
          </w:p>
        </w:tc>
      </w:tr>
      <w:tr w:rsidR="00503A81" w:rsidRPr="002E2115" w14:paraId="425A843C" w14:textId="77777777" w:rsidTr="008239E7">
        <w:trPr>
          <w:trHeight w:val="288"/>
        </w:trPr>
        <w:tc>
          <w:tcPr>
            <w:tcW w:w="6660" w:type="dxa"/>
            <w:shd w:val="clear" w:color="auto" w:fill="auto"/>
            <w:noWrap/>
            <w:vAlign w:val="bottom"/>
            <w:hideMark/>
          </w:tcPr>
          <w:p w14:paraId="1C6A794D" w14:textId="340FEA07" w:rsidR="00503A81" w:rsidRPr="008239E7" w:rsidRDefault="00503A81" w:rsidP="00413324">
            <w:pPr>
              <w:jc w:val="left"/>
              <w:rPr>
                <w:color w:val="000000"/>
                <w:sz w:val="22"/>
                <w:szCs w:val="22"/>
              </w:rPr>
            </w:pPr>
            <w:del w:id="2659" w:author="Perrine, Martin L. (GSFC-5670)" w:date="2016-09-13T14:29:00Z">
              <w:r w:rsidRPr="008239E7" w:rsidDel="00055AC4">
                <w:rPr>
                  <w:color w:val="000000"/>
                  <w:sz w:val="22"/>
                  <w:szCs w:val="22"/>
                </w:rPr>
                <w:delText>NENG</w:delText>
              </w:r>
            </w:del>
            <w:ins w:id="2660" w:author="Perrine, Martin L. (GSFC-5670)" w:date="2016-09-13T14:29:00Z">
              <w:r w:rsidR="00055AC4">
                <w:rPr>
                  <w:color w:val="000000"/>
                  <w:sz w:val="22"/>
                  <w:szCs w:val="22"/>
                </w:rPr>
                <w:t>DAPHNE</w:t>
              </w:r>
            </w:ins>
            <w:r w:rsidRPr="008239E7">
              <w:rPr>
                <w:color w:val="000000"/>
                <w:sz w:val="22"/>
                <w:szCs w:val="22"/>
              </w:rPr>
              <w:t>-OPS-019 Operate in office/computer room</w:t>
            </w:r>
          </w:p>
        </w:tc>
      </w:tr>
      <w:tr w:rsidR="00503A81" w:rsidRPr="002E2115" w14:paraId="2DF2E9B5" w14:textId="77777777" w:rsidTr="008239E7">
        <w:trPr>
          <w:trHeight w:val="288"/>
        </w:trPr>
        <w:tc>
          <w:tcPr>
            <w:tcW w:w="6660" w:type="dxa"/>
            <w:shd w:val="clear" w:color="auto" w:fill="auto"/>
            <w:noWrap/>
            <w:vAlign w:val="bottom"/>
            <w:hideMark/>
          </w:tcPr>
          <w:p w14:paraId="258FDCDF" w14:textId="6191DF8A" w:rsidR="00503A81" w:rsidRPr="008239E7" w:rsidRDefault="00503A81" w:rsidP="00413324">
            <w:pPr>
              <w:jc w:val="left"/>
              <w:rPr>
                <w:color w:val="000000"/>
                <w:sz w:val="22"/>
                <w:szCs w:val="22"/>
              </w:rPr>
            </w:pPr>
            <w:del w:id="2661" w:author="Perrine, Martin L. (GSFC-5670)" w:date="2016-09-13T14:29:00Z">
              <w:r w:rsidRPr="008239E7" w:rsidDel="00055AC4">
                <w:rPr>
                  <w:color w:val="000000"/>
                  <w:sz w:val="22"/>
                  <w:szCs w:val="22"/>
                </w:rPr>
                <w:delText>NENG</w:delText>
              </w:r>
            </w:del>
            <w:ins w:id="2662" w:author="Perrine, Martin L. (GSFC-5670)" w:date="2016-09-13T14:29:00Z">
              <w:r w:rsidR="00055AC4">
                <w:rPr>
                  <w:color w:val="000000"/>
                  <w:sz w:val="22"/>
                  <w:szCs w:val="22"/>
                </w:rPr>
                <w:t>DAPHNE</w:t>
              </w:r>
            </w:ins>
            <w:r w:rsidRPr="008239E7">
              <w:rPr>
                <w:color w:val="000000"/>
                <w:sz w:val="22"/>
                <w:szCs w:val="22"/>
              </w:rPr>
              <w:t>-PERF-006 Min Receive and process data rate 13.125 Mbps</w:t>
            </w:r>
          </w:p>
        </w:tc>
      </w:tr>
      <w:tr w:rsidR="00503A81" w:rsidRPr="002E2115" w14:paraId="4D6CD396" w14:textId="77777777" w:rsidTr="008239E7">
        <w:trPr>
          <w:trHeight w:val="288"/>
        </w:trPr>
        <w:tc>
          <w:tcPr>
            <w:tcW w:w="6660" w:type="dxa"/>
            <w:shd w:val="clear" w:color="auto" w:fill="auto"/>
            <w:noWrap/>
            <w:vAlign w:val="bottom"/>
            <w:hideMark/>
          </w:tcPr>
          <w:p w14:paraId="70A5FEB0" w14:textId="34399889" w:rsidR="00503A81" w:rsidRPr="008239E7" w:rsidRDefault="00503A81" w:rsidP="00413324">
            <w:pPr>
              <w:jc w:val="left"/>
              <w:rPr>
                <w:color w:val="000000"/>
                <w:sz w:val="22"/>
                <w:szCs w:val="22"/>
              </w:rPr>
            </w:pPr>
            <w:del w:id="2663" w:author="Perrine, Martin L. (GSFC-5670)" w:date="2016-09-13T14:29:00Z">
              <w:r w:rsidRPr="008239E7" w:rsidDel="00055AC4">
                <w:rPr>
                  <w:color w:val="000000"/>
                  <w:sz w:val="22"/>
                  <w:szCs w:val="22"/>
                </w:rPr>
                <w:delText>NENG</w:delText>
              </w:r>
            </w:del>
            <w:ins w:id="2664" w:author="Perrine, Martin L. (GSFC-5670)" w:date="2016-09-13T14:29:00Z">
              <w:r w:rsidR="00055AC4">
                <w:rPr>
                  <w:color w:val="000000"/>
                  <w:sz w:val="22"/>
                  <w:szCs w:val="22"/>
                </w:rPr>
                <w:t>DAPHNE</w:t>
              </w:r>
            </w:ins>
            <w:r w:rsidRPr="008239E7">
              <w:rPr>
                <w:color w:val="000000"/>
                <w:sz w:val="22"/>
                <w:szCs w:val="22"/>
              </w:rPr>
              <w:t>-ServAssure-004 Log of file delivery attempt</w:t>
            </w:r>
          </w:p>
        </w:tc>
      </w:tr>
    </w:tbl>
    <w:p w14:paraId="4754210B" w14:textId="0735385B" w:rsidR="003127AA" w:rsidRDefault="003127AA" w:rsidP="00E4526A">
      <w:pPr>
        <w:rPr>
          <w:ins w:id="2665" w:author="Perrine, Martin L. (GSFC-5670)" w:date="2016-09-14T15:10:00Z"/>
          <w:rFonts w:ascii="Calibri" w:hAnsi="Calibri"/>
          <w:color w:val="1F497D"/>
          <w:sz w:val="22"/>
          <w:szCs w:val="22"/>
        </w:rPr>
      </w:pPr>
    </w:p>
    <w:p w14:paraId="1FBFA459" w14:textId="77777777" w:rsidR="003127AA" w:rsidRDefault="003127AA">
      <w:pPr>
        <w:jc w:val="left"/>
        <w:rPr>
          <w:ins w:id="2666" w:author="Perrine, Martin L. (GSFC-5670)" w:date="2016-09-14T15:10:00Z"/>
          <w:rFonts w:ascii="Calibri" w:hAnsi="Calibri"/>
          <w:color w:val="1F497D"/>
          <w:sz w:val="22"/>
          <w:szCs w:val="22"/>
        </w:rPr>
      </w:pPr>
      <w:ins w:id="2667" w:author="Perrine, Martin L. (GSFC-5670)" w:date="2016-09-14T15:10:00Z">
        <w:r>
          <w:rPr>
            <w:rFonts w:ascii="Calibri" w:hAnsi="Calibri"/>
            <w:color w:val="1F497D"/>
            <w:sz w:val="22"/>
            <w:szCs w:val="22"/>
          </w:rPr>
          <w:br w:type="page"/>
        </w:r>
      </w:ins>
    </w:p>
    <w:p w14:paraId="30F0212B" w14:textId="77777777" w:rsidR="00413324" w:rsidRDefault="00413324" w:rsidP="00E4526A">
      <w:pPr>
        <w:rPr>
          <w:rFonts w:ascii="Calibri" w:hAnsi="Calibri"/>
          <w:color w:val="1F497D"/>
          <w:sz w:val="22"/>
          <w:szCs w:val="22"/>
        </w:rPr>
      </w:pPr>
    </w:p>
    <w:p w14:paraId="23E658F3" w14:textId="77777777" w:rsidR="00601CCF" w:rsidRDefault="00601CCF" w:rsidP="00E4526A">
      <w:pPr>
        <w:rPr>
          <w:rFonts w:ascii="Calibri" w:hAnsi="Calibri"/>
          <w:color w:val="1F497D"/>
          <w:sz w:val="22"/>
          <w:szCs w:val="22"/>
        </w:rPr>
      </w:pPr>
    </w:p>
    <w:tbl>
      <w:tblPr>
        <w:tblW w:w="8960" w:type="dxa"/>
        <w:tblLook w:val="04A0" w:firstRow="1" w:lastRow="0" w:firstColumn="1" w:lastColumn="0" w:noHBand="0" w:noVBand="1"/>
        <w:tblPrChange w:id="2668" w:author="Perrine, Martin L. (GSFC-5670)" w:date="2016-09-14T15:13:00Z">
          <w:tblPr>
            <w:tblW w:w="8960" w:type="dxa"/>
            <w:tblLook w:val="04A0" w:firstRow="1" w:lastRow="0" w:firstColumn="1" w:lastColumn="0" w:noHBand="0" w:noVBand="1"/>
          </w:tblPr>
        </w:tblPrChange>
      </w:tblPr>
      <w:tblGrid>
        <w:gridCol w:w="2040"/>
        <w:gridCol w:w="6920"/>
        <w:tblGridChange w:id="2669">
          <w:tblGrid>
            <w:gridCol w:w="2040"/>
            <w:gridCol w:w="6920"/>
          </w:tblGrid>
        </w:tblGridChange>
      </w:tblGrid>
      <w:tr w:rsidR="003127AA" w:rsidRPr="003127AA" w14:paraId="7760B574" w14:textId="77777777" w:rsidTr="00F25996">
        <w:trPr>
          <w:trHeight w:val="458"/>
          <w:ins w:id="2670" w:author="Perrine, Martin L. (GSFC-5670)" w:date="2016-09-14T15:13:00Z"/>
          <w:trPrChange w:id="2671" w:author="Perrine, Martin L. (GSFC-5670)" w:date="2016-09-14T15:13:00Z">
            <w:trPr>
              <w:trHeight w:val="1152"/>
            </w:trPr>
          </w:trPrChange>
        </w:trPr>
        <w:tc>
          <w:tcPr>
            <w:tcW w:w="204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hideMark/>
            <w:tcPrChange w:id="2672" w:author="Perrine, Martin L. (GSFC-5670)" w:date="2016-09-14T15:13:00Z">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090F0F0A" w14:textId="77777777" w:rsidR="003127AA" w:rsidRPr="003127AA" w:rsidRDefault="003127AA" w:rsidP="003127AA">
            <w:pPr>
              <w:jc w:val="left"/>
              <w:rPr>
                <w:ins w:id="2673" w:author="Perrine, Martin L. (GSFC-5670)" w:date="2016-09-14T15:13:00Z"/>
                <w:rFonts w:ascii="Calibri" w:hAnsi="Calibri"/>
                <w:color w:val="000000"/>
                <w:sz w:val="22"/>
                <w:szCs w:val="22"/>
              </w:rPr>
            </w:pPr>
            <w:ins w:id="2674" w:author="Perrine, Martin L. (GSFC-5670)" w:date="2016-09-14T15:13:00Z">
              <w:r w:rsidRPr="003127AA">
                <w:rPr>
                  <w:rFonts w:ascii="Calibri" w:hAnsi="Calibri"/>
                  <w:color w:val="000000"/>
                  <w:sz w:val="22"/>
                  <w:szCs w:val="22"/>
                </w:rPr>
                <w:t>ID</w:t>
              </w:r>
            </w:ins>
          </w:p>
        </w:tc>
        <w:tc>
          <w:tcPr>
            <w:tcW w:w="6920"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Change w:id="2675" w:author="Perrine, Martin L. (GSFC-5670)" w:date="2016-09-14T15:13:00Z">
              <w:tcPr>
                <w:tcW w:w="6920" w:type="dxa"/>
                <w:tcBorders>
                  <w:top w:val="single" w:sz="4" w:space="0" w:color="auto"/>
                  <w:left w:val="nil"/>
                  <w:bottom w:val="single" w:sz="4" w:space="0" w:color="auto"/>
                  <w:right w:val="single" w:sz="4" w:space="0" w:color="auto"/>
                </w:tcBorders>
                <w:shd w:val="clear" w:color="auto" w:fill="auto"/>
                <w:vAlign w:val="bottom"/>
                <w:hideMark/>
              </w:tcPr>
            </w:tcPrChange>
          </w:tcPr>
          <w:p w14:paraId="21C0AAAF" w14:textId="77777777" w:rsidR="003127AA" w:rsidRPr="003127AA" w:rsidRDefault="003127AA" w:rsidP="003127AA">
            <w:pPr>
              <w:jc w:val="left"/>
              <w:rPr>
                <w:ins w:id="2676" w:author="Perrine, Martin L. (GSFC-5670)" w:date="2016-09-14T15:13:00Z"/>
                <w:rFonts w:ascii="Calibri" w:hAnsi="Calibri"/>
                <w:color w:val="000000"/>
                <w:sz w:val="22"/>
                <w:szCs w:val="22"/>
              </w:rPr>
            </w:pPr>
            <w:ins w:id="2677" w:author="Perrine, Martin L. (GSFC-5670)" w:date="2016-09-14T15:13:00Z">
              <w:r w:rsidRPr="003127AA">
                <w:rPr>
                  <w:rFonts w:ascii="Calibri" w:hAnsi="Calibri"/>
                  <w:color w:val="000000"/>
                  <w:sz w:val="22"/>
                  <w:szCs w:val="22"/>
                </w:rPr>
                <w:t>DSRR Requirement</w:t>
              </w:r>
            </w:ins>
          </w:p>
        </w:tc>
      </w:tr>
      <w:tr w:rsidR="003127AA" w:rsidRPr="003127AA" w14:paraId="71880820" w14:textId="77777777" w:rsidTr="003127AA">
        <w:trPr>
          <w:trHeight w:val="576"/>
          <w:ins w:id="2678"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541E1C56" w14:textId="77777777" w:rsidR="003127AA" w:rsidRPr="003127AA" w:rsidRDefault="003127AA" w:rsidP="003127AA">
            <w:pPr>
              <w:jc w:val="left"/>
              <w:rPr>
                <w:ins w:id="2679" w:author="Perrine, Martin L. (GSFC-5670)" w:date="2016-09-14T15:13:00Z"/>
                <w:rFonts w:ascii="Calibri" w:hAnsi="Calibri"/>
                <w:color w:val="000000"/>
                <w:sz w:val="22"/>
                <w:szCs w:val="22"/>
              </w:rPr>
            </w:pPr>
            <w:ins w:id="2680" w:author="Perrine, Martin L. (GSFC-5670)" w:date="2016-09-14T15:13:00Z">
              <w:r w:rsidRPr="003127AA">
                <w:rPr>
                  <w:rFonts w:ascii="Calibri" w:hAnsi="Calibri"/>
                  <w:color w:val="000000"/>
                  <w:sz w:val="22"/>
                  <w:szCs w:val="22"/>
                </w:rPr>
                <w:t>NENG-OPS-001</w:t>
              </w:r>
            </w:ins>
          </w:p>
        </w:tc>
        <w:tc>
          <w:tcPr>
            <w:tcW w:w="6920" w:type="dxa"/>
            <w:tcBorders>
              <w:top w:val="nil"/>
              <w:left w:val="nil"/>
              <w:bottom w:val="single" w:sz="4" w:space="0" w:color="auto"/>
              <w:right w:val="single" w:sz="4" w:space="0" w:color="auto"/>
            </w:tcBorders>
            <w:shd w:val="clear" w:color="auto" w:fill="auto"/>
            <w:vAlign w:val="bottom"/>
            <w:hideMark/>
          </w:tcPr>
          <w:p w14:paraId="2231F4C6" w14:textId="77777777" w:rsidR="003127AA" w:rsidRPr="003127AA" w:rsidRDefault="003127AA" w:rsidP="003127AA">
            <w:pPr>
              <w:jc w:val="left"/>
              <w:rPr>
                <w:ins w:id="2681" w:author="Perrine, Martin L. (GSFC-5670)" w:date="2016-09-14T15:13:00Z"/>
                <w:rFonts w:ascii="Calibri" w:hAnsi="Calibri"/>
                <w:color w:val="000000"/>
                <w:sz w:val="22"/>
                <w:szCs w:val="22"/>
              </w:rPr>
            </w:pPr>
            <w:ins w:id="2682" w:author="Perrine, Martin L. (GSFC-5670)" w:date="2016-09-14T15:13:00Z">
              <w:r w:rsidRPr="003127AA">
                <w:rPr>
                  <w:rFonts w:ascii="Calibri" w:hAnsi="Calibri"/>
                  <w:color w:val="000000"/>
                  <w:sz w:val="22"/>
                  <w:szCs w:val="22"/>
                </w:rPr>
                <w:t xml:space="preserve">  DAPHNE shall provide automated delivery of   user </w:t>
              </w:r>
              <w:proofErr w:type="gramStart"/>
              <w:r w:rsidRPr="003127AA">
                <w:rPr>
                  <w:rFonts w:ascii="Calibri" w:hAnsi="Calibri"/>
                  <w:color w:val="000000"/>
                  <w:sz w:val="22"/>
                  <w:szCs w:val="22"/>
                </w:rPr>
                <w:t>data  to</w:t>
              </w:r>
              <w:proofErr w:type="gramEnd"/>
              <w:r w:rsidRPr="003127AA">
                <w:rPr>
                  <w:rFonts w:ascii="Calibri" w:hAnsi="Calibri"/>
                  <w:color w:val="000000"/>
                  <w:sz w:val="22"/>
                  <w:szCs w:val="22"/>
                </w:rPr>
                <w:t xml:space="preserve"> authorized users.</w:t>
              </w:r>
            </w:ins>
          </w:p>
        </w:tc>
      </w:tr>
      <w:tr w:rsidR="003127AA" w:rsidRPr="003127AA" w14:paraId="4F012947" w14:textId="77777777" w:rsidTr="003127AA">
        <w:trPr>
          <w:trHeight w:val="288"/>
          <w:ins w:id="2683"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0AAC964F" w14:textId="77777777" w:rsidR="003127AA" w:rsidRPr="003127AA" w:rsidRDefault="003127AA" w:rsidP="003127AA">
            <w:pPr>
              <w:jc w:val="left"/>
              <w:rPr>
                <w:ins w:id="2684" w:author="Perrine, Martin L. (GSFC-5670)" w:date="2016-09-14T15:13:00Z"/>
                <w:rFonts w:ascii="Calibri" w:hAnsi="Calibri"/>
                <w:color w:val="000000"/>
                <w:sz w:val="22"/>
                <w:szCs w:val="22"/>
              </w:rPr>
            </w:pPr>
            <w:ins w:id="2685" w:author="Perrine, Martin L. (GSFC-5670)" w:date="2016-09-14T15:13:00Z">
              <w:r w:rsidRPr="003127AA">
                <w:rPr>
                  <w:rFonts w:ascii="Calibri" w:hAnsi="Calibri"/>
                  <w:color w:val="000000"/>
                  <w:sz w:val="22"/>
                  <w:szCs w:val="22"/>
                </w:rPr>
                <w:t xml:space="preserve">NENG-OPS-002 </w:t>
              </w:r>
            </w:ins>
          </w:p>
        </w:tc>
        <w:tc>
          <w:tcPr>
            <w:tcW w:w="6920" w:type="dxa"/>
            <w:tcBorders>
              <w:top w:val="nil"/>
              <w:left w:val="nil"/>
              <w:bottom w:val="single" w:sz="4" w:space="0" w:color="auto"/>
              <w:right w:val="single" w:sz="4" w:space="0" w:color="auto"/>
            </w:tcBorders>
            <w:shd w:val="clear" w:color="auto" w:fill="auto"/>
            <w:vAlign w:val="bottom"/>
            <w:hideMark/>
          </w:tcPr>
          <w:p w14:paraId="1A0F10B8" w14:textId="77777777" w:rsidR="003127AA" w:rsidRPr="003127AA" w:rsidRDefault="003127AA" w:rsidP="003127AA">
            <w:pPr>
              <w:jc w:val="left"/>
              <w:rPr>
                <w:ins w:id="2686" w:author="Perrine, Martin L. (GSFC-5670)" w:date="2016-09-14T15:13:00Z"/>
                <w:rFonts w:ascii="Calibri" w:hAnsi="Calibri"/>
                <w:color w:val="000000"/>
                <w:sz w:val="22"/>
                <w:szCs w:val="22"/>
              </w:rPr>
            </w:pPr>
            <w:ins w:id="2687" w:author="Perrine, Martin L. (GSFC-5670)" w:date="2016-09-14T15:13:00Z">
              <w:r w:rsidRPr="003127AA">
                <w:rPr>
                  <w:rFonts w:ascii="Calibri" w:hAnsi="Calibri"/>
                  <w:color w:val="000000"/>
                  <w:sz w:val="22"/>
                  <w:szCs w:val="22"/>
                </w:rPr>
                <w:t xml:space="preserve">  DAPHNE shall attempt automated delivery once.</w:t>
              </w:r>
            </w:ins>
          </w:p>
        </w:tc>
      </w:tr>
      <w:tr w:rsidR="003127AA" w:rsidRPr="003127AA" w14:paraId="3AA3FEA7" w14:textId="77777777" w:rsidTr="003127AA">
        <w:trPr>
          <w:trHeight w:val="288"/>
          <w:ins w:id="2688"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7A9958BD" w14:textId="77777777" w:rsidR="003127AA" w:rsidRPr="003127AA" w:rsidRDefault="003127AA" w:rsidP="003127AA">
            <w:pPr>
              <w:jc w:val="left"/>
              <w:rPr>
                <w:ins w:id="2689" w:author="Perrine, Martin L. (GSFC-5670)" w:date="2016-09-14T15:13:00Z"/>
                <w:rFonts w:ascii="Calibri" w:hAnsi="Calibri"/>
                <w:color w:val="000000"/>
                <w:sz w:val="22"/>
                <w:szCs w:val="22"/>
              </w:rPr>
            </w:pPr>
            <w:ins w:id="2690" w:author="Perrine, Martin L. (GSFC-5670)" w:date="2016-09-14T15:13:00Z">
              <w:r w:rsidRPr="003127AA">
                <w:rPr>
                  <w:rFonts w:ascii="Calibri" w:hAnsi="Calibri"/>
                  <w:color w:val="000000"/>
                  <w:sz w:val="22"/>
                  <w:szCs w:val="22"/>
                </w:rPr>
                <w:t xml:space="preserve">NENG-OPS-004 </w:t>
              </w:r>
            </w:ins>
          </w:p>
        </w:tc>
        <w:tc>
          <w:tcPr>
            <w:tcW w:w="6920" w:type="dxa"/>
            <w:tcBorders>
              <w:top w:val="nil"/>
              <w:left w:val="nil"/>
              <w:bottom w:val="single" w:sz="4" w:space="0" w:color="auto"/>
              <w:right w:val="single" w:sz="4" w:space="0" w:color="auto"/>
            </w:tcBorders>
            <w:shd w:val="clear" w:color="auto" w:fill="auto"/>
            <w:vAlign w:val="bottom"/>
            <w:hideMark/>
          </w:tcPr>
          <w:p w14:paraId="67EE4398" w14:textId="77777777" w:rsidR="003127AA" w:rsidRPr="003127AA" w:rsidRDefault="003127AA" w:rsidP="003127AA">
            <w:pPr>
              <w:jc w:val="left"/>
              <w:rPr>
                <w:ins w:id="2691" w:author="Perrine, Martin L. (GSFC-5670)" w:date="2016-09-14T15:13:00Z"/>
                <w:rFonts w:ascii="Calibri" w:hAnsi="Calibri"/>
                <w:color w:val="000000"/>
                <w:sz w:val="22"/>
                <w:szCs w:val="22"/>
              </w:rPr>
            </w:pPr>
            <w:ins w:id="2692" w:author="Perrine, Martin L. (GSFC-5670)" w:date="2016-09-14T15:13:00Z">
              <w:r w:rsidRPr="003127AA">
                <w:rPr>
                  <w:rFonts w:ascii="Calibri" w:hAnsi="Calibri"/>
                  <w:color w:val="000000"/>
                  <w:sz w:val="22"/>
                  <w:szCs w:val="22"/>
                </w:rPr>
                <w:t xml:space="preserve">  DAPHNE shall operate unattended. </w:t>
              </w:r>
            </w:ins>
          </w:p>
        </w:tc>
      </w:tr>
      <w:tr w:rsidR="003127AA" w:rsidRPr="003127AA" w14:paraId="5FC55DBC" w14:textId="77777777" w:rsidTr="003127AA">
        <w:trPr>
          <w:trHeight w:val="288"/>
          <w:ins w:id="2693"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406D1DBE" w14:textId="77777777" w:rsidR="003127AA" w:rsidRPr="003127AA" w:rsidRDefault="003127AA" w:rsidP="003127AA">
            <w:pPr>
              <w:jc w:val="left"/>
              <w:rPr>
                <w:ins w:id="2694" w:author="Perrine, Martin L. (GSFC-5670)" w:date="2016-09-14T15:13:00Z"/>
                <w:rFonts w:ascii="Calibri" w:hAnsi="Calibri"/>
                <w:color w:val="000000"/>
                <w:sz w:val="22"/>
                <w:szCs w:val="22"/>
              </w:rPr>
            </w:pPr>
            <w:ins w:id="2695" w:author="Perrine, Martin L. (GSFC-5670)" w:date="2016-09-14T15:13:00Z">
              <w:r w:rsidRPr="003127AA">
                <w:rPr>
                  <w:rFonts w:ascii="Calibri" w:hAnsi="Calibri"/>
                  <w:color w:val="000000"/>
                  <w:sz w:val="22"/>
                  <w:szCs w:val="22"/>
                </w:rPr>
                <w:t xml:space="preserve">NENG-OPS-013 </w:t>
              </w:r>
            </w:ins>
          </w:p>
        </w:tc>
        <w:tc>
          <w:tcPr>
            <w:tcW w:w="6920" w:type="dxa"/>
            <w:tcBorders>
              <w:top w:val="nil"/>
              <w:left w:val="nil"/>
              <w:bottom w:val="single" w:sz="4" w:space="0" w:color="auto"/>
              <w:right w:val="single" w:sz="4" w:space="0" w:color="auto"/>
            </w:tcBorders>
            <w:shd w:val="clear" w:color="auto" w:fill="auto"/>
            <w:vAlign w:val="bottom"/>
            <w:hideMark/>
          </w:tcPr>
          <w:p w14:paraId="351ACA08" w14:textId="77777777" w:rsidR="003127AA" w:rsidRPr="003127AA" w:rsidRDefault="003127AA" w:rsidP="003127AA">
            <w:pPr>
              <w:jc w:val="left"/>
              <w:rPr>
                <w:ins w:id="2696" w:author="Perrine, Martin L. (GSFC-5670)" w:date="2016-09-14T15:13:00Z"/>
                <w:rFonts w:ascii="Calibri" w:hAnsi="Calibri"/>
                <w:color w:val="000000"/>
                <w:sz w:val="22"/>
                <w:szCs w:val="22"/>
              </w:rPr>
            </w:pPr>
            <w:ins w:id="2697" w:author="Perrine, Martin L. (GSFC-5670)" w:date="2016-09-14T15:13:00Z">
              <w:r w:rsidRPr="003127AA">
                <w:rPr>
                  <w:rFonts w:ascii="Calibri" w:hAnsi="Calibri"/>
                  <w:color w:val="000000"/>
                  <w:sz w:val="22"/>
                  <w:szCs w:val="22"/>
                </w:rPr>
                <w:t xml:space="preserve"> DAPHNE shall provide system status.</w:t>
              </w:r>
            </w:ins>
          </w:p>
        </w:tc>
      </w:tr>
      <w:tr w:rsidR="003127AA" w:rsidRPr="003127AA" w14:paraId="424F7F4E" w14:textId="77777777" w:rsidTr="003127AA">
        <w:trPr>
          <w:trHeight w:val="864"/>
          <w:ins w:id="2698"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31A9E46B" w14:textId="77777777" w:rsidR="003127AA" w:rsidRPr="003127AA" w:rsidRDefault="003127AA" w:rsidP="003127AA">
            <w:pPr>
              <w:jc w:val="left"/>
              <w:rPr>
                <w:ins w:id="2699" w:author="Perrine, Martin L. (GSFC-5670)" w:date="2016-09-14T15:13:00Z"/>
                <w:rFonts w:ascii="Calibri" w:hAnsi="Calibri"/>
                <w:color w:val="000000"/>
                <w:sz w:val="22"/>
                <w:szCs w:val="22"/>
              </w:rPr>
            </w:pPr>
            <w:ins w:id="2700" w:author="Perrine, Martin L. (GSFC-5670)" w:date="2016-09-14T15:13:00Z">
              <w:r w:rsidRPr="003127AA">
                <w:rPr>
                  <w:rFonts w:ascii="Calibri" w:hAnsi="Calibri"/>
                  <w:color w:val="000000"/>
                  <w:sz w:val="22"/>
                  <w:szCs w:val="22"/>
                </w:rPr>
                <w:t xml:space="preserve">NENG-OPS-013.1 </w:t>
              </w:r>
            </w:ins>
          </w:p>
        </w:tc>
        <w:tc>
          <w:tcPr>
            <w:tcW w:w="6920" w:type="dxa"/>
            <w:tcBorders>
              <w:top w:val="nil"/>
              <w:left w:val="nil"/>
              <w:bottom w:val="single" w:sz="4" w:space="0" w:color="auto"/>
              <w:right w:val="single" w:sz="4" w:space="0" w:color="auto"/>
            </w:tcBorders>
            <w:shd w:val="clear" w:color="auto" w:fill="auto"/>
            <w:vAlign w:val="bottom"/>
            <w:hideMark/>
          </w:tcPr>
          <w:p w14:paraId="5DAC9EA8" w14:textId="77777777" w:rsidR="003127AA" w:rsidRPr="003127AA" w:rsidRDefault="003127AA" w:rsidP="003127AA">
            <w:pPr>
              <w:jc w:val="left"/>
              <w:rPr>
                <w:ins w:id="2701" w:author="Perrine, Martin L. (GSFC-5670)" w:date="2016-09-14T15:13:00Z"/>
                <w:rFonts w:ascii="Calibri" w:hAnsi="Calibri"/>
                <w:color w:val="000000"/>
                <w:sz w:val="22"/>
                <w:szCs w:val="22"/>
              </w:rPr>
            </w:pPr>
            <w:ins w:id="2702" w:author="Perrine, Martin L. (GSFC-5670)" w:date="2016-09-14T15:13:00Z">
              <w:r w:rsidRPr="003127AA">
                <w:rPr>
                  <w:rFonts w:ascii="Calibri" w:hAnsi="Calibri"/>
                  <w:color w:val="000000"/>
                  <w:sz w:val="22"/>
                  <w:szCs w:val="22"/>
                </w:rPr>
                <w:t xml:space="preserve">  DAPHNE storage system shall report: the total storage </w:t>
              </w:r>
              <w:proofErr w:type="gramStart"/>
              <w:r w:rsidRPr="003127AA">
                <w:rPr>
                  <w:rFonts w:ascii="Calibri" w:hAnsi="Calibri"/>
                  <w:color w:val="000000"/>
                  <w:sz w:val="22"/>
                  <w:szCs w:val="22"/>
                </w:rPr>
                <w:t>available  secure</w:t>
              </w:r>
              <w:proofErr w:type="gramEnd"/>
              <w:r w:rsidRPr="003127AA">
                <w:rPr>
                  <w:rFonts w:ascii="Calibri" w:hAnsi="Calibri"/>
                  <w:color w:val="000000"/>
                  <w:sz w:val="22"/>
                  <w:szCs w:val="22"/>
                </w:rPr>
                <w:t>/open, total storage used  secure/open, disk health for secure/open,  and storage system health.</w:t>
              </w:r>
            </w:ins>
          </w:p>
        </w:tc>
      </w:tr>
      <w:tr w:rsidR="003127AA" w:rsidRPr="003127AA" w14:paraId="09EAA5EA" w14:textId="77777777" w:rsidTr="003127AA">
        <w:trPr>
          <w:trHeight w:val="288"/>
          <w:ins w:id="2703"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7ED398DE" w14:textId="77777777" w:rsidR="003127AA" w:rsidRPr="003127AA" w:rsidRDefault="003127AA" w:rsidP="003127AA">
            <w:pPr>
              <w:jc w:val="left"/>
              <w:rPr>
                <w:ins w:id="2704" w:author="Perrine, Martin L. (GSFC-5670)" w:date="2016-09-14T15:13:00Z"/>
                <w:rFonts w:ascii="Calibri" w:hAnsi="Calibri"/>
                <w:color w:val="000000"/>
                <w:sz w:val="22"/>
                <w:szCs w:val="22"/>
              </w:rPr>
            </w:pPr>
            <w:ins w:id="2705" w:author="Perrine, Martin L. (GSFC-5670)" w:date="2016-09-14T15:13:00Z">
              <w:r w:rsidRPr="003127AA">
                <w:rPr>
                  <w:rFonts w:ascii="Calibri" w:hAnsi="Calibri"/>
                  <w:color w:val="000000"/>
                  <w:sz w:val="22"/>
                  <w:szCs w:val="22"/>
                </w:rPr>
                <w:t xml:space="preserve">NENG-OPS-015 </w:t>
              </w:r>
            </w:ins>
          </w:p>
        </w:tc>
        <w:tc>
          <w:tcPr>
            <w:tcW w:w="6920" w:type="dxa"/>
            <w:tcBorders>
              <w:top w:val="nil"/>
              <w:left w:val="nil"/>
              <w:bottom w:val="single" w:sz="4" w:space="0" w:color="auto"/>
              <w:right w:val="single" w:sz="4" w:space="0" w:color="auto"/>
            </w:tcBorders>
            <w:shd w:val="clear" w:color="auto" w:fill="auto"/>
            <w:vAlign w:val="bottom"/>
            <w:hideMark/>
          </w:tcPr>
          <w:p w14:paraId="169C6C12" w14:textId="77777777" w:rsidR="003127AA" w:rsidRPr="003127AA" w:rsidRDefault="003127AA" w:rsidP="003127AA">
            <w:pPr>
              <w:jc w:val="left"/>
              <w:rPr>
                <w:ins w:id="2706" w:author="Perrine, Martin L. (GSFC-5670)" w:date="2016-09-14T15:13:00Z"/>
                <w:rFonts w:ascii="Calibri" w:hAnsi="Calibri"/>
                <w:color w:val="000000"/>
                <w:sz w:val="22"/>
                <w:szCs w:val="22"/>
              </w:rPr>
            </w:pPr>
            <w:proofErr w:type="gramStart"/>
            <w:ins w:id="2707" w:author="Perrine, Martin L. (GSFC-5670)" w:date="2016-09-14T15:13:00Z">
              <w:r w:rsidRPr="003127AA">
                <w:rPr>
                  <w:rFonts w:ascii="Calibri" w:hAnsi="Calibri"/>
                  <w:color w:val="000000"/>
                  <w:sz w:val="22"/>
                  <w:szCs w:val="22"/>
                </w:rPr>
                <w:t>DAPHNE  shall</w:t>
              </w:r>
              <w:proofErr w:type="gramEnd"/>
              <w:r w:rsidRPr="003127AA">
                <w:rPr>
                  <w:rFonts w:ascii="Calibri" w:hAnsi="Calibri"/>
                  <w:color w:val="000000"/>
                  <w:sz w:val="22"/>
                  <w:szCs w:val="22"/>
                </w:rPr>
                <w:t xml:space="preserve"> be remotely configurable via a TCP/IP.</w:t>
              </w:r>
            </w:ins>
          </w:p>
        </w:tc>
      </w:tr>
      <w:tr w:rsidR="003127AA" w:rsidRPr="003127AA" w14:paraId="3B21D039" w14:textId="77777777" w:rsidTr="003127AA">
        <w:trPr>
          <w:trHeight w:val="576"/>
          <w:ins w:id="2708"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09EBBE67" w14:textId="77777777" w:rsidR="003127AA" w:rsidRPr="003127AA" w:rsidRDefault="003127AA" w:rsidP="003127AA">
            <w:pPr>
              <w:jc w:val="left"/>
              <w:rPr>
                <w:ins w:id="2709" w:author="Perrine, Martin L. (GSFC-5670)" w:date="2016-09-14T15:13:00Z"/>
                <w:rFonts w:ascii="Calibri" w:hAnsi="Calibri"/>
                <w:color w:val="000000"/>
                <w:sz w:val="22"/>
                <w:szCs w:val="22"/>
              </w:rPr>
            </w:pPr>
            <w:ins w:id="2710" w:author="Perrine, Martin L. (GSFC-5670)" w:date="2016-09-14T15:13:00Z">
              <w:r w:rsidRPr="003127AA">
                <w:rPr>
                  <w:rFonts w:ascii="Calibri" w:hAnsi="Calibri"/>
                  <w:color w:val="000000"/>
                  <w:sz w:val="22"/>
                  <w:szCs w:val="22"/>
                </w:rPr>
                <w:t xml:space="preserve">NENG-OPS-016 </w:t>
              </w:r>
            </w:ins>
          </w:p>
        </w:tc>
        <w:tc>
          <w:tcPr>
            <w:tcW w:w="6920" w:type="dxa"/>
            <w:tcBorders>
              <w:top w:val="nil"/>
              <w:left w:val="nil"/>
              <w:bottom w:val="single" w:sz="4" w:space="0" w:color="auto"/>
              <w:right w:val="single" w:sz="4" w:space="0" w:color="auto"/>
            </w:tcBorders>
            <w:shd w:val="clear" w:color="auto" w:fill="auto"/>
            <w:vAlign w:val="bottom"/>
            <w:hideMark/>
          </w:tcPr>
          <w:p w14:paraId="33F43854" w14:textId="77777777" w:rsidR="003127AA" w:rsidRPr="003127AA" w:rsidRDefault="003127AA" w:rsidP="003127AA">
            <w:pPr>
              <w:jc w:val="left"/>
              <w:rPr>
                <w:ins w:id="2711" w:author="Perrine, Martin L. (GSFC-5670)" w:date="2016-09-14T15:13:00Z"/>
                <w:rFonts w:ascii="Calibri" w:hAnsi="Calibri"/>
                <w:color w:val="000000"/>
                <w:sz w:val="22"/>
                <w:szCs w:val="22"/>
              </w:rPr>
            </w:pPr>
            <w:ins w:id="2712" w:author="Perrine, Martin L. (GSFC-5670)" w:date="2016-09-14T15:13:00Z">
              <w:r w:rsidRPr="003127AA">
                <w:rPr>
                  <w:rFonts w:ascii="Calibri" w:hAnsi="Calibri"/>
                  <w:color w:val="000000"/>
                  <w:sz w:val="22"/>
                  <w:szCs w:val="22"/>
                </w:rPr>
                <w:t xml:space="preserve">  DAPHNE shall provide a system logging function to log system failure and operational activity.</w:t>
              </w:r>
            </w:ins>
          </w:p>
        </w:tc>
      </w:tr>
      <w:tr w:rsidR="003127AA" w:rsidRPr="003127AA" w14:paraId="23AB22AC" w14:textId="77777777" w:rsidTr="003127AA">
        <w:trPr>
          <w:trHeight w:val="576"/>
          <w:ins w:id="2713"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1B3DEF27" w14:textId="77777777" w:rsidR="003127AA" w:rsidRPr="003127AA" w:rsidRDefault="003127AA" w:rsidP="003127AA">
            <w:pPr>
              <w:jc w:val="left"/>
              <w:rPr>
                <w:ins w:id="2714" w:author="Perrine, Martin L. (GSFC-5670)" w:date="2016-09-14T15:13:00Z"/>
                <w:rFonts w:ascii="Calibri" w:hAnsi="Calibri"/>
                <w:color w:val="000000"/>
                <w:sz w:val="22"/>
                <w:szCs w:val="22"/>
              </w:rPr>
            </w:pPr>
            <w:ins w:id="2715" w:author="Perrine, Martin L. (GSFC-5670)" w:date="2016-09-14T15:13:00Z">
              <w:r w:rsidRPr="003127AA">
                <w:rPr>
                  <w:rFonts w:ascii="Calibri" w:hAnsi="Calibri"/>
                  <w:color w:val="000000"/>
                  <w:sz w:val="22"/>
                  <w:szCs w:val="22"/>
                </w:rPr>
                <w:t>NENG-OPS-019</w:t>
              </w:r>
            </w:ins>
          </w:p>
        </w:tc>
        <w:tc>
          <w:tcPr>
            <w:tcW w:w="6920" w:type="dxa"/>
            <w:tcBorders>
              <w:top w:val="nil"/>
              <w:left w:val="nil"/>
              <w:bottom w:val="single" w:sz="4" w:space="0" w:color="auto"/>
              <w:right w:val="single" w:sz="4" w:space="0" w:color="auto"/>
            </w:tcBorders>
            <w:shd w:val="clear" w:color="auto" w:fill="auto"/>
            <w:vAlign w:val="bottom"/>
            <w:hideMark/>
          </w:tcPr>
          <w:p w14:paraId="320C79D8" w14:textId="77777777" w:rsidR="003127AA" w:rsidRPr="003127AA" w:rsidRDefault="003127AA" w:rsidP="003127AA">
            <w:pPr>
              <w:jc w:val="left"/>
              <w:rPr>
                <w:ins w:id="2716" w:author="Perrine, Martin L. (GSFC-5670)" w:date="2016-09-14T15:13:00Z"/>
                <w:rFonts w:ascii="Calibri" w:hAnsi="Calibri"/>
                <w:color w:val="000000"/>
                <w:sz w:val="22"/>
                <w:szCs w:val="22"/>
              </w:rPr>
            </w:pPr>
            <w:ins w:id="2717" w:author="Perrine, Martin L. (GSFC-5670)" w:date="2016-09-14T15:13:00Z">
              <w:r w:rsidRPr="003127AA">
                <w:rPr>
                  <w:rFonts w:ascii="Calibri" w:hAnsi="Calibri"/>
                  <w:color w:val="000000"/>
                  <w:sz w:val="22"/>
                  <w:szCs w:val="22"/>
                </w:rPr>
                <w:t xml:space="preserve"> DAPHNE storage system shall operate in a NEN computer room environment.</w:t>
              </w:r>
            </w:ins>
          </w:p>
        </w:tc>
      </w:tr>
      <w:tr w:rsidR="003127AA" w:rsidRPr="003127AA" w14:paraId="7BB3596C" w14:textId="77777777" w:rsidTr="003127AA">
        <w:trPr>
          <w:trHeight w:val="288"/>
          <w:ins w:id="2718"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775DD3BB" w14:textId="77777777" w:rsidR="003127AA" w:rsidRPr="003127AA" w:rsidRDefault="003127AA" w:rsidP="003127AA">
            <w:pPr>
              <w:jc w:val="left"/>
              <w:rPr>
                <w:ins w:id="2719" w:author="Perrine, Martin L. (GSFC-5670)" w:date="2016-09-14T15:13:00Z"/>
                <w:rFonts w:ascii="Calibri" w:hAnsi="Calibri"/>
                <w:color w:val="000000"/>
                <w:sz w:val="22"/>
                <w:szCs w:val="22"/>
              </w:rPr>
            </w:pPr>
            <w:ins w:id="2720" w:author="Perrine, Martin L. (GSFC-5670)" w:date="2016-09-14T15:13:00Z">
              <w:r w:rsidRPr="003127AA">
                <w:rPr>
                  <w:rFonts w:ascii="Calibri" w:hAnsi="Calibri"/>
                  <w:color w:val="000000"/>
                  <w:sz w:val="22"/>
                  <w:szCs w:val="22"/>
                </w:rPr>
                <w:t xml:space="preserve">NENG-OPS-024 </w:t>
              </w:r>
            </w:ins>
          </w:p>
        </w:tc>
        <w:tc>
          <w:tcPr>
            <w:tcW w:w="6920" w:type="dxa"/>
            <w:tcBorders>
              <w:top w:val="nil"/>
              <w:left w:val="nil"/>
              <w:bottom w:val="single" w:sz="4" w:space="0" w:color="auto"/>
              <w:right w:val="single" w:sz="4" w:space="0" w:color="auto"/>
            </w:tcBorders>
            <w:shd w:val="clear" w:color="auto" w:fill="auto"/>
            <w:vAlign w:val="bottom"/>
            <w:hideMark/>
          </w:tcPr>
          <w:p w14:paraId="6590B66D" w14:textId="77777777" w:rsidR="003127AA" w:rsidRPr="003127AA" w:rsidRDefault="003127AA" w:rsidP="003127AA">
            <w:pPr>
              <w:jc w:val="left"/>
              <w:rPr>
                <w:ins w:id="2721" w:author="Perrine, Martin L. (GSFC-5670)" w:date="2016-09-14T15:13:00Z"/>
                <w:rFonts w:ascii="Calibri" w:hAnsi="Calibri"/>
                <w:color w:val="000000"/>
                <w:sz w:val="22"/>
                <w:szCs w:val="22"/>
              </w:rPr>
            </w:pPr>
            <w:ins w:id="2722" w:author="Perrine, Martin L. (GSFC-5670)" w:date="2016-09-14T15:13:00Z">
              <w:r w:rsidRPr="003127AA">
                <w:rPr>
                  <w:rFonts w:ascii="Calibri" w:hAnsi="Calibri"/>
                  <w:color w:val="000000"/>
                  <w:sz w:val="22"/>
                  <w:szCs w:val="22"/>
                </w:rPr>
                <w:t>DAPHNE shall provide status via a TCP/IP for remote monitoring.</w:t>
              </w:r>
            </w:ins>
          </w:p>
        </w:tc>
      </w:tr>
      <w:tr w:rsidR="003127AA" w:rsidRPr="003127AA" w14:paraId="78351EF8" w14:textId="77777777" w:rsidTr="003127AA">
        <w:trPr>
          <w:trHeight w:val="288"/>
          <w:ins w:id="2723"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2A7A7EAB" w14:textId="77777777" w:rsidR="003127AA" w:rsidRPr="003127AA" w:rsidRDefault="003127AA" w:rsidP="003127AA">
            <w:pPr>
              <w:jc w:val="left"/>
              <w:rPr>
                <w:ins w:id="2724" w:author="Perrine, Martin L. (GSFC-5670)" w:date="2016-09-14T15:13:00Z"/>
                <w:rFonts w:ascii="Calibri" w:hAnsi="Calibri"/>
                <w:color w:val="000000"/>
                <w:sz w:val="22"/>
                <w:szCs w:val="22"/>
              </w:rPr>
            </w:pPr>
            <w:ins w:id="2725" w:author="Perrine, Martin L. (GSFC-5670)" w:date="2016-09-14T15:13:00Z">
              <w:r w:rsidRPr="003127AA">
                <w:rPr>
                  <w:rFonts w:ascii="Calibri" w:hAnsi="Calibri"/>
                  <w:color w:val="000000"/>
                  <w:sz w:val="22"/>
                  <w:szCs w:val="22"/>
                </w:rPr>
                <w:t>New</w:t>
              </w:r>
            </w:ins>
          </w:p>
        </w:tc>
        <w:tc>
          <w:tcPr>
            <w:tcW w:w="6920" w:type="dxa"/>
            <w:tcBorders>
              <w:top w:val="nil"/>
              <w:left w:val="nil"/>
              <w:bottom w:val="single" w:sz="4" w:space="0" w:color="auto"/>
              <w:right w:val="single" w:sz="4" w:space="0" w:color="auto"/>
            </w:tcBorders>
            <w:shd w:val="clear" w:color="auto" w:fill="auto"/>
            <w:vAlign w:val="bottom"/>
            <w:hideMark/>
          </w:tcPr>
          <w:p w14:paraId="385A3878" w14:textId="77777777" w:rsidR="003127AA" w:rsidRPr="003127AA" w:rsidRDefault="003127AA" w:rsidP="003127AA">
            <w:pPr>
              <w:jc w:val="left"/>
              <w:rPr>
                <w:ins w:id="2726" w:author="Perrine, Martin L. (GSFC-5670)" w:date="2016-09-14T15:13:00Z"/>
                <w:rFonts w:ascii="Calibri" w:hAnsi="Calibri"/>
                <w:color w:val="000000"/>
                <w:sz w:val="22"/>
                <w:szCs w:val="22"/>
              </w:rPr>
            </w:pPr>
            <w:ins w:id="2727" w:author="Perrine, Martin L. (GSFC-5670)" w:date="2016-09-14T15:13:00Z">
              <w:r w:rsidRPr="003127AA">
                <w:rPr>
                  <w:rFonts w:ascii="Calibri" w:hAnsi="Calibri"/>
                  <w:color w:val="000000"/>
                  <w:sz w:val="22"/>
                  <w:szCs w:val="22"/>
                </w:rPr>
                <w:t xml:space="preserve">DAPHNE shall send user data in priority order during Automatic Delivery. </w:t>
              </w:r>
            </w:ins>
          </w:p>
        </w:tc>
      </w:tr>
      <w:tr w:rsidR="003127AA" w:rsidRPr="003127AA" w14:paraId="64AD3F81" w14:textId="77777777" w:rsidTr="003127AA">
        <w:trPr>
          <w:trHeight w:val="576"/>
          <w:ins w:id="2728"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28F205F5" w14:textId="77777777" w:rsidR="003127AA" w:rsidRPr="003127AA" w:rsidRDefault="003127AA" w:rsidP="003127AA">
            <w:pPr>
              <w:jc w:val="left"/>
              <w:rPr>
                <w:ins w:id="2729" w:author="Perrine, Martin L. (GSFC-5670)" w:date="2016-09-14T15:13:00Z"/>
                <w:rFonts w:ascii="Calibri" w:hAnsi="Calibri"/>
                <w:color w:val="000000"/>
                <w:sz w:val="22"/>
                <w:szCs w:val="22"/>
              </w:rPr>
            </w:pPr>
            <w:ins w:id="2730" w:author="Perrine, Martin L. (GSFC-5670)" w:date="2016-09-14T15:13:00Z">
              <w:r w:rsidRPr="003127AA">
                <w:rPr>
                  <w:rFonts w:ascii="Calibri" w:hAnsi="Calibri"/>
                  <w:color w:val="000000"/>
                  <w:sz w:val="22"/>
                  <w:szCs w:val="22"/>
                </w:rPr>
                <w:t>NENG-PERF-010</w:t>
              </w:r>
            </w:ins>
          </w:p>
        </w:tc>
        <w:tc>
          <w:tcPr>
            <w:tcW w:w="6920" w:type="dxa"/>
            <w:tcBorders>
              <w:top w:val="nil"/>
              <w:left w:val="nil"/>
              <w:bottom w:val="single" w:sz="4" w:space="0" w:color="auto"/>
              <w:right w:val="single" w:sz="4" w:space="0" w:color="auto"/>
            </w:tcBorders>
            <w:shd w:val="clear" w:color="auto" w:fill="auto"/>
            <w:vAlign w:val="bottom"/>
            <w:hideMark/>
          </w:tcPr>
          <w:p w14:paraId="67DB5733" w14:textId="77777777" w:rsidR="003127AA" w:rsidRPr="003127AA" w:rsidRDefault="003127AA" w:rsidP="003127AA">
            <w:pPr>
              <w:jc w:val="left"/>
              <w:rPr>
                <w:ins w:id="2731" w:author="Perrine, Martin L. (GSFC-5670)" w:date="2016-09-14T15:13:00Z"/>
                <w:rFonts w:ascii="Calibri" w:hAnsi="Calibri"/>
                <w:color w:val="000000"/>
                <w:sz w:val="22"/>
                <w:szCs w:val="22"/>
              </w:rPr>
            </w:pPr>
            <w:ins w:id="2732" w:author="Perrine, Martin L. (GSFC-5670)" w:date="2016-09-14T15:13:00Z">
              <w:r w:rsidRPr="003127AA">
                <w:rPr>
                  <w:rFonts w:ascii="Calibri" w:hAnsi="Calibri"/>
                  <w:color w:val="000000"/>
                  <w:sz w:val="22"/>
                  <w:szCs w:val="22"/>
                </w:rPr>
                <w:t xml:space="preserve">  DAPHNE shall receive and process two streams of telemetry data at a rate up  to 2  </w:t>
              </w:r>
              <w:proofErr w:type="spellStart"/>
              <w:r w:rsidRPr="003127AA">
                <w:rPr>
                  <w:rFonts w:ascii="Calibri" w:hAnsi="Calibri"/>
                  <w:color w:val="000000"/>
                  <w:sz w:val="22"/>
                  <w:szCs w:val="22"/>
                </w:rPr>
                <w:t>Gbps</w:t>
              </w:r>
              <w:proofErr w:type="spellEnd"/>
              <w:r w:rsidRPr="003127AA">
                <w:rPr>
                  <w:rFonts w:ascii="Calibri" w:hAnsi="Calibri"/>
                  <w:color w:val="000000"/>
                  <w:sz w:val="22"/>
                  <w:szCs w:val="22"/>
                </w:rPr>
                <w:t xml:space="preserve"> each</w:t>
              </w:r>
            </w:ins>
          </w:p>
        </w:tc>
      </w:tr>
      <w:tr w:rsidR="003127AA" w:rsidRPr="003127AA" w14:paraId="6895A1A4" w14:textId="77777777" w:rsidTr="003127AA">
        <w:trPr>
          <w:trHeight w:val="576"/>
          <w:ins w:id="2733" w:author="Perrine, Martin L. (GSFC-5670)" w:date="2016-09-14T15:13: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656A1AFE" w14:textId="77777777" w:rsidR="003127AA" w:rsidRPr="003127AA" w:rsidRDefault="003127AA" w:rsidP="003127AA">
            <w:pPr>
              <w:jc w:val="left"/>
              <w:rPr>
                <w:ins w:id="2734" w:author="Perrine, Martin L. (GSFC-5670)" w:date="2016-09-14T15:13:00Z"/>
                <w:rFonts w:ascii="Calibri" w:hAnsi="Calibri"/>
                <w:color w:val="000000"/>
                <w:sz w:val="22"/>
                <w:szCs w:val="22"/>
              </w:rPr>
            </w:pPr>
            <w:ins w:id="2735" w:author="Perrine, Martin L. (GSFC-5670)" w:date="2016-09-14T15:13:00Z">
              <w:r w:rsidRPr="003127AA">
                <w:rPr>
                  <w:rFonts w:ascii="Calibri" w:hAnsi="Calibri"/>
                  <w:color w:val="000000"/>
                  <w:sz w:val="22"/>
                  <w:szCs w:val="22"/>
                </w:rPr>
                <w:t>NENG-ServAssure-004</w:t>
              </w:r>
            </w:ins>
          </w:p>
        </w:tc>
        <w:tc>
          <w:tcPr>
            <w:tcW w:w="6920" w:type="dxa"/>
            <w:tcBorders>
              <w:top w:val="nil"/>
              <w:left w:val="nil"/>
              <w:bottom w:val="single" w:sz="4" w:space="0" w:color="auto"/>
              <w:right w:val="single" w:sz="4" w:space="0" w:color="auto"/>
            </w:tcBorders>
            <w:shd w:val="clear" w:color="auto" w:fill="auto"/>
            <w:vAlign w:val="bottom"/>
            <w:hideMark/>
          </w:tcPr>
          <w:p w14:paraId="329A6807" w14:textId="77777777" w:rsidR="003127AA" w:rsidRPr="003127AA" w:rsidRDefault="003127AA" w:rsidP="003127AA">
            <w:pPr>
              <w:jc w:val="left"/>
              <w:rPr>
                <w:ins w:id="2736" w:author="Perrine, Martin L. (GSFC-5670)" w:date="2016-09-14T15:13:00Z"/>
                <w:rFonts w:ascii="Calibri" w:hAnsi="Calibri"/>
                <w:color w:val="000000"/>
                <w:sz w:val="22"/>
                <w:szCs w:val="22"/>
              </w:rPr>
            </w:pPr>
            <w:ins w:id="2737" w:author="Perrine, Martin L. (GSFC-5670)" w:date="2016-09-14T15:13:00Z">
              <w:r w:rsidRPr="003127AA">
                <w:rPr>
                  <w:rFonts w:ascii="Calibri" w:hAnsi="Calibri"/>
                  <w:color w:val="000000"/>
                  <w:sz w:val="22"/>
                  <w:szCs w:val="22"/>
                </w:rPr>
                <w:t xml:space="preserve"> DAPHNE shall account for each file delivery attempt.  </w:t>
              </w:r>
            </w:ins>
          </w:p>
        </w:tc>
      </w:tr>
    </w:tbl>
    <w:p w14:paraId="4D15F3BD" w14:textId="77777777" w:rsidR="003127AA" w:rsidRDefault="003127AA">
      <w:pPr>
        <w:rPr>
          <w:ins w:id="2738" w:author="Perrine, Martin L. (GSFC-5670)" w:date="2016-09-14T15:11:00Z"/>
        </w:rPr>
      </w:pPr>
    </w:p>
    <w:p w14:paraId="4FECC802" w14:textId="0CCA92BB" w:rsidR="00316DFA" w:rsidRDefault="00601CCF">
      <w:r>
        <w:t xml:space="preserve">The </w:t>
      </w:r>
      <w:r w:rsidR="00316DFA">
        <w:t xml:space="preserve">High level </w:t>
      </w:r>
      <w:r w:rsidR="00316DFA" w:rsidRPr="002E2115">
        <w:t>procedure</w:t>
      </w:r>
      <w:r w:rsidR="00D43BB7">
        <w:t xml:space="preserve"> for each requirement </w:t>
      </w:r>
      <w:r>
        <w:t>is given here</w:t>
      </w:r>
      <w:r w:rsidR="00D43BB7">
        <w:t>.</w:t>
      </w:r>
      <w:ins w:id="2739" w:author="Muhammad, Alimayo (GSFC-5660)" w:date="2016-08-17T10:02:00Z">
        <w:r w:rsidR="0022273F">
          <w:t xml:space="preserve"> </w:t>
        </w:r>
      </w:ins>
      <w:del w:id="2740" w:author="Muhammad, Alimayo (GSFC-5660)" w:date="2016-08-17T10:02:00Z">
        <w:r w:rsidDel="0022273F">
          <w:delText xml:space="preserve">  </w:delText>
        </w:r>
      </w:del>
      <w:r>
        <w:t>These all fall within the basic functional test.</w:t>
      </w:r>
      <w:r w:rsidR="00CB7522">
        <w:t xml:space="preserve"> </w:t>
      </w:r>
      <w:ins w:id="2741" w:author="Perrine, Martin L. (GSFC-5670)" w:date="2016-09-13T14:40:00Z">
        <w:r w:rsidR="00B772B5">
          <w:t xml:space="preserve">The log files given as example are from the NENG test in 2016 and </w:t>
        </w:r>
        <w:proofErr w:type="gramStart"/>
        <w:r w:rsidR="00B772B5">
          <w:t>may</w:t>
        </w:r>
        <w:proofErr w:type="gramEnd"/>
        <w:r w:rsidR="00B772B5">
          <w:t xml:space="preserve"> </w:t>
        </w:r>
        <w:proofErr w:type="spellStart"/>
        <w:r w:rsidR="00B772B5">
          <w:t>very</w:t>
        </w:r>
        <w:proofErr w:type="spellEnd"/>
        <w:r w:rsidR="00B772B5">
          <w:t xml:space="preserve"> with DAPHNE log files. </w:t>
        </w:r>
      </w:ins>
      <w:r w:rsidR="00CB7522">
        <w:t xml:space="preserve"> Details as to the pass/fail criteria and verification methods are given.</w:t>
      </w:r>
    </w:p>
    <w:p w14:paraId="65F4441B" w14:textId="77777777" w:rsidR="00601CCF" w:rsidRDefault="00601CCF" w:rsidP="00E4526A">
      <w:pPr>
        <w:rPr>
          <w:rFonts w:ascii="Calibri" w:hAnsi="Calibri"/>
          <w:color w:val="1F497D"/>
          <w:sz w:val="22"/>
          <w:szCs w:val="22"/>
        </w:rPr>
      </w:pPr>
    </w:p>
    <w:p w14:paraId="3E2A24EF" w14:textId="77777777" w:rsidR="002E6615" w:rsidRDefault="002E6615" w:rsidP="00E4526A">
      <w:pPr>
        <w:rPr>
          <w:rFonts w:ascii="Calibri" w:hAnsi="Calibri"/>
          <w:color w:val="1F497D"/>
          <w:sz w:val="22"/>
          <w:szCs w:val="22"/>
        </w:rPr>
      </w:pPr>
    </w:p>
    <w:p w14:paraId="371AB103" w14:textId="77777777" w:rsidR="00753421" w:rsidRDefault="00CB7522" w:rsidP="00CB7522">
      <w:pPr>
        <w:rPr>
          <w:b/>
          <w:bCs/>
        </w:rPr>
      </w:pPr>
      <w:r w:rsidRPr="00CB7522">
        <w:rPr>
          <w:b/>
          <w:bCs/>
        </w:rPr>
        <w:t>Requirement:</w:t>
      </w:r>
    </w:p>
    <w:p w14:paraId="12FE79F5" w14:textId="209D8CB9" w:rsidR="00CB7522" w:rsidRPr="00CB7522" w:rsidRDefault="00CB7522" w:rsidP="00CB7522">
      <w:del w:id="2742" w:author="Perrine, Martin L. (GSFC-5670)" w:date="2016-09-13T14:29:00Z">
        <w:r w:rsidRPr="00CB7522" w:rsidDel="00055AC4">
          <w:delText>NENG</w:delText>
        </w:r>
      </w:del>
      <w:ins w:id="2743" w:author="Perrine, Martin L. (GSFC-5670)" w:date="2016-09-13T14:29:00Z">
        <w:r w:rsidR="00055AC4">
          <w:t>DAPHNE</w:t>
        </w:r>
      </w:ins>
      <w:r w:rsidRPr="00CB7522">
        <w:t>-OPS-001 automated data delivery.</w:t>
      </w:r>
    </w:p>
    <w:p w14:paraId="47995870" w14:textId="77777777" w:rsidR="00CB7522" w:rsidRPr="00CB7522" w:rsidRDefault="00CB7522" w:rsidP="00CB7522"/>
    <w:p w14:paraId="60E28F83" w14:textId="77777777" w:rsidR="00CB7522" w:rsidRPr="00CB7522" w:rsidRDefault="00CB7522" w:rsidP="00CB7522">
      <w:pPr>
        <w:rPr>
          <w:b/>
          <w:bCs/>
        </w:rPr>
      </w:pPr>
      <w:r w:rsidRPr="00CB7522">
        <w:rPr>
          <w:b/>
          <w:bCs/>
        </w:rPr>
        <w:t xml:space="preserve">PASS/FAIL criteria:  </w:t>
      </w:r>
    </w:p>
    <w:p w14:paraId="3747A5AE" w14:textId="23F9677C" w:rsidR="008515D7" w:rsidRPr="00CB7522" w:rsidRDefault="00CB7522" w:rsidP="00CB7522">
      <w:r w:rsidRPr="00CB7522">
        <w:t>The pass criteria is that the unit performs automated data delivery.</w:t>
      </w:r>
    </w:p>
    <w:p w14:paraId="4F1FBDF1" w14:textId="554472DD" w:rsidR="00CB7522" w:rsidRPr="00CB7522" w:rsidRDefault="00CB7522" w:rsidP="00CB7522">
      <w:r w:rsidRPr="00CB7522">
        <w:t xml:space="preserve">The unit fails if it does not perform automated data delivery. </w:t>
      </w:r>
    </w:p>
    <w:p w14:paraId="0FC6AA95" w14:textId="77777777" w:rsidR="00CB7522" w:rsidRPr="00CB7522" w:rsidRDefault="00CB7522" w:rsidP="00CB7522"/>
    <w:p w14:paraId="6F22FC65" w14:textId="77777777" w:rsidR="00753421" w:rsidRDefault="00CB7522">
      <w:r w:rsidRPr="00CB7522">
        <w:t xml:space="preserve">Verification: </w:t>
      </w:r>
    </w:p>
    <w:p w14:paraId="538ADC69" w14:textId="5C0F2F2A" w:rsidR="00CB7522" w:rsidRPr="00CB7522" w:rsidRDefault="00CB7522" w:rsidP="00CB7522">
      <w:r w:rsidRPr="00CB7522">
        <w:t xml:space="preserve">The test script used configures and starts the </w:t>
      </w:r>
      <w:del w:id="2744" w:author="Perrine, Martin L. (GSFC-5670)" w:date="2016-09-13T14:29:00Z">
        <w:r w:rsidRPr="00CB7522" w:rsidDel="00055AC4">
          <w:delText>NENG</w:delText>
        </w:r>
      </w:del>
      <w:ins w:id="2745" w:author="Perrine, Martin L. (GSFC-5670)" w:date="2016-09-13T14:29:00Z">
        <w:r w:rsidR="00055AC4">
          <w:t>DAPHNE</w:t>
        </w:r>
      </w:ins>
      <w:r w:rsidRPr="00CB7522">
        <w:t xml:space="preserve"> operations.  Once started, the </w:t>
      </w:r>
      <w:del w:id="2746" w:author="Perrine, Martin L. (GSFC-5670)" w:date="2016-09-13T14:29:00Z">
        <w:r w:rsidRPr="00CB7522" w:rsidDel="00055AC4">
          <w:delText>NENG</w:delText>
        </w:r>
      </w:del>
      <w:ins w:id="2747" w:author="Perrine, Martin L. (GSFC-5670)" w:date="2016-09-13T14:29:00Z">
        <w:r w:rsidR="00055AC4">
          <w:t>DAPHNE</w:t>
        </w:r>
      </w:ins>
      <w:r w:rsidRPr="00CB7522">
        <w:t xml:space="preserve"> runs autonomously and no additional commands are sent to it during the overpass operation. Successful completion of the test confirms “automated delivery” of the data.  Log files presented for the basic functional test demonstrate delivery of data to the MOC emulator,</w:t>
      </w:r>
      <w:ins w:id="2748" w:author="Muhammad, Alimayo (GSFC-5660)" w:date="2016-08-08T14:24:00Z">
        <w:r w:rsidR="000F2369">
          <w:t xml:space="preserve"> see </w:t>
        </w:r>
      </w:ins>
      <w:ins w:id="2749" w:author="Muhammad, Alimayo (GSFC-5660)" w:date="2016-08-08T14:26:00Z">
        <w:r w:rsidR="000F2369">
          <w:fldChar w:fldCharType="begin"/>
        </w:r>
        <w:r w:rsidR="000F2369">
          <w:instrText xml:space="preserve"> REF _Ref458429653 \h </w:instrText>
        </w:r>
      </w:ins>
      <w:r w:rsidR="000F2369">
        <w:fldChar w:fldCharType="separate"/>
      </w:r>
      <w:ins w:id="2750" w:author="Perrine, Martin L. (GSFC-5670)" w:date="2016-08-31T11:10:00Z">
        <w:r w:rsidR="00EF27DF">
          <w:t xml:space="preserve">Figure </w:t>
        </w:r>
        <w:r w:rsidR="00EF27DF">
          <w:rPr>
            <w:noProof/>
          </w:rPr>
          <w:t>6</w:t>
        </w:r>
        <w:r w:rsidR="00EF27DF">
          <w:noBreakHyphen/>
        </w:r>
        <w:r w:rsidR="00EF27DF">
          <w:rPr>
            <w:noProof/>
          </w:rPr>
          <w:t>1</w:t>
        </w:r>
      </w:ins>
      <w:ins w:id="2751" w:author="Muhammad, Alimayo (GSFC-5660)" w:date="2016-08-08T14:26:00Z">
        <w:r w:rsidR="000F2369">
          <w:fldChar w:fldCharType="end"/>
        </w:r>
        <w:r w:rsidR="000F2369">
          <w:t xml:space="preserve"> </w:t>
        </w:r>
      </w:ins>
      <w:del w:id="2752" w:author="Muhammad, Alimayo (GSFC-5660)" w:date="2016-08-08T14:24:00Z">
        <w:r w:rsidRPr="00CB7522" w:rsidDel="000F2369">
          <w:delText xml:space="preserve"> see</w:delText>
        </w:r>
      </w:del>
      <w:del w:id="2753" w:author="Muhammad, Alimayo (GSFC-5660)" w:date="2016-08-08T14:19:00Z">
        <w:r w:rsidRPr="00CB7522" w:rsidDel="00FE4E6C">
          <w:delText xml:space="preserve"> </w:delText>
        </w:r>
      </w:del>
      <w:del w:id="2754" w:author="Muhammad, Alimayo (GSFC-5660)" w:date="2016-08-08T13:43:00Z">
        <w:r w:rsidDel="00EA701F">
          <w:fldChar w:fldCharType="begin"/>
        </w:r>
        <w:r w:rsidDel="00EA701F">
          <w:delInstrText xml:space="preserve"> REF _Ref456011918 \h </w:delInstrText>
        </w:r>
        <w:r w:rsidDel="00EA701F">
          <w:fldChar w:fldCharType="separate"/>
        </w:r>
        <w:r w:rsidR="009273D6" w:rsidDel="00EA701F">
          <w:delText xml:space="preserve">Figure </w:delText>
        </w:r>
        <w:r w:rsidR="009273D6" w:rsidDel="00EA701F">
          <w:rPr>
            <w:noProof/>
          </w:rPr>
          <w:delText>1</w:delText>
        </w:r>
      </w:del>
      <w:del w:id="2755" w:author="Muhammad, Alimayo (GSFC-5660)" w:date="2016-08-04T10:56:00Z">
        <w:r w:rsidR="009273D6" w:rsidDel="001416CD">
          <w:delText xml:space="preserve"> Figure </w:delText>
        </w:r>
        <w:r w:rsidR="009273D6" w:rsidDel="001416CD">
          <w:rPr>
            <w:noProof/>
          </w:rPr>
          <w:delText>1</w:delText>
        </w:r>
        <w:r w:rsidR="009273D6" w:rsidDel="001416CD">
          <w:delText xml:space="preserve"> Figure </w:delText>
        </w:r>
        <w:r w:rsidR="009273D6" w:rsidDel="001416CD">
          <w:rPr>
            <w:noProof/>
          </w:rPr>
          <w:delText>6</w:delText>
        </w:r>
        <w:r w:rsidR="009273D6" w:rsidDel="001416CD">
          <w:noBreakHyphen/>
        </w:r>
        <w:r w:rsidR="009273D6" w:rsidDel="001416CD">
          <w:rPr>
            <w:noProof/>
          </w:rPr>
          <w:delText>1</w:delText>
        </w:r>
      </w:del>
      <w:del w:id="2756" w:author="Muhammad, Alimayo (GSFC-5660)" w:date="2016-08-08T13:43:00Z">
        <w:r w:rsidDel="00EA701F">
          <w:fldChar w:fldCharType="end"/>
        </w:r>
      </w:del>
      <w:del w:id="2757" w:author="Muhammad, Alimayo (GSFC-5660)" w:date="2016-08-04T10:56:00Z">
        <w:r w:rsidR="00753421" w:rsidDel="001416CD">
          <w:fldChar w:fldCharType="begin"/>
        </w:r>
        <w:r w:rsidR="00753421" w:rsidDel="001416CD">
          <w:delInstrText xml:space="preserve"> REF _Ref457986742 \h </w:delInstrText>
        </w:r>
        <w:r w:rsidR="00753421" w:rsidDel="001416CD">
          <w:fldChar w:fldCharType="separate"/>
        </w:r>
        <w:r w:rsidR="009273D6" w:rsidDel="001416CD">
          <w:delText xml:space="preserve">Figure </w:delText>
        </w:r>
        <w:r w:rsidR="009273D6" w:rsidDel="001416CD">
          <w:rPr>
            <w:noProof/>
          </w:rPr>
          <w:delText>1</w:delText>
        </w:r>
        <w:r w:rsidR="009273D6" w:rsidDel="001416CD">
          <w:delText xml:space="preserve"> Figure </w:delText>
        </w:r>
        <w:r w:rsidR="009273D6" w:rsidDel="001416CD">
          <w:rPr>
            <w:noProof/>
          </w:rPr>
          <w:delText>1</w:delText>
        </w:r>
        <w:r w:rsidR="009273D6" w:rsidDel="001416CD">
          <w:delText xml:space="preserve"> Figure </w:delText>
        </w:r>
        <w:r w:rsidR="009273D6" w:rsidDel="001416CD">
          <w:rPr>
            <w:noProof/>
          </w:rPr>
          <w:delText>6</w:delText>
        </w:r>
        <w:r w:rsidR="009273D6" w:rsidDel="001416CD">
          <w:noBreakHyphen/>
        </w:r>
        <w:r w:rsidR="009273D6" w:rsidDel="001416CD">
          <w:rPr>
            <w:noProof/>
          </w:rPr>
          <w:delText>1</w:delText>
        </w:r>
        <w:r w:rsidR="009273D6" w:rsidDel="001416CD">
          <w:delText xml:space="preserve"> NENG fop log showing automated delivery of .tlm and .qac files to simulated MOC.</w:delText>
        </w:r>
        <w:r w:rsidR="00753421" w:rsidDel="001416CD">
          <w:fldChar w:fldCharType="end"/>
        </w:r>
      </w:del>
      <w:del w:id="2758" w:author="Muhammad, Alimayo (GSFC-5660)" w:date="2016-08-08T14:23:00Z">
        <w:r w:rsidDel="00ED7708">
          <w:delText xml:space="preserve"> </w:delText>
        </w:r>
      </w:del>
      <w:r w:rsidRPr="00CB7522">
        <w:t xml:space="preserve">for </w:t>
      </w:r>
      <w:r>
        <w:t>an example</w:t>
      </w:r>
      <w:r w:rsidRPr="00CB7522">
        <w:t>. Compliance for unit 2 is verified by association with the successful basic functional test documented above.  Parallel testing at the field station under operational conditions will also inherently demonstrate compliance.</w:t>
      </w:r>
    </w:p>
    <w:p w14:paraId="11369086" w14:textId="77777777" w:rsidR="00CB7522" w:rsidRPr="00CB7522" w:rsidRDefault="00CB7522" w:rsidP="00CB7522"/>
    <w:p w14:paraId="6F28BA0E" w14:textId="77777777" w:rsidR="00753421" w:rsidRDefault="00CB7522" w:rsidP="00CB7522">
      <w:r w:rsidRPr="00CB7522">
        <w:rPr>
          <w:b/>
          <w:bCs/>
        </w:rPr>
        <w:t xml:space="preserve">Result: </w:t>
      </w:r>
      <w:r w:rsidRPr="00CB7522">
        <w:t xml:space="preserve"> </w:t>
      </w:r>
    </w:p>
    <w:p w14:paraId="75531920" w14:textId="6CE2D569" w:rsidR="00CB7522" w:rsidDel="0098329E" w:rsidRDefault="00753421" w:rsidP="00CB7522">
      <w:pPr>
        <w:rPr>
          <w:del w:id="2759" w:author="Muhammad, Alimayo (GSFC-5660)" w:date="2016-08-08T12:21:00Z"/>
        </w:rPr>
      </w:pPr>
      <w:r>
        <w:t>E</w:t>
      </w:r>
      <w:r w:rsidR="00CB7522">
        <w:t>nter Pass/Fail</w:t>
      </w:r>
    </w:p>
    <w:p w14:paraId="59F4A15B" w14:textId="77777777" w:rsidR="0098329E" w:rsidRDefault="0098329E" w:rsidP="00CB7522">
      <w:pPr>
        <w:rPr>
          <w:ins w:id="2760" w:author="Muhammad, Alimayo (GSFC-5660)" w:date="2016-08-17T09:49:00Z"/>
        </w:rPr>
      </w:pPr>
    </w:p>
    <w:p w14:paraId="18DEF3AE" w14:textId="77777777" w:rsidR="0098329E" w:rsidRPr="00CB7522" w:rsidRDefault="0098329E" w:rsidP="00CB7522">
      <w:pPr>
        <w:rPr>
          <w:ins w:id="2761" w:author="Muhammad, Alimayo (GSFC-5660)" w:date="2016-08-17T09:49:00Z"/>
        </w:rPr>
      </w:pPr>
    </w:p>
    <w:p w14:paraId="0FF7E686" w14:textId="1229DCA1" w:rsidR="00CB7522" w:rsidRPr="00CB7522" w:rsidRDefault="00CB7522" w:rsidP="00CB7522"/>
    <w:p w14:paraId="4EFEBD37" w14:textId="77777777" w:rsidR="000F2369" w:rsidRDefault="00CB7522" w:rsidP="005152B5">
      <w:pPr>
        <w:pStyle w:val="Caption"/>
        <w:rPr>
          <w:ins w:id="2762" w:author="Muhammad, Alimayo (GSFC-5660)" w:date="2016-08-08T14:24:00Z"/>
        </w:rPr>
      </w:pPr>
      <w:bookmarkStart w:id="2763" w:name="_Ref458429256"/>
      <w:bookmarkStart w:id="2764" w:name="_Ref458427153"/>
      <w:bookmarkStart w:id="2765" w:name="_Ref458427302"/>
      <w:r>
        <w:rPr>
          <w:noProof/>
        </w:rPr>
        <w:drawing>
          <wp:inline distT="0" distB="0" distL="0" distR="0" wp14:anchorId="53E29C86" wp14:editId="0302989A">
            <wp:extent cx="5934075" cy="11430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1143000"/>
                    </a:xfrm>
                    <a:prstGeom prst="rect">
                      <a:avLst/>
                    </a:prstGeom>
                    <a:noFill/>
                    <a:ln>
                      <a:noFill/>
                    </a:ln>
                  </pic:spPr>
                </pic:pic>
              </a:graphicData>
            </a:graphic>
          </wp:inline>
        </w:drawing>
      </w:r>
      <w:bookmarkStart w:id="2766" w:name="_Ref458429553"/>
      <w:bookmarkStart w:id="2767" w:name="_Ref456011918"/>
      <w:bookmarkStart w:id="2768" w:name="_Ref457986742"/>
    </w:p>
    <w:p w14:paraId="2EC1CA99" w14:textId="0D0E2202" w:rsidR="000F2369" w:rsidRDefault="00B76B9F" w:rsidP="005152B5">
      <w:pPr>
        <w:pStyle w:val="Caption"/>
        <w:rPr>
          <w:ins w:id="2769" w:author="Muhammad, Alimayo (GSFC-5660)" w:date="2016-08-08T14:26:00Z"/>
        </w:rPr>
      </w:pPr>
      <w:bookmarkStart w:id="2770" w:name="_Ref458429653"/>
      <w:bookmarkStart w:id="2771" w:name="_Ref459190766"/>
      <w:bookmarkStart w:id="2772" w:name="_Toc460235911"/>
      <w:ins w:id="2773" w:author="Muhammad, Alimayo (GSFC-5660)" w:date="2016-08-08T10:23:00Z">
        <w:r>
          <w:t xml:space="preserve">Figure </w:t>
        </w:r>
      </w:ins>
      <w:ins w:id="2774"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2775"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2776" w:author="Perrine, Martin L. (GSFC-5670)" w:date="2016-08-31T11:10:00Z">
        <w:r w:rsidR="00EF27DF">
          <w:rPr>
            <w:noProof/>
          </w:rPr>
          <w:t>1</w:t>
        </w:r>
      </w:ins>
      <w:ins w:id="2777" w:author="Muhammad, Alimayo (GSFC-5660)" w:date="2016-08-29T12:55:00Z">
        <w:r w:rsidR="004B56B2">
          <w:fldChar w:fldCharType="end"/>
        </w:r>
      </w:ins>
      <w:bookmarkEnd w:id="2763"/>
      <w:bookmarkEnd w:id="2766"/>
      <w:bookmarkEnd w:id="2770"/>
      <w:ins w:id="2778" w:author="Muhammad, Alimayo (GSFC-5660)" w:date="2016-08-08T10:26:00Z">
        <w:r>
          <w:t xml:space="preserve"> </w:t>
        </w:r>
      </w:ins>
      <w:del w:id="2779" w:author="Muhammad, Alimayo (GSFC-5660)" w:date="2016-08-08T10:11:00Z">
        <w:r w:rsidR="00A7661F" w:rsidDel="00D349FE">
          <w:delText xml:space="preserve">Figure </w:delText>
        </w:r>
      </w:del>
      <w:del w:id="2780" w:author="Muhammad, Alimayo (GSFC-5660)" w:date="2016-08-08T10:09:00Z">
        <w:r w:rsidR="00386256" w:rsidDel="00D349FE">
          <w:fldChar w:fldCharType="begin"/>
        </w:r>
        <w:r w:rsidR="00386256" w:rsidDel="00D349FE">
          <w:delInstrText xml:space="preserve"> SEQ Figure \* ARABIC </w:delInstrText>
        </w:r>
        <w:r w:rsidR="00386256" w:rsidDel="00D349FE">
          <w:fldChar w:fldCharType="separate"/>
        </w:r>
        <w:r w:rsidR="00386256" w:rsidDel="00D349FE">
          <w:rPr>
            <w:noProof/>
          </w:rPr>
          <w:delText>1</w:delText>
        </w:r>
        <w:r w:rsidR="00386256" w:rsidDel="00D349FE">
          <w:rPr>
            <w:noProof/>
          </w:rPr>
          <w:fldChar w:fldCharType="end"/>
        </w:r>
        <w:r w:rsidR="00A7661F" w:rsidDel="00D349FE">
          <w:delText xml:space="preserve"> </w:delText>
        </w:r>
      </w:del>
      <w:bookmarkEnd w:id="2767"/>
      <w:del w:id="2781" w:author="Muhammad, Alimayo (GSFC-5660)" w:date="2016-08-08T10:24:00Z">
        <w:r w:rsidR="00CB7522" w:rsidDel="00B76B9F">
          <w:delText>N</w:delText>
        </w:r>
      </w:del>
      <w:r w:rsidR="00CB7522">
        <w:t xml:space="preserve">ENG fop log showing automated delivery of </w:t>
      </w:r>
      <w:r w:rsidR="002E6615">
        <w:t>.</w:t>
      </w:r>
      <w:proofErr w:type="spellStart"/>
      <w:r w:rsidR="00CB7522">
        <w:t>tlm</w:t>
      </w:r>
      <w:proofErr w:type="spellEnd"/>
      <w:r w:rsidR="00CB7522">
        <w:t xml:space="preserve"> and </w:t>
      </w:r>
      <w:r w:rsidR="002E6615">
        <w:t>.</w:t>
      </w:r>
      <w:proofErr w:type="spellStart"/>
      <w:r w:rsidR="00CB7522">
        <w:t>qac</w:t>
      </w:r>
      <w:proofErr w:type="spellEnd"/>
      <w:r w:rsidR="00CB7522">
        <w:t xml:space="preserve"> files to simulated MOC.</w:t>
      </w:r>
      <w:bookmarkEnd w:id="2764"/>
      <w:bookmarkEnd w:id="2765"/>
      <w:bookmarkEnd w:id="2768"/>
      <w:bookmarkEnd w:id="2771"/>
      <w:bookmarkEnd w:id="2772"/>
    </w:p>
    <w:p w14:paraId="3B537367" w14:textId="77777777" w:rsidR="0098329E" w:rsidDel="00694684" w:rsidRDefault="0098329E">
      <w:pPr>
        <w:pStyle w:val="BodyText"/>
        <w:rPr>
          <w:ins w:id="2782" w:author="Muhammad, Alimayo (GSFC-5660)" w:date="2016-08-24T11:24:00Z"/>
          <w:del w:id="2783" w:author="Perrine, Martin L. (GSFC-5670)" w:date="2016-09-08T12:02:00Z"/>
        </w:rPr>
        <w:pPrChange w:id="2784" w:author="Perrine, Martin L. (GSFC-5670)" w:date="2016-08-30T14:52:00Z">
          <w:pPr>
            <w:pStyle w:val="Caption"/>
          </w:pPr>
        </w:pPrChange>
      </w:pPr>
    </w:p>
    <w:p w14:paraId="65443A2B" w14:textId="7A85D169" w:rsidR="003350F1" w:rsidRDefault="003350F1">
      <w:pPr>
        <w:pStyle w:val="BodyText"/>
        <w:rPr>
          <w:ins w:id="2785" w:author="Muhammad, Alimayo (GSFC-5660)" w:date="2016-08-24T11:24:00Z"/>
        </w:rPr>
        <w:pPrChange w:id="2786" w:author="Perrine, Martin L. (GSFC-5670)" w:date="2016-08-30T14:52:00Z">
          <w:pPr>
            <w:pStyle w:val="Caption"/>
          </w:pPr>
        </w:pPrChange>
      </w:pPr>
      <w:ins w:id="2787" w:author="Muhammad, Alimayo (GSFC-5660)" w:date="2016-08-24T11:24:00Z">
        <w:del w:id="2788" w:author="Perrine, Martin L. (GSFC-5670)" w:date="2016-09-08T12:02:00Z">
          <w:r w:rsidDel="00694684">
            <w:delText>\</w:delText>
          </w:r>
        </w:del>
      </w:ins>
    </w:p>
    <w:p w14:paraId="05787DFC" w14:textId="77777777" w:rsidR="003350F1" w:rsidRPr="00783A32" w:rsidRDefault="003350F1">
      <w:pPr>
        <w:pStyle w:val="BodyText"/>
        <w:pPrChange w:id="2789" w:author="Perrine, Martin L. (GSFC-5670)" w:date="2016-08-30T14:52:00Z">
          <w:pPr>
            <w:pStyle w:val="Caption"/>
          </w:pPr>
        </w:pPrChange>
      </w:pPr>
    </w:p>
    <w:p w14:paraId="173BAF8B" w14:textId="77777777" w:rsidR="00753421" w:rsidRDefault="00CB7522" w:rsidP="00CB7522">
      <w:r w:rsidRPr="00CB7522">
        <w:rPr>
          <w:b/>
          <w:bCs/>
        </w:rPr>
        <w:t>Requirement:</w:t>
      </w:r>
      <w:r w:rsidRPr="00CB7522">
        <w:t xml:space="preserve"> </w:t>
      </w:r>
    </w:p>
    <w:p w14:paraId="20B0D55C" w14:textId="4D9138C5" w:rsidR="00CB7522" w:rsidRPr="00CB7522" w:rsidRDefault="00CB7522" w:rsidP="00CB7522">
      <w:del w:id="2790" w:author="Perrine, Martin L. (GSFC-5670)" w:date="2016-09-13T14:29:00Z">
        <w:r w:rsidRPr="00CB7522" w:rsidDel="00055AC4">
          <w:delText>NENG</w:delText>
        </w:r>
      </w:del>
      <w:ins w:id="2791" w:author="Perrine, Martin L. (GSFC-5670)" w:date="2016-09-13T14:29:00Z">
        <w:r w:rsidR="00055AC4">
          <w:t>DAPHNE</w:t>
        </w:r>
      </w:ins>
      <w:r w:rsidRPr="00CB7522">
        <w:t>-OPS-002 Attempt data delivery once.</w:t>
      </w:r>
    </w:p>
    <w:p w14:paraId="3AF5DB33" w14:textId="77777777" w:rsidR="00CB7522" w:rsidRPr="00CB7522" w:rsidRDefault="00CB7522" w:rsidP="00CB7522"/>
    <w:p w14:paraId="04E716E3" w14:textId="77777777" w:rsidR="00CB7522" w:rsidRPr="00CB7522" w:rsidRDefault="00CB7522" w:rsidP="00CB7522">
      <w:pPr>
        <w:rPr>
          <w:b/>
          <w:bCs/>
        </w:rPr>
      </w:pPr>
      <w:r w:rsidRPr="00CB7522">
        <w:rPr>
          <w:b/>
          <w:bCs/>
        </w:rPr>
        <w:t xml:space="preserve">PASS/FAIL criteria:  </w:t>
      </w:r>
    </w:p>
    <w:p w14:paraId="52ABE49B" w14:textId="7EDDF47D" w:rsidR="008515D7" w:rsidRPr="00CB7522" w:rsidRDefault="00CB7522" w:rsidP="00CB7522">
      <w:r w:rsidRPr="00CB7522">
        <w:t>The pass criteria is that the unit attempts data delivery once.</w:t>
      </w:r>
    </w:p>
    <w:p w14:paraId="482CF9CB" w14:textId="77777777" w:rsidR="00CB7522" w:rsidRPr="00CB7522" w:rsidRDefault="00CB7522" w:rsidP="00CB7522">
      <w:del w:id="2792" w:author="Muhammad, Alimayo (GSFC-5660)" w:date="2016-08-04T10:57:00Z">
        <w:r w:rsidRPr="00CB7522" w:rsidDel="008515D7">
          <w:delText xml:space="preserve"> </w:delText>
        </w:r>
      </w:del>
      <w:r w:rsidRPr="00CB7522">
        <w:t xml:space="preserve">The unit fails if it does not attempt data delivery once. </w:t>
      </w:r>
    </w:p>
    <w:p w14:paraId="3F7B1F73" w14:textId="77777777" w:rsidR="008515D7" w:rsidRPr="00CB7522" w:rsidRDefault="008515D7" w:rsidP="00CB7522"/>
    <w:p w14:paraId="537EA5D4" w14:textId="77777777" w:rsidR="00753421" w:rsidRDefault="00CB7522" w:rsidP="00AB3B94">
      <w:r w:rsidRPr="00CB7522">
        <w:t xml:space="preserve">Verification: </w:t>
      </w:r>
    </w:p>
    <w:p w14:paraId="609191F7" w14:textId="2B64C685" w:rsidR="00377DFC" w:rsidDel="00EF27DF" w:rsidRDefault="00CB7522">
      <w:pPr>
        <w:pStyle w:val="Caption"/>
        <w:rPr>
          <w:ins w:id="2793" w:author="Muhammad, Alimayo (GSFC-5660)" w:date="2016-08-17T11:34:00Z"/>
          <w:del w:id="2794" w:author="Perrine, Martin L. (GSFC-5670)" w:date="2016-08-31T11:09:00Z"/>
        </w:rPr>
      </w:pPr>
      <w:r w:rsidRPr="00CB7522">
        <w:t xml:space="preserve">The test script used configures and starts the </w:t>
      </w:r>
      <w:del w:id="2795" w:author="Perrine, Martin L. (GSFC-5670)" w:date="2016-09-13T14:29:00Z">
        <w:r w:rsidRPr="00CB7522" w:rsidDel="00055AC4">
          <w:delText>NENG</w:delText>
        </w:r>
      </w:del>
      <w:ins w:id="2796" w:author="Perrine, Martin L. (GSFC-5670)" w:date="2016-09-13T14:29:00Z">
        <w:r w:rsidR="00055AC4">
          <w:t>DAPHNE</w:t>
        </w:r>
      </w:ins>
      <w:r w:rsidRPr="00CB7522">
        <w:t xml:space="preserve"> operations.  Once started, the </w:t>
      </w:r>
      <w:del w:id="2797" w:author="Perrine, Martin L. (GSFC-5670)" w:date="2016-09-13T14:29:00Z">
        <w:r w:rsidRPr="00CB7522" w:rsidDel="00055AC4">
          <w:delText>NENG</w:delText>
        </w:r>
      </w:del>
      <w:ins w:id="2798" w:author="Perrine, Martin L. (GSFC-5670)" w:date="2016-09-13T14:29:00Z">
        <w:r w:rsidR="00055AC4">
          <w:t>DAPHNE</w:t>
        </w:r>
      </w:ins>
      <w:r w:rsidRPr="00CB7522">
        <w:t xml:space="preserve"> runs</w:t>
      </w:r>
      <w:ins w:id="2799" w:author="Muhammad, Alimayo (GSFC-5660)" w:date="2016-08-17T12:07:00Z">
        <w:r w:rsidR="00016F8F">
          <w:t xml:space="preserve"> </w:t>
        </w:r>
      </w:ins>
      <w:del w:id="2800" w:author="Muhammad, Alimayo (GSFC-5660)" w:date="2016-08-17T12:07:00Z">
        <w:r w:rsidRPr="00CB7522" w:rsidDel="00016F8F">
          <w:delText xml:space="preserve"> </w:delText>
        </w:r>
      </w:del>
      <w:r w:rsidRPr="00CB7522">
        <w:t>autonomously. Successful completion of the test confirms transmission of the data.  Log files</w:t>
      </w:r>
      <w:ins w:id="2801" w:author="Muhammad, Alimayo (GSFC-5660)" w:date="2016-08-17T12:07:00Z">
        <w:r w:rsidR="00016F8F">
          <w:t xml:space="preserve"> </w:t>
        </w:r>
      </w:ins>
      <w:del w:id="2802" w:author="Muhammad, Alimayo (GSFC-5660)" w:date="2016-08-17T12:07:00Z">
        <w:r w:rsidRPr="00CB7522" w:rsidDel="00016F8F">
          <w:delText xml:space="preserve"> </w:delText>
        </w:r>
      </w:del>
      <w:r w:rsidRPr="00CB7522">
        <w:t>presented for the basic functional test demonstrate delivery of data to the MOC emulator, see</w:t>
      </w:r>
      <w:del w:id="2803" w:author="Perrine, Martin L. (GSFC-5670)" w:date="2016-09-08T11:53:00Z">
        <w:r w:rsidR="003C600B" w:rsidDel="008D1EAD">
          <w:delText xml:space="preserve"> </w:delText>
        </w:r>
      </w:del>
      <w:ins w:id="2804" w:author="Muhammad, Alimayo (GSFC-5660)" w:date="2016-08-08T13:46:00Z">
        <w:del w:id="2805" w:author="Perrine, Martin L. (GSFC-5670)" w:date="2016-09-08T11:53:00Z">
          <w:r w:rsidR="001E0B39" w:rsidDel="008D1EAD">
            <w:fldChar w:fldCharType="begin"/>
          </w:r>
          <w:r w:rsidR="001E0B39" w:rsidDel="008D1EAD">
            <w:delInstrText xml:space="preserve"> REF _Ref458427302 </w:delInstrText>
          </w:r>
        </w:del>
      </w:ins>
      <w:del w:id="2806" w:author="Perrine, Martin L. (GSFC-5670)" w:date="2016-09-08T11:53:00Z">
        <w:r w:rsidR="001E0B39" w:rsidDel="008D1EAD">
          <w:fldChar w:fldCharType="separate"/>
        </w:r>
      </w:del>
    </w:p>
    <w:p w14:paraId="0BE1E24E" w14:textId="2EF124DC" w:rsidR="00CB7522" w:rsidDel="0098329E" w:rsidRDefault="001E0B39">
      <w:pPr>
        <w:pStyle w:val="Caption"/>
        <w:rPr>
          <w:del w:id="2807" w:author="Muhammad, Alimayo (GSFC-5660)" w:date="2016-08-08T14:26:00Z"/>
        </w:rPr>
        <w:pPrChange w:id="2808" w:author="Perrine, Martin L. (GSFC-5670)" w:date="2016-09-08T12:46:00Z">
          <w:pPr/>
        </w:pPrChange>
      </w:pPr>
      <w:ins w:id="2809" w:author="Muhammad, Alimayo (GSFC-5660)" w:date="2016-08-08T13:46:00Z">
        <w:del w:id="2810" w:author="Perrine, Martin L. (GSFC-5670)" w:date="2016-09-08T11:53:00Z">
          <w:r w:rsidDel="008D1EAD">
            <w:fldChar w:fldCharType="end"/>
          </w:r>
        </w:del>
      </w:ins>
      <w:ins w:id="2811" w:author="Perrine, Martin L. (GSFC-5670)" w:date="2016-09-08T11:53:00Z">
        <w:r w:rsidR="008D1EAD">
          <w:t xml:space="preserve"> </w:t>
        </w:r>
      </w:ins>
      <w:ins w:id="2812" w:author="Perrine, Martin L. (GSFC-5670)" w:date="2016-09-08T11:48:00Z">
        <w:r w:rsidR="00CF49C4">
          <w:fldChar w:fldCharType="begin"/>
        </w:r>
        <w:r w:rsidR="00CF49C4">
          <w:instrText xml:space="preserve"> REF _Ref458429653 \h </w:instrText>
        </w:r>
      </w:ins>
      <w:r w:rsidR="00CF49C4">
        <w:fldChar w:fldCharType="separate"/>
      </w:r>
      <w:ins w:id="2813" w:author="Perrine, Martin L. (GSFC-5670)" w:date="2016-09-08T11:53:00Z">
        <w:r w:rsidR="008D1EAD">
          <w:t xml:space="preserve">Figure </w:t>
        </w:r>
        <w:r w:rsidR="008D1EAD">
          <w:rPr>
            <w:noProof/>
          </w:rPr>
          <w:t>6</w:t>
        </w:r>
        <w:r w:rsidR="008D1EAD">
          <w:noBreakHyphen/>
        </w:r>
        <w:r w:rsidR="008D1EAD">
          <w:rPr>
            <w:noProof/>
          </w:rPr>
          <w:t>1</w:t>
        </w:r>
      </w:ins>
      <w:ins w:id="2814" w:author="Perrine, Martin L. (GSFC-5670)" w:date="2016-09-08T11:48:00Z">
        <w:r w:rsidR="00CF49C4">
          <w:fldChar w:fldCharType="end"/>
        </w:r>
      </w:ins>
      <w:ins w:id="2815" w:author="Muhammad, Alimayo (GSFC-5660)" w:date="2016-08-17T09:50:00Z">
        <w:del w:id="2816" w:author="Perrine, Martin L. (GSFC-5670)" w:date="2016-09-08T11:48:00Z">
          <w:r w:rsidR="0098329E" w:rsidDel="00CF49C4">
            <w:fldChar w:fldCharType="begin"/>
          </w:r>
          <w:r w:rsidR="0098329E" w:rsidDel="00CF49C4">
            <w:delInstrText xml:space="preserve"> REF _Ref459190766 \h </w:delInstrText>
          </w:r>
        </w:del>
      </w:ins>
      <w:del w:id="2817" w:author="Perrine, Martin L. (GSFC-5670)" w:date="2016-09-08T11:48:00Z">
        <w:r w:rsidR="0098329E" w:rsidDel="00CF49C4">
          <w:fldChar w:fldCharType="separate"/>
        </w:r>
      </w:del>
      <w:ins w:id="2818" w:author="Muhammad, Alimayo (GSFC-5660)" w:date="2016-08-17T11:34:00Z">
        <w:del w:id="2819"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1</w:delText>
          </w:r>
        </w:del>
      </w:ins>
      <w:ins w:id="2820" w:author="Muhammad, Alimayo (GSFC-5660)" w:date="2016-08-17T09:50:00Z">
        <w:del w:id="2821" w:author="Perrine, Martin L. (GSFC-5670)" w:date="2016-09-08T11:48:00Z">
          <w:r w:rsidR="0098329E" w:rsidDel="00CF49C4">
            <w:fldChar w:fldCharType="end"/>
          </w:r>
        </w:del>
      </w:ins>
      <w:del w:id="2822" w:author="Muhammad, Alimayo (GSFC-5660)" w:date="2016-08-04T10:57:00Z">
        <w:r w:rsidR="00CB7522" w:rsidRPr="00CB7522" w:rsidDel="008515D7">
          <w:fldChar w:fldCharType="begin"/>
        </w:r>
        <w:r w:rsidR="00CB7522" w:rsidRPr="00CB7522" w:rsidDel="008515D7">
          <w:delInstrText xml:space="preserve"> REF _Ref455667010 \h </w:delInstrText>
        </w:r>
        <w:r w:rsidR="00CB7522" w:rsidRPr="00CB7522" w:rsidDel="008515D7">
          <w:fldChar w:fldCharType="separate"/>
        </w:r>
        <w:r w:rsidR="009273D6" w:rsidDel="008515D7">
          <w:rPr>
            <w:b/>
            <w:bCs/>
          </w:rPr>
          <w:delText>Error! Reference source not found.</w:delText>
        </w:r>
        <w:r w:rsidR="00CB7522" w:rsidRPr="00CB7522" w:rsidDel="008515D7">
          <w:fldChar w:fldCharType="end"/>
        </w:r>
      </w:del>
      <w:del w:id="2823" w:author="Muhammad, Alimayo (GSFC-5660)" w:date="2016-08-08T13:46:00Z">
        <w:r w:rsidR="00C05DF7" w:rsidDel="001E0B39">
          <w:fldChar w:fldCharType="begin"/>
        </w:r>
        <w:r w:rsidR="00C05DF7" w:rsidDel="001E0B39">
          <w:delInstrText xml:space="preserve"> REF _Ref456011918 \h </w:delInstrText>
        </w:r>
        <w:r w:rsidR="00C05DF7" w:rsidDel="001E0B39">
          <w:fldChar w:fldCharType="separate"/>
        </w:r>
        <w:r w:rsidR="009273D6" w:rsidDel="001E0B39">
          <w:delText xml:space="preserve">Figure </w:delText>
        </w:r>
        <w:r w:rsidR="009273D6" w:rsidDel="001E0B39">
          <w:rPr>
            <w:noProof/>
          </w:rPr>
          <w:delText>1</w:delText>
        </w:r>
      </w:del>
      <w:del w:id="2824" w:author="Muhammad, Alimayo (GSFC-5660)" w:date="2016-08-04T10:57:00Z">
        <w:r w:rsidR="009273D6" w:rsidDel="008515D7">
          <w:delText xml:space="preserve"> Figure </w:delText>
        </w:r>
        <w:r w:rsidR="009273D6" w:rsidDel="008515D7">
          <w:rPr>
            <w:noProof/>
          </w:rPr>
          <w:delText>1</w:delText>
        </w:r>
        <w:r w:rsidR="009273D6" w:rsidDel="008515D7">
          <w:delText xml:space="preserve"> Figure </w:delText>
        </w:r>
        <w:r w:rsidR="009273D6" w:rsidDel="008515D7">
          <w:rPr>
            <w:noProof/>
          </w:rPr>
          <w:delText>6</w:delText>
        </w:r>
        <w:r w:rsidR="009273D6" w:rsidDel="008515D7">
          <w:noBreakHyphen/>
        </w:r>
        <w:r w:rsidR="009273D6" w:rsidDel="008515D7">
          <w:rPr>
            <w:noProof/>
          </w:rPr>
          <w:delText>1</w:delText>
        </w:r>
      </w:del>
      <w:del w:id="2825" w:author="Muhammad, Alimayo (GSFC-5660)" w:date="2016-08-08T13:46:00Z">
        <w:r w:rsidR="00C05DF7" w:rsidDel="001E0B39">
          <w:fldChar w:fldCharType="end"/>
        </w:r>
      </w:del>
      <w:r w:rsidR="00CB7522" w:rsidRPr="00CB7522">
        <w:t xml:space="preserve">; </w:t>
      </w:r>
      <w:del w:id="2826" w:author="Muhammad, Alimayo (GSFC-5660)" w:date="2016-08-17T12:07:00Z">
        <w:r w:rsidR="00CB7522" w:rsidRPr="00CB7522" w:rsidDel="00016F8F">
          <w:delText>compliance</w:delText>
        </w:r>
      </w:del>
      <w:ins w:id="2827" w:author="Muhammad, Alimayo (GSFC-5660)" w:date="2016-08-17T12:07:00Z">
        <w:r w:rsidR="00016F8F" w:rsidRPr="00CB7522">
          <w:t>Compliance</w:t>
        </w:r>
      </w:ins>
      <w:r w:rsidR="00CB7522" w:rsidRPr="00CB7522">
        <w:t xml:space="preserve"> for unit 2 is verified by association with the successful basic functional test documented above.  Multiple copies of the data were never observed in the repository. </w:t>
      </w:r>
    </w:p>
    <w:p w14:paraId="0AA2A3CB" w14:textId="77777777" w:rsidR="0098329E" w:rsidRPr="00CB7522" w:rsidRDefault="0098329E">
      <w:pPr>
        <w:pStyle w:val="Caption"/>
        <w:rPr>
          <w:ins w:id="2828" w:author="Muhammad, Alimayo (GSFC-5660)" w:date="2016-08-17T09:51:00Z"/>
        </w:rPr>
        <w:pPrChange w:id="2829" w:author="Perrine, Martin L. (GSFC-5670)" w:date="2016-09-08T12:46:00Z">
          <w:pPr/>
        </w:pPrChange>
      </w:pPr>
    </w:p>
    <w:p w14:paraId="73B38E25" w14:textId="77777777" w:rsidR="00CB7522" w:rsidRPr="00CB7522" w:rsidRDefault="00CB7522" w:rsidP="00CB7522"/>
    <w:p w14:paraId="4625730E" w14:textId="77777777" w:rsidR="00753421" w:rsidRDefault="00CB7522" w:rsidP="00CB7522">
      <w:r w:rsidRPr="00CB7522">
        <w:rPr>
          <w:b/>
          <w:bCs/>
        </w:rPr>
        <w:t>Result:</w:t>
      </w:r>
      <w:r w:rsidRPr="00CB7522">
        <w:t xml:space="preserve"> </w:t>
      </w:r>
    </w:p>
    <w:p w14:paraId="4A61158B" w14:textId="25BBB116" w:rsidR="00CB7522" w:rsidRDefault="00CB7522" w:rsidP="00CB7522">
      <w:r>
        <w:t xml:space="preserve">Enter Pass or Fail </w:t>
      </w:r>
    </w:p>
    <w:p w14:paraId="33A5FBE9" w14:textId="77777777" w:rsidR="00CB7522" w:rsidRDefault="00CB7522" w:rsidP="00CB7522"/>
    <w:p w14:paraId="3D844A2A" w14:textId="77777777" w:rsidR="002E6615" w:rsidRPr="00CB7522" w:rsidRDefault="002E6615" w:rsidP="00CB7522"/>
    <w:p w14:paraId="12DBB1DC" w14:textId="77777777" w:rsidR="00753421" w:rsidRDefault="00CB7522" w:rsidP="00CB7522">
      <w:pPr>
        <w:rPr>
          <w:b/>
          <w:bCs/>
        </w:rPr>
      </w:pPr>
      <w:r w:rsidRPr="00CB7522">
        <w:rPr>
          <w:b/>
          <w:bCs/>
        </w:rPr>
        <w:t xml:space="preserve">Requirement: </w:t>
      </w:r>
    </w:p>
    <w:p w14:paraId="09844D8A" w14:textId="5420ADEA" w:rsidR="00CB7522" w:rsidRPr="00CB7522" w:rsidRDefault="00CB7522" w:rsidP="00CB7522">
      <w:del w:id="2830" w:author="Perrine, Martin L. (GSFC-5670)" w:date="2016-09-13T14:29:00Z">
        <w:r w:rsidRPr="00CB7522" w:rsidDel="00055AC4">
          <w:delText>NENG</w:delText>
        </w:r>
      </w:del>
      <w:ins w:id="2831" w:author="Perrine, Martin L. (GSFC-5670)" w:date="2016-09-13T14:29:00Z">
        <w:r w:rsidR="00055AC4">
          <w:t>DAPHNE</w:t>
        </w:r>
      </w:ins>
      <w:r w:rsidRPr="00CB7522">
        <w:t xml:space="preserve">-OPS-004 Unattended nominal operation.  </w:t>
      </w:r>
    </w:p>
    <w:p w14:paraId="339F6B05" w14:textId="77777777" w:rsidR="00CB7522" w:rsidRPr="00CB7522" w:rsidRDefault="00CB7522" w:rsidP="00CB7522"/>
    <w:p w14:paraId="05D96806" w14:textId="77777777" w:rsidR="00CB7522" w:rsidRPr="00CB7522" w:rsidRDefault="00CB7522" w:rsidP="00CB7522">
      <w:pPr>
        <w:rPr>
          <w:b/>
          <w:bCs/>
        </w:rPr>
      </w:pPr>
      <w:r w:rsidRPr="00CB7522">
        <w:rPr>
          <w:b/>
          <w:bCs/>
        </w:rPr>
        <w:t xml:space="preserve">PASS/FAIL criteria:  </w:t>
      </w:r>
    </w:p>
    <w:p w14:paraId="4A117F67" w14:textId="01F71499" w:rsidR="00893591" w:rsidRPr="00CB7522" w:rsidRDefault="00CB7522" w:rsidP="00CB7522">
      <w:r w:rsidRPr="00CB7522">
        <w:t>The pass criteria is that the unit supports unattended nominal operation.</w:t>
      </w:r>
    </w:p>
    <w:p w14:paraId="27F07D0E" w14:textId="77777777" w:rsidR="00CB7522" w:rsidRPr="00CB7522" w:rsidRDefault="00CB7522" w:rsidP="00CB7522">
      <w:r w:rsidRPr="00CB7522">
        <w:t xml:space="preserve">The unit fails if it does not support unattended nominal operation. </w:t>
      </w:r>
    </w:p>
    <w:p w14:paraId="4FFA49DE" w14:textId="77777777" w:rsidR="00CB7522" w:rsidRPr="00CB7522" w:rsidRDefault="00CB7522" w:rsidP="00CB7522"/>
    <w:p w14:paraId="54622EA5" w14:textId="77777777" w:rsidR="00753421" w:rsidRDefault="00CB7522" w:rsidP="00CB7522">
      <w:r w:rsidRPr="00CB7522">
        <w:t xml:space="preserve">Verification:  </w:t>
      </w:r>
    </w:p>
    <w:p w14:paraId="4FF0AF70" w14:textId="04BCBC6F" w:rsidR="00CB7522" w:rsidRPr="00CB7522" w:rsidRDefault="00CB7522" w:rsidP="00CB7522">
      <w:r w:rsidRPr="00CB7522">
        <w:t xml:space="preserve">The test script runs the entire test from a </w:t>
      </w:r>
      <w:del w:id="2832" w:author="Muhammad, Alimayo (GSFC-5660)" w:date="2016-08-24T11:34:00Z">
        <w:r w:rsidRPr="00CB7522" w:rsidDel="003350F1">
          <w:delText xml:space="preserve">controlling </w:delText>
        </w:r>
      </w:del>
      <w:ins w:id="2833" w:author="Muhammad, Alimayo (GSFC-5660)" w:date="2016-08-24T11:34:00Z">
        <w:r w:rsidR="003350F1">
          <w:t>lab workstation</w:t>
        </w:r>
      </w:ins>
      <w:ins w:id="2834" w:author="Muhammad, Alimayo (GSFC-5660)" w:date="2016-08-24T11:35:00Z">
        <w:r w:rsidR="00B23679">
          <w:t xml:space="preserve"> controlling</w:t>
        </w:r>
      </w:ins>
      <w:ins w:id="2835" w:author="Muhammad, Alimayo (GSFC-5660)" w:date="2016-08-24T11:34:00Z">
        <w:r w:rsidR="003350F1" w:rsidRPr="00CB7522">
          <w:t xml:space="preserve"> </w:t>
        </w:r>
      </w:ins>
      <w:r w:rsidRPr="00CB7522">
        <w:t xml:space="preserve">computer via an IP connection that is remote from the </w:t>
      </w:r>
      <w:del w:id="2836" w:author="Perrine, Martin L. (GSFC-5670)" w:date="2016-09-13T14:29:00Z">
        <w:r w:rsidRPr="00CB7522" w:rsidDel="00055AC4">
          <w:delText>NENG</w:delText>
        </w:r>
      </w:del>
      <w:ins w:id="2837" w:author="Perrine, Martin L. (GSFC-5670)" w:date="2016-09-13T14:29:00Z">
        <w:r w:rsidR="00055AC4">
          <w:t>DAPHNE</w:t>
        </w:r>
      </w:ins>
      <w:r w:rsidRPr="00CB7522">
        <w:t>. Successful completion of the test confirms unattended operations. Parallel testing at the field station under operational conditions will also inherently demonstrate compliance.</w:t>
      </w:r>
    </w:p>
    <w:p w14:paraId="5F873F7E" w14:textId="77777777" w:rsidR="00CB7522" w:rsidRPr="00CB7522" w:rsidRDefault="00CB7522" w:rsidP="00CB7522"/>
    <w:p w14:paraId="76189086" w14:textId="77777777" w:rsidR="002E6615" w:rsidRDefault="00CB7522" w:rsidP="00CB7522">
      <w:pPr>
        <w:rPr>
          <w:b/>
          <w:bCs/>
        </w:rPr>
      </w:pPr>
      <w:r w:rsidRPr="00CB7522">
        <w:t xml:space="preserve"> </w:t>
      </w:r>
      <w:r w:rsidRPr="00CB7522">
        <w:rPr>
          <w:b/>
          <w:bCs/>
        </w:rPr>
        <w:t xml:space="preserve">Result: </w:t>
      </w:r>
    </w:p>
    <w:p w14:paraId="629B9C83" w14:textId="276D5526" w:rsidR="00CB7522" w:rsidRPr="00CB7522" w:rsidRDefault="00CB7522" w:rsidP="00CB7522">
      <w:r>
        <w:t>Enter Pass or Fail</w:t>
      </w:r>
    </w:p>
    <w:p w14:paraId="06D04255" w14:textId="77777777" w:rsidR="00CB7522" w:rsidRPr="00CB7522" w:rsidRDefault="00CB7522" w:rsidP="00CB7522">
      <w:pPr>
        <w:rPr>
          <w:b/>
          <w:bCs/>
        </w:rPr>
      </w:pPr>
    </w:p>
    <w:p w14:paraId="5BF1B3BA" w14:textId="77777777" w:rsidR="00D05343" w:rsidRDefault="00D05343" w:rsidP="00D05343">
      <w:pPr>
        <w:rPr>
          <w:ins w:id="2838" w:author="Perrine, Martin L. (GSFC-5670)" w:date="2016-09-07T10:12:00Z"/>
          <w:b/>
          <w:bCs/>
        </w:rPr>
      </w:pPr>
      <w:ins w:id="2839" w:author="Perrine, Martin L. (GSFC-5670)" w:date="2016-09-07T10:12:00Z">
        <w:r w:rsidRPr="00CB7522">
          <w:rPr>
            <w:b/>
            <w:bCs/>
          </w:rPr>
          <w:t xml:space="preserve">Requirement: </w:t>
        </w:r>
      </w:ins>
    </w:p>
    <w:p w14:paraId="6288BADD" w14:textId="214D9414" w:rsidR="00D05343" w:rsidRPr="00CB7522" w:rsidRDefault="00055AC4" w:rsidP="00D05343">
      <w:pPr>
        <w:rPr>
          <w:ins w:id="2840" w:author="Perrine, Martin L. (GSFC-5670)" w:date="2016-09-07T10:12:00Z"/>
        </w:rPr>
      </w:pPr>
      <w:ins w:id="2841" w:author="Perrine, Martin L. (GSFC-5670)" w:date="2016-09-13T14:29:00Z">
        <w:r>
          <w:lastRenderedPageBreak/>
          <w:t>DAPHNE</w:t>
        </w:r>
      </w:ins>
      <w:ins w:id="2842" w:author="Perrine, Martin L. (GSFC-5670)" w:date="2016-09-07T10:12:00Z">
        <w:r w:rsidR="00D05343" w:rsidRPr="00D05343">
          <w:rPr>
            <w:rPrChange w:id="2843" w:author="Perrine, Martin L. (GSFC-5670)" w:date="2016-09-07T10:12:00Z">
              <w:rPr>
                <w:rFonts w:ascii="Calibri" w:hAnsi="Calibri"/>
                <w:color w:val="000000"/>
                <w:sz w:val="22"/>
                <w:szCs w:val="22"/>
              </w:rPr>
            </w:rPrChange>
          </w:rPr>
          <w:t>-OPS-007 autonomous operation</w:t>
        </w:r>
        <w:r w:rsidR="00D05343" w:rsidRPr="00CB7522">
          <w:t xml:space="preserve">.  </w:t>
        </w:r>
      </w:ins>
    </w:p>
    <w:p w14:paraId="32759763" w14:textId="77777777" w:rsidR="00D05343" w:rsidRPr="00CB7522" w:rsidRDefault="00D05343" w:rsidP="00D05343">
      <w:pPr>
        <w:rPr>
          <w:ins w:id="2844" w:author="Perrine, Martin L. (GSFC-5670)" w:date="2016-09-07T10:12:00Z"/>
        </w:rPr>
      </w:pPr>
    </w:p>
    <w:p w14:paraId="643D8867" w14:textId="77777777" w:rsidR="00D05343" w:rsidRPr="00CB7522" w:rsidRDefault="00D05343" w:rsidP="00D05343">
      <w:pPr>
        <w:rPr>
          <w:ins w:id="2845" w:author="Perrine, Martin L. (GSFC-5670)" w:date="2016-09-07T10:12:00Z"/>
          <w:b/>
          <w:bCs/>
        </w:rPr>
      </w:pPr>
      <w:ins w:id="2846" w:author="Perrine, Martin L. (GSFC-5670)" w:date="2016-09-07T10:12:00Z">
        <w:r w:rsidRPr="00CB7522">
          <w:rPr>
            <w:b/>
            <w:bCs/>
          </w:rPr>
          <w:t xml:space="preserve">PASS/FAIL criteria:  </w:t>
        </w:r>
      </w:ins>
    </w:p>
    <w:p w14:paraId="27A6D6A6" w14:textId="0804C6F3" w:rsidR="00D05343" w:rsidRPr="00CB7522" w:rsidRDefault="00D05343" w:rsidP="00D05343">
      <w:pPr>
        <w:rPr>
          <w:ins w:id="2847" w:author="Perrine, Martin L. (GSFC-5670)" w:date="2016-09-07T10:12:00Z"/>
        </w:rPr>
      </w:pPr>
      <w:ins w:id="2848" w:author="Perrine, Martin L. (GSFC-5670)" w:date="2016-09-07T10:12:00Z">
        <w:r w:rsidRPr="00CB7522">
          <w:t xml:space="preserve">The pass criteria is that the unit supports </w:t>
        </w:r>
      </w:ins>
      <w:ins w:id="2849" w:author="Perrine, Martin L. (GSFC-5670)" w:date="2016-09-07T10:13:00Z">
        <w:r>
          <w:t xml:space="preserve">autonomous </w:t>
        </w:r>
      </w:ins>
      <w:ins w:id="2850" w:author="Perrine, Martin L. (GSFC-5670)" w:date="2016-09-07T10:12:00Z">
        <w:r w:rsidRPr="00CB7522">
          <w:t>nominal operation.</w:t>
        </w:r>
      </w:ins>
    </w:p>
    <w:p w14:paraId="4685621D" w14:textId="7175B0A3" w:rsidR="00D05343" w:rsidRPr="00CB7522" w:rsidRDefault="00D05343" w:rsidP="00D05343">
      <w:pPr>
        <w:rPr>
          <w:ins w:id="2851" w:author="Perrine, Martin L. (GSFC-5670)" w:date="2016-09-07T10:12:00Z"/>
        </w:rPr>
      </w:pPr>
      <w:ins w:id="2852" w:author="Perrine, Martin L. (GSFC-5670)" w:date="2016-09-07T10:12:00Z">
        <w:r w:rsidRPr="00CB7522">
          <w:t xml:space="preserve">The unit fails if it does not support </w:t>
        </w:r>
      </w:ins>
      <w:ins w:id="2853" w:author="Perrine, Martin L. (GSFC-5670)" w:date="2016-09-07T10:13:00Z">
        <w:r>
          <w:t>autonomous</w:t>
        </w:r>
      </w:ins>
      <w:ins w:id="2854" w:author="Perrine, Martin L. (GSFC-5670)" w:date="2016-09-07T10:12:00Z">
        <w:r w:rsidRPr="00CB7522">
          <w:t xml:space="preserve"> nominal operation. </w:t>
        </w:r>
      </w:ins>
    </w:p>
    <w:p w14:paraId="0611DB24" w14:textId="77777777" w:rsidR="00D05343" w:rsidRPr="00CB7522" w:rsidRDefault="00D05343" w:rsidP="00D05343">
      <w:pPr>
        <w:rPr>
          <w:ins w:id="2855" w:author="Perrine, Martin L. (GSFC-5670)" w:date="2016-09-07T10:12:00Z"/>
        </w:rPr>
      </w:pPr>
    </w:p>
    <w:p w14:paraId="76109711" w14:textId="77777777" w:rsidR="00D05343" w:rsidRDefault="00D05343" w:rsidP="00D05343">
      <w:pPr>
        <w:rPr>
          <w:ins w:id="2856" w:author="Perrine, Martin L. (GSFC-5670)" w:date="2016-09-07T10:12:00Z"/>
        </w:rPr>
      </w:pPr>
      <w:ins w:id="2857" w:author="Perrine, Martin L. (GSFC-5670)" w:date="2016-09-07T10:12:00Z">
        <w:r w:rsidRPr="00CB7522">
          <w:t xml:space="preserve">Verification:  </w:t>
        </w:r>
      </w:ins>
    </w:p>
    <w:p w14:paraId="758060B5" w14:textId="03FE5C33" w:rsidR="00D05343" w:rsidRPr="00CB7522" w:rsidRDefault="00D05343" w:rsidP="00D05343">
      <w:pPr>
        <w:rPr>
          <w:ins w:id="2858" w:author="Perrine, Martin L. (GSFC-5670)" w:date="2016-09-07T10:12:00Z"/>
        </w:rPr>
      </w:pPr>
      <w:ins w:id="2859" w:author="Perrine, Martin L. (GSFC-5670)" w:date="2016-09-07T10:12:00Z">
        <w:r w:rsidRPr="00CB7522">
          <w:t xml:space="preserve">The test script runs the entire test from a </w:t>
        </w:r>
        <w:r>
          <w:t>lab workstation controlling</w:t>
        </w:r>
        <w:r w:rsidRPr="00CB7522">
          <w:t xml:space="preserve"> computer via an IP connection that is remote from </w:t>
        </w:r>
      </w:ins>
      <w:ins w:id="2860" w:author="Perrine, Martin L. (GSFC-5670)" w:date="2016-09-13T16:46:00Z">
        <w:r w:rsidR="00AE198C">
          <w:t>DAPHNE</w:t>
        </w:r>
      </w:ins>
      <w:ins w:id="2861" w:author="Perrine, Martin L. (GSFC-5670)" w:date="2016-09-07T10:12:00Z">
        <w:r w:rsidRPr="00CB7522">
          <w:t xml:space="preserve">. </w:t>
        </w:r>
      </w:ins>
      <w:ins w:id="2862" w:author="Perrine, Martin L. (GSFC-5670)" w:date="2016-09-07T10:14:00Z">
        <w:r>
          <w:t>Once started with a</w:t>
        </w:r>
      </w:ins>
      <w:ins w:id="2863" w:author="Perrine, Martin L. (GSFC-5670)" w:date="2016-09-07T10:13:00Z">
        <w:r>
          <w:t xml:space="preserve"> single command the unit runs autonomously until the process is complete. </w:t>
        </w:r>
      </w:ins>
      <w:ins w:id="2864" w:author="Perrine, Martin L. (GSFC-5670)" w:date="2016-09-07T10:12:00Z">
        <w:r w:rsidRPr="00CB7522">
          <w:t xml:space="preserve">Successful completion of the test confirms </w:t>
        </w:r>
      </w:ins>
      <w:ins w:id="2865" w:author="Perrine, Martin L. (GSFC-5670)" w:date="2016-09-07T10:36:00Z">
        <w:r w:rsidR="007C1C06">
          <w:t>autonomous</w:t>
        </w:r>
      </w:ins>
      <w:ins w:id="2866" w:author="Perrine, Martin L. (GSFC-5670)" w:date="2016-09-07T10:12:00Z">
        <w:r w:rsidRPr="00CB7522">
          <w:t xml:space="preserve"> operations. Parallel testing at the field station under operational conditions will also inherently demonstrate compliance.</w:t>
        </w:r>
      </w:ins>
    </w:p>
    <w:p w14:paraId="590AF192" w14:textId="77777777" w:rsidR="00D05343" w:rsidRPr="00CB7522" w:rsidRDefault="00D05343" w:rsidP="00D05343">
      <w:pPr>
        <w:rPr>
          <w:ins w:id="2867" w:author="Perrine, Martin L. (GSFC-5670)" w:date="2016-09-07T10:12:00Z"/>
        </w:rPr>
      </w:pPr>
    </w:p>
    <w:p w14:paraId="13E24496" w14:textId="77777777" w:rsidR="00D05343" w:rsidRDefault="00D05343" w:rsidP="00D05343">
      <w:pPr>
        <w:rPr>
          <w:ins w:id="2868" w:author="Perrine, Martin L. (GSFC-5670)" w:date="2016-09-07T10:12:00Z"/>
          <w:b/>
          <w:bCs/>
        </w:rPr>
      </w:pPr>
      <w:ins w:id="2869" w:author="Perrine, Martin L. (GSFC-5670)" w:date="2016-09-07T10:12:00Z">
        <w:r w:rsidRPr="00CB7522">
          <w:t xml:space="preserve"> </w:t>
        </w:r>
        <w:r w:rsidRPr="00CB7522">
          <w:rPr>
            <w:b/>
            <w:bCs/>
          </w:rPr>
          <w:t xml:space="preserve">Result: </w:t>
        </w:r>
      </w:ins>
    </w:p>
    <w:p w14:paraId="6A6DDA19" w14:textId="77777777" w:rsidR="00D05343" w:rsidRPr="00CB7522" w:rsidRDefault="00D05343" w:rsidP="00D05343">
      <w:pPr>
        <w:rPr>
          <w:ins w:id="2870" w:author="Perrine, Martin L. (GSFC-5670)" w:date="2016-09-07T10:12:00Z"/>
        </w:rPr>
      </w:pPr>
      <w:ins w:id="2871" w:author="Perrine, Martin L. (GSFC-5670)" w:date="2016-09-07T10:12:00Z">
        <w:r>
          <w:t>Enter Pass or Fail</w:t>
        </w:r>
      </w:ins>
    </w:p>
    <w:p w14:paraId="61253194" w14:textId="77777777" w:rsidR="00D05343" w:rsidRPr="00CB7522" w:rsidRDefault="00D05343" w:rsidP="00CB7522"/>
    <w:p w14:paraId="28B0F566" w14:textId="77777777" w:rsidR="00F94CA2" w:rsidRDefault="00CB7522" w:rsidP="00CB7522">
      <w:pPr>
        <w:rPr>
          <w:b/>
          <w:bCs/>
        </w:rPr>
      </w:pPr>
      <w:r w:rsidRPr="00CB7522">
        <w:rPr>
          <w:b/>
          <w:bCs/>
        </w:rPr>
        <w:t xml:space="preserve">Requirement: </w:t>
      </w:r>
    </w:p>
    <w:p w14:paraId="123036FE" w14:textId="16E2C12A" w:rsidR="00CB7522" w:rsidRPr="00CB7522" w:rsidRDefault="00CB7522" w:rsidP="00CB7522">
      <w:del w:id="2872" w:author="Perrine, Martin L. (GSFC-5670)" w:date="2016-09-13T14:29:00Z">
        <w:r w:rsidRPr="00CB7522" w:rsidDel="00055AC4">
          <w:delText>NENG</w:delText>
        </w:r>
      </w:del>
      <w:ins w:id="2873" w:author="Perrine, Martin L. (GSFC-5670)" w:date="2016-09-13T14:29:00Z">
        <w:r w:rsidR="00055AC4">
          <w:t>DAPHNE</w:t>
        </w:r>
      </w:ins>
      <w:r w:rsidRPr="00CB7522">
        <w:t>-OPS-010 Data transport to repository.</w:t>
      </w:r>
    </w:p>
    <w:p w14:paraId="5EBA698A" w14:textId="77777777" w:rsidR="00CB7522" w:rsidRPr="00CB7522" w:rsidRDefault="00CB7522" w:rsidP="00CB7522"/>
    <w:p w14:paraId="306FC6F9" w14:textId="77777777" w:rsidR="00CB7522" w:rsidRPr="00CB7522" w:rsidRDefault="00CB7522" w:rsidP="00CB7522">
      <w:pPr>
        <w:rPr>
          <w:b/>
          <w:bCs/>
        </w:rPr>
      </w:pPr>
      <w:r w:rsidRPr="00CB7522">
        <w:rPr>
          <w:b/>
          <w:bCs/>
        </w:rPr>
        <w:t xml:space="preserve">PASS/FAIL criteria:  </w:t>
      </w:r>
    </w:p>
    <w:p w14:paraId="668241B3" w14:textId="2E1F4DC4" w:rsidR="00893591" w:rsidRPr="00CB7522" w:rsidRDefault="00CB7522" w:rsidP="00CB7522">
      <w:r w:rsidRPr="00CB7522">
        <w:t>The pass criteria is that the unit transports data to a repository.</w:t>
      </w:r>
    </w:p>
    <w:p w14:paraId="346FB970" w14:textId="77777777" w:rsidR="00CB7522" w:rsidRPr="00CB7522" w:rsidRDefault="00CB7522" w:rsidP="00CB7522">
      <w:r w:rsidRPr="00CB7522">
        <w:t xml:space="preserve">The unit fails if it does not transport data to a repository. </w:t>
      </w:r>
    </w:p>
    <w:p w14:paraId="3D29DAD3" w14:textId="77777777" w:rsidR="00CB7522" w:rsidRPr="00CB7522" w:rsidRDefault="00CB7522" w:rsidP="00CB7522"/>
    <w:p w14:paraId="09BCA207" w14:textId="0545BAED" w:rsidR="00CB7522" w:rsidRPr="00CB7522" w:rsidRDefault="00CB7522" w:rsidP="00CB7522">
      <w:r w:rsidRPr="00CB7522">
        <w:t>Verification: The log file</w:t>
      </w:r>
      <w:del w:id="2874" w:author="Muhammad, Alimayo (GSFC-5660)" w:date="2016-08-25T12:55:00Z">
        <w:r w:rsidRPr="00CB7522" w:rsidDel="00196AFB">
          <w:delText xml:space="preserve"> show</w:delText>
        </w:r>
      </w:del>
      <w:ins w:id="2875" w:author="Muhammad, Alimayo (GSFC-5660)" w:date="2016-08-25T12:51:00Z">
        <w:r w:rsidR="00196AFB">
          <w:t xml:space="preserve"> in </w:t>
        </w:r>
      </w:ins>
      <w:ins w:id="2876" w:author="Muhammad, Alimayo (GSFC-5660)" w:date="2016-08-29T11:56:00Z">
        <w:del w:id="2877" w:author="Perrine, Martin L. (GSFC-5670)" w:date="2016-09-08T12:03:00Z">
          <w:r w:rsidR="00A14B15" w:rsidDel="00694684">
            <w:fldChar w:fldCharType="begin"/>
          </w:r>
          <w:r w:rsidR="00A14B15" w:rsidDel="00694684">
            <w:delInstrText xml:space="preserve"> REF _Ref459190766 \h </w:delInstrText>
          </w:r>
        </w:del>
      </w:ins>
      <w:del w:id="2878" w:author="Perrine, Martin L. (GSFC-5670)" w:date="2016-09-08T12:03:00Z">
        <w:r w:rsidR="00A14B15" w:rsidDel="00694684">
          <w:fldChar w:fldCharType="separate"/>
        </w:r>
      </w:del>
      <w:ins w:id="2879" w:author="Muhammad, Alimayo (GSFC-5660)" w:date="2016-08-29T11:56:00Z">
        <w:del w:id="2880" w:author="Perrine, Martin L. (GSFC-5670)" w:date="2016-08-31T11:09:00Z">
          <w:r w:rsidR="00A14B15" w:rsidDel="00EF27DF">
            <w:delText xml:space="preserve">Figure </w:delText>
          </w:r>
          <w:r w:rsidR="00A14B15" w:rsidDel="00EF27DF">
            <w:rPr>
              <w:noProof/>
            </w:rPr>
            <w:delText>6</w:delText>
          </w:r>
          <w:r w:rsidR="00A14B15" w:rsidDel="00EF27DF">
            <w:noBreakHyphen/>
          </w:r>
          <w:r w:rsidR="00A14B15" w:rsidDel="00EF27DF">
            <w:rPr>
              <w:noProof/>
            </w:rPr>
            <w:delText>1</w:delText>
          </w:r>
        </w:del>
        <w:del w:id="2881" w:author="Perrine, Martin L. (GSFC-5670)" w:date="2016-09-08T12:03:00Z">
          <w:r w:rsidR="00A14B15" w:rsidDel="00694684">
            <w:fldChar w:fldCharType="end"/>
          </w:r>
          <w:r w:rsidR="00A14B15" w:rsidDel="00694684">
            <w:delText xml:space="preserve"> </w:delText>
          </w:r>
        </w:del>
      </w:ins>
      <w:ins w:id="2882" w:author="Perrine, Martin L. (GSFC-5670)" w:date="2016-09-08T12:03:00Z">
        <w:r w:rsidR="00694684">
          <w:fldChar w:fldCharType="begin"/>
        </w:r>
        <w:r w:rsidR="00694684">
          <w:instrText xml:space="preserve"> REF _Ref458429653 \h </w:instrText>
        </w:r>
      </w:ins>
      <w:r w:rsidR="00694684">
        <w:fldChar w:fldCharType="separate"/>
      </w:r>
      <w:ins w:id="2883" w:author="Perrine, Martin L. (GSFC-5670)" w:date="2016-09-08T12:03:00Z">
        <w:r w:rsidR="00694684">
          <w:t xml:space="preserve">Figure </w:t>
        </w:r>
        <w:r w:rsidR="00694684">
          <w:rPr>
            <w:noProof/>
          </w:rPr>
          <w:t>6</w:t>
        </w:r>
        <w:r w:rsidR="00694684">
          <w:noBreakHyphen/>
        </w:r>
        <w:r w:rsidR="00694684">
          <w:rPr>
            <w:noProof/>
          </w:rPr>
          <w:t>1</w:t>
        </w:r>
        <w:r w:rsidR="00694684">
          <w:fldChar w:fldCharType="end"/>
        </w:r>
        <w:r w:rsidR="00694684">
          <w:t xml:space="preserve"> </w:t>
        </w:r>
      </w:ins>
      <w:ins w:id="2884" w:author="Muhammad, Alimayo (GSFC-5660)" w:date="2016-08-29T11:56:00Z">
        <w:r w:rsidR="00A14B15">
          <w:t xml:space="preserve">shows </w:t>
        </w:r>
      </w:ins>
      <w:ins w:id="2885" w:author="Muhammad, Alimayo (GSFC-5660)" w:date="2016-08-29T11:57:00Z">
        <w:r w:rsidR="00A14B15">
          <w:t xml:space="preserve">that the data files were successfully delivered to </w:t>
        </w:r>
      </w:ins>
      <w:del w:id="2886" w:author="Muhammad, Alimayo (GSFC-5660)" w:date="2016-08-25T12:51:00Z">
        <w:r w:rsidRPr="00CB7522" w:rsidDel="00196AFB">
          <w:delText>s</w:delText>
        </w:r>
      </w:del>
      <w:del w:id="2887" w:author="Muhammad, Alimayo (GSFC-5660)" w:date="2016-08-29T11:55:00Z">
        <w:r w:rsidRPr="00CB7522" w:rsidDel="00A14B15">
          <w:delText xml:space="preserve"> that the data files were successfully delivered to </w:delText>
        </w:r>
      </w:del>
      <w:r w:rsidRPr="00CB7522">
        <w:t>the MOC simulator</w:t>
      </w:r>
      <w:ins w:id="2888" w:author="Muhammad, Alimayo (GSFC-5660)" w:date="2016-08-24T11:36:00Z">
        <w:r w:rsidR="00B23679">
          <w:t xml:space="preserve"> </w:t>
        </w:r>
      </w:ins>
      <w:del w:id="2889" w:author="Muhammad, Alimayo (GSFC-5660)" w:date="2016-08-24T11:36:00Z">
        <w:r w:rsidRPr="00CB7522" w:rsidDel="00B23679">
          <w:delText xml:space="preserve"> see</w:delText>
        </w:r>
        <w:r w:rsidR="00AB3B94" w:rsidDel="00B23679">
          <w:delText xml:space="preserve"> </w:delText>
        </w:r>
      </w:del>
      <w:del w:id="2890" w:author="Muhammad, Alimayo (GSFC-5660)" w:date="2016-08-08T13:47:00Z">
        <w:r w:rsidR="00C05DF7" w:rsidDel="001E0B39">
          <w:fldChar w:fldCharType="begin"/>
        </w:r>
        <w:r w:rsidR="00C05DF7" w:rsidDel="001E0B39">
          <w:delInstrText xml:space="preserve"> REF _Ref456011918 \h </w:delInstrText>
        </w:r>
        <w:r w:rsidR="00C05DF7" w:rsidDel="001E0B39">
          <w:fldChar w:fldCharType="separate"/>
        </w:r>
        <w:r w:rsidR="009273D6" w:rsidDel="001E0B39">
          <w:delText xml:space="preserve">Figure </w:delText>
        </w:r>
        <w:r w:rsidR="009273D6" w:rsidDel="001E0B39">
          <w:rPr>
            <w:noProof/>
          </w:rPr>
          <w:delText>1</w:delText>
        </w:r>
      </w:del>
      <w:del w:id="2891" w:author="Muhammad, Alimayo (GSFC-5660)" w:date="2016-08-04T11:28:00Z">
        <w:r w:rsidR="009273D6" w:rsidDel="00893591">
          <w:delText xml:space="preserve"> Figure </w:delText>
        </w:r>
        <w:r w:rsidR="009273D6" w:rsidDel="00893591">
          <w:rPr>
            <w:noProof/>
          </w:rPr>
          <w:delText>1</w:delText>
        </w:r>
        <w:r w:rsidR="009273D6" w:rsidDel="00893591">
          <w:delText xml:space="preserve"> Figure </w:delText>
        </w:r>
        <w:r w:rsidR="009273D6" w:rsidDel="00893591">
          <w:rPr>
            <w:noProof/>
          </w:rPr>
          <w:delText>6</w:delText>
        </w:r>
        <w:r w:rsidR="009273D6" w:rsidDel="00893591">
          <w:noBreakHyphen/>
        </w:r>
        <w:r w:rsidR="009273D6" w:rsidDel="00893591">
          <w:rPr>
            <w:noProof/>
          </w:rPr>
          <w:delText>1</w:delText>
        </w:r>
      </w:del>
      <w:del w:id="2892" w:author="Muhammad, Alimayo (GSFC-5660)" w:date="2016-08-08T13:47:00Z">
        <w:r w:rsidR="00C05DF7" w:rsidDel="001E0B39">
          <w:fldChar w:fldCharType="end"/>
        </w:r>
        <w:r w:rsidR="00F94CA2" w:rsidDel="001E0B39">
          <w:delText xml:space="preserve"> </w:delText>
        </w:r>
      </w:del>
      <w:r w:rsidRPr="00CB7522">
        <w:t>for unit 1</w:t>
      </w:r>
      <w:r w:rsidR="00F94CA2">
        <w:t>.</w:t>
      </w:r>
      <w:r w:rsidRPr="00CB7522">
        <w:t xml:space="preserve"> </w:t>
      </w:r>
      <w:r w:rsidR="00F94CA2">
        <w:t>C</w:t>
      </w:r>
      <w:r w:rsidRPr="00CB7522">
        <w:t>ompliance for unit 2 is verified by association with the successful basic functional test documented above.</w:t>
      </w:r>
      <w:r w:rsidR="00F94CA2">
        <w:t xml:space="preserve"> </w:t>
      </w:r>
      <w:r w:rsidRPr="00CB7522">
        <w:t>Parallel testing at the field station under operational conditions will also inherently demonstrate compliance.</w:t>
      </w:r>
    </w:p>
    <w:p w14:paraId="24A0A410" w14:textId="77777777" w:rsidR="00CB7522" w:rsidRDefault="00CB7522" w:rsidP="00CB7522">
      <w:pPr>
        <w:rPr>
          <w:ins w:id="2893" w:author="Muhammad, Alimayo (GSFC-5660)" w:date="2016-08-24T11:36:00Z"/>
        </w:rPr>
      </w:pPr>
    </w:p>
    <w:p w14:paraId="06E1ABBF" w14:textId="77777777" w:rsidR="00B23679" w:rsidRPr="00CB7522" w:rsidRDefault="00B23679" w:rsidP="00CB7522"/>
    <w:p w14:paraId="649F6790" w14:textId="77777777" w:rsidR="00F94CA2" w:rsidRDefault="00CB7522" w:rsidP="00CB7522">
      <w:pPr>
        <w:rPr>
          <w:b/>
          <w:bCs/>
        </w:rPr>
      </w:pPr>
      <w:r w:rsidRPr="00CB7522">
        <w:rPr>
          <w:b/>
          <w:bCs/>
        </w:rPr>
        <w:t xml:space="preserve">Result: </w:t>
      </w:r>
    </w:p>
    <w:p w14:paraId="65399926" w14:textId="5254DBEC" w:rsidR="00CB7522" w:rsidDel="00770FF2" w:rsidRDefault="00CB7522" w:rsidP="00CB7522">
      <w:pPr>
        <w:rPr>
          <w:del w:id="2894" w:author="Muhammad, Alimayo (GSFC-5660)" w:date="2016-08-15T15:27:00Z"/>
        </w:rPr>
      </w:pPr>
      <w:r>
        <w:t>Enter Pass or Fail</w:t>
      </w:r>
    </w:p>
    <w:p w14:paraId="6A4D27D3" w14:textId="77777777" w:rsidR="00770FF2" w:rsidRDefault="00770FF2" w:rsidP="00CB7522">
      <w:pPr>
        <w:rPr>
          <w:ins w:id="2895" w:author="Muhammad, Alimayo (GSFC-5660)" w:date="2016-08-22T13:09:00Z"/>
        </w:rPr>
      </w:pPr>
    </w:p>
    <w:p w14:paraId="6DB520DE" w14:textId="77777777" w:rsidR="00CB7522" w:rsidDel="00EE46F6" w:rsidRDefault="00CB7522" w:rsidP="00CB7522">
      <w:pPr>
        <w:rPr>
          <w:del w:id="2896" w:author="Muhammad, Alimayo (GSFC-5660)" w:date="2016-08-15T15:27:00Z"/>
        </w:rPr>
      </w:pPr>
    </w:p>
    <w:p w14:paraId="74E5E739" w14:textId="77777777" w:rsidR="00511670" w:rsidRPr="00CB7522" w:rsidRDefault="00511670" w:rsidP="00CB7522"/>
    <w:p w14:paraId="36B1E4BC" w14:textId="77777777" w:rsidR="00F94CA2" w:rsidRDefault="00CB7522" w:rsidP="00CB7522">
      <w:pPr>
        <w:rPr>
          <w:b/>
          <w:bCs/>
        </w:rPr>
      </w:pPr>
      <w:r w:rsidRPr="00CB7522">
        <w:rPr>
          <w:b/>
          <w:bCs/>
        </w:rPr>
        <w:t xml:space="preserve">Requirement: </w:t>
      </w:r>
    </w:p>
    <w:p w14:paraId="58BACB39" w14:textId="14192926" w:rsidR="00CB7522" w:rsidRPr="00CB7522" w:rsidRDefault="00CB7522" w:rsidP="00CB7522">
      <w:pPr>
        <w:rPr>
          <w:b/>
          <w:u w:val="single"/>
        </w:rPr>
      </w:pPr>
      <w:del w:id="2897" w:author="Perrine, Martin L. (GSFC-5670)" w:date="2016-09-13T14:29:00Z">
        <w:r w:rsidRPr="00CB7522" w:rsidDel="00055AC4">
          <w:delText>NENG</w:delText>
        </w:r>
      </w:del>
      <w:ins w:id="2898" w:author="Perrine, Martin L. (GSFC-5670)" w:date="2016-09-13T14:29:00Z">
        <w:r w:rsidR="00055AC4">
          <w:t>DAPHNE</w:t>
        </w:r>
      </w:ins>
      <w:r w:rsidRPr="00CB7522">
        <w:t xml:space="preserve">-OPS-012 Secure to open storage.  </w:t>
      </w:r>
    </w:p>
    <w:p w14:paraId="11133D2D" w14:textId="77777777" w:rsidR="00CB7522" w:rsidRPr="00CB7522" w:rsidRDefault="00CB7522" w:rsidP="00CB7522">
      <w:pPr>
        <w:rPr>
          <w:b/>
          <w:u w:val="single"/>
        </w:rPr>
      </w:pPr>
    </w:p>
    <w:p w14:paraId="2A1E974E" w14:textId="77777777" w:rsidR="00CB7522" w:rsidRPr="00CB7522" w:rsidRDefault="00CB7522" w:rsidP="00CB7522">
      <w:pPr>
        <w:rPr>
          <w:b/>
          <w:bCs/>
        </w:rPr>
      </w:pPr>
      <w:r w:rsidRPr="00CB7522">
        <w:rPr>
          <w:b/>
          <w:bCs/>
        </w:rPr>
        <w:t xml:space="preserve">PASS/FAIL criteria:  </w:t>
      </w:r>
    </w:p>
    <w:p w14:paraId="729F4866" w14:textId="77777777" w:rsidR="00CB7522" w:rsidRPr="00CB7522" w:rsidRDefault="00CB7522" w:rsidP="00CB7522">
      <w:r w:rsidRPr="00CB7522">
        <w:t xml:space="preserve">The pass criteria is that the unit moves files from the secure storage to the open storage.  </w:t>
      </w:r>
    </w:p>
    <w:p w14:paraId="63A972AE" w14:textId="74D1885E" w:rsidR="00CB7522" w:rsidRPr="00CB7522" w:rsidRDefault="00CB7522" w:rsidP="00CB7522">
      <w:r w:rsidRPr="00CB7522">
        <w:t xml:space="preserve">The unit fails if it does not move files from the secure storage to the open storage.   </w:t>
      </w:r>
    </w:p>
    <w:p w14:paraId="76A16057" w14:textId="77777777" w:rsidR="00CB7522" w:rsidRPr="00CB7522" w:rsidRDefault="00CB7522" w:rsidP="00CB7522"/>
    <w:p w14:paraId="25A0BF1D" w14:textId="77777777" w:rsidR="00F94CA2" w:rsidRDefault="00CB7522" w:rsidP="00CB7522">
      <w:pPr>
        <w:rPr>
          <w:ins w:id="2899" w:author="Muhammad, Alimayo (GSFC-5660)" w:date="2016-08-17T10:10:00Z"/>
        </w:rPr>
      </w:pPr>
      <w:r w:rsidRPr="00CB7522">
        <w:t xml:space="preserve">Verification: </w:t>
      </w:r>
    </w:p>
    <w:p w14:paraId="7DF20D80" w14:textId="4E9A31B6" w:rsidR="003E7234" w:rsidDel="003E7234" w:rsidRDefault="00E874FD" w:rsidP="00CB7522">
      <w:pPr>
        <w:rPr>
          <w:del w:id="2900" w:author="Muhammad, Alimayo (GSFC-5660)" w:date="2016-08-17T10:11:00Z"/>
        </w:rPr>
      </w:pPr>
      <w:ins w:id="2901" w:author="Muhammad, Alimayo (GSFC-5660)" w:date="2016-08-17T10:12:00Z">
        <w:r>
          <w:t xml:space="preserve">Log files </w:t>
        </w:r>
        <w:r w:rsidR="003E7234" w:rsidRPr="00CB7522">
          <w:t>show that the data also exists on the open storage</w:t>
        </w:r>
        <w:r w:rsidR="003E7234">
          <w:t xml:space="preserve"> side for unit 1 and unit 2. </w:t>
        </w:r>
      </w:ins>
      <w:ins w:id="2902" w:author="Muhammad, Alimayo (GSFC-5660)" w:date="2016-08-29T12:06:00Z">
        <w:r>
          <w:t xml:space="preserve">See </w:t>
        </w:r>
      </w:ins>
      <w:ins w:id="2903" w:author="Perrine, Martin L. (GSFC-5670)" w:date="2016-09-08T12:04:00Z">
        <w:r w:rsidR="00694684">
          <w:fldChar w:fldCharType="begin"/>
        </w:r>
        <w:r w:rsidR="00694684">
          <w:instrText xml:space="preserve"> REF _Ref461099575 \h </w:instrText>
        </w:r>
      </w:ins>
      <w:r w:rsidR="00694684">
        <w:fldChar w:fldCharType="separate"/>
      </w:r>
      <w:ins w:id="2904" w:author="Perrine, Martin L. (GSFC-5670)" w:date="2016-09-08T12:04:00Z">
        <w:r w:rsidR="00694684">
          <w:t xml:space="preserve">Figure </w:t>
        </w:r>
        <w:r w:rsidR="00694684">
          <w:rPr>
            <w:noProof/>
          </w:rPr>
          <w:t>6</w:t>
        </w:r>
        <w:r w:rsidR="00694684">
          <w:noBreakHyphen/>
        </w:r>
        <w:r w:rsidR="00694684">
          <w:rPr>
            <w:noProof/>
          </w:rPr>
          <w:t>2</w:t>
        </w:r>
        <w:r w:rsidR="00694684">
          <w:fldChar w:fldCharType="end"/>
        </w:r>
        <w:r w:rsidR="00694684">
          <w:t xml:space="preserve"> </w:t>
        </w:r>
      </w:ins>
      <w:ins w:id="2905" w:author="Perrine, Martin L. (GSFC-5670)" w:date="2016-09-08T12:19:00Z">
        <w:r w:rsidR="00694684">
          <w:t xml:space="preserve">through </w:t>
        </w:r>
      </w:ins>
      <w:ins w:id="2906" w:author="Muhammad, Alimayo (GSFC-5660)" w:date="2016-08-29T12:06:00Z">
        <w:del w:id="2907" w:author="Perrine, Martin L. (GSFC-5670)" w:date="2016-09-08T12:04:00Z">
          <w:r w:rsidDel="00694684">
            <w:delText>figure</w:delText>
          </w:r>
        </w:del>
      </w:ins>
      <w:ins w:id="2908" w:author="Muhammad, Alimayo (GSFC-5660)" w:date="2016-08-29T12:14:00Z">
        <w:del w:id="2909" w:author="Perrine, Martin L. (GSFC-5670)" w:date="2016-09-08T12:04:00Z">
          <w:r w:rsidDel="00694684">
            <w:delText>s 6-2 through 6-5</w:delText>
          </w:r>
        </w:del>
      </w:ins>
      <w:ins w:id="2910" w:author="Perrine, Martin L. (GSFC-5670)" w:date="2016-09-08T12:04:00Z">
        <w:r w:rsidR="00694684">
          <w:fldChar w:fldCharType="begin"/>
        </w:r>
        <w:r w:rsidR="00694684">
          <w:instrText xml:space="preserve"> REF _Ref461099588 \h </w:instrText>
        </w:r>
      </w:ins>
      <w:r w:rsidR="00694684">
        <w:fldChar w:fldCharType="separate"/>
      </w:r>
      <w:ins w:id="2911" w:author="Perrine, Martin L. (GSFC-5670)" w:date="2016-09-08T12:04:00Z">
        <w:r w:rsidR="00694684">
          <w:t xml:space="preserve">Figure </w:t>
        </w:r>
        <w:r w:rsidR="00694684">
          <w:rPr>
            <w:noProof/>
          </w:rPr>
          <w:t>6</w:t>
        </w:r>
        <w:r w:rsidR="00694684">
          <w:noBreakHyphen/>
        </w:r>
        <w:r w:rsidR="00694684">
          <w:rPr>
            <w:noProof/>
          </w:rPr>
          <w:t>5</w:t>
        </w:r>
        <w:r w:rsidR="00694684">
          <w:fldChar w:fldCharType="end"/>
        </w:r>
      </w:ins>
      <w:ins w:id="2912" w:author="Muhammad, Alimayo (GSFC-5660)" w:date="2016-08-29T12:14:00Z">
        <w:r>
          <w:t xml:space="preserve"> as an example</w:t>
        </w:r>
      </w:ins>
      <w:ins w:id="2913" w:author="Muhammad, Alimayo (GSFC-5660)" w:date="2016-08-29T12:24:00Z">
        <w:r>
          <w:t xml:space="preserve"> to demonstrate the fulfillment of this requirement</w:t>
        </w:r>
      </w:ins>
      <w:ins w:id="2914" w:author="Muhammad, Alimayo (GSFC-5660)" w:date="2016-08-29T12:14:00Z">
        <w:r>
          <w:t>.</w:t>
        </w:r>
      </w:ins>
      <w:ins w:id="2915" w:author="Muhammad, Alimayo (GSFC-5660)" w:date="2016-08-29T12:06:00Z">
        <w:r>
          <w:t xml:space="preserve"> </w:t>
        </w:r>
      </w:ins>
    </w:p>
    <w:p w14:paraId="21FD85C9" w14:textId="244C55D2" w:rsidR="00E874FD" w:rsidRDefault="00CB7522">
      <w:pPr>
        <w:rPr>
          <w:ins w:id="2916" w:author="Muhammad, Alimayo (GSFC-5660)" w:date="2016-08-29T12:07:00Z"/>
        </w:rPr>
      </w:pPr>
      <w:del w:id="2917" w:author="Muhammad, Alimayo (GSFC-5660)" w:date="2016-08-17T10:11:00Z">
        <w:r w:rsidRPr="00CB7522" w:rsidDel="003E7234">
          <w:delText xml:space="preserve">Log files shown in section 6.1.4 for unit 1 and unit 2 show that data is stored in the secure side. </w:delText>
        </w:r>
      </w:del>
      <w:del w:id="2918" w:author="Muhammad, Alimayo (GSFC-5660)" w:date="2016-08-17T10:12:00Z">
        <w:r w:rsidRPr="00CB7522" w:rsidDel="003E7234">
          <w:delText xml:space="preserve">Log files shown in section 6.1.4 for unit 1 and unit 2 show that the data also exists on the open storage. </w:delText>
        </w:r>
      </w:del>
      <w:r w:rsidRPr="00CB7522">
        <w:t xml:space="preserve">In the </w:t>
      </w:r>
      <w:del w:id="2919" w:author="Perrine, Martin L. (GSFC-5670)" w:date="2016-09-13T14:29:00Z">
        <w:r w:rsidRPr="00CB7522" w:rsidDel="00055AC4">
          <w:delText>NENG</w:delText>
        </w:r>
      </w:del>
      <w:ins w:id="2920" w:author="Perrine, Martin L. (GSFC-5670)" w:date="2016-09-13T14:29:00Z">
        <w:r w:rsidR="00055AC4">
          <w:t>DAPHNE</w:t>
        </w:r>
      </w:ins>
      <w:r w:rsidRPr="00CB7522">
        <w:t xml:space="preserve"> design</w:t>
      </w:r>
      <w:ins w:id="2921" w:author="Muhammad, Alimayo (GSFC-5660)" w:date="2016-08-29T12:14:00Z">
        <w:r w:rsidR="00E874FD">
          <w:t>,</w:t>
        </w:r>
      </w:ins>
      <w:r w:rsidRPr="00CB7522">
        <w:t xml:space="preserve"> the open storage directories are automatically synchronized with the secure storage.  Synchronization is separately verified under section 6.1.</w:t>
      </w:r>
      <w:ins w:id="2922" w:author="Muhammad, Alimayo (GSFC-5660)" w:date="2016-08-25T13:00:00Z">
        <w:r w:rsidR="00733373">
          <w:t>3.</w:t>
        </w:r>
      </w:ins>
    </w:p>
    <w:p w14:paraId="6F76BE80" w14:textId="77777777" w:rsidR="00E874FD" w:rsidRDefault="00E874FD">
      <w:pPr>
        <w:rPr>
          <w:ins w:id="2923" w:author="Muhammad, Alimayo (GSFC-5660)" w:date="2016-08-29T12:07:00Z"/>
        </w:rPr>
      </w:pPr>
    </w:p>
    <w:p w14:paraId="0FA805BE" w14:textId="77777777" w:rsidR="00E874FD" w:rsidRPr="000337CB" w:rsidRDefault="00E874FD" w:rsidP="00D23A6D">
      <w:pPr>
        <w:pStyle w:val="BodyText"/>
        <w:rPr>
          <w:ins w:id="2924" w:author="Muhammad, Alimayo (GSFC-5660)" w:date="2016-08-29T12:08:00Z"/>
        </w:rPr>
      </w:pPr>
    </w:p>
    <w:p w14:paraId="3BF0FEC7" w14:textId="77777777" w:rsidR="00E874FD" w:rsidRPr="005B1CA5" w:rsidRDefault="00E874FD" w:rsidP="00D23A6D">
      <w:pPr>
        <w:pStyle w:val="BodyText"/>
        <w:rPr>
          <w:ins w:id="2925" w:author="Muhammad, Alimayo (GSFC-5660)" w:date="2016-08-29T12:08:00Z"/>
        </w:rPr>
      </w:pPr>
      <w:ins w:id="2926" w:author="Muhammad, Alimayo (GSFC-5660)" w:date="2016-08-29T12:08:00Z">
        <w:r w:rsidRPr="005B1CA5">
          <w:rPr>
            <w:noProof/>
          </w:rPr>
          <w:lastRenderedPageBreak/>
          <w:drawing>
            <wp:inline distT="0" distB="0" distL="0" distR="0" wp14:anchorId="521DC343" wp14:editId="5AD8C405">
              <wp:extent cx="2834640" cy="1048528"/>
              <wp:effectExtent l="0" t="0" r="381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2741" cy="1073718"/>
                      </a:xfrm>
                      <a:prstGeom prst="rect">
                        <a:avLst/>
                      </a:prstGeom>
                      <a:noFill/>
                      <a:ln>
                        <a:noFill/>
                      </a:ln>
                    </pic:spPr>
                  </pic:pic>
                </a:graphicData>
              </a:graphic>
            </wp:inline>
          </w:drawing>
        </w:r>
        <w:bookmarkStart w:id="2927" w:name="_Ref455668304"/>
      </w:ins>
    </w:p>
    <w:p w14:paraId="276ADDFA" w14:textId="68E50711" w:rsidR="00E874FD" w:rsidRPr="005B1CA5" w:rsidRDefault="00E874FD" w:rsidP="005152B5">
      <w:pPr>
        <w:pStyle w:val="Caption"/>
        <w:rPr>
          <w:ins w:id="2928" w:author="Muhammad, Alimayo (GSFC-5660)" w:date="2016-08-29T12:08:00Z"/>
          <w:bCs/>
        </w:rPr>
      </w:pPr>
      <w:bookmarkStart w:id="2929" w:name="_Ref461099575"/>
      <w:bookmarkStart w:id="2930" w:name="_Toc457304314"/>
      <w:bookmarkStart w:id="2931" w:name="_Toc460235912"/>
      <w:ins w:id="2932" w:author="Muhammad, Alimayo (GSFC-5660)" w:date="2016-08-29T12:08:00Z">
        <w:r>
          <w:t xml:space="preserve">Figure </w:t>
        </w:r>
      </w:ins>
      <w:ins w:id="293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293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2935" w:author="Perrine, Martin L. (GSFC-5670)" w:date="2016-08-31T11:10:00Z">
        <w:r w:rsidR="00EF27DF">
          <w:rPr>
            <w:noProof/>
          </w:rPr>
          <w:t>2</w:t>
        </w:r>
      </w:ins>
      <w:ins w:id="2936" w:author="Muhammad, Alimayo (GSFC-5660)" w:date="2016-08-29T12:55:00Z">
        <w:r w:rsidR="004B56B2">
          <w:fldChar w:fldCharType="end"/>
        </w:r>
      </w:ins>
      <w:bookmarkEnd w:id="2929"/>
      <w:ins w:id="2937" w:author="Muhammad, Alimayo (GSFC-5660)" w:date="2016-08-29T12:08:00Z">
        <w:r>
          <w:t xml:space="preserve"> </w:t>
        </w:r>
        <w:bookmarkEnd w:id="2927"/>
        <w:r w:rsidRPr="005B1CA5">
          <w:t>Linux window showing a test file called sample.txt created on the secure side of Unit2 primary irip5</w:t>
        </w:r>
        <w:bookmarkEnd w:id="2930"/>
        <w:bookmarkEnd w:id="2931"/>
      </w:ins>
    </w:p>
    <w:p w14:paraId="49D296D0" w14:textId="77777777" w:rsidR="00E874FD" w:rsidRPr="000337CB" w:rsidRDefault="00E874FD" w:rsidP="00D23A6D">
      <w:pPr>
        <w:pStyle w:val="BodyText"/>
        <w:rPr>
          <w:ins w:id="2938" w:author="Muhammad, Alimayo (GSFC-5660)" w:date="2016-08-29T12:08:00Z"/>
        </w:rPr>
      </w:pPr>
      <w:ins w:id="2939" w:author="Muhammad, Alimayo (GSFC-5660)" w:date="2016-08-29T12:08:00Z">
        <w:r w:rsidRPr="005B1CA5">
          <w:rPr>
            <w:noProof/>
          </w:rPr>
          <w:drawing>
            <wp:inline distT="0" distB="0" distL="0" distR="0" wp14:anchorId="48E4D61F" wp14:editId="0DF74918">
              <wp:extent cx="3604260" cy="1138187"/>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9701" cy="1143063"/>
                      </a:xfrm>
                      <a:prstGeom prst="rect">
                        <a:avLst/>
                      </a:prstGeom>
                    </pic:spPr>
                  </pic:pic>
                </a:graphicData>
              </a:graphic>
            </wp:inline>
          </w:drawing>
        </w:r>
      </w:ins>
    </w:p>
    <w:p w14:paraId="2EF07EFB" w14:textId="67E4EDAE" w:rsidR="00E874FD" w:rsidRPr="005B1CA5" w:rsidRDefault="00E874FD" w:rsidP="005152B5">
      <w:pPr>
        <w:pStyle w:val="Caption"/>
        <w:rPr>
          <w:ins w:id="2940" w:author="Muhammad, Alimayo (GSFC-5660)" w:date="2016-08-29T12:08:00Z"/>
          <w:bCs/>
        </w:rPr>
      </w:pPr>
      <w:ins w:id="2941" w:author="Muhammad, Alimayo (GSFC-5660)" w:date="2016-08-29T12:08:00Z">
        <w:r w:rsidRPr="005B1CA5">
          <w:t xml:space="preserve"> </w:t>
        </w:r>
        <w:bookmarkStart w:id="2942" w:name="_Toc457304315"/>
        <w:bookmarkStart w:id="2943" w:name="_Toc460235913"/>
        <w:r>
          <w:t xml:space="preserve">Figure </w:t>
        </w:r>
      </w:ins>
      <w:ins w:id="2944"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2945"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2946" w:author="Perrine, Martin L. (GSFC-5670)" w:date="2016-08-31T11:10:00Z">
        <w:r w:rsidR="00EF27DF">
          <w:rPr>
            <w:noProof/>
          </w:rPr>
          <w:t>3</w:t>
        </w:r>
      </w:ins>
      <w:ins w:id="2947" w:author="Muhammad, Alimayo (GSFC-5660)" w:date="2016-08-29T12:55:00Z">
        <w:r w:rsidR="004B56B2">
          <w:fldChar w:fldCharType="end"/>
        </w:r>
      </w:ins>
      <w:ins w:id="2948" w:author="Muhammad, Alimayo (GSFC-5660)" w:date="2016-08-29T12:08:00Z">
        <w:r>
          <w:t xml:space="preserve"> </w:t>
        </w:r>
        <w:r w:rsidRPr="005B1CA5">
          <w:t xml:space="preserve">Linux window showing a test file created on the secure side of Unit2 primary irip5 does not exist on the open side at first but </w:t>
        </w:r>
        <w:proofErr w:type="spellStart"/>
        <w:r w:rsidRPr="005B1CA5">
          <w:t>than</w:t>
        </w:r>
        <w:proofErr w:type="spellEnd"/>
        <w:r w:rsidRPr="005B1CA5">
          <w:t xml:space="preserve"> is automatically created.</w:t>
        </w:r>
        <w:bookmarkEnd w:id="2942"/>
        <w:bookmarkEnd w:id="2943"/>
        <w:r w:rsidRPr="005B1CA5">
          <w:t xml:space="preserve"> </w:t>
        </w:r>
      </w:ins>
    </w:p>
    <w:p w14:paraId="5B443FB8" w14:textId="77777777" w:rsidR="00E874FD" w:rsidRPr="000337CB" w:rsidRDefault="00E874FD" w:rsidP="00D23A6D">
      <w:pPr>
        <w:pStyle w:val="BodyText"/>
        <w:rPr>
          <w:ins w:id="2949" w:author="Muhammad, Alimayo (GSFC-5660)" w:date="2016-08-29T12:08:00Z"/>
          <w:noProof/>
        </w:rPr>
      </w:pPr>
    </w:p>
    <w:p w14:paraId="644D5C32" w14:textId="77777777" w:rsidR="00E874FD" w:rsidRPr="000337CB" w:rsidRDefault="00E874FD" w:rsidP="00D23A6D">
      <w:pPr>
        <w:pStyle w:val="BodyText"/>
        <w:rPr>
          <w:ins w:id="2950" w:author="Muhammad, Alimayo (GSFC-5660)" w:date="2016-08-29T12:08:00Z"/>
        </w:rPr>
      </w:pPr>
      <w:ins w:id="2951" w:author="Muhammad, Alimayo (GSFC-5660)" w:date="2016-08-29T12:08:00Z">
        <w:r w:rsidRPr="005B1CA5">
          <w:rPr>
            <w:noProof/>
          </w:rPr>
          <w:drawing>
            <wp:inline distT="0" distB="0" distL="0" distR="0" wp14:anchorId="62BBCB6C" wp14:editId="5977E6CB">
              <wp:extent cx="4197016" cy="6572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3013" cy="658164"/>
                      </a:xfrm>
                      <a:prstGeom prst="rect">
                        <a:avLst/>
                      </a:prstGeom>
                      <a:noFill/>
                      <a:ln>
                        <a:noFill/>
                      </a:ln>
                    </pic:spPr>
                  </pic:pic>
                </a:graphicData>
              </a:graphic>
            </wp:inline>
          </w:drawing>
        </w:r>
      </w:ins>
    </w:p>
    <w:p w14:paraId="06D6C8A7" w14:textId="3E8F5F5E" w:rsidR="00E874FD" w:rsidRPr="005B1CA5" w:rsidRDefault="00E874FD" w:rsidP="005152B5">
      <w:pPr>
        <w:pStyle w:val="Caption"/>
        <w:rPr>
          <w:ins w:id="2952" w:author="Muhammad, Alimayo (GSFC-5660)" w:date="2016-08-29T12:08:00Z"/>
          <w:bCs/>
        </w:rPr>
      </w:pPr>
      <w:bookmarkStart w:id="2953" w:name="_Toc457304316"/>
      <w:bookmarkStart w:id="2954" w:name="_Toc460235914"/>
      <w:ins w:id="2955" w:author="Muhammad, Alimayo (GSFC-5660)" w:date="2016-08-29T12:08:00Z">
        <w:r>
          <w:t xml:space="preserve">Figure </w:t>
        </w:r>
      </w:ins>
      <w:ins w:id="295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295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2958" w:author="Perrine, Martin L. (GSFC-5670)" w:date="2016-08-31T11:10:00Z">
        <w:r w:rsidR="00EF27DF">
          <w:rPr>
            <w:noProof/>
          </w:rPr>
          <w:t>4</w:t>
        </w:r>
      </w:ins>
      <w:ins w:id="2959" w:author="Muhammad, Alimayo (GSFC-5660)" w:date="2016-08-29T12:55:00Z">
        <w:r w:rsidR="004B56B2">
          <w:fldChar w:fldCharType="end"/>
        </w:r>
      </w:ins>
      <w:ins w:id="2960" w:author="Muhammad, Alimayo (GSFC-5660)" w:date="2016-08-29T12:08:00Z">
        <w:r>
          <w:t xml:space="preserve"> L</w:t>
        </w:r>
        <w:r w:rsidRPr="000337CB">
          <w:t>inux window showing a test file called sample.txt deleted from the secure side of Unit2 primary irip5</w:t>
        </w:r>
        <w:bookmarkEnd w:id="2953"/>
        <w:bookmarkEnd w:id="2954"/>
      </w:ins>
    </w:p>
    <w:p w14:paraId="78DC6404" w14:textId="77777777" w:rsidR="00E874FD" w:rsidRPr="000337CB" w:rsidRDefault="00E874FD" w:rsidP="00D23A6D">
      <w:pPr>
        <w:pStyle w:val="BodyText"/>
        <w:rPr>
          <w:ins w:id="2961" w:author="Muhammad, Alimayo (GSFC-5660)" w:date="2016-08-29T12:08:00Z"/>
        </w:rPr>
      </w:pPr>
      <w:ins w:id="2962" w:author="Muhammad, Alimayo (GSFC-5660)" w:date="2016-08-29T12:08:00Z">
        <w:r w:rsidRPr="005B1CA5">
          <w:rPr>
            <w:noProof/>
          </w:rPr>
          <w:drawing>
            <wp:inline distT="0" distB="0" distL="0" distR="0" wp14:anchorId="67DDDD8C" wp14:editId="458941F7">
              <wp:extent cx="4224300" cy="1160780"/>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406" cy="1166030"/>
                      </a:xfrm>
                      <a:prstGeom prst="rect">
                        <a:avLst/>
                      </a:prstGeom>
                    </pic:spPr>
                  </pic:pic>
                </a:graphicData>
              </a:graphic>
            </wp:inline>
          </w:drawing>
        </w:r>
      </w:ins>
    </w:p>
    <w:p w14:paraId="39F5D3E1" w14:textId="77777777" w:rsidR="00E874FD" w:rsidRDefault="00E874FD" w:rsidP="005152B5">
      <w:pPr>
        <w:pStyle w:val="Caption"/>
        <w:rPr>
          <w:ins w:id="2963" w:author="Muhammad, Alimayo (GSFC-5660)" w:date="2016-08-29T12:08:00Z"/>
        </w:rPr>
      </w:pPr>
      <w:bookmarkStart w:id="2964" w:name="_Ref455668333"/>
    </w:p>
    <w:p w14:paraId="26CE4445" w14:textId="53B03804" w:rsidR="00E874FD" w:rsidRPr="005B1CA5" w:rsidRDefault="00E874FD" w:rsidP="005152B5">
      <w:pPr>
        <w:pStyle w:val="Caption"/>
        <w:rPr>
          <w:ins w:id="2965" w:author="Muhammad, Alimayo (GSFC-5660)" w:date="2016-08-29T12:08:00Z"/>
          <w:bCs/>
        </w:rPr>
      </w:pPr>
      <w:bookmarkStart w:id="2966" w:name="_Ref461099588"/>
      <w:bookmarkStart w:id="2967" w:name="_Toc457304317"/>
      <w:bookmarkStart w:id="2968" w:name="_Toc460235915"/>
      <w:ins w:id="2969" w:author="Muhammad, Alimayo (GSFC-5660)" w:date="2016-08-29T12:08:00Z">
        <w:r>
          <w:t xml:space="preserve">Figure </w:t>
        </w:r>
      </w:ins>
      <w:ins w:id="297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297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2972" w:author="Perrine, Martin L. (GSFC-5670)" w:date="2016-08-31T11:10:00Z">
        <w:r w:rsidR="00EF27DF">
          <w:rPr>
            <w:noProof/>
          </w:rPr>
          <w:t>5</w:t>
        </w:r>
      </w:ins>
      <w:ins w:id="2973" w:author="Muhammad, Alimayo (GSFC-5660)" w:date="2016-08-29T12:55:00Z">
        <w:r w:rsidR="004B56B2">
          <w:fldChar w:fldCharType="end"/>
        </w:r>
      </w:ins>
      <w:bookmarkEnd w:id="2966"/>
      <w:ins w:id="2974" w:author="Muhammad, Alimayo (GSFC-5660)" w:date="2016-08-29T12:08:00Z">
        <w:r>
          <w:t xml:space="preserve"> </w:t>
        </w:r>
        <w:bookmarkEnd w:id="2964"/>
        <w:r w:rsidRPr="005B1CA5">
          <w:t>Linux window showing a test file deleted on the secure side of Unit2 primary irip5 does exist on the open side at first but then is automatically deleted.</w:t>
        </w:r>
        <w:bookmarkEnd w:id="2967"/>
        <w:bookmarkEnd w:id="2968"/>
      </w:ins>
    </w:p>
    <w:p w14:paraId="27F9CF5C" w14:textId="160240A5" w:rsidR="00CB7522" w:rsidRPr="00CB7522" w:rsidRDefault="00CB7522">
      <w:del w:id="2975" w:author="Muhammad, Alimayo (GSFC-5660)" w:date="2016-08-17T10:10:00Z">
        <w:r w:rsidRPr="00CB7522" w:rsidDel="003E7234">
          <w:delText>3</w:delText>
        </w:r>
      </w:del>
      <w:del w:id="2976" w:author="Muhammad, Alimayo (GSFC-5660)" w:date="2016-08-25T13:26:00Z">
        <w:r w:rsidRPr="00CB7522" w:rsidDel="00733373">
          <w:delText>.</w:delText>
        </w:r>
      </w:del>
    </w:p>
    <w:p w14:paraId="3594C9AD" w14:textId="77777777" w:rsidR="00CB7522" w:rsidRPr="00CB7522" w:rsidRDefault="00CB7522" w:rsidP="00CB7522"/>
    <w:p w14:paraId="5005B5DD" w14:textId="77777777" w:rsidR="00F94CA2" w:rsidRDefault="00CB7522" w:rsidP="00CB7522">
      <w:pPr>
        <w:rPr>
          <w:b/>
          <w:bCs/>
        </w:rPr>
      </w:pPr>
      <w:r w:rsidRPr="00CB7522">
        <w:rPr>
          <w:b/>
          <w:bCs/>
        </w:rPr>
        <w:t xml:space="preserve">Result: </w:t>
      </w:r>
    </w:p>
    <w:p w14:paraId="2809AFBD" w14:textId="061EBF59" w:rsidR="00CB7522" w:rsidRDefault="00CB7522" w:rsidP="00CB7522">
      <w:r>
        <w:t>Enter Pass or Fail</w:t>
      </w:r>
    </w:p>
    <w:p w14:paraId="0823967D" w14:textId="77777777" w:rsidR="0030002D" w:rsidRDefault="0030002D" w:rsidP="00CB7522"/>
    <w:p w14:paraId="0EBE81C0" w14:textId="77777777" w:rsidR="002E6615" w:rsidRDefault="002E6615" w:rsidP="00CB7522"/>
    <w:p w14:paraId="79F7E285" w14:textId="77777777" w:rsidR="00843EBA" w:rsidRDefault="00843EBA" w:rsidP="00843EBA">
      <w:pPr>
        <w:jc w:val="left"/>
        <w:rPr>
          <w:ins w:id="2977" w:author="Muhammad, Alimayo (GSFC-5660)" w:date="2016-08-18T10:32:00Z"/>
          <w:rStyle w:val="Strong"/>
        </w:rPr>
      </w:pPr>
      <w:ins w:id="2978" w:author="Muhammad, Alimayo (GSFC-5660)" w:date="2016-08-18T10:32:00Z">
        <w:r>
          <w:rPr>
            <w:rStyle w:val="Strong"/>
          </w:rPr>
          <w:t xml:space="preserve">Requirement: </w:t>
        </w:r>
      </w:ins>
    </w:p>
    <w:p w14:paraId="35BA0B97" w14:textId="52A5BA91" w:rsidR="00843EBA" w:rsidRDefault="00843EBA" w:rsidP="00843EBA">
      <w:pPr>
        <w:jc w:val="left"/>
        <w:rPr>
          <w:ins w:id="2979" w:author="Muhammad, Alimayo (GSFC-5660)" w:date="2016-08-18T10:32:00Z"/>
        </w:rPr>
      </w:pPr>
      <w:ins w:id="2980" w:author="Muhammad, Alimayo (GSFC-5660)" w:date="2016-08-18T10:32:00Z">
        <w:del w:id="2981" w:author="Perrine, Martin L. (GSFC-5670)" w:date="2016-09-13T14:29:00Z">
          <w:r w:rsidDel="00055AC4">
            <w:delText>NENG</w:delText>
          </w:r>
        </w:del>
      </w:ins>
      <w:ins w:id="2982" w:author="Perrine, Martin L. (GSFC-5670)" w:date="2016-09-13T14:29:00Z">
        <w:r w:rsidR="00055AC4">
          <w:t>DAPHNE</w:t>
        </w:r>
      </w:ins>
      <w:ins w:id="2983" w:author="Muhammad, Alimayo (GSFC-5660)" w:date="2016-08-18T10:32:00Z">
        <w:r>
          <w:t xml:space="preserve">-OPS-013 </w:t>
        </w:r>
        <w:proofErr w:type="gramStart"/>
        <w:r>
          <w:t xml:space="preserve">The </w:t>
        </w:r>
        <w:del w:id="2984" w:author="Perrine, Martin L. (GSFC-5670)" w:date="2016-09-13T14:29:00Z">
          <w:r w:rsidDel="00055AC4">
            <w:delText>NENG</w:delText>
          </w:r>
        </w:del>
      </w:ins>
      <w:ins w:id="2985" w:author="Perrine, Martin L. (GSFC-5670)" w:date="2016-09-13T14:29:00Z">
        <w:r w:rsidR="00055AC4">
          <w:t>DAPHNE</w:t>
        </w:r>
      </w:ins>
      <w:proofErr w:type="gramEnd"/>
      <w:ins w:id="2986" w:author="Muhammad, Alimayo (GSFC-5660)" w:date="2016-08-18T10:32:00Z">
        <w:r>
          <w:t xml:space="preserve"> shall provide system status.</w:t>
        </w:r>
      </w:ins>
    </w:p>
    <w:p w14:paraId="3D5B82B0" w14:textId="547461C5" w:rsidR="00843EBA" w:rsidRDefault="00843EBA" w:rsidP="00843EBA">
      <w:pPr>
        <w:jc w:val="left"/>
        <w:rPr>
          <w:ins w:id="2987" w:author="Muhammad, Alimayo (GSFC-5660)" w:date="2016-08-18T10:32:00Z"/>
        </w:rPr>
      </w:pPr>
      <w:ins w:id="2988" w:author="Muhammad, Alimayo (GSFC-5660)" w:date="2016-08-18T10:32:00Z">
        <w:del w:id="2989" w:author="Perrine, Martin L. (GSFC-5670)" w:date="2016-09-13T14:29:00Z">
          <w:r w:rsidDel="00055AC4">
            <w:lastRenderedPageBreak/>
            <w:delText>NENG</w:delText>
          </w:r>
        </w:del>
      </w:ins>
      <w:ins w:id="2990" w:author="Perrine, Martin L. (GSFC-5670)" w:date="2016-09-13T14:29:00Z">
        <w:r w:rsidR="00055AC4">
          <w:t>DAPHNE</w:t>
        </w:r>
      </w:ins>
      <w:ins w:id="2991" w:author="Muhammad, Alimayo (GSFC-5660)" w:date="2016-08-18T10:32:00Z">
        <w:r>
          <w:t xml:space="preserve">-OPS-013.1 Statistics provided by the </w:t>
        </w:r>
        <w:del w:id="2992" w:author="Perrine, Martin L. (GSFC-5670)" w:date="2016-09-13T14:30:00Z">
          <w:r w:rsidDel="00055AC4">
            <w:delText>NEN Gateway</w:delText>
          </w:r>
        </w:del>
      </w:ins>
      <w:ins w:id="2993" w:author="Perrine, Martin L. (GSFC-5670)" w:date="2016-09-13T14:30:00Z">
        <w:r w:rsidR="00055AC4">
          <w:t>DAPHNE</w:t>
        </w:r>
      </w:ins>
      <w:ins w:id="2994" w:author="Muhammad, Alimayo (GSFC-5660)" w:date="2016-08-18T10:32:00Z">
        <w:r>
          <w:t xml:space="preserve"> storage system shall include, but not be limited to: total storage available for secure/open, total storage used for secure/open, disk health for secure/open, storage system health. </w:t>
        </w:r>
      </w:ins>
    </w:p>
    <w:p w14:paraId="7AB163D0" w14:textId="77777777" w:rsidR="00843EBA" w:rsidRDefault="00843EBA" w:rsidP="00843EBA">
      <w:pPr>
        <w:rPr>
          <w:ins w:id="2995" w:author="Muhammad, Alimayo (GSFC-5660)" w:date="2016-08-18T10:32:00Z"/>
        </w:rPr>
      </w:pPr>
    </w:p>
    <w:p w14:paraId="19D8903C" w14:textId="77777777" w:rsidR="00843EBA" w:rsidRPr="00CB7522" w:rsidRDefault="00843EBA" w:rsidP="00843EBA">
      <w:pPr>
        <w:rPr>
          <w:ins w:id="2996" w:author="Muhammad, Alimayo (GSFC-5660)" w:date="2016-08-18T10:36:00Z"/>
          <w:b/>
          <w:bCs/>
        </w:rPr>
      </w:pPr>
      <w:ins w:id="2997" w:author="Muhammad, Alimayo (GSFC-5660)" w:date="2016-08-18T10:36:00Z">
        <w:r w:rsidRPr="00CB7522">
          <w:rPr>
            <w:b/>
            <w:bCs/>
          </w:rPr>
          <w:t xml:space="preserve">PASS/FAIL criteria:  </w:t>
        </w:r>
      </w:ins>
    </w:p>
    <w:p w14:paraId="3185447C" w14:textId="77777777" w:rsidR="00843EBA" w:rsidRDefault="00843EBA" w:rsidP="00843EBA">
      <w:pPr>
        <w:rPr>
          <w:ins w:id="2998" w:author="Muhammad, Alimayo (GSFC-5660)" w:date="2016-08-18T10:32:00Z"/>
        </w:rPr>
      </w:pPr>
    </w:p>
    <w:p w14:paraId="1F9C3476" w14:textId="0FD7AC38" w:rsidR="00843EBA" w:rsidRPr="00CB7522" w:rsidRDefault="00843EBA" w:rsidP="00843EBA">
      <w:pPr>
        <w:rPr>
          <w:ins w:id="2999" w:author="Muhammad, Alimayo (GSFC-5660)" w:date="2016-08-18T10:32:00Z"/>
        </w:rPr>
      </w:pPr>
      <w:ins w:id="3000" w:author="Muhammad, Alimayo (GSFC-5660)" w:date="2016-08-18T10:32:00Z">
        <w:r w:rsidRPr="00CB7522">
          <w:t xml:space="preserve">The pass criteria is that the </w:t>
        </w:r>
        <w:del w:id="3001" w:author="Perrine, Martin L. (GSFC-5670)" w:date="2016-09-13T14:29:00Z">
          <w:r w:rsidDel="00055AC4">
            <w:delText>NENG</w:delText>
          </w:r>
        </w:del>
      </w:ins>
      <w:ins w:id="3002" w:author="Perrine, Martin L. (GSFC-5670)" w:date="2016-09-13T14:29:00Z">
        <w:r w:rsidR="00055AC4">
          <w:t>DAPHNE</w:t>
        </w:r>
      </w:ins>
      <w:ins w:id="3003" w:author="Muhammad, Alimayo (GSFC-5660)" w:date="2016-08-18T10:32:00Z">
        <w:r>
          <w:t xml:space="preserve"> shall produce log files by the </w:t>
        </w:r>
        <w:del w:id="3004" w:author="Perrine, Martin L. (GSFC-5670)" w:date="2016-09-13T14:30:00Z">
          <w:r w:rsidDel="00055AC4">
            <w:delText>NEN Gateway</w:delText>
          </w:r>
        </w:del>
      </w:ins>
      <w:ins w:id="3005" w:author="Perrine, Martin L. (GSFC-5670)" w:date="2016-09-13T14:30:00Z">
        <w:r w:rsidR="00055AC4">
          <w:t>DAPHNE</w:t>
        </w:r>
      </w:ins>
      <w:ins w:id="3006" w:author="Muhammad, Alimayo (GSFC-5660)" w:date="2016-08-18T10:32:00Z">
        <w:r>
          <w:t xml:space="preserve"> storage system providing system status</w:t>
        </w:r>
        <w:r w:rsidRPr="00CB7522">
          <w:t xml:space="preserve">. </w:t>
        </w:r>
      </w:ins>
    </w:p>
    <w:p w14:paraId="469565AA" w14:textId="5FF6982A" w:rsidR="00843EBA" w:rsidRPr="00CB7522" w:rsidRDefault="00843EBA" w:rsidP="00843EBA">
      <w:pPr>
        <w:rPr>
          <w:ins w:id="3007" w:author="Muhammad, Alimayo (GSFC-5660)" w:date="2016-08-18T10:32:00Z"/>
        </w:rPr>
      </w:pPr>
      <w:ins w:id="3008" w:author="Muhammad, Alimayo (GSFC-5660)" w:date="2016-08-18T10:32:00Z">
        <w:r w:rsidRPr="00CB7522">
          <w:t xml:space="preserve">The unit fails if it the </w:t>
        </w:r>
        <w:del w:id="3009" w:author="Perrine, Martin L. (GSFC-5670)" w:date="2016-09-13T14:29:00Z">
          <w:r w:rsidDel="00055AC4">
            <w:delText>NENG</w:delText>
          </w:r>
        </w:del>
      </w:ins>
      <w:ins w:id="3010" w:author="Perrine, Martin L. (GSFC-5670)" w:date="2016-09-13T14:29:00Z">
        <w:r w:rsidR="00055AC4">
          <w:t>DAPHNE</w:t>
        </w:r>
      </w:ins>
      <w:ins w:id="3011" w:author="Muhammad, Alimayo (GSFC-5660)" w:date="2016-08-18T10:32:00Z">
        <w:r>
          <w:t xml:space="preserve"> shall produce log files by the </w:t>
        </w:r>
        <w:del w:id="3012" w:author="Perrine, Martin L. (GSFC-5670)" w:date="2016-09-13T14:30:00Z">
          <w:r w:rsidDel="00055AC4">
            <w:delText>NEN Gateway</w:delText>
          </w:r>
        </w:del>
      </w:ins>
      <w:ins w:id="3013" w:author="Perrine, Martin L. (GSFC-5670)" w:date="2016-09-13T14:30:00Z">
        <w:r w:rsidR="00055AC4">
          <w:t>DAPHNE</w:t>
        </w:r>
      </w:ins>
      <w:ins w:id="3014" w:author="Muhammad, Alimayo (GSFC-5660)" w:date="2016-08-18T10:32:00Z">
        <w:r>
          <w:t xml:space="preserve"> storage system providing system status</w:t>
        </w:r>
        <w:r w:rsidRPr="00CB7522">
          <w:t xml:space="preserve">.  </w:t>
        </w:r>
      </w:ins>
    </w:p>
    <w:p w14:paraId="6C69F994" w14:textId="77777777" w:rsidR="00843EBA" w:rsidRDefault="00843EBA" w:rsidP="00843EBA">
      <w:pPr>
        <w:rPr>
          <w:ins w:id="3015" w:author="Muhammad, Alimayo (GSFC-5660)" w:date="2016-08-18T10:32:00Z"/>
        </w:rPr>
      </w:pPr>
    </w:p>
    <w:p w14:paraId="3898A644" w14:textId="539C7892" w:rsidR="00843EBA" w:rsidRDefault="00843EBA" w:rsidP="00843EBA">
      <w:pPr>
        <w:rPr>
          <w:ins w:id="3016" w:author="Muhammad, Alimayo (GSFC-5660)" w:date="2016-08-18T10:32:00Z"/>
        </w:rPr>
      </w:pPr>
      <w:ins w:id="3017" w:author="Muhammad, Alimayo (GSFC-5660)" w:date="2016-08-18T10:32:00Z">
        <w:r>
          <w:t xml:space="preserve">Procedure for requirements </w:t>
        </w:r>
        <w:del w:id="3018" w:author="Perrine, Martin L. (GSFC-5670)" w:date="2016-09-13T14:29:00Z">
          <w:r w:rsidRPr="006915A8" w:rsidDel="00055AC4">
            <w:delText>NENG</w:delText>
          </w:r>
        </w:del>
      </w:ins>
      <w:ins w:id="3019" w:author="Perrine, Martin L. (GSFC-5670)" w:date="2016-09-13T14:29:00Z">
        <w:r w:rsidR="00055AC4">
          <w:t>DAPHNE</w:t>
        </w:r>
      </w:ins>
      <w:ins w:id="3020" w:author="Muhammad, Alimayo (GSFC-5660)" w:date="2016-08-18T10:32:00Z">
        <w:r w:rsidRPr="006915A8">
          <w:t>-</w:t>
        </w:r>
        <w:r>
          <w:t xml:space="preserve">OPS-013, </w:t>
        </w:r>
        <w:del w:id="3021" w:author="Perrine, Martin L. (GSFC-5670)" w:date="2016-09-13T14:29:00Z">
          <w:r w:rsidRPr="008F169B" w:rsidDel="00055AC4">
            <w:rPr>
              <w:bCs/>
            </w:rPr>
            <w:delText>NENG</w:delText>
          </w:r>
        </w:del>
      </w:ins>
      <w:ins w:id="3022" w:author="Perrine, Martin L. (GSFC-5670)" w:date="2016-09-13T14:29:00Z">
        <w:r w:rsidR="00055AC4">
          <w:rPr>
            <w:bCs/>
          </w:rPr>
          <w:t>DAPHNE</w:t>
        </w:r>
      </w:ins>
      <w:ins w:id="3023" w:author="Muhammad, Alimayo (GSFC-5660)" w:date="2016-08-18T10:32:00Z">
        <w:r w:rsidRPr="008F169B">
          <w:rPr>
            <w:bCs/>
          </w:rPr>
          <w:t>-OPS-013.1</w:t>
        </w:r>
        <w:r>
          <w:rPr>
            <w:bCs/>
          </w:rPr>
          <w:t xml:space="preserve">, </w:t>
        </w:r>
        <w:del w:id="3024" w:author="Perrine, Martin L. (GSFC-5670)" w:date="2016-09-13T14:29:00Z">
          <w:r w:rsidRPr="008F169B" w:rsidDel="00055AC4">
            <w:rPr>
              <w:bCs/>
            </w:rPr>
            <w:delText>NENG</w:delText>
          </w:r>
        </w:del>
      </w:ins>
      <w:ins w:id="3025" w:author="Perrine, Martin L. (GSFC-5670)" w:date="2016-09-13T14:29:00Z">
        <w:r w:rsidR="00055AC4">
          <w:rPr>
            <w:bCs/>
          </w:rPr>
          <w:t>DAPHNE</w:t>
        </w:r>
      </w:ins>
      <w:ins w:id="3026" w:author="Muhammad, Alimayo (GSFC-5660)" w:date="2016-08-18T10:32:00Z">
        <w:r w:rsidRPr="008F169B">
          <w:rPr>
            <w:bCs/>
          </w:rPr>
          <w:t>-OPS</w:t>
        </w:r>
        <w:r>
          <w:rPr>
            <w:bCs/>
          </w:rPr>
          <w:t>-014</w:t>
        </w:r>
        <w:r>
          <w:t>:</w:t>
        </w:r>
      </w:ins>
    </w:p>
    <w:p w14:paraId="532F5026" w14:textId="77777777" w:rsidR="00843EBA" w:rsidRDefault="00843EBA" w:rsidP="00843EBA">
      <w:pPr>
        <w:pStyle w:val="ListParagraph"/>
        <w:numPr>
          <w:ilvl w:val="0"/>
          <w:numId w:val="74"/>
        </w:numPr>
        <w:rPr>
          <w:ins w:id="3027" w:author="Muhammad, Alimayo (GSFC-5660)" w:date="2016-08-18T10:32:00Z"/>
        </w:rPr>
      </w:pPr>
      <w:ins w:id="3028" w:author="Muhammad, Alimayo (GSFC-5660)" w:date="2016-08-18T10:32:00Z">
        <w:r>
          <w:t>Open terminal</w:t>
        </w:r>
      </w:ins>
    </w:p>
    <w:p w14:paraId="5922ACA7" w14:textId="77777777" w:rsidR="00843EBA" w:rsidRDefault="00843EBA" w:rsidP="00843EBA">
      <w:pPr>
        <w:pStyle w:val="ListParagraph"/>
        <w:numPr>
          <w:ilvl w:val="0"/>
          <w:numId w:val="74"/>
        </w:numPr>
        <w:rPr>
          <w:ins w:id="3029" w:author="Muhammad, Alimayo (GSFC-5660)" w:date="2016-08-18T10:32:00Z"/>
        </w:rPr>
      </w:pPr>
      <w:ins w:id="3030" w:author="Muhammad, Alimayo (GSFC-5660)" w:date="2016-08-18T10:32:00Z">
        <w:r>
          <w:t xml:space="preserve">Remotely </w:t>
        </w:r>
        <w:proofErr w:type="spellStart"/>
        <w:proofErr w:type="gramStart"/>
        <w:r>
          <w:t>ssh</w:t>
        </w:r>
        <w:proofErr w:type="spellEnd"/>
        <w:proofErr w:type="gramEnd"/>
        <w:r>
          <w:t xml:space="preserve"> into server as ops user for DUT #1 Primary Side typing: </w:t>
        </w:r>
        <w:proofErr w:type="spellStart"/>
        <w:r>
          <w:t>ssh</w:t>
        </w:r>
        <w:proofErr w:type="spellEnd"/>
        <w:r>
          <w:t xml:space="preserve"> </w:t>
        </w:r>
        <w:r w:rsidRPr="008239E7">
          <w:t>ops@1**.***.*.**0</w:t>
        </w:r>
        <w:r>
          <w:t xml:space="preserve">. </w:t>
        </w:r>
        <w:r>
          <w:rPr>
            <w:b/>
          </w:rPr>
          <w:t xml:space="preserve">Note: </w:t>
        </w:r>
        <w:r>
          <w:t>The * indicates there are other numbers for this IP address or a password.</w:t>
        </w:r>
      </w:ins>
    </w:p>
    <w:p w14:paraId="22465D42" w14:textId="77777777" w:rsidR="00843EBA" w:rsidRDefault="00843EBA" w:rsidP="00843EBA">
      <w:pPr>
        <w:pStyle w:val="ListParagraph"/>
        <w:numPr>
          <w:ilvl w:val="0"/>
          <w:numId w:val="74"/>
        </w:numPr>
        <w:rPr>
          <w:ins w:id="3031" w:author="Muhammad, Alimayo (GSFC-5660)" w:date="2016-08-18T10:32:00Z"/>
        </w:rPr>
      </w:pPr>
      <w:ins w:id="3032" w:author="Muhammad, Alimayo (GSFC-5660)" w:date="2016-08-18T10:32:00Z">
        <w:r>
          <w:t>Type *** for password.</w:t>
        </w:r>
      </w:ins>
    </w:p>
    <w:p w14:paraId="0074779C" w14:textId="77777777" w:rsidR="00843EBA" w:rsidRDefault="00843EBA" w:rsidP="00843EBA">
      <w:pPr>
        <w:pStyle w:val="ListParagraph"/>
        <w:numPr>
          <w:ilvl w:val="0"/>
          <w:numId w:val="74"/>
        </w:numPr>
        <w:rPr>
          <w:ins w:id="3033" w:author="Muhammad, Alimayo (GSFC-5660)" w:date="2016-08-18T10:32:00Z"/>
        </w:rPr>
      </w:pPr>
      <w:ins w:id="3034" w:author="Muhammad, Alimayo (GSFC-5660)" w:date="2016-08-18T10:32:00Z">
        <w:r>
          <w:t>Once logged in, type bash.</w:t>
        </w:r>
      </w:ins>
    </w:p>
    <w:p w14:paraId="0F1D4BDB" w14:textId="77777777" w:rsidR="00843EBA" w:rsidRDefault="00843EBA" w:rsidP="00843EBA">
      <w:pPr>
        <w:pStyle w:val="ListParagraph"/>
        <w:numPr>
          <w:ilvl w:val="0"/>
          <w:numId w:val="74"/>
        </w:numPr>
        <w:rPr>
          <w:ins w:id="3035" w:author="Muhammad, Alimayo (GSFC-5660)" w:date="2016-08-18T10:32:00Z"/>
        </w:rPr>
      </w:pPr>
      <w:ins w:id="3036" w:author="Muhammad, Alimayo (GSFC-5660)" w:date="2016-08-18T10:32:00Z">
        <w:r>
          <w:t>Type telnet localhost 4004</w:t>
        </w:r>
      </w:ins>
    </w:p>
    <w:p w14:paraId="71F3BC2A" w14:textId="77777777" w:rsidR="00843EBA" w:rsidRDefault="00843EBA" w:rsidP="00843EBA">
      <w:pPr>
        <w:pStyle w:val="ListParagraph"/>
        <w:numPr>
          <w:ilvl w:val="0"/>
          <w:numId w:val="74"/>
        </w:numPr>
        <w:rPr>
          <w:ins w:id="3037" w:author="Muhammad, Alimayo (GSFC-5660)" w:date="2016-08-18T10:32:00Z"/>
        </w:rPr>
      </w:pPr>
      <w:proofErr w:type="gramStart"/>
      <w:ins w:id="3038" w:author="Muhammad, Alimayo (GSFC-5660)" w:date="2016-08-18T10:32:00Z">
        <w:r>
          <w:t>Type !</w:t>
        </w:r>
        <w:proofErr w:type="gramEnd"/>
        <w:r>
          <w:t xml:space="preserve"> </w:t>
        </w:r>
        <w:proofErr w:type="gramStart"/>
        <w:r>
          <w:t>to</w:t>
        </w:r>
        <w:proofErr w:type="gramEnd"/>
        <w:r>
          <w:t xml:space="preserve"> display current status (once).</w:t>
        </w:r>
      </w:ins>
    </w:p>
    <w:p w14:paraId="2E869806" w14:textId="77777777" w:rsidR="00843EBA" w:rsidRDefault="00843EBA" w:rsidP="00843EBA">
      <w:pPr>
        <w:pStyle w:val="ListParagraph"/>
        <w:numPr>
          <w:ilvl w:val="0"/>
          <w:numId w:val="74"/>
        </w:numPr>
        <w:rPr>
          <w:ins w:id="3039" w:author="Muhammad, Alimayo (GSFC-5660)" w:date="2016-08-18T10:32:00Z"/>
        </w:rPr>
      </w:pPr>
      <w:ins w:id="3040" w:author="Muhammad, Alimayo (GSFC-5660)" w:date="2016-08-18T10:32:00Z">
        <w:r>
          <w:t xml:space="preserve">Procedure 1 through 5 shall be repeated for DUT #2, except the </w:t>
        </w:r>
        <w:proofErr w:type="spellStart"/>
        <w:proofErr w:type="gramStart"/>
        <w:r>
          <w:t>ssh</w:t>
        </w:r>
        <w:proofErr w:type="spellEnd"/>
        <w:proofErr w:type="gramEnd"/>
        <w:r>
          <w:t xml:space="preserve"> login will be different. It will be </w:t>
        </w:r>
        <w:r w:rsidRPr="002E0B03">
          <w:t>ops@1**.***.*.**4</w:t>
        </w:r>
        <w:r>
          <w:t xml:space="preserve">. </w:t>
        </w:r>
        <w:r>
          <w:rPr>
            <w:b/>
          </w:rPr>
          <w:t xml:space="preserve">Note: </w:t>
        </w:r>
        <w:r>
          <w:t>The * indicates there are other numbers for this IP address or a password.</w:t>
        </w:r>
      </w:ins>
    </w:p>
    <w:p w14:paraId="7C82EAAE" w14:textId="77777777" w:rsidR="00843EBA" w:rsidRDefault="00843EBA" w:rsidP="00D23A6D">
      <w:pPr>
        <w:pStyle w:val="BodyText"/>
        <w:rPr>
          <w:ins w:id="3041" w:author="Muhammad, Alimayo (GSFC-5660)" w:date="2016-08-18T10:32:00Z"/>
        </w:rPr>
      </w:pPr>
      <w:ins w:id="3042" w:author="Muhammad, Alimayo (GSFC-5660)" w:date="2016-08-18T10:32:00Z">
        <w:r>
          <w:t xml:space="preserve">Example from DUT </w:t>
        </w:r>
        <w:r w:rsidRPr="008F169B">
          <w:t>Primary</w:t>
        </w:r>
        <w:r>
          <w:t>:</w:t>
        </w:r>
      </w:ins>
    </w:p>
    <w:p w14:paraId="45720082" w14:textId="77777777" w:rsidR="00843EBA" w:rsidRDefault="00843EBA" w:rsidP="00D23A6D">
      <w:pPr>
        <w:pStyle w:val="BodyText"/>
        <w:rPr>
          <w:ins w:id="3043" w:author="Muhammad, Alimayo (GSFC-5660)" w:date="2016-08-18T10:32:00Z"/>
        </w:rPr>
      </w:pPr>
      <w:ins w:id="3044" w:author="Muhammad, Alimayo (GSFC-5660)" w:date="2016-08-18T10:32:00Z">
        <w:r>
          <w:rPr>
            <w:noProof/>
          </w:rPr>
          <w:drawing>
            <wp:inline distT="0" distB="0" distL="0" distR="0" wp14:anchorId="738F379A" wp14:editId="58550E19">
              <wp:extent cx="5943600" cy="185908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59081"/>
                      </a:xfrm>
                      <a:prstGeom prst="rect">
                        <a:avLst/>
                      </a:prstGeom>
                      <a:noFill/>
                    </pic:spPr>
                  </pic:pic>
                </a:graphicData>
              </a:graphic>
            </wp:inline>
          </w:drawing>
        </w:r>
      </w:ins>
    </w:p>
    <w:p w14:paraId="418A5943" w14:textId="34CA5B0C" w:rsidR="00843EBA" w:rsidRDefault="00843EBA" w:rsidP="005152B5">
      <w:pPr>
        <w:pStyle w:val="Caption"/>
        <w:rPr>
          <w:ins w:id="3045" w:author="Muhammad, Alimayo (GSFC-5660)" w:date="2016-08-18T10:32:00Z"/>
        </w:rPr>
      </w:pPr>
      <w:bookmarkStart w:id="3046" w:name="_Ref461099670"/>
      <w:bookmarkStart w:id="3047" w:name="_Ref459802896"/>
      <w:bookmarkStart w:id="3048" w:name="_Toc460235916"/>
      <w:ins w:id="3049" w:author="Muhammad, Alimayo (GSFC-5660)" w:date="2016-08-18T10:32:00Z">
        <w:r>
          <w:t xml:space="preserve">Figure </w:t>
        </w:r>
      </w:ins>
      <w:ins w:id="305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05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052" w:author="Perrine, Martin L. (GSFC-5670)" w:date="2016-08-31T11:10:00Z">
        <w:r w:rsidR="00EF27DF">
          <w:rPr>
            <w:noProof/>
          </w:rPr>
          <w:t>6</w:t>
        </w:r>
      </w:ins>
      <w:ins w:id="3053" w:author="Muhammad, Alimayo (GSFC-5660)" w:date="2016-08-29T12:55:00Z">
        <w:r w:rsidR="004B56B2">
          <w:fldChar w:fldCharType="end"/>
        </w:r>
      </w:ins>
      <w:bookmarkEnd w:id="3046"/>
      <w:ins w:id="3054" w:author="Muhammad, Alimayo (GSFC-5660)" w:date="2016-08-18T10:32:00Z">
        <w:r>
          <w:t xml:space="preserve"> </w:t>
        </w:r>
        <w:del w:id="3055" w:author="Perrine, Martin L. (GSFC-5670)" w:date="2016-09-13T14:29:00Z">
          <w:r w:rsidRPr="009D395E" w:rsidDel="00055AC4">
            <w:delText>NENG</w:delText>
          </w:r>
        </w:del>
      </w:ins>
      <w:ins w:id="3056" w:author="Perrine, Martin L. (GSFC-5670)" w:date="2016-09-13T14:29:00Z">
        <w:r w:rsidR="00055AC4">
          <w:t>DAPHNE</w:t>
        </w:r>
      </w:ins>
      <w:ins w:id="3057" w:author="Muhammad, Alimayo (GSFC-5660)" w:date="2016-08-18T10:32:00Z">
        <w:r>
          <w:t xml:space="preserve"> excerpt showing </w:t>
        </w:r>
        <w:r w:rsidRPr="009D395E">
          <w:t>status and statistics</w:t>
        </w:r>
        <w:r>
          <w:t xml:space="preserve"> of total storage used for secure/open: 73% full (secure), 0% full (open) status and statistics for secure/open </w:t>
        </w:r>
        <w:r w:rsidRPr="009D395E">
          <w:t xml:space="preserve">DUT </w:t>
        </w:r>
        <w:r>
          <w:t xml:space="preserve">Unit </w:t>
        </w:r>
        <w:r w:rsidRPr="009D395E">
          <w:t>#1</w:t>
        </w:r>
        <w:r>
          <w:t>.</w:t>
        </w:r>
        <w:bookmarkEnd w:id="3047"/>
        <w:bookmarkEnd w:id="3048"/>
      </w:ins>
    </w:p>
    <w:p w14:paraId="35198B67" w14:textId="2EA9F0AC" w:rsidR="00F94CA2" w:rsidDel="00843EBA" w:rsidRDefault="009E53B3" w:rsidP="008239E7">
      <w:pPr>
        <w:jc w:val="left"/>
        <w:rPr>
          <w:del w:id="3058" w:author="Muhammad, Alimayo (GSFC-5660)" w:date="2016-08-18T10:32:00Z"/>
          <w:rStyle w:val="Strong"/>
        </w:rPr>
      </w:pPr>
      <w:del w:id="3059" w:author="Muhammad, Alimayo (GSFC-5660)" w:date="2016-08-18T10:32:00Z">
        <w:r w:rsidDel="00843EBA">
          <w:rPr>
            <w:rStyle w:val="Strong"/>
          </w:rPr>
          <w:delText xml:space="preserve">Requirement: </w:delText>
        </w:r>
      </w:del>
    </w:p>
    <w:p w14:paraId="6779CF62" w14:textId="5A0699C9" w:rsidR="009E53B3" w:rsidDel="00843EBA" w:rsidRDefault="009E53B3" w:rsidP="008239E7">
      <w:pPr>
        <w:jc w:val="left"/>
        <w:rPr>
          <w:del w:id="3060" w:author="Muhammad, Alimayo (GSFC-5660)" w:date="2016-08-18T10:32:00Z"/>
        </w:rPr>
      </w:pPr>
      <w:del w:id="3061" w:author="Muhammad, Alimayo (GSFC-5660)" w:date="2016-08-18T10:32:00Z">
        <w:r w:rsidDel="00843EBA">
          <w:delText>NENG-OPS-013 The NENG shall provide system status.</w:delText>
        </w:r>
      </w:del>
    </w:p>
    <w:p w14:paraId="579685D2" w14:textId="6815DAFC" w:rsidR="009E53B3" w:rsidDel="00843EBA" w:rsidRDefault="009E53B3" w:rsidP="008239E7">
      <w:pPr>
        <w:jc w:val="left"/>
        <w:rPr>
          <w:del w:id="3062" w:author="Muhammad, Alimayo (GSFC-5660)" w:date="2016-08-18T10:32:00Z"/>
        </w:rPr>
      </w:pPr>
      <w:del w:id="3063" w:author="Muhammad, Alimayo (GSFC-5660)" w:date="2016-08-18T10:32:00Z">
        <w:r w:rsidDel="00843EBA">
          <w:delText>NENG-OPS-013.1 Statistics provided by the NEN G</w:delText>
        </w:r>
        <w:r w:rsidR="00F94CA2" w:rsidDel="00843EBA">
          <w:delText xml:space="preserve">ateway storage system shall </w:delText>
        </w:r>
        <w:r w:rsidDel="00843EBA">
          <w:delText>include, but not be limited to: total storage available</w:delText>
        </w:r>
        <w:r w:rsidR="00F94CA2" w:rsidDel="00843EBA">
          <w:delText xml:space="preserve"> for secure/open, total storage </w:delText>
        </w:r>
        <w:r w:rsidDel="00843EBA">
          <w:delText xml:space="preserve">used for secure/open, disk health for secure/open, storage system health. </w:delText>
        </w:r>
      </w:del>
    </w:p>
    <w:p w14:paraId="0B07C166" w14:textId="297ED681" w:rsidR="001916EA" w:rsidDel="00843EBA" w:rsidRDefault="001916EA" w:rsidP="009E53B3">
      <w:pPr>
        <w:rPr>
          <w:del w:id="3064" w:author="Muhammad, Alimayo (GSFC-5660)" w:date="2016-08-18T10:32:00Z"/>
        </w:rPr>
      </w:pPr>
    </w:p>
    <w:p w14:paraId="22A0CD4E" w14:textId="1F7FC438" w:rsidR="00A7661F" w:rsidRPr="00CB7522" w:rsidDel="00843EBA" w:rsidRDefault="00A7661F" w:rsidP="00A7661F">
      <w:pPr>
        <w:rPr>
          <w:del w:id="3065" w:author="Muhammad, Alimayo (GSFC-5660)" w:date="2016-08-18T10:32:00Z"/>
          <w:b/>
          <w:bCs/>
        </w:rPr>
      </w:pPr>
      <w:del w:id="3066" w:author="Muhammad, Alimayo (GSFC-5660)" w:date="2016-08-18T10:32:00Z">
        <w:r w:rsidRPr="00CB7522" w:rsidDel="00843EBA">
          <w:rPr>
            <w:b/>
            <w:bCs/>
          </w:rPr>
          <w:delText xml:space="preserve">PASS/FAIL criteria:  </w:delText>
        </w:r>
      </w:del>
    </w:p>
    <w:p w14:paraId="0DF0DF83" w14:textId="5BE07D75" w:rsidR="00A7661F" w:rsidRPr="00CB7522" w:rsidDel="00843EBA" w:rsidRDefault="00A7661F" w:rsidP="00A7661F">
      <w:pPr>
        <w:rPr>
          <w:del w:id="3067" w:author="Muhammad, Alimayo (GSFC-5660)" w:date="2016-08-18T10:32:00Z"/>
        </w:rPr>
      </w:pPr>
      <w:del w:id="3068" w:author="Muhammad, Alimayo (GSFC-5660)" w:date="2016-08-18T10:32:00Z">
        <w:r w:rsidRPr="00CB7522" w:rsidDel="00843EBA">
          <w:delText xml:space="preserve">The pass criteria is that the </w:delText>
        </w:r>
        <w:r w:rsidR="003E522A" w:rsidDel="00843EBA">
          <w:delText>NENG shall produce log files</w:delText>
        </w:r>
        <w:r w:rsidR="002949A3" w:rsidDel="00843EBA">
          <w:delText xml:space="preserve"> providing system status from </w:delText>
        </w:r>
        <w:r w:rsidR="003E522A" w:rsidDel="00843EBA">
          <w:delText>the NEN Gateway storage sys</w:delText>
        </w:r>
        <w:r w:rsidR="002949A3" w:rsidDel="00843EBA">
          <w:delText>tem</w:delText>
        </w:r>
        <w:r w:rsidRPr="00CB7522" w:rsidDel="00843EBA">
          <w:delText xml:space="preserve">.  </w:delText>
        </w:r>
      </w:del>
    </w:p>
    <w:p w14:paraId="6CBB6494" w14:textId="2762A91C" w:rsidR="00A7661F" w:rsidRPr="00CB7522" w:rsidDel="00843EBA" w:rsidRDefault="00A7661F" w:rsidP="00A7661F">
      <w:pPr>
        <w:rPr>
          <w:del w:id="3069" w:author="Muhammad, Alimayo (GSFC-5660)" w:date="2016-08-18T10:32:00Z"/>
        </w:rPr>
      </w:pPr>
      <w:del w:id="3070" w:author="Muhammad, Alimayo (GSFC-5660)" w:date="2016-08-18T10:32:00Z">
        <w:r w:rsidRPr="00CB7522" w:rsidDel="00843EBA">
          <w:delText xml:space="preserve">The unit fails if it </w:delText>
        </w:r>
        <w:r w:rsidR="0012506A" w:rsidRPr="00CB7522" w:rsidDel="00843EBA">
          <w:delText xml:space="preserve">the </w:delText>
        </w:r>
        <w:r w:rsidR="0012506A" w:rsidDel="00843EBA">
          <w:delText xml:space="preserve">NENG </w:delText>
        </w:r>
        <w:r w:rsidR="00336411" w:rsidDel="00843EBA">
          <w:delText>does not</w:delText>
        </w:r>
        <w:r w:rsidR="0012506A" w:rsidDel="00843EBA">
          <w:delText xml:space="preserve"> produce</w:delText>
        </w:r>
        <w:r w:rsidR="002949A3" w:rsidDel="00843EBA">
          <w:delText xml:space="preserve"> </w:delText>
        </w:r>
        <w:r w:rsidR="0012506A" w:rsidDel="00843EBA">
          <w:delText>log files</w:delText>
        </w:r>
        <w:r w:rsidR="000F735A" w:rsidDel="00843EBA">
          <w:delText xml:space="preserve"> or produce log files with erroneous results</w:delText>
        </w:r>
        <w:r w:rsidR="002949A3" w:rsidDel="00843EBA">
          <w:delText xml:space="preserve"> providing system status</w:delText>
        </w:r>
        <w:r w:rsidR="0012506A" w:rsidDel="00843EBA">
          <w:delText xml:space="preserve"> </w:delText>
        </w:r>
        <w:r w:rsidR="002949A3" w:rsidDel="00843EBA">
          <w:delText>from the NEN Gateway storage system</w:delText>
        </w:r>
        <w:r w:rsidR="0012506A" w:rsidRPr="00CB7522" w:rsidDel="00843EBA">
          <w:delText xml:space="preserve">.  </w:delText>
        </w:r>
      </w:del>
    </w:p>
    <w:p w14:paraId="0E2A0D49" w14:textId="0EFE4EFF" w:rsidR="00893591" w:rsidRPr="00CB7522" w:rsidDel="00843EBA" w:rsidRDefault="00893591" w:rsidP="00A7661F">
      <w:pPr>
        <w:rPr>
          <w:del w:id="3071" w:author="Muhammad, Alimayo (GSFC-5660)" w:date="2016-08-18T10:32:00Z"/>
        </w:rPr>
      </w:pPr>
    </w:p>
    <w:p w14:paraId="32976780" w14:textId="36D08E82" w:rsidR="002557DC" w:rsidDel="00843EBA" w:rsidRDefault="00A7661F">
      <w:pPr>
        <w:rPr>
          <w:del w:id="3072" w:author="Muhammad, Alimayo (GSFC-5660)" w:date="2016-08-18T10:32:00Z"/>
        </w:rPr>
      </w:pPr>
      <w:del w:id="3073" w:author="Muhammad, Alimayo (GSFC-5660)" w:date="2016-08-18T10:32:00Z">
        <w:r w:rsidRPr="00CB7522" w:rsidDel="00843EBA">
          <w:delText xml:space="preserve">Verification: </w:delText>
        </w:r>
        <w:r w:rsidR="00587872" w:rsidDel="00843EBA">
          <w:delText>Log file</w:delText>
        </w:r>
        <w:r w:rsidR="00977906" w:rsidDel="00843EBA">
          <w:delText xml:space="preserve"> shown in</w:delText>
        </w:r>
      </w:del>
      <w:del w:id="3074" w:author="Muhammad, Alimayo (GSFC-5660)" w:date="2016-08-17T10:15:00Z">
        <w:r w:rsidR="00977906" w:rsidDel="00094FA5">
          <w:delText xml:space="preserve"> section 6.1.6.1 </w:delText>
        </w:r>
      </w:del>
      <w:del w:id="3075" w:author="Muhammad, Alimayo (GSFC-5660)" w:date="2016-08-18T10:32:00Z">
        <w:r w:rsidR="002557DC" w:rsidDel="00843EBA">
          <w:delText xml:space="preserve">shows the NEN Gateway storage system statistics of total storage available for secure and open side for </w:delText>
        </w:r>
        <w:r w:rsidR="00977906" w:rsidRPr="009D395E" w:rsidDel="00843EBA">
          <w:delText xml:space="preserve">DUT </w:delText>
        </w:r>
        <w:r w:rsidR="00977906" w:rsidDel="00843EBA">
          <w:delText xml:space="preserve">Unit </w:delText>
        </w:r>
        <w:r w:rsidR="00977906" w:rsidRPr="009D395E" w:rsidDel="00843EBA">
          <w:delText>#1</w:delText>
        </w:r>
        <w:r w:rsidR="00977906" w:rsidDel="00843EBA">
          <w:delText>.</w:delText>
        </w:r>
      </w:del>
    </w:p>
    <w:p w14:paraId="58904AEE" w14:textId="77777777" w:rsidR="002557DC" w:rsidRPr="00CB7522" w:rsidRDefault="002557DC" w:rsidP="00A7661F"/>
    <w:p w14:paraId="14451F82" w14:textId="77777777" w:rsidR="00F94CA2" w:rsidRDefault="00A7661F" w:rsidP="00CB7522">
      <w:pPr>
        <w:rPr>
          <w:b/>
          <w:bCs/>
        </w:rPr>
      </w:pPr>
      <w:r w:rsidRPr="00CB7522">
        <w:rPr>
          <w:b/>
          <w:bCs/>
        </w:rPr>
        <w:t xml:space="preserve">Result: </w:t>
      </w:r>
    </w:p>
    <w:p w14:paraId="5B85B3F7" w14:textId="5BC7CCF1" w:rsidR="00157D0B" w:rsidRPr="00CB7522" w:rsidRDefault="00A7661F" w:rsidP="00CB7522">
      <w:pPr>
        <w:rPr>
          <w:b/>
          <w:bCs/>
        </w:rPr>
      </w:pPr>
      <w:r>
        <w:t>Enter Pass or Fail</w:t>
      </w:r>
      <w:r w:rsidR="00587872">
        <w:t xml:space="preserve"> </w:t>
      </w:r>
    </w:p>
    <w:p w14:paraId="21557B05" w14:textId="7E2CA40E" w:rsidR="0030002D" w:rsidRDefault="0030002D" w:rsidP="00CB7522"/>
    <w:p w14:paraId="5850EADD" w14:textId="77777777" w:rsidR="0030002D" w:rsidRDefault="0030002D" w:rsidP="00CB7522"/>
    <w:p w14:paraId="614ED7E4" w14:textId="77777777" w:rsidR="00F94CA2" w:rsidRDefault="0030002D">
      <w:pPr>
        <w:rPr>
          <w:rStyle w:val="Strong"/>
        </w:rPr>
      </w:pPr>
      <w:r>
        <w:rPr>
          <w:rStyle w:val="Strong"/>
        </w:rPr>
        <w:t xml:space="preserve">Requirement: </w:t>
      </w:r>
    </w:p>
    <w:p w14:paraId="35D7F7CA" w14:textId="12386977" w:rsidR="0030002D" w:rsidRDefault="00587872">
      <w:del w:id="3076" w:author="Perrine, Martin L. (GSFC-5670)" w:date="2016-09-13T14:29:00Z">
        <w:r w:rsidDel="00055AC4">
          <w:delText>NENG</w:delText>
        </w:r>
      </w:del>
      <w:ins w:id="3077" w:author="Perrine, Martin L. (GSFC-5670)" w:date="2016-09-13T14:29:00Z">
        <w:r w:rsidR="00055AC4">
          <w:t>DAPHNE</w:t>
        </w:r>
      </w:ins>
      <w:r>
        <w:t>-OPS-014</w:t>
      </w:r>
      <w:ins w:id="3078" w:author="Muhammad, Alimayo (GSFC-5660)" w:date="2016-08-17T09:57:00Z">
        <w:r w:rsidR="006803DA">
          <w:t xml:space="preserve"> </w:t>
        </w:r>
      </w:ins>
      <w:del w:id="3079" w:author="Muhammad, Alimayo (GSFC-5660)" w:date="2016-08-17T09:57:00Z">
        <w:r w:rsidDel="006803DA">
          <w:delText xml:space="preserve"> </w:delText>
        </w:r>
      </w:del>
      <w:proofErr w:type="gramStart"/>
      <w:r>
        <w:t xml:space="preserve">The </w:t>
      </w:r>
      <w:del w:id="3080" w:author="Perrine, Martin L. (GSFC-5670)" w:date="2016-09-13T14:30:00Z">
        <w:r w:rsidDel="00055AC4">
          <w:delText>NEN Gateway</w:delText>
        </w:r>
      </w:del>
      <w:ins w:id="3081" w:author="Perrine, Martin L. (GSFC-5670)" w:date="2016-09-13T14:30:00Z">
        <w:r w:rsidR="00055AC4">
          <w:t>DAPHNE</w:t>
        </w:r>
      </w:ins>
      <w:proofErr w:type="gramEnd"/>
      <w:r>
        <w:t xml:space="preserve"> shall provide status via a TCP/IP stream for remote monitoring.</w:t>
      </w:r>
    </w:p>
    <w:p w14:paraId="3949BF19" w14:textId="77777777" w:rsidR="0030002D" w:rsidRDefault="0030002D" w:rsidP="0030002D"/>
    <w:p w14:paraId="5D34FD32" w14:textId="77777777" w:rsidR="0030002D" w:rsidRDefault="0030002D" w:rsidP="0030002D">
      <w:pPr>
        <w:rPr>
          <w:ins w:id="3082" w:author="Muhammad, Alimayo (GSFC-5660)" w:date="2016-08-17T10:19:00Z"/>
          <w:b/>
          <w:bCs/>
        </w:rPr>
      </w:pPr>
      <w:r w:rsidRPr="00CB7522">
        <w:rPr>
          <w:b/>
          <w:bCs/>
        </w:rPr>
        <w:t xml:space="preserve">PASS/FAIL criteria:  </w:t>
      </w:r>
    </w:p>
    <w:p w14:paraId="746743AC" w14:textId="0D49097C" w:rsidR="00921601" w:rsidRDefault="00921601" w:rsidP="00921601">
      <w:pPr>
        <w:rPr>
          <w:ins w:id="3083" w:author="Muhammad, Alimayo (GSFC-5660)" w:date="2016-08-17T10:22:00Z"/>
        </w:rPr>
      </w:pPr>
      <w:ins w:id="3084" w:author="Muhammad, Alimayo (GSFC-5660)" w:date="2016-08-17T10:19:00Z">
        <w:r w:rsidRPr="00CB7522">
          <w:lastRenderedPageBreak/>
          <w:t xml:space="preserve">The pass criteria is that the </w:t>
        </w:r>
        <w:del w:id="3085" w:author="Perrine, Martin L. (GSFC-5670)" w:date="2016-09-13T14:29:00Z">
          <w:r w:rsidDel="00055AC4">
            <w:delText>NENG</w:delText>
          </w:r>
        </w:del>
      </w:ins>
      <w:ins w:id="3086" w:author="Perrine, Martin L. (GSFC-5670)" w:date="2016-09-13T14:29:00Z">
        <w:r w:rsidR="00055AC4">
          <w:t>DAPHNE</w:t>
        </w:r>
      </w:ins>
      <w:ins w:id="3087" w:author="Muhammad, Alimayo (GSFC-5660)" w:date="2016-08-17T10:19:00Z">
        <w:r>
          <w:t xml:space="preserve"> shall produce log files providing system status from</w:t>
        </w:r>
      </w:ins>
      <w:ins w:id="3088" w:author="Muhammad, Alimayo (GSFC-5660)" w:date="2016-08-17T10:21:00Z">
        <w:r>
          <w:t xml:space="preserve"> a TCP/IP stream for remote monitoring</w:t>
        </w:r>
      </w:ins>
      <w:ins w:id="3089" w:author="Muhammad, Alimayo (GSFC-5660)" w:date="2016-08-17T10:19:00Z">
        <w:r>
          <w:t>.</w:t>
        </w:r>
      </w:ins>
    </w:p>
    <w:p w14:paraId="53D03949" w14:textId="45FD93F7" w:rsidR="00921601" w:rsidRPr="00CB7522" w:rsidRDefault="00921601" w:rsidP="00921601">
      <w:pPr>
        <w:rPr>
          <w:ins w:id="3090" w:author="Muhammad, Alimayo (GSFC-5660)" w:date="2016-08-17T10:22:00Z"/>
        </w:rPr>
      </w:pPr>
      <w:ins w:id="3091" w:author="Muhammad, Alimayo (GSFC-5660)" w:date="2016-08-17T10:22:00Z">
        <w:r w:rsidRPr="00CB7522">
          <w:t xml:space="preserve">The pass criteria is that the </w:t>
        </w:r>
        <w:del w:id="3092" w:author="Perrine, Martin L. (GSFC-5670)" w:date="2016-09-13T14:29:00Z">
          <w:r w:rsidDel="00055AC4">
            <w:delText>NENG</w:delText>
          </w:r>
        </w:del>
      </w:ins>
      <w:ins w:id="3093" w:author="Perrine, Martin L. (GSFC-5670)" w:date="2016-09-13T14:29:00Z">
        <w:r w:rsidR="00055AC4">
          <w:t>DAPHNE</w:t>
        </w:r>
      </w:ins>
      <w:ins w:id="3094" w:author="Muhammad, Alimayo (GSFC-5660)" w:date="2016-08-17T10:22:00Z">
        <w:r>
          <w:t xml:space="preserve"> shall</w:t>
        </w:r>
      </w:ins>
      <w:ins w:id="3095" w:author="Muhammad, Alimayo (GSFC-5660)" w:date="2016-08-17T10:23:00Z">
        <w:r>
          <w:t xml:space="preserve"> not</w:t>
        </w:r>
      </w:ins>
      <w:ins w:id="3096" w:author="Muhammad, Alimayo (GSFC-5660)" w:date="2016-08-17T10:22:00Z">
        <w:r>
          <w:t xml:space="preserve"> produce log files providing system status from a TCP/IP stream for remote monitoring.</w:t>
        </w:r>
      </w:ins>
    </w:p>
    <w:p w14:paraId="7688AD24" w14:textId="7D132EE7" w:rsidR="00921601" w:rsidRPr="00CB7522" w:rsidDel="00921601" w:rsidRDefault="00921601" w:rsidP="0030002D">
      <w:pPr>
        <w:rPr>
          <w:del w:id="3097" w:author="Muhammad, Alimayo (GSFC-5660)" w:date="2016-08-17T10:23:00Z"/>
          <w:b/>
          <w:bCs/>
        </w:rPr>
      </w:pPr>
    </w:p>
    <w:p w14:paraId="062C9D51" w14:textId="295CBFAB" w:rsidR="0030002D" w:rsidRPr="00CB7522" w:rsidDel="00921601" w:rsidRDefault="00587872" w:rsidP="0030002D">
      <w:pPr>
        <w:rPr>
          <w:del w:id="3098" w:author="Muhammad, Alimayo (GSFC-5660)" w:date="2016-08-17T10:23:00Z"/>
        </w:rPr>
      </w:pPr>
      <w:del w:id="3099" w:author="Muhammad, Alimayo (GSFC-5660)" w:date="2016-08-17T10:23:00Z">
        <w:r w:rsidDel="00921601">
          <w:delText>This criteria is the same as previous NENG-OPS-013/</w:delText>
        </w:r>
        <w:r w:rsidRPr="00587872" w:rsidDel="00921601">
          <w:delText xml:space="preserve"> </w:delText>
        </w:r>
        <w:r w:rsidDel="00921601">
          <w:delText>NENG-OPS-013.1 requirement</w:delText>
        </w:r>
      </w:del>
    </w:p>
    <w:p w14:paraId="789BDAA7" w14:textId="77777777" w:rsidR="0030002D" w:rsidRPr="00CB7522" w:rsidRDefault="0030002D" w:rsidP="0030002D"/>
    <w:p w14:paraId="7AA59297" w14:textId="77777777" w:rsidR="00F94CA2" w:rsidRDefault="00587872" w:rsidP="0030002D">
      <w:pPr>
        <w:rPr>
          <w:ins w:id="3100" w:author="Muhammad, Alimayo (GSFC-5660)" w:date="2016-08-17T10:26:00Z"/>
        </w:rPr>
      </w:pPr>
      <w:r>
        <w:t xml:space="preserve">Verification: </w:t>
      </w:r>
    </w:p>
    <w:p w14:paraId="75E0ECFE" w14:textId="1932A46B" w:rsidR="00921601" w:rsidRDefault="00921601" w:rsidP="0030002D">
      <w:pPr>
        <w:rPr>
          <w:ins w:id="3101" w:author="Muhammad, Alimayo (GSFC-5660)" w:date="2016-08-17T10:26:00Z"/>
        </w:rPr>
      </w:pPr>
      <w:ins w:id="3102" w:author="Muhammad, Alimayo (GSFC-5660)" w:date="2016-08-17T10:26:00Z">
        <w:r>
          <w:t>Log file shown in</w:t>
        </w:r>
      </w:ins>
      <w:ins w:id="3103" w:author="Muhammad, Alimayo (GSFC-5660)" w:date="2016-08-24T11:52:00Z">
        <w:r w:rsidR="001E4DCC">
          <w:t xml:space="preserve"> </w:t>
        </w:r>
        <w:del w:id="3104" w:author="Perrine, Martin L. (GSFC-5670)" w:date="2016-09-08T12:05:00Z">
          <w:r w:rsidR="001E4DCC" w:rsidDel="00694684">
            <w:fldChar w:fldCharType="begin"/>
          </w:r>
          <w:r w:rsidR="001E4DCC" w:rsidDel="00694684">
            <w:delInstrText xml:space="preserve"> REF _Ref459802896 \h </w:delInstrText>
          </w:r>
        </w:del>
      </w:ins>
      <w:del w:id="3105" w:author="Perrine, Martin L. (GSFC-5670)" w:date="2016-09-08T12:05:00Z">
        <w:r w:rsidR="001E4DCC" w:rsidDel="00694684">
          <w:fldChar w:fldCharType="separate"/>
        </w:r>
      </w:del>
      <w:ins w:id="3106" w:author="Muhammad, Alimayo (GSFC-5660)" w:date="2016-08-24T11:52:00Z">
        <w:del w:id="3107" w:author="Perrine, Martin L. (GSFC-5670)" w:date="2016-08-31T11:09:00Z">
          <w:r w:rsidR="001E4DCC" w:rsidDel="00EF27DF">
            <w:delText xml:space="preserve">Figure </w:delText>
          </w:r>
          <w:r w:rsidR="001E4DCC" w:rsidDel="00EF27DF">
            <w:rPr>
              <w:noProof/>
            </w:rPr>
            <w:delText>6</w:delText>
          </w:r>
          <w:r w:rsidR="001E4DCC" w:rsidDel="00EF27DF">
            <w:noBreakHyphen/>
          </w:r>
          <w:r w:rsidR="001E4DCC" w:rsidDel="00EF27DF">
            <w:rPr>
              <w:noProof/>
            </w:rPr>
            <w:delText>2</w:delText>
          </w:r>
        </w:del>
        <w:del w:id="3108" w:author="Perrine, Martin L. (GSFC-5670)" w:date="2016-09-08T12:05:00Z">
          <w:r w:rsidR="001E4DCC" w:rsidDel="00694684">
            <w:fldChar w:fldCharType="end"/>
          </w:r>
        </w:del>
      </w:ins>
      <w:ins w:id="3109" w:author="Muhammad, Alimayo (GSFC-5660)" w:date="2016-08-24T11:53:00Z">
        <w:del w:id="3110" w:author="Perrine, Martin L. (GSFC-5670)" w:date="2016-09-08T12:05:00Z">
          <w:r w:rsidR="001E4DCC" w:rsidDel="00694684">
            <w:delText xml:space="preserve"> </w:delText>
          </w:r>
        </w:del>
      </w:ins>
      <w:ins w:id="3111" w:author="Perrine, Martin L. (GSFC-5670)" w:date="2016-09-08T12:05:00Z">
        <w:r w:rsidR="00694684">
          <w:fldChar w:fldCharType="begin"/>
        </w:r>
        <w:r w:rsidR="00694684">
          <w:instrText xml:space="preserve"> REF _Ref461099670 \h </w:instrText>
        </w:r>
      </w:ins>
      <w:r w:rsidR="00694684">
        <w:fldChar w:fldCharType="separate"/>
      </w:r>
      <w:ins w:id="3112" w:author="Perrine, Martin L. (GSFC-5670)" w:date="2016-09-08T12:05:00Z">
        <w:r w:rsidR="00694684">
          <w:t xml:space="preserve">Figure </w:t>
        </w:r>
        <w:r w:rsidR="00694684">
          <w:rPr>
            <w:noProof/>
          </w:rPr>
          <w:t>6</w:t>
        </w:r>
        <w:r w:rsidR="00694684">
          <w:noBreakHyphen/>
        </w:r>
        <w:r w:rsidR="00694684">
          <w:rPr>
            <w:noProof/>
          </w:rPr>
          <w:t>6</w:t>
        </w:r>
        <w:r w:rsidR="00694684">
          <w:fldChar w:fldCharType="end"/>
        </w:r>
        <w:r w:rsidR="00694684">
          <w:t xml:space="preserve"> </w:t>
        </w:r>
      </w:ins>
      <w:ins w:id="3113" w:author="Muhammad, Alimayo (GSFC-5660)" w:date="2016-08-17T10:26:00Z">
        <w:r>
          <w:t xml:space="preserve">shows the </w:t>
        </w:r>
        <w:del w:id="3114" w:author="Perrine, Martin L. (GSFC-5670)" w:date="2016-09-13T14:30:00Z">
          <w:r w:rsidDel="00055AC4">
            <w:delText>NEN Gateway</w:delText>
          </w:r>
        </w:del>
      </w:ins>
      <w:ins w:id="3115" w:author="Perrine, Martin L. (GSFC-5670)" w:date="2016-09-13T14:30:00Z">
        <w:r w:rsidR="00055AC4">
          <w:t>DAPHNE</w:t>
        </w:r>
      </w:ins>
      <w:ins w:id="3116" w:author="Muhammad, Alimayo (GSFC-5660)" w:date="2016-08-17T10:26:00Z">
        <w:r>
          <w:t xml:space="preserve"> statistics</w:t>
        </w:r>
      </w:ins>
      <w:ins w:id="3117" w:author="Muhammad, Alimayo (GSFC-5660)" w:date="2016-08-17T10:27:00Z">
        <w:r>
          <w:t xml:space="preserve"> for remote monitoring via a TCP/IP stream</w:t>
        </w:r>
      </w:ins>
      <w:ins w:id="3118" w:author="Muhammad, Alimayo (GSFC-5660)" w:date="2016-08-17T10:26:00Z">
        <w:r>
          <w:t>.</w:t>
        </w:r>
      </w:ins>
    </w:p>
    <w:p w14:paraId="50F0BD7D" w14:textId="77777777" w:rsidR="00921601" w:rsidDel="00F51543" w:rsidRDefault="00921601" w:rsidP="0030002D">
      <w:pPr>
        <w:rPr>
          <w:del w:id="3119" w:author="Muhammad, Alimayo (GSFC-5660)" w:date="2016-08-17T10:27:00Z"/>
        </w:rPr>
      </w:pPr>
    </w:p>
    <w:p w14:paraId="0E203BA5" w14:textId="2D0156E6" w:rsidR="0030002D" w:rsidDel="00F51543" w:rsidRDefault="00587872" w:rsidP="0030002D">
      <w:pPr>
        <w:rPr>
          <w:del w:id="3120" w:author="Muhammad, Alimayo (GSFC-5660)" w:date="2016-08-17T10:27:00Z"/>
        </w:rPr>
      </w:pPr>
      <w:del w:id="3121" w:author="Muhammad, Alimayo (GSFC-5660)" w:date="2016-08-17T10:27:00Z">
        <w:r w:rsidDel="00F51543">
          <w:delText>The previous verification for NENG-OPS-013/</w:delText>
        </w:r>
      </w:del>
      <w:del w:id="3122" w:author="Muhammad, Alimayo (GSFC-5660)" w:date="2016-08-04T11:30:00Z">
        <w:r w:rsidRPr="00587872" w:rsidDel="00893591">
          <w:delText xml:space="preserve"> </w:delText>
        </w:r>
      </w:del>
      <w:del w:id="3123" w:author="Muhammad, Alimayo (GSFC-5660)" w:date="2016-08-17T10:27:00Z">
        <w:r w:rsidDel="00F51543">
          <w:delText>NENG-OPS-013.1 satisfies this section’s verification</w:delText>
        </w:r>
        <w:r w:rsidR="0030002D" w:rsidDel="00F51543">
          <w:delText>.</w:delText>
        </w:r>
      </w:del>
    </w:p>
    <w:p w14:paraId="059CEFE7" w14:textId="77777777" w:rsidR="0030002D" w:rsidRPr="00CB7522" w:rsidRDefault="0030002D" w:rsidP="0030002D"/>
    <w:p w14:paraId="389EC58A" w14:textId="77777777" w:rsidR="00F94CA2" w:rsidRDefault="0030002D" w:rsidP="0030002D">
      <w:pPr>
        <w:rPr>
          <w:b/>
          <w:bCs/>
        </w:rPr>
      </w:pPr>
      <w:r w:rsidRPr="00CB7522">
        <w:rPr>
          <w:b/>
          <w:bCs/>
        </w:rPr>
        <w:t xml:space="preserve">Result: </w:t>
      </w:r>
    </w:p>
    <w:p w14:paraId="119EBB9A" w14:textId="3E0D0351" w:rsidR="0030002D" w:rsidDel="00893591" w:rsidRDefault="0030002D" w:rsidP="00CB7522">
      <w:pPr>
        <w:rPr>
          <w:del w:id="3124" w:author="Muhammad, Alimayo (GSFC-5660)" w:date="2016-08-04T11:30:00Z"/>
        </w:rPr>
      </w:pPr>
      <w:r>
        <w:t>Enter Pass or Fail</w:t>
      </w:r>
    </w:p>
    <w:p w14:paraId="7E4C5D11" w14:textId="77777777" w:rsidR="00893591" w:rsidRDefault="00893591" w:rsidP="0030002D">
      <w:pPr>
        <w:rPr>
          <w:ins w:id="3125" w:author="Muhammad, Alimayo (GSFC-5660)" w:date="2016-08-04T11:30:00Z"/>
        </w:rPr>
      </w:pPr>
    </w:p>
    <w:p w14:paraId="118FC902" w14:textId="77777777" w:rsidR="0030002D" w:rsidDel="0022273F" w:rsidRDefault="0030002D" w:rsidP="00CB7522">
      <w:pPr>
        <w:rPr>
          <w:del w:id="3126" w:author="Muhammad, Alimayo (GSFC-5660)" w:date="2016-08-04T11:30:00Z"/>
        </w:rPr>
      </w:pPr>
    </w:p>
    <w:p w14:paraId="585B4504" w14:textId="77777777" w:rsidR="0022273F" w:rsidRDefault="0022273F" w:rsidP="00CB7522">
      <w:pPr>
        <w:rPr>
          <w:ins w:id="3127" w:author="Muhammad, Alimayo (GSFC-5660)" w:date="2016-08-17T10:03:00Z"/>
        </w:rPr>
      </w:pPr>
    </w:p>
    <w:p w14:paraId="541EFED5" w14:textId="77777777" w:rsidR="0030002D" w:rsidRPr="00CB7522" w:rsidRDefault="0030002D" w:rsidP="00CB7522"/>
    <w:p w14:paraId="7022AB6C" w14:textId="3CD09C1F" w:rsidR="002E6615" w:rsidRDefault="00CB7522" w:rsidP="00CB7522">
      <w:pPr>
        <w:rPr>
          <w:b/>
          <w:bCs/>
        </w:rPr>
      </w:pPr>
      <w:del w:id="3128" w:author="Muhammad, Alimayo (GSFC-5660)" w:date="2016-08-18T10:35:00Z">
        <w:r w:rsidRPr="00CB7522" w:rsidDel="00843EBA">
          <w:rPr>
            <w:b/>
            <w:bCs/>
          </w:rPr>
          <w:delText>Requirment</w:delText>
        </w:r>
      </w:del>
      <w:ins w:id="3129" w:author="Muhammad, Alimayo (GSFC-5660)" w:date="2016-08-18T10:35:00Z">
        <w:r w:rsidR="00843EBA" w:rsidRPr="00CB7522">
          <w:rPr>
            <w:b/>
            <w:bCs/>
          </w:rPr>
          <w:t>Requirement</w:t>
        </w:r>
      </w:ins>
      <w:r w:rsidRPr="00CB7522">
        <w:rPr>
          <w:b/>
          <w:bCs/>
        </w:rPr>
        <w:t xml:space="preserve">: </w:t>
      </w:r>
    </w:p>
    <w:p w14:paraId="195EDA69" w14:textId="2C22543B" w:rsidR="00CB7522" w:rsidRPr="00CB7522" w:rsidRDefault="00CB7522" w:rsidP="00CB7522">
      <w:pPr>
        <w:rPr>
          <w:b/>
          <w:u w:val="single"/>
        </w:rPr>
      </w:pPr>
      <w:del w:id="3130" w:author="Perrine, Martin L. (GSFC-5670)" w:date="2016-09-13T14:29:00Z">
        <w:r w:rsidRPr="00CB7522" w:rsidDel="00055AC4">
          <w:delText>NENG</w:delText>
        </w:r>
      </w:del>
      <w:ins w:id="3131" w:author="Perrine, Martin L. (GSFC-5670)" w:date="2016-09-13T14:29:00Z">
        <w:r w:rsidR="00055AC4">
          <w:t>DAPHNE</w:t>
        </w:r>
      </w:ins>
      <w:r w:rsidRPr="00CB7522">
        <w:t xml:space="preserve">-OPS-015 Remote configurable. </w:t>
      </w:r>
    </w:p>
    <w:p w14:paraId="66ED9CBF" w14:textId="77777777" w:rsidR="00CB7522" w:rsidRPr="00CB7522" w:rsidRDefault="00CB7522" w:rsidP="00CB7522"/>
    <w:p w14:paraId="3527C02A" w14:textId="77777777" w:rsidR="00843EBA" w:rsidRPr="00CB7522" w:rsidRDefault="00843EBA" w:rsidP="00843EBA">
      <w:pPr>
        <w:rPr>
          <w:ins w:id="3132" w:author="Muhammad, Alimayo (GSFC-5660)" w:date="2016-08-18T10:35:00Z"/>
          <w:b/>
          <w:bCs/>
        </w:rPr>
      </w:pPr>
      <w:ins w:id="3133" w:author="Muhammad, Alimayo (GSFC-5660)" w:date="2016-08-18T10:35:00Z">
        <w:r w:rsidRPr="00CB7522">
          <w:rPr>
            <w:b/>
            <w:bCs/>
          </w:rPr>
          <w:t xml:space="preserve">PASS/FAIL criteria:  </w:t>
        </w:r>
      </w:ins>
    </w:p>
    <w:p w14:paraId="44A34AD7" w14:textId="30DD4EE0" w:rsidR="00CB7522" w:rsidRPr="00CB7522" w:rsidDel="00843EBA" w:rsidRDefault="00CB7522" w:rsidP="00CB7522">
      <w:pPr>
        <w:rPr>
          <w:del w:id="3134" w:author="Muhammad, Alimayo (GSFC-5660)" w:date="2016-08-18T10:35:00Z"/>
          <w:b/>
          <w:bCs/>
        </w:rPr>
      </w:pPr>
      <w:del w:id="3135" w:author="Muhammad, Alimayo (GSFC-5660)" w:date="2016-08-18T10:35:00Z">
        <w:r w:rsidRPr="00CB7522" w:rsidDel="00843EBA">
          <w:rPr>
            <w:b/>
            <w:bCs/>
          </w:rPr>
          <w:delText xml:space="preserve">PASS/FAIL criteria:  </w:delText>
        </w:r>
      </w:del>
    </w:p>
    <w:p w14:paraId="477AF2D2" w14:textId="77777777" w:rsidR="00CB7522" w:rsidRPr="00CB7522" w:rsidRDefault="00CB7522" w:rsidP="00CB7522">
      <w:r w:rsidRPr="00CB7522">
        <w:t xml:space="preserve">The pass criteria is that the unit can be configured remotely.  </w:t>
      </w:r>
    </w:p>
    <w:p w14:paraId="52C23E86" w14:textId="77777777" w:rsidR="00CB7522" w:rsidRPr="00CB7522" w:rsidRDefault="00CB7522" w:rsidP="00CB7522">
      <w:r w:rsidRPr="00CB7522">
        <w:t xml:space="preserve">The unit fails if it cannot be configured remotely.  </w:t>
      </w:r>
    </w:p>
    <w:p w14:paraId="00E58B87" w14:textId="77777777" w:rsidR="00CB7522" w:rsidRPr="00CB7522" w:rsidRDefault="00CB7522" w:rsidP="00CB7522"/>
    <w:p w14:paraId="006B6469" w14:textId="77777777" w:rsidR="002E6615" w:rsidRDefault="00CB7522" w:rsidP="00CB7522">
      <w:r w:rsidRPr="00CB7522">
        <w:t xml:space="preserve">Verification: </w:t>
      </w:r>
    </w:p>
    <w:p w14:paraId="01265C4A" w14:textId="060E1CD5" w:rsidR="00CB7522" w:rsidRPr="00CB7522" w:rsidRDefault="00CB7522" w:rsidP="00CB7522">
      <w:r w:rsidRPr="00CB7522">
        <w:t xml:space="preserve">The test script used configures and starts the </w:t>
      </w:r>
      <w:del w:id="3136" w:author="Perrine, Martin L. (GSFC-5670)" w:date="2016-09-13T14:29:00Z">
        <w:r w:rsidRPr="00CB7522" w:rsidDel="00055AC4">
          <w:delText>NENG</w:delText>
        </w:r>
      </w:del>
      <w:ins w:id="3137" w:author="Perrine, Martin L. (GSFC-5670)" w:date="2016-09-13T14:29:00Z">
        <w:r w:rsidR="00055AC4">
          <w:t>DAPHNE</w:t>
        </w:r>
      </w:ins>
      <w:r w:rsidRPr="00CB7522">
        <w:t xml:space="preserve"> operations.  The test script runs the entire test from a controlling computer via an IP connection that is remote from the </w:t>
      </w:r>
      <w:del w:id="3138" w:author="Perrine, Martin L. (GSFC-5670)" w:date="2016-09-13T14:29:00Z">
        <w:r w:rsidRPr="00CB7522" w:rsidDel="00055AC4">
          <w:delText>NENG</w:delText>
        </w:r>
      </w:del>
      <w:ins w:id="3139" w:author="Perrine, Martin L. (GSFC-5670)" w:date="2016-09-13T14:29:00Z">
        <w:r w:rsidR="00055AC4">
          <w:t>DAPHNE</w:t>
        </w:r>
      </w:ins>
      <w:r w:rsidRPr="00CB7522">
        <w:t xml:space="preserve">. The </w:t>
      </w:r>
      <w:del w:id="3140" w:author="Perrine, Martin L. (GSFC-5670)" w:date="2016-09-13T14:29:00Z">
        <w:r w:rsidRPr="00CB7522" w:rsidDel="00055AC4">
          <w:delText>NENG</w:delText>
        </w:r>
      </w:del>
      <w:ins w:id="3141" w:author="Perrine, Martin L. (GSFC-5670)" w:date="2016-09-13T14:29:00Z">
        <w:r w:rsidR="00055AC4">
          <w:t>DAPHNE</w:t>
        </w:r>
      </w:ins>
      <w:r w:rsidRPr="00CB7522">
        <w:t xml:space="preserve"> is configured for the IRIS mission as part of this test. Successful completion of the test confirms remote configuration. Parallel testing at the field station under operational conditions will also inherently demonstrate compliance.</w:t>
      </w:r>
    </w:p>
    <w:p w14:paraId="37AF36BC" w14:textId="77777777" w:rsidR="00CB7522" w:rsidRPr="00CB7522" w:rsidRDefault="00CB7522" w:rsidP="00CB7522"/>
    <w:p w14:paraId="6407943B" w14:textId="77777777" w:rsidR="002E6615" w:rsidRDefault="00CB7522" w:rsidP="00CB7522">
      <w:pPr>
        <w:rPr>
          <w:b/>
          <w:bCs/>
        </w:rPr>
      </w:pPr>
      <w:r w:rsidRPr="00CB7522">
        <w:rPr>
          <w:b/>
          <w:bCs/>
        </w:rPr>
        <w:t>Result:</w:t>
      </w:r>
    </w:p>
    <w:p w14:paraId="4D7D4347" w14:textId="1B0E1112" w:rsidR="00587872" w:rsidRDefault="00CB7522" w:rsidP="00CB7522">
      <w:r w:rsidRPr="00CB7522">
        <w:rPr>
          <w:b/>
          <w:bCs/>
        </w:rPr>
        <w:t xml:space="preserve"> </w:t>
      </w:r>
      <w:r>
        <w:t>Enter Pass or Fail</w:t>
      </w:r>
    </w:p>
    <w:p w14:paraId="37C8CDFD" w14:textId="77777777" w:rsidR="000A79DD" w:rsidRDefault="000A79DD" w:rsidP="00CB7522"/>
    <w:p w14:paraId="3D5C087D" w14:textId="77777777" w:rsidR="002E6615" w:rsidRPr="00CB7522" w:rsidRDefault="002E6615" w:rsidP="00CB7522"/>
    <w:p w14:paraId="530495DB" w14:textId="77777777" w:rsidR="00843EBA" w:rsidRDefault="00843EBA" w:rsidP="00843EBA">
      <w:pPr>
        <w:rPr>
          <w:ins w:id="3142" w:author="Muhammad, Alimayo (GSFC-5660)" w:date="2016-08-18T10:33:00Z"/>
          <w:b/>
          <w:bCs/>
        </w:rPr>
      </w:pPr>
      <w:ins w:id="3143" w:author="Muhammad, Alimayo (GSFC-5660)" w:date="2016-08-18T10:33:00Z">
        <w:r w:rsidRPr="00CB7522">
          <w:rPr>
            <w:b/>
            <w:bCs/>
          </w:rPr>
          <w:t xml:space="preserve">Requirement: </w:t>
        </w:r>
      </w:ins>
    </w:p>
    <w:p w14:paraId="71F5E379" w14:textId="46DA5A76" w:rsidR="00843EBA" w:rsidRPr="00CB7522" w:rsidRDefault="00843EBA" w:rsidP="00843EBA">
      <w:pPr>
        <w:rPr>
          <w:ins w:id="3144" w:author="Muhammad, Alimayo (GSFC-5660)" w:date="2016-08-18T10:33:00Z"/>
        </w:rPr>
      </w:pPr>
      <w:ins w:id="3145" w:author="Muhammad, Alimayo (GSFC-5660)" w:date="2016-08-18T10:33:00Z">
        <w:del w:id="3146" w:author="Perrine, Martin L. (GSFC-5670)" w:date="2016-09-13T14:29:00Z">
          <w:r w:rsidRPr="00CB7522" w:rsidDel="00055AC4">
            <w:delText>NENG</w:delText>
          </w:r>
        </w:del>
      </w:ins>
      <w:ins w:id="3147" w:author="Perrine, Martin L. (GSFC-5670)" w:date="2016-09-13T14:29:00Z">
        <w:r w:rsidR="00055AC4">
          <w:t>DAPHNE</w:t>
        </w:r>
      </w:ins>
      <w:ins w:id="3148" w:author="Muhammad, Alimayo (GSFC-5660)" w:date="2016-08-18T10:33:00Z">
        <w:r w:rsidRPr="00CB7522">
          <w:t xml:space="preserve">-OPS-016 </w:t>
        </w:r>
        <w:proofErr w:type="gramStart"/>
        <w:r>
          <w:t xml:space="preserve">The </w:t>
        </w:r>
        <w:del w:id="3149" w:author="Perrine, Martin L. (GSFC-5670)" w:date="2016-09-13T14:30:00Z">
          <w:r w:rsidDel="00055AC4">
            <w:delText>NEN Gateway</w:delText>
          </w:r>
        </w:del>
      </w:ins>
      <w:ins w:id="3150" w:author="Perrine, Martin L. (GSFC-5670)" w:date="2016-09-13T14:30:00Z">
        <w:r w:rsidR="00055AC4">
          <w:t>DAPHNE</w:t>
        </w:r>
      </w:ins>
      <w:proofErr w:type="gramEnd"/>
      <w:ins w:id="3151" w:author="Muhammad, Alimayo (GSFC-5660)" w:date="2016-08-18T10:33:00Z">
        <w:r>
          <w:t xml:space="preserve"> shall provide a system logging function to log system failure and operational activity.</w:t>
        </w:r>
      </w:ins>
    </w:p>
    <w:p w14:paraId="01248EE6" w14:textId="77777777" w:rsidR="00843EBA" w:rsidRDefault="00843EBA" w:rsidP="00843EBA">
      <w:pPr>
        <w:rPr>
          <w:ins w:id="3152" w:author="Muhammad, Alimayo (GSFC-5660)" w:date="2016-08-18T10:33:00Z"/>
        </w:rPr>
      </w:pPr>
    </w:p>
    <w:p w14:paraId="702A87B3" w14:textId="77777777" w:rsidR="00843EBA" w:rsidRPr="00CB7522" w:rsidRDefault="00843EBA" w:rsidP="00843EBA">
      <w:pPr>
        <w:rPr>
          <w:ins w:id="3153" w:author="Muhammad, Alimayo (GSFC-5660)" w:date="2016-08-18T10:35:00Z"/>
          <w:b/>
          <w:bCs/>
        </w:rPr>
      </w:pPr>
      <w:ins w:id="3154" w:author="Muhammad, Alimayo (GSFC-5660)" w:date="2016-08-18T10:35:00Z">
        <w:r w:rsidRPr="00CB7522">
          <w:rPr>
            <w:b/>
            <w:bCs/>
          </w:rPr>
          <w:t xml:space="preserve">PASS/FAIL criteria:  </w:t>
        </w:r>
      </w:ins>
    </w:p>
    <w:p w14:paraId="4F9227C9" w14:textId="77777777" w:rsidR="00843EBA" w:rsidRDefault="00843EBA" w:rsidP="00843EBA">
      <w:pPr>
        <w:rPr>
          <w:ins w:id="3155" w:author="Muhammad, Alimayo (GSFC-5660)" w:date="2016-08-18T10:33:00Z"/>
        </w:rPr>
      </w:pPr>
    </w:p>
    <w:p w14:paraId="350D34F1" w14:textId="2C29479E" w:rsidR="00843EBA" w:rsidRDefault="00843EBA" w:rsidP="00843EBA">
      <w:pPr>
        <w:rPr>
          <w:ins w:id="3156" w:author="Muhammad, Alimayo (GSFC-5660)" w:date="2016-08-18T10:33:00Z"/>
        </w:rPr>
      </w:pPr>
      <w:ins w:id="3157" w:author="Muhammad, Alimayo (GSFC-5660)" w:date="2016-08-18T10:33:00Z">
        <w:r w:rsidRPr="00CB7522">
          <w:t xml:space="preserve">The pass criteria is that the </w:t>
        </w:r>
        <w:del w:id="3158" w:author="Perrine, Martin L. (GSFC-5670)" w:date="2016-09-13T14:29:00Z">
          <w:r w:rsidDel="00055AC4">
            <w:delText>NENG</w:delText>
          </w:r>
        </w:del>
      </w:ins>
      <w:ins w:id="3159" w:author="Perrine, Martin L. (GSFC-5670)" w:date="2016-09-13T14:29:00Z">
        <w:r w:rsidR="00055AC4">
          <w:t>DAPHNE</w:t>
        </w:r>
      </w:ins>
      <w:ins w:id="3160" w:author="Muhammad, Alimayo (GSFC-5660)" w:date="2016-08-18T10:33:00Z">
        <w:r>
          <w:t xml:space="preserve"> shall produce log files by the NEN system logging function showing system failure and operational activity</w:t>
        </w:r>
        <w:r w:rsidRPr="00CB7522">
          <w:t>.</w:t>
        </w:r>
      </w:ins>
    </w:p>
    <w:p w14:paraId="56B4E31B" w14:textId="77777777" w:rsidR="00843EBA" w:rsidRPr="00CB7522" w:rsidRDefault="00843EBA" w:rsidP="00843EBA">
      <w:pPr>
        <w:rPr>
          <w:ins w:id="3161" w:author="Muhammad, Alimayo (GSFC-5660)" w:date="2016-08-18T10:33:00Z"/>
        </w:rPr>
      </w:pPr>
      <w:ins w:id="3162" w:author="Muhammad, Alimayo (GSFC-5660)" w:date="2016-08-18T10:33:00Z">
        <w:r w:rsidRPr="00CB7522">
          <w:t xml:space="preserve">  </w:t>
        </w:r>
      </w:ins>
    </w:p>
    <w:p w14:paraId="74796FAD" w14:textId="46AD3AC9" w:rsidR="00843EBA" w:rsidRDefault="00843EBA" w:rsidP="00843EBA">
      <w:pPr>
        <w:rPr>
          <w:ins w:id="3163" w:author="Muhammad, Alimayo (GSFC-5660)" w:date="2016-08-18T10:33:00Z"/>
        </w:rPr>
      </w:pPr>
      <w:ins w:id="3164" w:author="Muhammad, Alimayo (GSFC-5660)" w:date="2016-08-18T10:33:00Z">
        <w:r w:rsidRPr="00CB7522">
          <w:t xml:space="preserve">The unit fails if it the </w:t>
        </w:r>
        <w:del w:id="3165" w:author="Perrine, Martin L. (GSFC-5670)" w:date="2016-09-13T14:29:00Z">
          <w:r w:rsidDel="00055AC4">
            <w:delText>NENG</w:delText>
          </w:r>
        </w:del>
      </w:ins>
      <w:ins w:id="3166" w:author="Perrine, Martin L. (GSFC-5670)" w:date="2016-09-13T14:29:00Z">
        <w:r w:rsidR="00055AC4">
          <w:t>DAPHNE</w:t>
        </w:r>
      </w:ins>
      <w:ins w:id="3167" w:author="Muhammad, Alimayo (GSFC-5660)" w:date="2016-08-18T10:33:00Z">
        <w:r>
          <w:t xml:space="preserve"> does not produce log files by the NEN system logging function showing system failure and operational activity</w:t>
        </w:r>
        <w:r w:rsidRPr="00CB7522">
          <w:t>.</w:t>
        </w:r>
      </w:ins>
    </w:p>
    <w:p w14:paraId="71BE3D20" w14:textId="77777777" w:rsidR="00843EBA" w:rsidRDefault="00843EBA" w:rsidP="00843EBA">
      <w:pPr>
        <w:rPr>
          <w:ins w:id="3168" w:author="Muhammad, Alimayo (GSFC-5660)" w:date="2016-08-18T10:33:00Z"/>
        </w:rPr>
      </w:pPr>
    </w:p>
    <w:p w14:paraId="2A3BE971" w14:textId="7EB5084F" w:rsidR="00843EBA" w:rsidRDefault="00843EBA" w:rsidP="00843EBA">
      <w:pPr>
        <w:rPr>
          <w:ins w:id="3169" w:author="Muhammad, Alimayo (GSFC-5660)" w:date="2016-08-18T10:33:00Z"/>
        </w:rPr>
      </w:pPr>
      <w:ins w:id="3170" w:author="Muhammad, Alimayo (GSFC-5660)" w:date="2016-08-18T10:33:00Z">
        <w:r>
          <w:t xml:space="preserve">Procedure for requirement </w:t>
        </w:r>
        <w:del w:id="3171" w:author="Perrine, Martin L. (GSFC-5670)" w:date="2016-09-13T14:29:00Z">
          <w:r w:rsidRPr="008F169B" w:rsidDel="00055AC4">
            <w:rPr>
              <w:bCs/>
            </w:rPr>
            <w:delText>NENG</w:delText>
          </w:r>
        </w:del>
      </w:ins>
      <w:ins w:id="3172" w:author="Perrine, Martin L. (GSFC-5670)" w:date="2016-09-13T14:29:00Z">
        <w:r w:rsidR="00055AC4">
          <w:rPr>
            <w:bCs/>
          </w:rPr>
          <w:t>DAPHNE</w:t>
        </w:r>
      </w:ins>
      <w:ins w:id="3173" w:author="Muhammad, Alimayo (GSFC-5660)" w:date="2016-08-18T10:33:00Z">
        <w:r w:rsidRPr="008F169B">
          <w:rPr>
            <w:bCs/>
          </w:rPr>
          <w:t>-OPS</w:t>
        </w:r>
        <w:r>
          <w:rPr>
            <w:bCs/>
          </w:rPr>
          <w:t>-016</w:t>
        </w:r>
      </w:ins>
      <w:ins w:id="3174" w:author="Perrine, Martin L. (GSFC-5670)" w:date="2016-09-13T14:13:00Z">
        <w:r w:rsidR="00666E51">
          <w:rPr>
            <w:bCs/>
          </w:rPr>
          <w:t xml:space="preserve"> (operational activity)</w:t>
        </w:r>
      </w:ins>
      <w:ins w:id="3175" w:author="Muhammad, Alimayo (GSFC-5660)" w:date="2016-08-18T10:33:00Z">
        <w:r>
          <w:t>:</w:t>
        </w:r>
      </w:ins>
    </w:p>
    <w:p w14:paraId="57774E6B" w14:textId="77777777" w:rsidR="00843EBA" w:rsidRDefault="00843EBA" w:rsidP="00843EBA">
      <w:pPr>
        <w:pStyle w:val="ListParagraph"/>
        <w:numPr>
          <w:ilvl w:val="0"/>
          <w:numId w:val="77"/>
        </w:numPr>
        <w:rPr>
          <w:ins w:id="3176" w:author="Muhammad, Alimayo (GSFC-5660)" w:date="2016-08-18T10:33:00Z"/>
        </w:rPr>
      </w:pPr>
      <w:ins w:id="3177" w:author="Muhammad, Alimayo (GSFC-5660)" w:date="2016-08-18T10:33:00Z">
        <w:r>
          <w:t>Open terminal</w:t>
        </w:r>
      </w:ins>
    </w:p>
    <w:p w14:paraId="17084BD2" w14:textId="77777777" w:rsidR="00843EBA" w:rsidRDefault="00843EBA" w:rsidP="00843EBA">
      <w:pPr>
        <w:pStyle w:val="ListParagraph"/>
        <w:numPr>
          <w:ilvl w:val="0"/>
          <w:numId w:val="77"/>
        </w:numPr>
        <w:rPr>
          <w:ins w:id="3178" w:author="Muhammad, Alimayo (GSFC-5660)" w:date="2016-08-18T10:33:00Z"/>
        </w:rPr>
      </w:pPr>
      <w:ins w:id="3179" w:author="Muhammad, Alimayo (GSFC-5660)" w:date="2016-08-18T10:33:00Z">
        <w:r>
          <w:t xml:space="preserve">Remotely </w:t>
        </w:r>
        <w:proofErr w:type="spellStart"/>
        <w:proofErr w:type="gramStart"/>
        <w:r>
          <w:t>ssh</w:t>
        </w:r>
        <w:proofErr w:type="spellEnd"/>
        <w:proofErr w:type="gramEnd"/>
        <w:r>
          <w:t xml:space="preserve"> into server as ops user for DUT #1 Primary Side typing: </w:t>
        </w:r>
        <w:proofErr w:type="spellStart"/>
        <w:r>
          <w:t>ssh</w:t>
        </w:r>
        <w:proofErr w:type="spellEnd"/>
        <w:r>
          <w:t xml:space="preserve"> </w:t>
        </w:r>
        <w:r w:rsidRPr="002E0B03">
          <w:t>ops@1**.***.*.**0</w:t>
        </w:r>
        <w:r>
          <w:t xml:space="preserve">. </w:t>
        </w:r>
        <w:r>
          <w:rPr>
            <w:b/>
          </w:rPr>
          <w:t xml:space="preserve">Note: </w:t>
        </w:r>
        <w:r>
          <w:t>The * indicates there are other numbers for this IP address or a password.</w:t>
        </w:r>
      </w:ins>
    </w:p>
    <w:p w14:paraId="34516ED0" w14:textId="77777777" w:rsidR="00843EBA" w:rsidRDefault="00843EBA" w:rsidP="00843EBA">
      <w:pPr>
        <w:pStyle w:val="ListParagraph"/>
        <w:numPr>
          <w:ilvl w:val="0"/>
          <w:numId w:val="77"/>
        </w:numPr>
        <w:rPr>
          <w:ins w:id="3180" w:author="Muhammad, Alimayo (GSFC-5660)" w:date="2016-08-18T10:33:00Z"/>
        </w:rPr>
      </w:pPr>
      <w:ins w:id="3181" w:author="Muhammad, Alimayo (GSFC-5660)" w:date="2016-08-18T10:33:00Z">
        <w:r>
          <w:lastRenderedPageBreak/>
          <w:t>Type *** for password.</w:t>
        </w:r>
      </w:ins>
    </w:p>
    <w:p w14:paraId="3314EBE4" w14:textId="77777777" w:rsidR="00843EBA" w:rsidRDefault="00843EBA" w:rsidP="00843EBA">
      <w:pPr>
        <w:pStyle w:val="ListParagraph"/>
        <w:numPr>
          <w:ilvl w:val="0"/>
          <w:numId w:val="77"/>
        </w:numPr>
        <w:rPr>
          <w:ins w:id="3182" w:author="Muhammad, Alimayo (GSFC-5660)" w:date="2016-08-18T10:33:00Z"/>
        </w:rPr>
      </w:pPr>
      <w:ins w:id="3183" w:author="Muhammad, Alimayo (GSFC-5660)" w:date="2016-08-18T10:33:00Z">
        <w:r>
          <w:t>Once logged in, type bash.</w:t>
        </w:r>
      </w:ins>
    </w:p>
    <w:p w14:paraId="44AA6ADC" w14:textId="77777777" w:rsidR="00843EBA" w:rsidRDefault="00843EBA" w:rsidP="00843EBA">
      <w:pPr>
        <w:pStyle w:val="ListParagraph"/>
        <w:numPr>
          <w:ilvl w:val="0"/>
          <w:numId w:val="77"/>
        </w:numPr>
        <w:rPr>
          <w:ins w:id="3184" w:author="Muhammad, Alimayo (GSFC-5660)" w:date="2016-08-18T10:33:00Z"/>
        </w:rPr>
      </w:pPr>
      <w:ins w:id="3185" w:author="Muhammad, Alimayo (GSFC-5660)" w:date="2016-08-18T10:33:00Z">
        <w:r>
          <w:t>Type cd /</w:t>
        </w:r>
        <w:proofErr w:type="spellStart"/>
        <w:r>
          <w:t>var</w:t>
        </w:r>
        <w:proofErr w:type="spellEnd"/>
        <w:r>
          <w:t>/log</w:t>
        </w:r>
      </w:ins>
    </w:p>
    <w:p w14:paraId="58D25C60" w14:textId="7BC878DC" w:rsidR="00843EBA" w:rsidRDefault="00843EBA" w:rsidP="00843EBA">
      <w:pPr>
        <w:pStyle w:val="ListParagraph"/>
        <w:numPr>
          <w:ilvl w:val="0"/>
          <w:numId w:val="77"/>
        </w:numPr>
        <w:rPr>
          <w:ins w:id="3186" w:author="Perrine, Martin L. (GSFC-5670)" w:date="2016-09-08T10:07:00Z"/>
        </w:rPr>
      </w:pPr>
      <w:ins w:id="3187" w:author="Muhammad, Alimayo (GSFC-5660)" w:date="2016-08-18T10:33:00Z">
        <w:r>
          <w:t xml:space="preserve">Type cat syslog. </w:t>
        </w:r>
      </w:ins>
      <w:ins w:id="3188" w:author="Muhammad, Alimayo (GSFC-5660)" w:date="2016-08-25T13:30:00Z">
        <w:del w:id="3189" w:author="Perrine, Martin L. (GSFC-5670)" w:date="2016-09-08T12:20:00Z">
          <w:r w:rsidR="00D45AA8" w:rsidDel="00694684">
            <w:fldChar w:fldCharType="begin"/>
          </w:r>
          <w:r w:rsidR="00D45AA8" w:rsidDel="00694684">
            <w:delInstrText xml:space="preserve"> REF _Ref459895183 \h </w:delInstrText>
          </w:r>
        </w:del>
      </w:ins>
      <w:del w:id="3190" w:author="Perrine, Martin L. (GSFC-5670)" w:date="2016-09-08T12:20:00Z">
        <w:r w:rsidR="00D45AA8" w:rsidDel="00694684">
          <w:fldChar w:fldCharType="separate"/>
        </w:r>
      </w:del>
      <w:ins w:id="3191" w:author="Muhammad, Alimayo (GSFC-5660)" w:date="2016-08-25T13:30:00Z">
        <w:del w:id="3192" w:author="Perrine, Martin L. (GSFC-5670)" w:date="2016-08-31T11:09:00Z">
          <w:r w:rsidR="00D45AA8" w:rsidDel="00EF27DF">
            <w:delText xml:space="preserve">Figure </w:delText>
          </w:r>
          <w:r w:rsidR="00D45AA8" w:rsidDel="00EF27DF">
            <w:rPr>
              <w:noProof/>
            </w:rPr>
            <w:delText>6</w:delText>
          </w:r>
          <w:r w:rsidR="00D45AA8" w:rsidDel="00EF27DF">
            <w:noBreakHyphen/>
          </w:r>
          <w:r w:rsidR="00D45AA8" w:rsidDel="00EF27DF">
            <w:rPr>
              <w:noProof/>
            </w:rPr>
            <w:delText>3</w:delText>
          </w:r>
        </w:del>
        <w:del w:id="3193" w:author="Perrine, Martin L. (GSFC-5670)" w:date="2016-09-08T12:20:00Z">
          <w:r w:rsidR="00D45AA8" w:rsidDel="00694684">
            <w:fldChar w:fldCharType="end"/>
          </w:r>
        </w:del>
      </w:ins>
      <w:ins w:id="3194" w:author="Muhammad, Alimayo (GSFC-5660)" w:date="2016-08-25T13:35:00Z">
        <w:del w:id="3195" w:author="Perrine, Martin L. (GSFC-5670)" w:date="2016-09-08T12:20:00Z">
          <w:r w:rsidR="00D45AA8" w:rsidDel="00694684">
            <w:delText xml:space="preserve"> </w:delText>
          </w:r>
        </w:del>
      </w:ins>
      <w:ins w:id="3196" w:author="Perrine, Martin L. (GSFC-5670)" w:date="2016-09-08T12:20:00Z">
        <w:r w:rsidR="00694684">
          <w:fldChar w:fldCharType="begin"/>
        </w:r>
        <w:r w:rsidR="00694684">
          <w:instrText xml:space="preserve"> REF _Ref461099705 \h </w:instrText>
        </w:r>
      </w:ins>
      <w:r w:rsidR="00694684">
        <w:fldChar w:fldCharType="separate"/>
      </w:r>
      <w:ins w:id="3197" w:author="Perrine, Martin L. (GSFC-5670)" w:date="2016-09-08T12:20:00Z">
        <w:r w:rsidR="00694684">
          <w:t xml:space="preserve">Figure </w:t>
        </w:r>
        <w:r w:rsidR="00694684">
          <w:rPr>
            <w:noProof/>
          </w:rPr>
          <w:t>6</w:t>
        </w:r>
        <w:r w:rsidR="00694684">
          <w:noBreakHyphen/>
        </w:r>
        <w:r w:rsidR="00694684">
          <w:rPr>
            <w:noProof/>
          </w:rPr>
          <w:t>7</w:t>
        </w:r>
        <w:r w:rsidR="00694684">
          <w:fldChar w:fldCharType="end"/>
        </w:r>
        <w:r w:rsidR="00694684">
          <w:t xml:space="preserve"> </w:t>
        </w:r>
      </w:ins>
      <w:ins w:id="3198" w:author="Muhammad, Alimayo (GSFC-5660)" w:date="2016-08-25T13:35:00Z">
        <w:r w:rsidR="00D45AA8">
          <w:t xml:space="preserve">and </w:t>
        </w:r>
        <w:del w:id="3199" w:author="Perrine, Martin L. (GSFC-5670)" w:date="2016-09-08T12:21:00Z">
          <w:r w:rsidR="00D45AA8" w:rsidDel="00694684">
            <w:fldChar w:fldCharType="begin"/>
          </w:r>
          <w:r w:rsidR="00D45AA8" w:rsidDel="00694684">
            <w:delInstrText xml:space="preserve"> REF _Ref459895440 \h </w:delInstrText>
          </w:r>
        </w:del>
      </w:ins>
      <w:del w:id="3200" w:author="Perrine, Martin L. (GSFC-5670)" w:date="2016-09-08T12:21:00Z">
        <w:r w:rsidR="00D45AA8" w:rsidDel="00694684">
          <w:fldChar w:fldCharType="separate"/>
        </w:r>
      </w:del>
      <w:ins w:id="3201" w:author="Muhammad, Alimayo (GSFC-5660)" w:date="2016-08-25T13:35:00Z">
        <w:del w:id="3202" w:author="Perrine, Martin L. (GSFC-5670)" w:date="2016-08-31T11:09:00Z">
          <w:r w:rsidR="00D45AA8" w:rsidDel="00EF27DF">
            <w:delText xml:space="preserve">Figure </w:delText>
          </w:r>
          <w:r w:rsidR="00D45AA8" w:rsidDel="00EF27DF">
            <w:rPr>
              <w:noProof/>
            </w:rPr>
            <w:delText>6</w:delText>
          </w:r>
          <w:r w:rsidR="00D45AA8" w:rsidDel="00EF27DF">
            <w:noBreakHyphen/>
          </w:r>
          <w:r w:rsidR="00D45AA8" w:rsidDel="00EF27DF">
            <w:rPr>
              <w:noProof/>
            </w:rPr>
            <w:delText>4</w:delText>
          </w:r>
        </w:del>
        <w:del w:id="3203" w:author="Perrine, Martin L. (GSFC-5670)" w:date="2016-09-08T12:21:00Z">
          <w:r w:rsidR="00D45AA8" w:rsidDel="00694684">
            <w:fldChar w:fldCharType="end"/>
          </w:r>
        </w:del>
      </w:ins>
      <w:ins w:id="3204" w:author="Muhammad, Alimayo (GSFC-5660)" w:date="2016-08-18T10:33:00Z">
        <w:del w:id="3205" w:author="Perrine, Martin L. (GSFC-5670)" w:date="2016-09-08T12:21:00Z">
          <w:r w:rsidDel="00694684">
            <w:delText xml:space="preserve"> </w:delText>
          </w:r>
        </w:del>
      </w:ins>
      <w:ins w:id="3206" w:author="Perrine, Martin L. (GSFC-5670)" w:date="2016-09-08T12:21:00Z">
        <w:r w:rsidR="00694684">
          <w:fldChar w:fldCharType="begin"/>
        </w:r>
        <w:r w:rsidR="00694684">
          <w:instrText xml:space="preserve"> REF _Ref461099732 \h </w:instrText>
        </w:r>
      </w:ins>
      <w:r w:rsidR="00694684">
        <w:fldChar w:fldCharType="separate"/>
      </w:r>
      <w:ins w:id="3207" w:author="Perrine, Martin L. (GSFC-5670)" w:date="2016-09-08T12:21:00Z">
        <w:r w:rsidR="00694684">
          <w:t xml:space="preserve">Figure </w:t>
        </w:r>
        <w:r w:rsidR="00694684">
          <w:rPr>
            <w:noProof/>
          </w:rPr>
          <w:t>6</w:t>
        </w:r>
        <w:r w:rsidR="00694684">
          <w:noBreakHyphen/>
        </w:r>
        <w:r w:rsidR="00694684">
          <w:rPr>
            <w:noProof/>
          </w:rPr>
          <w:t>8</w:t>
        </w:r>
        <w:r w:rsidR="00694684">
          <w:fldChar w:fldCharType="end"/>
        </w:r>
        <w:r w:rsidR="00694684">
          <w:t xml:space="preserve"> </w:t>
        </w:r>
      </w:ins>
      <w:ins w:id="3208" w:author="Muhammad, Alimayo (GSFC-5660)" w:date="2016-08-18T10:33:00Z">
        <w:r>
          <w:t>shows the system log status. Record excerpts from this information.</w:t>
        </w:r>
      </w:ins>
    </w:p>
    <w:p w14:paraId="350C71B7" w14:textId="2726A3C9" w:rsidR="00933196" w:rsidDel="00666E51" w:rsidRDefault="00933196" w:rsidP="00843EBA">
      <w:pPr>
        <w:pStyle w:val="ListParagraph"/>
        <w:numPr>
          <w:ilvl w:val="0"/>
          <w:numId w:val="77"/>
        </w:numPr>
        <w:rPr>
          <w:ins w:id="3209" w:author="Muhammad, Alimayo (GSFC-5660)" w:date="2016-08-18T10:33:00Z"/>
          <w:del w:id="3210" w:author="Perrine, Martin L. (GSFC-5670)" w:date="2016-09-13T14:12:00Z"/>
        </w:rPr>
      </w:pPr>
    </w:p>
    <w:p w14:paraId="00B61ACA" w14:textId="2B79D287" w:rsidR="001E4DCC" w:rsidRDefault="00843EBA">
      <w:pPr>
        <w:pStyle w:val="ListParagraph"/>
        <w:numPr>
          <w:ilvl w:val="0"/>
          <w:numId w:val="77"/>
        </w:numPr>
        <w:rPr>
          <w:ins w:id="3211" w:author="Muhammad, Alimayo (GSFC-5660)" w:date="2016-08-29T12:27:00Z"/>
        </w:rPr>
        <w:pPrChange w:id="3212" w:author="Muhammad, Alimayo (GSFC-5660)" w:date="2016-08-25T13:33:00Z">
          <w:pPr>
            <w:spacing w:before="120" w:after="240"/>
          </w:pPr>
        </w:pPrChange>
      </w:pPr>
      <w:ins w:id="3213" w:author="Muhammad, Alimayo (GSFC-5660)" w:date="2016-08-18T10:33:00Z">
        <w:r>
          <w:t xml:space="preserve">Procedure 1 through 7 shall be repeated for DUT #2, except the </w:t>
        </w:r>
        <w:proofErr w:type="spellStart"/>
        <w:proofErr w:type="gramStart"/>
        <w:r>
          <w:t>ssh</w:t>
        </w:r>
        <w:proofErr w:type="spellEnd"/>
        <w:proofErr w:type="gramEnd"/>
        <w:r>
          <w:t xml:space="preserve"> login will be different. It will be </w:t>
        </w:r>
      </w:ins>
      <w:ins w:id="3214" w:author="Muhammad, Alimayo (GSFC-5660)" w:date="2016-08-22T08:54:00Z">
        <w:r w:rsidR="001B685D">
          <w:fldChar w:fldCharType="begin"/>
        </w:r>
        <w:r w:rsidR="001B685D">
          <w:instrText xml:space="preserve"> HYPERLINK "mailto:</w:instrText>
        </w:r>
      </w:ins>
      <w:ins w:id="3215" w:author="Muhammad, Alimayo (GSFC-5660)" w:date="2016-08-18T10:33:00Z">
        <w:r w:rsidR="001B685D">
          <w:instrText>ops@1**.***.*.**4</w:instrText>
        </w:r>
      </w:ins>
      <w:ins w:id="3216" w:author="Muhammad, Alimayo (GSFC-5660)" w:date="2016-08-22T08:54:00Z">
        <w:r w:rsidR="001B685D">
          <w:instrText xml:space="preserve">" </w:instrText>
        </w:r>
        <w:r w:rsidR="001B685D">
          <w:fldChar w:fldCharType="separate"/>
        </w:r>
      </w:ins>
      <w:ins w:id="3217" w:author="Muhammad, Alimayo (GSFC-5660)" w:date="2016-08-18T10:33:00Z">
        <w:r w:rsidR="001B685D" w:rsidRPr="002E4227">
          <w:rPr>
            <w:rStyle w:val="Hyperlink"/>
          </w:rPr>
          <w:t>ops@1**.***.*.**4</w:t>
        </w:r>
      </w:ins>
      <w:ins w:id="3218" w:author="Muhammad, Alimayo (GSFC-5660)" w:date="2016-08-22T08:54:00Z">
        <w:r w:rsidR="001B685D">
          <w:fldChar w:fldCharType="end"/>
        </w:r>
      </w:ins>
      <w:ins w:id="3219" w:author="Muhammad, Alimayo (GSFC-5660)" w:date="2016-08-18T10:33:00Z">
        <w:r>
          <w:t>.</w:t>
        </w:r>
      </w:ins>
    </w:p>
    <w:p w14:paraId="12077652" w14:textId="77777777" w:rsidR="005032C1" w:rsidRDefault="005032C1">
      <w:pPr>
        <w:rPr>
          <w:ins w:id="3220" w:author="Muhammad, Alimayo (GSFC-5660)" w:date="2016-08-29T12:27:00Z"/>
        </w:rPr>
        <w:pPrChange w:id="3221" w:author="Muhammad, Alimayo (GSFC-5660)" w:date="2016-08-25T13:33:00Z">
          <w:pPr>
            <w:spacing w:before="120" w:after="240"/>
          </w:pPr>
        </w:pPrChange>
      </w:pPr>
    </w:p>
    <w:p w14:paraId="2B6411EB" w14:textId="77777777" w:rsidR="005032C1" w:rsidRDefault="005032C1">
      <w:pPr>
        <w:rPr>
          <w:ins w:id="3222" w:author="Muhammad, Alimayo (GSFC-5660)" w:date="2016-08-29T12:45:00Z"/>
        </w:rPr>
        <w:pPrChange w:id="3223" w:author="Muhammad, Alimayo (GSFC-5660)" w:date="2016-08-25T13:33:00Z">
          <w:pPr>
            <w:spacing w:before="120" w:after="240"/>
          </w:pPr>
        </w:pPrChange>
      </w:pPr>
    </w:p>
    <w:p w14:paraId="3229275F" w14:textId="77777777" w:rsidR="00CE148E" w:rsidRDefault="00CE148E">
      <w:pPr>
        <w:rPr>
          <w:ins w:id="3224" w:author="Muhammad, Alimayo (GSFC-5660)" w:date="2016-08-29T12:45:00Z"/>
        </w:rPr>
        <w:pPrChange w:id="3225" w:author="Muhammad, Alimayo (GSFC-5660)" w:date="2016-08-25T13:33:00Z">
          <w:pPr>
            <w:spacing w:before="120" w:after="240"/>
          </w:pPr>
        </w:pPrChange>
      </w:pPr>
    </w:p>
    <w:p w14:paraId="6FD829D2" w14:textId="77777777" w:rsidR="00CE148E" w:rsidRDefault="00CE148E">
      <w:pPr>
        <w:rPr>
          <w:ins w:id="3226" w:author="Muhammad, Alimayo (GSFC-5660)" w:date="2016-08-29T12:45:00Z"/>
        </w:rPr>
        <w:pPrChange w:id="3227" w:author="Muhammad, Alimayo (GSFC-5660)" w:date="2016-08-25T13:33:00Z">
          <w:pPr>
            <w:spacing w:before="120" w:after="240"/>
          </w:pPr>
        </w:pPrChange>
      </w:pPr>
    </w:p>
    <w:p w14:paraId="43DC3A11" w14:textId="3BC86F54" w:rsidR="00666E51" w:rsidRDefault="00666E51" w:rsidP="00666E51">
      <w:pPr>
        <w:rPr>
          <w:ins w:id="3228" w:author="Perrine, Martin L. (GSFC-5670)" w:date="2016-09-13T14:14:00Z"/>
          <w:sz w:val="22"/>
        </w:rPr>
      </w:pPr>
      <w:ins w:id="3229" w:author="Perrine, Martin L. (GSFC-5670)" w:date="2016-09-13T14:14:00Z">
        <w:r>
          <w:t xml:space="preserve">Procedure for requirement </w:t>
        </w:r>
      </w:ins>
      <w:ins w:id="3230" w:author="Perrine, Martin L. (GSFC-5670)" w:date="2016-09-13T14:29:00Z">
        <w:r w:rsidR="00055AC4">
          <w:t>DAPHNE</w:t>
        </w:r>
      </w:ins>
      <w:ins w:id="3231" w:author="Perrine, Martin L. (GSFC-5670)" w:date="2016-09-13T14:14:00Z">
        <w:r>
          <w:t>-OPS-016 (system failure):</w:t>
        </w:r>
      </w:ins>
    </w:p>
    <w:p w14:paraId="72AC8786" w14:textId="77777777" w:rsidR="00666E51" w:rsidRDefault="00666E51" w:rsidP="00666E51">
      <w:pPr>
        <w:pStyle w:val="ListParagraph"/>
        <w:numPr>
          <w:ilvl w:val="0"/>
          <w:numId w:val="59"/>
        </w:numPr>
        <w:rPr>
          <w:ins w:id="3232" w:author="Perrine, Martin L. (GSFC-5670)" w:date="2016-09-13T14:14:00Z"/>
        </w:rPr>
      </w:pPr>
      <w:ins w:id="3233" w:author="Perrine, Martin L. (GSFC-5670)" w:date="2016-09-13T14:14:00Z">
        <w:r>
          <w:t>Open a terminal</w:t>
        </w:r>
      </w:ins>
    </w:p>
    <w:p w14:paraId="5FD8085A" w14:textId="77777777" w:rsidR="00666E51" w:rsidRDefault="00666E51" w:rsidP="00666E51">
      <w:pPr>
        <w:pStyle w:val="ListParagraph"/>
        <w:numPr>
          <w:ilvl w:val="0"/>
          <w:numId w:val="59"/>
        </w:numPr>
        <w:rPr>
          <w:ins w:id="3234" w:author="Perrine, Martin L. (GSFC-5670)" w:date="2016-09-13T14:14:00Z"/>
        </w:rPr>
      </w:pPr>
      <w:ins w:id="3235" w:author="Perrine, Martin L. (GSFC-5670)" w:date="2016-09-13T14:14:00Z">
        <w:r>
          <w:t xml:space="preserve">Log in </w:t>
        </w:r>
      </w:ins>
    </w:p>
    <w:p w14:paraId="7DC55B74" w14:textId="77777777" w:rsidR="00666E51" w:rsidRDefault="00666E51" w:rsidP="00666E51">
      <w:pPr>
        <w:pStyle w:val="ListParagraph"/>
        <w:numPr>
          <w:ilvl w:val="0"/>
          <w:numId w:val="59"/>
        </w:numPr>
        <w:rPr>
          <w:ins w:id="3236" w:author="Perrine, Martin L. (GSFC-5670)" w:date="2016-09-13T14:14:00Z"/>
        </w:rPr>
      </w:pPr>
      <w:ins w:id="3237" w:author="Perrine, Martin L. (GSFC-5670)" w:date="2016-09-13T14:14:00Z">
        <w:r>
          <w:t>Assure account used has the appropriate permissions</w:t>
        </w:r>
      </w:ins>
    </w:p>
    <w:p w14:paraId="17526D86" w14:textId="71A42CC3" w:rsidR="00666E51" w:rsidRDefault="00666E51" w:rsidP="00666E51">
      <w:pPr>
        <w:pStyle w:val="ListParagraph"/>
        <w:numPr>
          <w:ilvl w:val="0"/>
          <w:numId w:val="59"/>
        </w:numPr>
        <w:rPr>
          <w:ins w:id="3238" w:author="Perrine, Martin L. (GSFC-5670)" w:date="2016-09-13T14:14:00Z"/>
        </w:rPr>
      </w:pPr>
      <w:ins w:id="3239" w:author="Perrine, Martin L. (GSFC-5670)" w:date="2016-09-13T14:14:00Z">
        <w:r>
          <w:t xml:space="preserve">Assure that the needed directory </w:t>
        </w:r>
      </w:ins>
      <w:proofErr w:type="spellStart"/>
      <w:ins w:id="3240" w:author="Perrine, Martin L. (GSFC-5670)" w:date="2016-09-13T14:29:00Z">
        <w:r w:rsidR="00055AC4">
          <w:t>DAPHNE</w:t>
        </w:r>
      </w:ins>
      <w:ins w:id="3241" w:author="Perrine, Martin L. (GSFC-5670)" w:date="2016-09-13T14:14:00Z">
        <w:r>
          <w:t>_testbed_GUI</w:t>
        </w:r>
        <w:proofErr w:type="spellEnd"/>
        <w:r>
          <w:t xml:space="preserve"> is accessible</w:t>
        </w:r>
      </w:ins>
    </w:p>
    <w:p w14:paraId="5040753C" w14:textId="37B9F913" w:rsidR="00666E51" w:rsidRDefault="00666E51" w:rsidP="00666E51">
      <w:pPr>
        <w:pStyle w:val="ListParagraph"/>
        <w:numPr>
          <w:ilvl w:val="0"/>
          <w:numId w:val="59"/>
        </w:numPr>
        <w:rPr>
          <w:ins w:id="3242" w:author="Perrine, Martin L. (GSFC-5670)" w:date="2016-09-13T14:14:00Z"/>
        </w:rPr>
      </w:pPr>
      <w:ins w:id="3243" w:author="Perrine, Martin L. (GSFC-5670)" w:date="2016-09-13T14:14:00Z">
        <w:r>
          <w:t xml:space="preserve">To start </w:t>
        </w:r>
      </w:ins>
      <w:ins w:id="3244" w:author="Perrine, Martin L. (GSFC-5670)" w:date="2016-09-13T16:46:00Z">
        <w:r w:rsidR="00AE198C">
          <w:t>DAPHNE</w:t>
        </w:r>
      </w:ins>
      <w:ins w:id="3245" w:author="Perrine, Martin L. (GSFC-5670)" w:date="2016-09-13T14:14:00Z">
        <w:r>
          <w:t xml:space="preserve"> GUI, type: ./Run.sh</w:t>
        </w:r>
      </w:ins>
    </w:p>
    <w:p w14:paraId="53DE6A8B" w14:textId="77777777" w:rsidR="00666E51" w:rsidRDefault="00666E51" w:rsidP="00666E51">
      <w:pPr>
        <w:pStyle w:val="ListParagraph"/>
        <w:numPr>
          <w:ilvl w:val="0"/>
          <w:numId w:val="59"/>
        </w:numPr>
        <w:rPr>
          <w:ins w:id="3246" w:author="Perrine, Martin L. (GSFC-5670)" w:date="2016-09-13T14:14:00Z"/>
        </w:rPr>
      </w:pPr>
      <w:ins w:id="3247" w:author="Perrine, Martin L. (GSFC-5670)" w:date="2016-09-13T14:14:00Z">
        <w:r>
          <w:t>Once the GUI comes up, before beginning a LTT or STT make sure the Cortex is reset to 0 frames send for transmitter and receiver</w:t>
        </w:r>
      </w:ins>
    </w:p>
    <w:p w14:paraId="16AA37FB" w14:textId="77777777" w:rsidR="00666E51" w:rsidRDefault="00666E51" w:rsidP="00666E51">
      <w:pPr>
        <w:pStyle w:val="ListParagraph"/>
        <w:numPr>
          <w:ilvl w:val="0"/>
          <w:numId w:val="59"/>
        </w:numPr>
        <w:rPr>
          <w:ins w:id="3248" w:author="Perrine, Martin L. (GSFC-5670)" w:date="2016-09-13T14:14:00Z"/>
        </w:rPr>
      </w:pPr>
      <w:ins w:id="3249" w:author="Perrine, Martin L. (GSFC-5670)" w:date="2016-09-13T14:14:00Z">
        <w:r>
          <w:t>To begin a STT or LTT click the respective button to do so as it appears on the GUI.</w:t>
        </w:r>
      </w:ins>
    </w:p>
    <w:p w14:paraId="1B3257BA" w14:textId="22984FFB" w:rsidR="00666E51" w:rsidRDefault="00666E51" w:rsidP="00666E51">
      <w:pPr>
        <w:pStyle w:val="ListParagraph"/>
        <w:numPr>
          <w:ilvl w:val="0"/>
          <w:numId w:val="59"/>
        </w:numPr>
        <w:rPr>
          <w:ins w:id="3250" w:author="Perrine, Martin L. (GSFC-5670)" w:date="2016-09-13T14:14:00Z"/>
        </w:rPr>
      </w:pPr>
      <w:ins w:id="3251" w:author="Perrine, Martin L. (GSFC-5670)" w:date="2016-09-13T14:14:00Z">
        <w:r>
          <w:t>While the STT or LTT is running, remove the fiber optic cable from the back of the Dell server illustrated in</w:t>
        </w:r>
      </w:ins>
      <w:ins w:id="3252" w:author="Perrine, Martin L. (GSFC-5670)" w:date="2016-09-13T14:16:00Z">
        <w:r>
          <w:t xml:space="preserve"> </w:t>
        </w:r>
        <w:r>
          <w:fldChar w:fldCharType="begin"/>
        </w:r>
        <w:r>
          <w:instrText xml:space="preserve"> REF _Ref458429826 \h </w:instrText>
        </w:r>
      </w:ins>
      <w:r>
        <w:fldChar w:fldCharType="separate"/>
      </w:r>
      <w:ins w:id="3253" w:author="Perrine, Martin L. (GSFC-5670)" w:date="2016-09-13T14:16:00Z">
        <w:r>
          <w:t xml:space="preserve">Figure </w:t>
        </w:r>
        <w:r>
          <w:rPr>
            <w:noProof/>
          </w:rPr>
          <w:t>6</w:t>
        </w:r>
        <w:r>
          <w:noBreakHyphen/>
        </w:r>
        <w:r>
          <w:rPr>
            <w:noProof/>
          </w:rPr>
          <w:t>13</w:t>
        </w:r>
        <w:r>
          <w:fldChar w:fldCharType="end"/>
        </w:r>
      </w:ins>
      <w:ins w:id="3254" w:author="Perrine, Martin L. (GSFC-5670)" w:date="2016-09-13T14:14:00Z">
        <w:r>
          <w:rPr>
            <w:color w:val="000000"/>
          </w:rPr>
          <w:t>.</w:t>
        </w:r>
      </w:ins>
    </w:p>
    <w:p w14:paraId="755C2F3E" w14:textId="77777777" w:rsidR="00666E51" w:rsidRDefault="00666E51" w:rsidP="00666E51">
      <w:pPr>
        <w:pStyle w:val="ListParagraph"/>
        <w:numPr>
          <w:ilvl w:val="0"/>
          <w:numId w:val="59"/>
        </w:numPr>
        <w:rPr>
          <w:ins w:id="3255" w:author="Perrine, Martin L. (GSFC-5670)" w:date="2016-09-13T14:14:00Z"/>
        </w:rPr>
      </w:pPr>
      <w:ins w:id="3256" w:author="Perrine, Martin L. (GSFC-5670)" w:date="2016-09-13T14:14:00Z">
        <w:r>
          <w:t>To view the system log file after the STT or LTT has completed, go to the following directory:</w:t>
        </w:r>
      </w:ins>
    </w:p>
    <w:p w14:paraId="048E2EB3" w14:textId="243C0036" w:rsidR="00666E51" w:rsidRDefault="00666E51" w:rsidP="00666E51">
      <w:pPr>
        <w:pStyle w:val="ListParagraph"/>
        <w:rPr>
          <w:ins w:id="3257" w:author="Perrine, Martin L. (GSFC-5670)" w:date="2016-09-13T14:14:00Z"/>
        </w:rPr>
      </w:pPr>
      <w:ins w:id="3258" w:author="Perrine, Martin L. (GSFC-5670)" w:date="2016-09-13T14:14:00Z">
        <w:r>
          <w:t>/home/pfettere/sandbox/</w:t>
        </w:r>
      </w:ins>
      <w:ins w:id="3259" w:author="Perrine, Martin L. (GSFC-5670)" w:date="2016-09-13T14:29:00Z">
        <w:r w:rsidR="00055AC4">
          <w:t>DAPHNE</w:t>
        </w:r>
      </w:ins>
      <w:ins w:id="3260" w:author="Perrine, Martin L. (GSFC-5670)" w:date="2016-09-13T14:14:00Z">
        <w:r>
          <w:t>_gateway_gui/</w:t>
        </w:r>
      </w:ins>
      <w:ins w:id="3261" w:author="Perrine, Martin L. (GSFC-5670)" w:date="2016-09-13T14:29:00Z">
        <w:r w:rsidR="00055AC4">
          <w:t>DAPHNE</w:t>
        </w:r>
      </w:ins>
      <w:ins w:id="3262" w:author="Perrine, Martin L. (GSFC-5670)" w:date="2016-09-13T14:14:00Z">
        <w:r>
          <w:t>_testbed_gui.git/</w:t>
        </w:r>
      </w:ins>
      <w:ins w:id="3263" w:author="Perrine, Martin L. (GSFC-5670)" w:date="2016-09-13T14:29:00Z">
        <w:r w:rsidR="00055AC4">
          <w:t>DAPHNE</w:t>
        </w:r>
      </w:ins>
      <w:ins w:id="3264" w:author="Perrine, Martin L. (GSFC-5670)" w:date="2016-09-13T14:14:00Z">
        <w:r>
          <w:t>_testbed_gui/log</w:t>
        </w:r>
      </w:ins>
    </w:p>
    <w:p w14:paraId="5DA244E5" w14:textId="77777777" w:rsidR="00666E51" w:rsidRDefault="00666E51" w:rsidP="00666E51">
      <w:pPr>
        <w:pStyle w:val="ListParagraph"/>
        <w:numPr>
          <w:ilvl w:val="0"/>
          <w:numId w:val="59"/>
        </w:numPr>
        <w:rPr>
          <w:ins w:id="3265" w:author="Perrine, Martin L. (GSFC-5670)" w:date="2016-09-13T14:14:00Z"/>
        </w:rPr>
      </w:pPr>
      <w:ins w:id="3266" w:author="Perrine, Martin L. (GSFC-5670)" w:date="2016-09-13T14:14:00Z">
        <w:r>
          <w:t>Here all the logs are save for each and every STT or LTT ran.</w:t>
        </w:r>
      </w:ins>
    </w:p>
    <w:p w14:paraId="3539E40D" w14:textId="0744A888" w:rsidR="00666E51" w:rsidRDefault="00666E51" w:rsidP="00666E51">
      <w:pPr>
        <w:pStyle w:val="ListParagraph"/>
        <w:numPr>
          <w:ilvl w:val="0"/>
          <w:numId w:val="59"/>
        </w:numPr>
        <w:rPr>
          <w:ins w:id="3267" w:author="Perrine, Martin L. (GSFC-5670)" w:date="2016-09-13T14:14:00Z"/>
        </w:rPr>
      </w:pPr>
      <w:ins w:id="3268" w:author="Perrine, Martin L. (GSFC-5670)" w:date="2016-09-13T14:14:00Z">
        <w:r>
          <w:t xml:space="preserve">Locate the most recent .html file excerpt and copy and paste it into a Firefox web browser. All the log information will be displayed from the STT or LTT pass. </w:t>
        </w:r>
      </w:ins>
      <w:ins w:id="3269" w:author="Perrine, Martin L. (GSFC-5670)" w:date="2016-09-13T14:15:00Z">
        <w:r>
          <w:fldChar w:fldCharType="begin"/>
        </w:r>
        <w:r>
          <w:instrText xml:space="preserve"> REF _Ref461099732 \h </w:instrText>
        </w:r>
      </w:ins>
      <w:r>
        <w:fldChar w:fldCharType="separate"/>
      </w:r>
      <w:ins w:id="3270" w:author="Perrine, Martin L. (GSFC-5670)" w:date="2016-09-13T14:15:00Z">
        <w:r>
          <w:t xml:space="preserve">Figure </w:t>
        </w:r>
        <w:r>
          <w:rPr>
            <w:noProof/>
          </w:rPr>
          <w:t>6</w:t>
        </w:r>
        <w:r>
          <w:noBreakHyphen/>
        </w:r>
        <w:r>
          <w:rPr>
            <w:noProof/>
          </w:rPr>
          <w:t>8</w:t>
        </w:r>
        <w:r>
          <w:fldChar w:fldCharType="end"/>
        </w:r>
        <w:r>
          <w:t xml:space="preserve"> </w:t>
        </w:r>
      </w:ins>
      <w:ins w:id="3271" w:author="Perrine, Martin L. (GSFC-5670)" w:date="2016-09-13T14:14:00Z">
        <w:r>
          <w:t xml:space="preserve">shows </w:t>
        </w:r>
      </w:ins>
      <w:ins w:id="3272" w:author="Perrine, Martin L. (GSFC-5670)" w:date="2016-09-13T14:15:00Z">
        <w:r>
          <w:t xml:space="preserve">the test controller html log with </w:t>
        </w:r>
      </w:ins>
      <w:ins w:id="3273" w:author="Perrine, Martin L. (GSFC-5670)" w:date="2016-09-13T14:14:00Z">
        <w:r>
          <w:t xml:space="preserve">system failure activity. </w:t>
        </w:r>
      </w:ins>
    </w:p>
    <w:p w14:paraId="52C953FA" w14:textId="77777777" w:rsidR="00CE148E" w:rsidRDefault="00CE148E">
      <w:pPr>
        <w:rPr>
          <w:ins w:id="3274" w:author="Muhammad, Alimayo (GSFC-5660)" w:date="2016-08-29T12:45:00Z"/>
        </w:rPr>
        <w:pPrChange w:id="3275" w:author="Muhammad, Alimayo (GSFC-5660)" w:date="2016-08-25T13:33:00Z">
          <w:pPr>
            <w:spacing w:before="120" w:after="240"/>
          </w:pPr>
        </w:pPrChange>
      </w:pPr>
    </w:p>
    <w:p w14:paraId="10A76CDF" w14:textId="48410874" w:rsidR="00CE148E" w:rsidDel="00666E51" w:rsidRDefault="00CE148E">
      <w:pPr>
        <w:rPr>
          <w:ins w:id="3276" w:author="Muhammad, Alimayo (GSFC-5660)" w:date="2016-08-29T12:45:00Z"/>
          <w:del w:id="3277" w:author="Perrine, Martin L. (GSFC-5670)" w:date="2016-09-13T14:16:00Z"/>
        </w:rPr>
        <w:pPrChange w:id="3278" w:author="Muhammad, Alimayo (GSFC-5660)" w:date="2016-08-25T13:33:00Z">
          <w:pPr>
            <w:spacing w:before="120" w:after="240"/>
          </w:pPr>
        </w:pPrChange>
      </w:pPr>
    </w:p>
    <w:p w14:paraId="020872B2" w14:textId="01EE33CB" w:rsidR="00CE148E" w:rsidDel="00666E51" w:rsidRDefault="00CE148E">
      <w:pPr>
        <w:rPr>
          <w:ins w:id="3279" w:author="Muhammad, Alimayo (GSFC-5660)" w:date="2016-08-29T12:45:00Z"/>
          <w:del w:id="3280" w:author="Perrine, Martin L. (GSFC-5670)" w:date="2016-09-13T14:16:00Z"/>
        </w:rPr>
        <w:pPrChange w:id="3281" w:author="Muhammad, Alimayo (GSFC-5660)" w:date="2016-08-25T13:33:00Z">
          <w:pPr>
            <w:spacing w:before="120" w:after="240"/>
          </w:pPr>
        </w:pPrChange>
      </w:pPr>
    </w:p>
    <w:p w14:paraId="1924B550" w14:textId="2A45AA92" w:rsidR="00CE148E" w:rsidDel="00666E51" w:rsidRDefault="00CE148E">
      <w:pPr>
        <w:rPr>
          <w:ins w:id="3282" w:author="Muhammad, Alimayo (GSFC-5660)" w:date="2016-08-29T12:45:00Z"/>
          <w:del w:id="3283" w:author="Perrine, Martin L. (GSFC-5670)" w:date="2016-09-13T14:16:00Z"/>
        </w:rPr>
        <w:pPrChange w:id="3284" w:author="Muhammad, Alimayo (GSFC-5660)" w:date="2016-08-25T13:33:00Z">
          <w:pPr>
            <w:spacing w:before="120" w:after="240"/>
          </w:pPr>
        </w:pPrChange>
      </w:pPr>
    </w:p>
    <w:p w14:paraId="304C7CB5" w14:textId="4DAD62E1" w:rsidR="00CE148E" w:rsidDel="00666E51" w:rsidRDefault="00CE148E">
      <w:pPr>
        <w:rPr>
          <w:ins w:id="3285" w:author="Muhammad, Alimayo (GSFC-5660)" w:date="2016-08-29T12:45:00Z"/>
          <w:del w:id="3286" w:author="Perrine, Martin L. (GSFC-5670)" w:date="2016-09-13T14:16:00Z"/>
        </w:rPr>
        <w:pPrChange w:id="3287" w:author="Muhammad, Alimayo (GSFC-5660)" w:date="2016-08-25T13:33:00Z">
          <w:pPr>
            <w:spacing w:before="120" w:after="240"/>
          </w:pPr>
        </w:pPrChange>
      </w:pPr>
    </w:p>
    <w:p w14:paraId="0158F08B" w14:textId="0FB7394B" w:rsidR="00CE148E" w:rsidDel="00666E51" w:rsidRDefault="00CE148E">
      <w:pPr>
        <w:rPr>
          <w:ins w:id="3288" w:author="Muhammad, Alimayo (GSFC-5660)" w:date="2016-08-29T12:45:00Z"/>
          <w:del w:id="3289" w:author="Perrine, Martin L. (GSFC-5670)" w:date="2016-09-13T14:16:00Z"/>
        </w:rPr>
        <w:pPrChange w:id="3290" w:author="Muhammad, Alimayo (GSFC-5660)" w:date="2016-08-25T13:33:00Z">
          <w:pPr>
            <w:spacing w:before="120" w:after="240"/>
          </w:pPr>
        </w:pPrChange>
      </w:pPr>
    </w:p>
    <w:p w14:paraId="4C10AE3B" w14:textId="031DA6C6" w:rsidR="00CE148E" w:rsidDel="00666E51" w:rsidRDefault="00CE148E">
      <w:pPr>
        <w:rPr>
          <w:ins w:id="3291" w:author="Muhammad, Alimayo (GSFC-5660)" w:date="2016-08-29T12:45:00Z"/>
          <w:del w:id="3292" w:author="Perrine, Martin L. (GSFC-5670)" w:date="2016-09-13T14:16:00Z"/>
        </w:rPr>
        <w:pPrChange w:id="3293" w:author="Muhammad, Alimayo (GSFC-5660)" w:date="2016-08-25T13:33:00Z">
          <w:pPr>
            <w:spacing w:before="120" w:after="240"/>
          </w:pPr>
        </w:pPrChange>
      </w:pPr>
    </w:p>
    <w:p w14:paraId="36F8EDF1" w14:textId="2393BA12" w:rsidR="00CE148E" w:rsidDel="00666E51" w:rsidRDefault="00CE148E">
      <w:pPr>
        <w:rPr>
          <w:ins w:id="3294" w:author="Muhammad, Alimayo (GSFC-5660)" w:date="2016-08-29T12:45:00Z"/>
          <w:del w:id="3295" w:author="Perrine, Martin L. (GSFC-5670)" w:date="2016-09-13T14:16:00Z"/>
        </w:rPr>
        <w:pPrChange w:id="3296" w:author="Muhammad, Alimayo (GSFC-5660)" w:date="2016-08-25T13:33:00Z">
          <w:pPr>
            <w:spacing w:before="120" w:after="240"/>
          </w:pPr>
        </w:pPrChange>
      </w:pPr>
    </w:p>
    <w:p w14:paraId="06CD1A0F" w14:textId="77777777" w:rsidR="00CE148E" w:rsidRDefault="00CE148E">
      <w:pPr>
        <w:rPr>
          <w:ins w:id="3297" w:author="Muhammad, Alimayo (GSFC-5660)" w:date="2016-08-29T12:45:00Z"/>
        </w:rPr>
        <w:pPrChange w:id="3298" w:author="Muhammad, Alimayo (GSFC-5660)" w:date="2016-08-25T13:33:00Z">
          <w:pPr>
            <w:spacing w:before="120" w:after="240"/>
          </w:pPr>
        </w:pPrChange>
      </w:pPr>
    </w:p>
    <w:p w14:paraId="39B784B1" w14:textId="77777777" w:rsidR="00CE148E" w:rsidRDefault="00CE148E">
      <w:pPr>
        <w:rPr>
          <w:ins w:id="3299" w:author="Muhammad, Alimayo (GSFC-5660)" w:date="2016-08-29T12:45:00Z"/>
        </w:rPr>
        <w:pPrChange w:id="3300" w:author="Muhammad, Alimayo (GSFC-5660)" w:date="2016-08-25T13:33:00Z">
          <w:pPr>
            <w:spacing w:before="120" w:after="240"/>
          </w:pPr>
        </w:pPrChange>
      </w:pPr>
    </w:p>
    <w:p w14:paraId="506A3F3C" w14:textId="77777777" w:rsidR="00CE148E" w:rsidRDefault="00CE148E">
      <w:pPr>
        <w:rPr>
          <w:ins w:id="3301" w:author="Muhammad, Alimayo (GSFC-5660)" w:date="2016-08-29T12:27:00Z"/>
        </w:rPr>
        <w:pPrChange w:id="3302" w:author="Muhammad, Alimayo (GSFC-5660)" w:date="2016-08-25T13:33:00Z">
          <w:pPr>
            <w:spacing w:before="120" w:after="240"/>
          </w:pPr>
        </w:pPrChange>
      </w:pPr>
    </w:p>
    <w:p w14:paraId="7B8E61E0" w14:textId="2CE0D642" w:rsidR="005032C1" w:rsidRDefault="00694684">
      <w:pPr>
        <w:rPr>
          <w:ins w:id="3303" w:author="Muhammad, Alimayo (GSFC-5660)" w:date="2016-08-29T12:27:00Z"/>
        </w:rPr>
        <w:pPrChange w:id="3304" w:author="Muhammad, Alimayo (GSFC-5660)" w:date="2016-08-25T13:33:00Z">
          <w:pPr>
            <w:spacing w:before="120" w:after="240"/>
          </w:pPr>
        </w:pPrChange>
      </w:pPr>
      <w:ins w:id="3305" w:author="Perrine, Martin L. (GSFC-5670)" w:date="2016-09-08T12:06:00Z">
        <w:r>
          <w:fldChar w:fldCharType="begin"/>
        </w:r>
        <w:r>
          <w:instrText xml:space="preserve"> REF _Ref461099705 \h </w:instrText>
        </w:r>
      </w:ins>
      <w:r>
        <w:fldChar w:fldCharType="separate"/>
      </w:r>
      <w:ins w:id="3306" w:author="Perrine, Martin L. (GSFC-5670)" w:date="2016-09-08T12:06:00Z">
        <w:r>
          <w:t xml:space="preserve">Figure </w:t>
        </w:r>
        <w:r>
          <w:rPr>
            <w:noProof/>
          </w:rPr>
          <w:t>6</w:t>
        </w:r>
        <w:r>
          <w:noBreakHyphen/>
        </w:r>
        <w:r>
          <w:rPr>
            <w:noProof/>
          </w:rPr>
          <w:t>7</w:t>
        </w:r>
        <w:r>
          <w:fldChar w:fldCharType="end"/>
        </w:r>
      </w:ins>
      <w:ins w:id="3307" w:author="Muhammad, Alimayo (GSFC-5660)" w:date="2016-08-29T12:29:00Z">
        <w:del w:id="3308" w:author="Perrine, Martin L. (GSFC-5670)" w:date="2016-09-08T12:06:00Z">
          <w:r w:rsidR="005032C1" w:rsidDel="00694684">
            <w:fldChar w:fldCharType="begin"/>
          </w:r>
          <w:r w:rsidR="005032C1" w:rsidDel="00694684">
            <w:delInstrText xml:space="preserve"> REF _Ref459895183 \h </w:delInstrText>
          </w:r>
        </w:del>
      </w:ins>
      <w:del w:id="3309" w:author="Perrine, Martin L. (GSFC-5670)" w:date="2016-09-08T12:06:00Z">
        <w:r w:rsidR="005032C1" w:rsidDel="00694684">
          <w:fldChar w:fldCharType="separate"/>
        </w:r>
      </w:del>
      <w:ins w:id="3310" w:author="Muhammad, Alimayo (GSFC-5660)" w:date="2016-08-29T12:29:00Z">
        <w:del w:id="3311" w:author="Perrine, Martin L. (GSFC-5670)" w:date="2016-08-31T11:09:00Z">
          <w:r w:rsidR="005032C1" w:rsidDel="00EF27DF">
            <w:delText xml:space="preserve">Figure </w:delText>
          </w:r>
          <w:r w:rsidR="005032C1" w:rsidDel="00EF27DF">
            <w:rPr>
              <w:noProof/>
            </w:rPr>
            <w:delText>6</w:delText>
          </w:r>
          <w:r w:rsidR="005032C1" w:rsidDel="00EF27DF">
            <w:noBreakHyphen/>
          </w:r>
          <w:r w:rsidR="005032C1" w:rsidDel="00EF27DF">
            <w:rPr>
              <w:noProof/>
            </w:rPr>
            <w:delText>7</w:delText>
          </w:r>
        </w:del>
        <w:del w:id="3312" w:author="Perrine, Martin L. (GSFC-5670)" w:date="2016-09-08T12:06:00Z">
          <w:r w:rsidR="005032C1" w:rsidDel="00694684">
            <w:fldChar w:fldCharType="end"/>
          </w:r>
        </w:del>
      </w:ins>
      <w:ins w:id="3313" w:author="Muhammad, Alimayo (GSFC-5660)" w:date="2016-08-29T12:37:00Z">
        <w:del w:id="3314" w:author="Perrine, Martin L. (GSFC-5670)" w:date="2016-09-08T12:06:00Z">
          <w:r w:rsidR="00CE148E" w:rsidDel="00694684">
            <w:delText xml:space="preserve"> </w:delText>
          </w:r>
        </w:del>
      </w:ins>
      <w:ins w:id="3315" w:author="Perrine, Martin L. (GSFC-5670)" w:date="2016-09-08T12:06:00Z">
        <w:r>
          <w:t xml:space="preserve"> </w:t>
        </w:r>
      </w:ins>
      <w:ins w:id="3316" w:author="Muhammad, Alimayo (GSFC-5660)" w:date="2016-08-29T12:37:00Z">
        <w:r w:rsidR="00CE148E">
          <w:t xml:space="preserve">shows the </w:t>
        </w:r>
      </w:ins>
      <w:ins w:id="3317" w:author="Muhammad, Alimayo (GSFC-5660)" w:date="2016-08-29T12:30:00Z">
        <w:r w:rsidR="005032C1">
          <w:t xml:space="preserve">DUT operational activity </w:t>
        </w:r>
      </w:ins>
      <w:ins w:id="3318" w:author="Muhammad, Alimayo (GSFC-5660)" w:date="2016-08-29T12:37:00Z">
        <w:r w:rsidR="00CE148E">
          <w:t xml:space="preserve">from the syslog file </w:t>
        </w:r>
      </w:ins>
      <w:ins w:id="3319" w:author="Muhammad, Alimayo (GSFC-5660)" w:date="2016-08-29T12:39:00Z">
        <w:r w:rsidR="00CE148E">
          <w:t xml:space="preserve">and </w:t>
        </w:r>
      </w:ins>
      <w:ins w:id="3320" w:author="Perrine, Martin L. (GSFC-5670)" w:date="2016-09-08T12:06:00Z">
        <w:r>
          <w:fldChar w:fldCharType="begin"/>
        </w:r>
        <w:r>
          <w:instrText xml:space="preserve"> REF _Ref461099732 \h </w:instrText>
        </w:r>
      </w:ins>
      <w:r>
        <w:fldChar w:fldCharType="separate"/>
      </w:r>
      <w:ins w:id="3321" w:author="Perrine, Martin L. (GSFC-5670)" w:date="2016-09-08T12:06:00Z">
        <w:r>
          <w:t xml:space="preserve">Figure </w:t>
        </w:r>
        <w:r>
          <w:rPr>
            <w:noProof/>
          </w:rPr>
          <w:t>6</w:t>
        </w:r>
        <w:r>
          <w:noBreakHyphen/>
        </w:r>
        <w:r>
          <w:rPr>
            <w:noProof/>
          </w:rPr>
          <w:t>8</w:t>
        </w:r>
        <w:r>
          <w:fldChar w:fldCharType="end"/>
        </w:r>
      </w:ins>
      <w:ins w:id="3322" w:author="Muhammad, Alimayo (GSFC-5660)" w:date="2016-08-29T12:39:00Z">
        <w:del w:id="3323" w:author="Perrine, Martin L. (GSFC-5670)" w:date="2016-09-08T12:06:00Z">
          <w:r w:rsidR="00CE148E" w:rsidDel="00694684">
            <w:fldChar w:fldCharType="begin"/>
          </w:r>
          <w:r w:rsidR="00CE148E" w:rsidDel="00694684">
            <w:delInstrText xml:space="preserve"> REF _Ref459895440 \h </w:delInstrText>
          </w:r>
        </w:del>
      </w:ins>
      <w:del w:id="3324" w:author="Perrine, Martin L. (GSFC-5670)" w:date="2016-09-08T12:06:00Z">
        <w:r w:rsidR="00CE148E" w:rsidDel="00694684">
          <w:fldChar w:fldCharType="separate"/>
        </w:r>
      </w:del>
      <w:ins w:id="3325" w:author="Muhammad, Alimayo (GSFC-5660)" w:date="2016-08-29T12:39:00Z">
        <w:del w:id="3326" w:author="Perrine, Martin L. (GSFC-5670)" w:date="2016-08-31T11:09:00Z">
          <w:r w:rsidR="00CE148E" w:rsidDel="00EF27DF">
            <w:delText xml:space="preserve">Figure </w:delText>
          </w:r>
          <w:r w:rsidR="00CE148E" w:rsidDel="00EF27DF">
            <w:rPr>
              <w:noProof/>
            </w:rPr>
            <w:delText>6</w:delText>
          </w:r>
          <w:r w:rsidR="00CE148E" w:rsidDel="00EF27DF">
            <w:noBreakHyphen/>
          </w:r>
          <w:r w:rsidR="00CE148E" w:rsidDel="00EF27DF">
            <w:rPr>
              <w:noProof/>
            </w:rPr>
            <w:delText>8</w:delText>
          </w:r>
        </w:del>
        <w:del w:id="3327" w:author="Perrine, Martin L. (GSFC-5670)" w:date="2016-09-08T12:06:00Z">
          <w:r w:rsidR="00CE148E" w:rsidDel="00694684">
            <w:fldChar w:fldCharType="end"/>
          </w:r>
          <w:r w:rsidR="00CE148E" w:rsidDel="00694684">
            <w:delText xml:space="preserve"> </w:delText>
          </w:r>
        </w:del>
      </w:ins>
      <w:ins w:id="3328" w:author="Perrine, Martin L. (GSFC-5670)" w:date="2016-09-08T12:06:00Z">
        <w:r>
          <w:t xml:space="preserve"> </w:t>
        </w:r>
      </w:ins>
      <w:ins w:id="3329" w:author="Muhammad, Alimayo (GSFC-5660)" w:date="2016-08-29T12:39:00Z">
        <w:r w:rsidR="00CE148E">
          <w:t xml:space="preserve">shows system failure </w:t>
        </w:r>
      </w:ins>
      <w:ins w:id="3330" w:author="Muhammad, Alimayo (GSFC-5660)" w:date="2016-08-29T12:40:00Z">
        <w:r w:rsidR="00CE148E">
          <w:t>activity from an .html log file.</w:t>
        </w:r>
      </w:ins>
      <w:ins w:id="3331" w:author="Muhammad, Alimayo (GSFC-5660)" w:date="2016-08-29T12:41:00Z">
        <w:r w:rsidR="00CE148E">
          <w:t xml:space="preserve"> The red wording lists all the </w:t>
        </w:r>
      </w:ins>
      <w:ins w:id="3332" w:author="Muhammad, Alimayo (GSFC-5660)" w:date="2016-08-29T12:42:00Z">
        <w:r w:rsidR="00CE148E">
          <w:t xml:space="preserve">failed connection attempts to the </w:t>
        </w:r>
        <w:proofErr w:type="spellStart"/>
        <w:r w:rsidR="00CE148E">
          <w:t>sfep</w:t>
        </w:r>
        <w:proofErr w:type="spellEnd"/>
        <w:r w:rsidR="00CE148E">
          <w:t xml:space="preserve">, cortex, port 4004, and even </w:t>
        </w:r>
      </w:ins>
      <w:ins w:id="3333" w:author="Muhammad, Alimayo (GSFC-5660)" w:date="2016-08-29T12:43:00Z">
        <w:del w:id="3334" w:author="Perrine, Martin L. (GSFC-5670)" w:date="2016-09-13T14:29:00Z">
          <w:r w:rsidR="00CE148E" w:rsidDel="00055AC4">
            <w:delText>NENG</w:delText>
          </w:r>
        </w:del>
      </w:ins>
      <w:ins w:id="3335" w:author="Perrine, Martin L. (GSFC-5670)" w:date="2016-09-13T14:29:00Z">
        <w:r w:rsidR="00055AC4">
          <w:t>DAPHNE</w:t>
        </w:r>
      </w:ins>
      <w:ins w:id="3336" w:author="Muhammad, Alimayo (GSFC-5660)" w:date="2016-08-29T12:43:00Z">
        <w:r w:rsidR="00CE148E">
          <w:t>.</w:t>
        </w:r>
      </w:ins>
    </w:p>
    <w:p w14:paraId="1708BED6" w14:textId="77777777" w:rsidR="00CE148E" w:rsidRDefault="00CE148E">
      <w:pPr>
        <w:rPr>
          <w:ins w:id="3337" w:author="Muhammad, Alimayo (GSFC-5660)" w:date="2016-08-18T10:33:00Z"/>
        </w:rPr>
        <w:pPrChange w:id="3338" w:author="Muhammad, Alimayo (GSFC-5660)" w:date="2016-08-25T13:33:00Z">
          <w:pPr>
            <w:spacing w:before="120" w:after="240"/>
          </w:pPr>
        </w:pPrChange>
      </w:pPr>
    </w:p>
    <w:p w14:paraId="0510C2C7" w14:textId="77777777" w:rsidR="00843EBA" w:rsidRDefault="00843EBA">
      <w:pPr>
        <w:rPr>
          <w:ins w:id="3339" w:author="Muhammad, Alimayo (GSFC-5660)" w:date="2016-08-18T10:33:00Z"/>
        </w:rPr>
        <w:pPrChange w:id="3340" w:author="Muhammad, Alimayo (GSFC-5660)" w:date="2016-08-22T08:54:00Z">
          <w:pPr>
            <w:spacing w:before="120" w:after="240"/>
          </w:pPr>
        </w:pPrChange>
      </w:pPr>
      <w:ins w:id="3341" w:author="Muhammad, Alimayo (GSFC-5660)" w:date="2016-08-18T10:33:00Z">
        <w:r>
          <w:t>Example from DUT:</w:t>
        </w:r>
      </w:ins>
    </w:p>
    <w:p w14:paraId="6F0CF80C" w14:textId="77777777" w:rsidR="00843EBA" w:rsidRDefault="00843EBA">
      <w:pPr>
        <w:pStyle w:val="BodyText"/>
        <w:rPr>
          <w:ins w:id="3342" w:author="Muhammad, Alimayo (GSFC-5660)" w:date="2016-08-18T10:33:00Z"/>
        </w:rPr>
        <w:pPrChange w:id="3343" w:author="Perrine, Martin L. (GSFC-5670)" w:date="2016-08-30T14:52:00Z">
          <w:pPr/>
        </w:pPrChange>
      </w:pPr>
      <w:ins w:id="3344" w:author="Muhammad, Alimayo (GSFC-5660)" w:date="2016-08-18T10:33:00Z">
        <w:r>
          <w:rPr>
            <w:noProof/>
          </w:rPr>
          <w:lastRenderedPageBreak/>
          <w:drawing>
            <wp:inline distT="0" distB="0" distL="0" distR="0" wp14:anchorId="6E8434E2" wp14:editId="28BCDAB2">
              <wp:extent cx="3581400" cy="23875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884" cy="2447255"/>
                      </a:xfrm>
                      <a:prstGeom prst="rect">
                        <a:avLst/>
                      </a:prstGeom>
                    </pic:spPr>
                  </pic:pic>
                </a:graphicData>
              </a:graphic>
            </wp:inline>
          </w:drawing>
        </w:r>
      </w:ins>
    </w:p>
    <w:p w14:paraId="5F94E78F" w14:textId="79CADECA" w:rsidR="00843EBA" w:rsidRDefault="00843EBA" w:rsidP="005152B5">
      <w:pPr>
        <w:pStyle w:val="Caption"/>
        <w:rPr>
          <w:ins w:id="3345" w:author="Muhammad, Alimayo (GSFC-5660)" w:date="2016-08-29T12:28:00Z"/>
        </w:rPr>
      </w:pPr>
      <w:bookmarkStart w:id="3346" w:name="_Ref461099705"/>
      <w:bookmarkStart w:id="3347" w:name="_Ref459895183"/>
      <w:bookmarkStart w:id="3348" w:name="_Toc460235917"/>
      <w:ins w:id="3349" w:author="Muhammad, Alimayo (GSFC-5660)" w:date="2016-08-18T10:33:00Z">
        <w:r>
          <w:t xml:space="preserve">Figure </w:t>
        </w:r>
      </w:ins>
      <w:ins w:id="335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35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352" w:author="Perrine, Martin L. (GSFC-5670)" w:date="2016-08-31T11:10:00Z">
        <w:r w:rsidR="00EF27DF">
          <w:rPr>
            <w:noProof/>
          </w:rPr>
          <w:t>7</w:t>
        </w:r>
      </w:ins>
      <w:ins w:id="3353" w:author="Muhammad, Alimayo (GSFC-5660)" w:date="2016-08-29T12:55:00Z">
        <w:r w:rsidR="004B56B2">
          <w:fldChar w:fldCharType="end"/>
        </w:r>
      </w:ins>
      <w:bookmarkEnd w:id="3346"/>
      <w:ins w:id="3354" w:author="Muhammad, Alimayo (GSFC-5660)" w:date="2016-08-18T10:33:00Z">
        <w:r>
          <w:t xml:space="preserve"> Excerpt from syslog file showing DUT operational activity</w:t>
        </w:r>
      </w:ins>
      <w:bookmarkEnd w:id="3347"/>
      <w:bookmarkEnd w:id="3348"/>
    </w:p>
    <w:p w14:paraId="6646842C" w14:textId="77777777" w:rsidR="005032C1" w:rsidRPr="005032C1" w:rsidRDefault="005032C1">
      <w:pPr>
        <w:pStyle w:val="BodyText"/>
        <w:rPr>
          <w:ins w:id="3355" w:author="Muhammad, Alimayo (GSFC-5660)" w:date="2016-08-25T13:33:00Z"/>
        </w:rPr>
        <w:pPrChange w:id="3356" w:author="Perrine, Martin L. (GSFC-5670)" w:date="2016-08-30T14:52:00Z">
          <w:pPr>
            <w:pStyle w:val="Caption"/>
          </w:pPr>
        </w:pPrChange>
      </w:pPr>
    </w:p>
    <w:p w14:paraId="701EA0F9" w14:textId="48348BF4" w:rsidR="00D45AA8" w:rsidRDefault="00D45AA8">
      <w:pPr>
        <w:pStyle w:val="BodyText"/>
        <w:rPr>
          <w:ins w:id="3357" w:author="Muhammad, Alimayo (GSFC-5660)" w:date="2016-08-25T13:33:00Z"/>
        </w:rPr>
        <w:pPrChange w:id="3358" w:author="Perrine, Martin L. (GSFC-5670)" w:date="2016-08-30T14:52:00Z">
          <w:pPr>
            <w:pStyle w:val="Caption"/>
          </w:pPr>
        </w:pPrChange>
      </w:pPr>
      <w:ins w:id="3359" w:author="Muhammad, Alimayo (GSFC-5660)" w:date="2016-08-25T13:33:00Z">
        <w:r>
          <w:rPr>
            <w:noProof/>
          </w:rPr>
          <w:drawing>
            <wp:inline distT="0" distB="0" distL="0" distR="0" wp14:anchorId="4C3277C6" wp14:editId="331F05F6">
              <wp:extent cx="5934075" cy="1866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ins>
    </w:p>
    <w:p w14:paraId="22E9E476" w14:textId="6731F22F" w:rsidR="00D45AA8" w:rsidRPr="00D45AA8" w:rsidRDefault="00D45AA8" w:rsidP="005152B5">
      <w:pPr>
        <w:pStyle w:val="Caption"/>
        <w:rPr>
          <w:ins w:id="3360" w:author="Muhammad, Alimayo (GSFC-5660)" w:date="2016-08-18T10:33:00Z"/>
        </w:rPr>
      </w:pPr>
      <w:bookmarkStart w:id="3361" w:name="_Ref461099732"/>
      <w:bookmarkStart w:id="3362" w:name="_Ref459895440"/>
      <w:bookmarkStart w:id="3363" w:name="_Toc460235918"/>
      <w:ins w:id="3364" w:author="Muhammad, Alimayo (GSFC-5660)" w:date="2016-08-25T13:33:00Z">
        <w:r>
          <w:t xml:space="preserve">Figure </w:t>
        </w:r>
      </w:ins>
      <w:ins w:id="3365"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366"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367" w:author="Perrine, Martin L. (GSFC-5670)" w:date="2016-08-31T11:10:00Z">
        <w:r w:rsidR="00EF27DF">
          <w:rPr>
            <w:noProof/>
          </w:rPr>
          <w:t>8</w:t>
        </w:r>
      </w:ins>
      <w:ins w:id="3368" w:author="Muhammad, Alimayo (GSFC-5660)" w:date="2016-08-29T12:55:00Z">
        <w:r w:rsidR="004B56B2">
          <w:fldChar w:fldCharType="end"/>
        </w:r>
      </w:ins>
      <w:bookmarkEnd w:id="3361"/>
      <w:ins w:id="3369" w:author="Muhammad, Alimayo (GSFC-5660)" w:date="2016-08-25T13:33:00Z">
        <w:r>
          <w:t xml:space="preserve"> Excerpt from </w:t>
        </w:r>
      </w:ins>
      <w:ins w:id="3370" w:author="Muhammad, Alimayo (GSFC-5660)" w:date="2016-08-25T13:34:00Z">
        <w:r>
          <w:t>.html log file showing system failure activity</w:t>
        </w:r>
      </w:ins>
      <w:bookmarkEnd w:id="3362"/>
      <w:bookmarkEnd w:id="3363"/>
    </w:p>
    <w:p w14:paraId="38C4DC95" w14:textId="7FC2573C" w:rsidR="002E6615" w:rsidDel="00843EBA" w:rsidRDefault="00CB7522" w:rsidP="00CB7522">
      <w:pPr>
        <w:rPr>
          <w:del w:id="3371" w:author="Muhammad, Alimayo (GSFC-5660)" w:date="2016-08-18T10:33:00Z"/>
          <w:b/>
          <w:bCs/>
        </w:rPr>
      </w:pPr>
      <w:del w:id="3372" w:author="Muhammad, Alimayo (GSFC-5660)" w:date="2016-08-18T10:33:00Z">
        <w:r w:rsidRPr="00CB7522" w:rsidDel="00843EBA">
          <w:rPr>
            <w:b/>
            <w:bCs/>
          </w:rPr>
          <w:delText xml:space="preserve">Requirement: </w:delText>
        </w:r>
      </w:del>
    </w:p>
    <w:p w14:paraId="02D73871" w14:textId="66587426" w:rsidR="00CB7522" w:rsidRPr="00CB7522" w:rsidDel="00843EBA" w:rsidRDefault="00CB7522" w:rsidP="00CB7522">
      <w:pPr>
        <w:rPr>
          <w:del w:id="3373" w:author="Muhammad, Alimayo (GSFC-5660)" w:date="2016-08-18T10:33:00Z"/>
        </w:rPr>
      </w:pPr>
      <w:del w:id="3374" w:author="Muhammad, Alimayo (GSFC-5660)" w:date="2016-08-18T10:33:00Z">
        <w:r w:rsidRPr="00CB7522" w:rsidDel="00843EBA">
          <w:delText xml:space="preserve">NENG-OPS-016 </w:delText>
        </w:r>
        <w:r w:rsidR="000A79DD" w:rsidDel="00843EBA">
          <w:delText>The NEN Gateway shall provide a system logging function to log system failure and operational activity.</w:delText>
        </w:r>
      </w:del>
    </w:p>
    <w:p w14:paraId="159D0372" w14:textId="6A6CBE07" w:rsidR="00CB7522" w:rsidDel="00843EBA" w:rsidRDefault="00CB7522" w:rsidP="00CB7522">
      <w:pPr>
        <w:rPr>
          <w:del w:id="3375" w:author="Muhammad, Alimayo (GSFC-5660)" w:date="2016-08-18T10:33:00Z"/>
        </w:rPr>
      </w:pPr>
    </w:p>
    <w:p w14:paraId="19D4CADB" w14:textId="1CC1B16F" w:rsidR="00336411" w:rsidRPr="00CB7522" w:rsidDel="00843EBA" w:rsidRDefault="00336411" w:rsidP="00336411">
      <w:pPr>
        <w:rPr>
          <w:del w:id="3376" w:author="Muhammad, Alimayo (GSFC-5660)" w:date="2016-08-18T10:33:00Z"/>
          <w:b/>
          <w:bCs/>
        </w:rPr>
      </w:pPr>
      <w:del w:id="3377" w:author="Muhammad, Alimayo (GSFC-5660)" w:date="2016-08-18T10:33:00Z">
        <w:r w:rsidRPr="00CB7522" w:rsidDel="00843EBA">
          <w:rPr>
            <w:b/>
            <w:bCs/>
          </w:rPr>
          <w:delText xml:space="preserve">PASS/FAIL criteria:  </w:delText>
        </w:r>
      </w:del>
    </w:p>
    <w:p w14:paraId="07D97039" w14:textId="438B4855" w:rsidR="00336411" w:rsidDel="00843EBA" w:rsidRDefault="002949A3" w:rsidP="00336411">
      <w:pPr>
        <w:rPr>
          <w:del w:id="3378" w:author="Muhammad, Alimayo (GSFC-5660)" w:date="2016-08-18T10:33:00Z"/>
        </w:rPr>
      </w:pPr>
      <w:del w:id="3379" w:author="Muhammad, Alimayo (GSFC-5660)" w:date="2016-08-18T10:33:00Z">
        <w:r w:rsidDel="00843EBA">
          <w:delText xml:space="preserve">The pass criteria is </w:delText>
        </w:r>
        <w:r w:rsidR="00336411" w:rsidRPr="00CB7522" w:rsidDel="00843EBA">
          <w:delText xml:space="preserve">the </w:delText>
        </w:r>
        <w:r w:rsidR="00336411" w:rsidDel="00843EBA">
          <w:delText>NENG shall produce log files</w:delText>
        </w:r>
        <w:r w:rsidDel="00843EBA">
          <w:delText xml:space="preserve"> showing system failure and operational activity from</w:delText>
        </w:r>
        <w:r w:rsidR="00336411" w:rsidDel="00843EBA">
          <w:delText xml:space="preserve"> the NEN system logging function</w:delText>
        </w:r>
        <w:r w:rsidDel="00843EBA">
          <w:delText>.</w:delText>
        </w:r>
        <w:r w:rsidR="00336411" w:rsidDel="00843EBA">
          <w:delText xml:space="preserve"> </w:delText>
        </w:r>
      </w:del>
    </w:p>
    <w:p w14:paraId="1376E2FE" w14:textId="54976660" w:rsidR="00336411" w:rsidRPr="00CB7522" w:rsidDel="00843EBA" w:rsidRDefault="00336411" w:rsidP="00336411">
      <w:pPr>
        <w:rPr>
          <w:del w:id="3380" w:author="Muhammad, Alimayo (GSFC-5660)" w:date="2016-08-18T10:33:00Z"/>
        </w:rPr>
      </w:pPr>
      <w:del w:id="3381" w:author="Muhammad, Alimayo (GSFC-5660)" w:date="2016-08-18T10:33:00Z">
        <w:r w:rsidRPr="00CB7522" w:rsidDel="00843EBA">
          <w:delText xml:space="preserve">  </w:delText>
        </w:r>
      </w:del>
    </w:p>
    <w:p w14:paraId="2ACF2DD1" w14:textId="729EB618" w:rsidR="00260190" w:rsidDel="00843EBA" w:rsidRDefault="002949A3" w:rsidP="00260190">
      <w:pPr>
        <w:rPr>
          <w:del w:id="3382" w:author="Muhammad, Alimayo (GSFC-5660)" w:date="2016-08-18T10:33:00Z"/>
        </w:rPr>
      </w:pPr>
      <w:del w:id="3383" w:author="Muhammad, Alimayo (GSFC-5660)" w:date="2016-08-18T10:33:00Z">
        <w:r w:rsidDel="00843EBA">
          <w:delText xml:space="preserve">The unit fails if </w:delText>
        </w:r>
        <w:r w:rsidR="00336411" w:rsidRPr="00CB7522" w:rsidDel="00843EBA">
          <w:delText xml:space="preserve">the </w:delText>
        </w:r>
        <w:r w:rsidR="00336411" w:rsidDel="00843EBA">
          <w:delText xml:space="preserve">NENG does not </w:delText>
        </w:r>
        <w:r w:rsidR="00260190" w:rsidDel="00843EBA">
          <w:delText>produce log files</w:delText>
        </w:r>
        <w:r w:rsidR="00045688" w:rsidDel="00843EBA">
          <w:delText xml:space="preserve"> or produce log files with erroneous results</w:delText>
        </w:r>
        <w:r w:rsidDel="00843EBA">
          <w:delText xml:space="preserve"> showing system failure and operational activity</w:delText>
        </w:r>
        <w:r w:rsidR="000C78B8" w:rsidDel="00843EBA">
          <w:delText xml:space="preserve"> from </w:delText>
        </w:r>
        <w:r w:rsidR="00260190" w:rsidDel="00843EBA">
          <w:delText>the NEN system logging function</w:delText>
        </w:r>
        <w:r w:rsidR="000C78B8" w:rsidDel="00843EBA">
          <w:delText>.</w:delText>
        </w:r>
      </w:del>
    </w:p>
    <w:p w14:paraId="309E41D8" w14:textId="4DBCB0A0" w:rsidR="00336411" w:rsidRPr="00CB7522" w:rsidDel="00843EBA" w:rsidRDefault="00336411" w:rsidP="00336411">
      <w:pPr>
        <w:rPr>
          <w:del w:id="3384" w:author="Muhammad, Alimayo (GSFC-5660)" w:date="2016-08-18T10:33:00Z"/>
        </w:rPr>
      </w:pPr>
    </w:p>
    <w:p w14:paraId="69A9D5F7" w14:textId="1908893A" w:rsidR="00213F59" w:rsidDel="00843EBA" w:rsidRDefault="00336411" w:rsidP="00336411">
      <w:pPr>
        <w:rPr>
          <w:del w:id="3385" w:author="Muhammad, Alimayo (GSFC-5660)" w:date="2016-08-18T10:33:00Z"/>
        </w:rPr>
      </w:pPr>
      <w:del w:id="3386" w:author="Muhammad, Alimayo (GSFC-5660)" w:date="2016-08-18T10:33:00Z">
        <w:r w:rsidRPr="00CB7522" w:rsidDel="00843EBA">
          <w:delText xml:space="preserve">Verification: </w:delText>
        </w:r>
      </w:del>
    </w:p>
    <w:p w14:paraId="4250DBD4" w14:textId="79E7F73B" w:rsidR="00336411" w:rsidDel="00843EBA" w:rsidRDefault="00336411" w:rsidP="00336411">
      <w:pPr>
        <w:rPr>
          <w:del w:id="3387" w:author="Muhammad, Alimayo (GSFC-5660)" w:date="2016-08-18T10:33:00Z"/>
        </w:rPr>
      </w:pPr>
      <w:del w:id="3388" w:author="Muhammad, Alimayo (GSFC-5660)" w:date="2016-08-18T10:33:00Z">
        <w:r w:rsidDel="00843EBA">
          <w:delText>Log file</w:delText>
        </w:r>
        <w:r w:rsidR="00260190" w:rsidDel="00843EBA">
          <w:delText>s shown in section 6.1.6.2</w:delText>
        </w:r>
        <w:r w:rsidDel="00843EBA">
          <w:delText xml:space="preserve"> shows the NEN Gateway </w:delText>
        </w:r>
        <w:r w:rsidR="00260190" w:rsidDel="00843EBA">
          <w:delText>operational activity</w:delText>
        </w:r>
        <w:r w:rsidR="005231EC" w:rsidDel="00843EBA">
          <w:delText xml:space="preserve"> syslog file</w:delText>
        </w:r>
        <w:r w:rsidR="00260190" w:rsidDel="00843EBA">
          <w:delText xml:space="preserve"> </w:delText>
        </w:r>
        <w:r w:rsidDel="00843EBA">
          <w:delText xml:space="preserve">for </w:delText>
        </w:r>
        <w:r w:rsidRPr="009D395E" w:rsidDel="00843EBA">
          <w:delText>DUT</w:delText>
        </w:r>
        <w:r w:rsidDel="00843EBA">
          <w:delText>.</w:delText>
        </w:r>
      </w:del>
    </w:p>
    <w:p w14:paraId="330E1E1F" w14:textId="77777777" w:rsidR="00336411" w:rsidRPr="00CB7522" w:rsidRDefault="00336411" w:rsidP="00336411"/>
    <w:p w14:paraId="28BDE0A8" w14:textId="77777777" w:rsidR="00213F59" w:rsidRDefault="00336411" w:rsidP="00336411">
      <w:pPr>
        <w:rPr>
          <w:b/>
          <w:bCs/>
        </w:rPr>
      </w:pPr>
      <w:r w:rsidRPr="00CB7522">
        <w:rPr>
          <w:b/>
          <w:bCs/>
        </w:rPr>
        <w:t xml:space="preserve">Result: </w:t>
      </w:r>
    </w:p>
    <w:p w14:paraId="577E49D8" w14:textId="1760672C" w:rsidR="00587872" w:rsidRDefault="00336411" w:rsidP="00336411">
      <w:r>
        <w:t>Enter Pass or Fail</w:t>
      </w:r>
    </w:p>
    <w:p w14:paraId="25CE2B61" w14:textId="77777777" w:rsidR="00815FBF" w:rsidRDefault="00815FBF" w:rsidP="00CB7522">
      <w:pPr>
        <w:rPr>
          <w:b/>
          <w:bCs/>
        </w:rPr>
      </w:pPr>
    </w:p>
    <w:p w14:paraId="58267CAF" w14:textId="77777777" w:rsidR="00CB7522" w:rsidRDefault="00CB7522" w:rsidP="00CB7522">
      <w:pPr>
        <w:rPr>
          <w:b/>
          <w:bCs/>
        </w:rPr>
      </w:pPr>
    </w:p>
    <w:p w14:paraId="5BC85B97" w14:textId="77777777" w:rsidR="00843EBA" w:rsidRDefault="00843EBA" w:rsidP="00843EBA">
      <w:pPr>
        <w:rPr>
          <w:ins w:id="3389" w:author="Muhammad, Alimayo (GSFC-5660)" w:date="2016-08-18T10:34:00Z"/>
          <w:b/>
          <w:bCs/>
        </w:rPr>
      </w:pPr>
      <w:ins w:id="3390" w:author="Muhammad, Alimayo (GSFC-5660)" w:date="2016-08-18T10:34:00Z">
        <w:r w:rsidRPr="00CB7522">
          <w:rPr>
            <w:b/>
            <w:bCs/>
          </w:rPr>
          <w:t xml:space="preserve">Requirement: </w:t>
        </w:r>
      </w:ins>
    </w:p>
    <w:p w14:paraId="306E89FF" w14:textId="41CD468C" w:rsidR="00843EBA" w:rsidRDefault="00843EBA" w:rsidP="00843EBA">
      <w:pPr>
        <w:rPr>
          <w:ins w:id="3391" w:author="Muhammad, Alimayo (GSFC-5660)" w:date="2016-08-18T10:34:00Z"/>
        </w:rPr>
      </w:pPr>
      <w:ins w:id="3392" w:author="Muhammad, Alimayo (GSFC-5660)" w:date="2016-08-18T10:34:00Z">
        <w:del w:id="3393" w:author="Perrine, Martin L. (GSFC-5670)" w:date="2016-09-13T14:29:00Z">
          <w:r w:rsidRPr="00B7247C" w:rsidDel="00055AC4">
            <w:delText>NENG</w:delText>
          </w:r>
        </w:del>
      </w:ins>
      <w:ins w:id="3394" w:author="Perrine, Martin L. (GSFC-5670)" w:date="2016-09-13T14:29:00Z">
        <w:r w:rsidR="00055AC4">
          <w:t>DAPHNE</w:t>
        </w:r>
      </w:ins>
      <w:ins w:id="3395" w:author="Muhammad, Alimayo (GSFC-5660)" w:date="2016-08-18T10:34:00Z">
        <w:r w:rsidRPr="00B7247C">
          <w:t xml:space="preserve">-OPS-018 </w:t>
        </w:r>
        <w:proofErr w:type="gramStart"/>
        <w:r>
          <w:t xml:space="preserve">The </w:t>
        </w:r>
        <w:del w:id="3396" w:author="Perrine, Martin L. (GSFC-5670)" w:date="2016-09-13T14:30:00Z">
          <w:r w:rsidDel="00055AC4">
            <w:delText>NEN Gateway</w:delText>
          </w:r>
        </w:del>
      </w:ins>
      <w:ins w:id="3397" w:author="Perrine, Martin L. (GSFC-5670)" w:date="2016-09-13T14:30:00Z">
        <w:r w:rsidR="00055AC4">
          <w:t>DAPHNE</w:t>
        </w:r>
      </w:ins>
      <w:proofErr w:type="gramEnd"/>
      <w:ins w:id="3398" w:author="Muhammad, Alimayo (GSFC-5660)" w:date="2016-08-18T10:34:00Z">
        <w:r>
          <w:t xml:space="preserve"> shall provide alerts to notify Operators of configuration changes.</w:t>
        </w:r>
      </w:ins>
    </w:p>
    <w:p w14:paraId="1BB0C2D2" w14:textId="77777777" w:rsidR="00843EBA" w:rsidRDefault="00843EBA" w:rsidP="00843EBA">
      <w:pPr>
        <w:rPr>
          <w:ins w:id="3399" w:author="Muhammad, Alimayo (GSFC-5660)" w:date="2016-08-18T10:34:00Z"/>
        </w:rPr>
      </w:pPr>
    </w:p>
    <w:p w14:paraId="57134306" w14:textId="77777777" w:rsidR="00843EBA" w:rsidRPr="00CB7522" w:rsidRDefault="00843EBA" w:rsidP="00843EBA">
      <w:pPr>
        <w:rPr>
          <w:ins w:id="3400" w:author="Muhammad, Alimayo (GSFC-5660)" w:date="2016-08-18T10:35:00Z"/>
          <w:b/>
          <w:bCs/>
        </w:rPr>
      </w:pPr>
      <w:ins w:id="3401" w:author="Muhammad, Alimayo (GSFC-5660)" w:date="2016-08-18T10:35:00Z">
        <w:r w:rsidRPr="00CB7522">
          <w:rPr>
            <w:b/>
            <w:bCs/>
          </w:rPr>
          <w:t xml:space="preserve">PASS/FAIL criteria:  </w:t>
        </w:r>
      </w:ins>
    </w:p>
    <w:p w14:paraId="06D03CE4" w14:textId="77777777" w:rsidR="00843EBA" w:rsidRDefault="00843EBA" w:rsidP="00843EBA">
      <w:pPr>
        <w:rPr>
          <w:ins w:id="3402" w:author="Muhammad, Alimayo (GSFC-5660)" w:date="2016-08-18T10:34:00Z"/>
        </w:rPr>
      </w:pPr>
    </w:p>
    <w:p w14:paraId="7DBCB47E" w14:textId="36285C6D" w:rsidR="00843EBA" w:rsidRDefault="00843EBA" w:rsidP="00843EBA">
      <w:pPr>
        <w:rPr>
          <w:ins w:id="3403" w:author="Muhammad, Alimayo (GSFC-5660)" w:date="2016-08-18T10:34:00Z"/>
        </w:rPr>
      </w:pPr>
      <w:ins w:id="3404" w:author="Muhammad, Alimayo (GSFC-5660)" w:date="2016-08-18T10:34:00Z">
        <w:r w:rsidRPr="00CB7522">
          <w:t xml:space="preserve">The pass criteria is that the </w:t>
        </w:r>
        <w:del w:id="3405" w:author="Perrine, Martin L. (GSFC-5670)" w:date="2016-09-13T14:29:00Z">
          <w:r w:rsidDel="00055AC4">
            <w:delText>NENG</w:delText>
          </w:r>
        </w:del>
      </w:ins>
      <w:ins w:id="3406" w:author="Perrine, Martin L. (GSFC-5670)" w:date="2016-09-13T14:29:00Z">
        <w:r w:rsidR="00055AC4">
          <w:t>DAPHNE</w:t>
        </w:r>
      </w:ins>
      <w:ins w:id="3407" w:author="Muhammad, Alimayo (GSFC-5660)" w:date="2016-08-18T10:34:00Z">
        <w:r>
          <w:t xml:space="preserve"> alerts operators of configuration changes</w:t>
        </w:r>
        <w:r w:rsidRPr="00CB7522">
          <w:t>.</w:t>
        </w:r>
      </w:ins>
    </w:p>
    <w:p w14:paraId="4B65326B" w14:textId="77777777" w:rsidR="00843EBA" w:rsidRPr="00CB7522" w:rsidRDefault="00843EBA" w:rsidP="00843EBA">
      <w:pPr>
        <w:rPr>
          <w:ins w:id="3408" w:author="Muhammad, Alimayo (GSFC-5660)" w:date="2016-08-18T10:34:00Z"/>
        </w:rPr>
      </w:pPr>
      <w:ins w:id="3409" w:author="Muhammad, Alimayo (GSFC-5660)" w:date="2016-08-18T10:34:00Z">
        <w:r w:rsidRPr="00CB7522">
          <w:t xml:space="preserve">  </w:t>
        </w:r>
      </w:ins>
    </w:p>
    <w:p w14:paraId="044C1B66" w14:textId="456EA148" w:rsidR="00843EBA" w:rsidRDefault="00843EBA" w:rsidP="00843EBA">
      <w:pPr>
        <w:rPr>
          <w:ins w:id="3410" w:author="Muhammad, Alimayo (GSFC-5660)" w:date="2016-08-18T10:34:00Z"/>
        </w:rPr>
      </w:pPr>
      <w:ins w:id="3411" w:author="Muhammad, Alimayo (GSFC-5660)" w:date="2016-08-18T10:34:00Z">
        <w:r w:rsidRPr="00CB7522">
          <w:t xml:space="preserve">The unit fails if the </w:t>
        </w:r>
        <w:del w:id="3412" w:author="Perrine, Martin L. (GSFC-5670)" w:date="2016-09-13T14:29:00Z">
          <w:r w:rsidDel="00055AC4">
            <w:delText>NENG</w:delText>
          </w:r>
        </w:del>
      </w:ins>
      <w:ins w:id="3413" w:author="Perrine, Martin L. (GSFC-5670)" w:date="2016-09-13T14:29:00Z">
        <w:r w:rsidR="00055AC4">
          <w:t>DAPHNE</w:t>
        </w:r>
      </w:ins>
      <w:ins w:id="3414" w:author="Muhammad, Alimayo (GSFC-5660)" w:date="2016-08-18T10:34:00Z">
        <w:r>
          <w:t xml:space="preserve"> does not alert operators of configuration changes</w:t>
        </w:r>
        <w:r w:rsidRPr="00CB7522">
          <w:t>.</w:t>
        </w:r>
      </w:ins>
    </w:p>
    <w:p w14:paraId="76C3DA70" w14:textId="77777777" w:rsidR="00843EBA" w:rsidRDefault="00843EBA" w:rsidP="00843EBA">
      <w:pPr>
        <w:rPr>
          <w:ins w:id="3415" w:author="Muhammad, Alimayo (GSFC-5660)" w:date="2016-08-18T10:34:00Z"/>
        </w:rPr>
      </w:pPr>
    </w:p>
    <w:p w14:paraId="529FF857" w14:textId="402E1F46" w:rsidR="00843EBA" w:rsidRDefault="00843EBA" w:rsidP="00843EBA">
      <w:pPr>
        <w:rPr>
          <w:ins w:id="3416" w:author="Muhammad, Alimayo (GSFC-5660)" w:date="2016-08-18T10:34:00Z"/>
        </w:rPr>
      </w:pPr>
      <w:ins w:id="3417" w:author="Muhammad, Alimayo (GSFC-5660)" w:date="2016-08-18T10:34:00Z">
        <w:r>
          <w:t xml:space="preserve">Procedure for requirement </w:t>
        </w:r>
        <w:del w:id="3418" w:author="Perrine, Martin L. (GSFC-5670)" w:date="2016-09-13T14:29:00Z">
          <w:r w:rsidRPr="008F169B" w:rsidDel="00055AC4">
            <w:rPr>
              <w:bCs/>
            </w:rPr>
            <w:delText>NENG</w:delText>
          </w:r>
        </w:del>
      </w:ins>
      <w:ins w:id="3419" w:author="Perrine, Martin L. (GSFC-5670)" w:date="2016-09-13T14:29:00Z">
        <w:r w:rsidR="00055AC4">
          <w:rPr>
            <w:bCs/>
          </w:rPr>
          <w:t>DAPHNE</w:t>
        </w:r>
      </w:ins>
      <w:ins w:id="3420" w:author="Muhammad, Alimayo (GSFC-5660)" w:date="2016-08-18T10:34:00Z">
        <w:r w:rsidRPr="008F169B">
          <w:rPr>
            <w:bCs/>
          </w:rPr>
          <w:t>-OPS</w:t>
        </w:r>
        <w:r>
          <w:rPr>
            <w:bCs/>
          </w:rPr>
          <w:t>-018</w:t>
        </w:r>
        <w:r>
          <w:t>:</w:t>
        </w:r>
      </w:ins>
    </w:p>
    <w:p w14:paraId="5E0712F8" w14:textId="77777777" w:rsidR="00843EBA" w:rsidRDefault="00843EBA" w:rsidP="00843EBA">
      <w:pPr>
        <w:pStyle w:val="ListParagraph"/>
        <w:numPr>
          <w:ilvl w:val="0"/>
          <w:numId w:val="78"/>
        </w:numPr>
        <w:rPr>
          <w:ins w:id="3421" w:author="Muhammad, Alimayo (GSFC-5660)" w:date="2016-08-18T10:34:00Z"/>
        </w:rPr>
      </w:pPr>
      <w:ins w:id="3422" w:author="Muhammad, Alimayo (GSFC-5660)" w:date="2016-08-18T10:34:00Z">
        <w:r>
          <w:t>Open terminal</w:t>
        </w:r>
      </w:ins>
    </w:p>
    <w:p w14:paraId="506FAD7A" w14:textId="77777777" w:rsidR="00843EBA" w:rsidRDefault="00843EBA" w:rsidP="00843EBA">
      <w:pPr>
        <w:pStyle w:val="ListParagraph"/>
        <w:numPr>
          <w:ilvl w:val="0"/>
          <w:numId w:val="78"/>
        </w:numPr>
        <w:rPr>
          <w:ins w:id="3423" w:author="Muhammad, Alimayo (GSFC-5660)" w:date="2016-08-18T10:34:00Z"/>
        </w:rPr>
      </w:pPr>
      <w:ins w:id="3424" w:author="Muhammad, Alimayo (GSFC-5660)" w:date="2016-08-18T10:34:00Z">
        <w:r>
          <w:lastRenderedPageBreak/>
          <w:t xml:space="preserve">Remotely </w:t>
        </w:r>
        <w:proofErr w:type="spellStart"/>
        <w:proofErr w:type="gramStart"/>
        <w:r>
          <w:t>ssh</w:t>
        </w:r>
        <w:proofErr w:type="spellEnd"/>
        <w:proofErr w:type="gramEnd"/>
        <w:r>
          <w:t xml:space="preserve"> into server as ops user for DUT #1 Primary Side typing: </w:t>
        </w:r>
        <w:proofErr w:type="spellStart"/>
        <w:r>
          <w:t>ssh</w:t>
        </w:r>
        <w:proofErr w:type="spellEnd"/>
        <w:r>
          <w:t xml:space="preserve"> </w:t>
        </w:r>
        <w:r w:rsidRPr="008060A5">
          <w:t>ops@1**.***.*.**0</w:t>
        </w:r>
        <w:r>
          <w:t xml:space="preserve">. </w:t>
        </w:r>
        <w:r>
          <w:rPr>
            <w:b/>
          </w:rPr>
          <w:t xml:space="preserve">Note: </w:t>
        </w:r>
        <w:r>
          <w:t>The * indicates there are other numbers for this IP address or a password.</w:t>
        </w:r>
      </w:ins>
    </w:p>
    <w:p w14:paraId="675F050C" w14:textId="77777777" w:rsidR="00843EBA" w:rsidRDefault="00843EBA" w:rsidP="00843EBA">
      <w:pPr>
        <w:pStyle w:val="ListParagraph"/>
        <w:numPr>
          <w:ilvl w:val="0"/>
          <w:numId w:val="78"/>
        </w:numPr>
        <w:rPr>
          <w:ins w:id="3425" w:author="Muhammad, Alimayo (GSFC-5660)" w:date="2016-08-18T10:34:00Z"/>
        </w:rPr>
      </w:pPr>
      <w:ins w:id="3426" w:author="Muhammad, Alimayo (GSFC-5660)" w:date="2016-08-18T10:34:00Z">
        <w:r>
          <w:t>Type *** for password.</w:t>
        </w:r>
      </w:ins>
    </w:p>
    <w:p w14:paraId="4351947F" w14:textId="77777777" w:rsidR="00843EBA" w:rsidRDefault="00843EBA" w:rsidP="00843EBA">
      <w:pPr>
        <w:pStyle w:val="ListParagraph"/>
        <w:numPr>
          <w:ilvl w:val="0"/>
          <w:numId w:val="78"/>
        </w:numPr>
        <w:rPr>
          <w:ins w:id="3427" w:author="Muhammad, Alimayo (GSFC-5660)" w:date="2016-08-18T10:34:00Z"/>
        </w:rPr>
      </w:pPr>
      <w:ins w:id="3428" w:author="Muhammad, Alimayo (GSFC-5660)" w:date="2016-08-18T10:34:00Z">
        <w:r>
          <w:t>Once logged in, type bash.</w:t>
        </w:r>
      </w:ins>
    </w:p>
    <w:p w14:paraId="2BBA9EA2" w14:textId="77777777" w:rsidR="00843EBA" w:rsidRDefault="00843EBA" w:rsidP="00843EBA">
      <w:pPr>
        <w:pStyle w:val="ListParagraph"/>
        <w:numPr>
          <w:ilvl w:val="0"/>
          <w:numId w:val="78"/>
        </w:numPr>
        <w:rPr>
          <w:ins w:id="3429" w:author="Muhammad, Alimayo (GSFC-5660)" w:date="2016-08-18T10:34:00Z"/>
        </w:rPr>
      </w:pPr>
      <w:ins w:id="3430" w:author="Muhammad, Alimayo (GSFC-5660)" w:date="2016-08-18T10:34:00Z">
        <w:r>
          <w:t>Type cd /</w:t>
        </w:r>
        <w:proofErr w:type="spellStart"/>
        <w:r>
          <w:t>var</w:t>
        </w:r>
        <w:proofErr w:type="spellEnd"/>
        <w:r>
          <w:t>/log</w:t>
        </w:r>
      </w:ins>
    </w:p>
    <w:p w14:paraId="3164862B" w14:textId="47D2C2C3" w:rsidR="00843EBA" w:rsidRDefault="00843EBA" w:rsidP="00843EBA">
      <w:pPr>
        <w:pStyle w:val="ListParagraph"/>
        <w:numPr>
          <w:ilvl w:val="0"/>
          <w:numId w:val="78"/>
        </w:numPr>
        <w:rPr>
          <w:ins w:id="3431" w:author="Muhammad, Alimayo (GSFC-5660)" w:date="2016-08-18T10:34:00Z"/>
        </w:rPr>
      </w:pPr>
      <w:ins w:id="3432" w:author="Muhammad, Alimayo (GSFC-5660)" w:date="2016-08-18T10:34:00Z">
        <w:r>
          <w:t xml:space="preserve">Type cat </w:t>
        </w:r>
        <w:proofErr w:type="spellStart"/>
        <w:r>
          <w:t>dmesg</w:t>
        </w:r>
        <w:proofErr w:type="spellEnd"/>
        <w:r>
          <w:t xml:space="preserve">. </w:t>
        </w:r>
      </w:ins>
      <w:ins w:id="3433" w:author="Muhammad, Alimayo (GSFC-5660)" w:date="2016-08-25T13:36:00Z">
        <w:del w:id="3434" w:author="Perrine, Martin L. (GSFC-5670)" w:date="2016-09-08T12:07:00Z">
          <w:r w:rsidR="004B30D9" w:rsidDel="00694684">
            <w:fldChar w:fldCharType="begin"/>
          </w:r>
          <w:r w:rsidR="004B30D9" w:rsidDel="00694684">
            <w:delInstrText xml:space="preserve"> REF _Ref459895541 \h </w:delInstrText>
          </w:r>
        </w:del>
      </w:ins>
      <w:del w:id="3435" w:author="Perrine, Martin L. (GSFC-5670)" w:date="2016-09-08T12:07:00Z">
        <w:r w:rsidR="004B30D9" w:rsidDel="00694684">
          <w:fldChar w:fldCharType="separate"/>
        </w:r>
      </w:del>
      <w:ins w:id="3436" w:author="Muhammad, Alimayo (GSFC-5660)" w:date="2016-08-25T13:36:00Z">
        <w:del w:id="3437" w:author="Perrine, Martin L. (GSFC-5670)" w:date="2016-08-31T11:09:00Z">
          <w:r w:rsidR="004B30D9" w:rsidDel="00EF27DF">
            <w:delText xml:space="preserve">Figure </w:delText>
          </w:r>
          <w:r w:rsidR="004B30D9" w:rsidDel="00EF27DF">
            <w:rPr>
              <w:noProof/>
            </w:rPr>
            <w:delText>6</w:delText>
          </w:r>
          <w:r w:rsidR="004B30D9" w:rsidDel="00EF27DF">
            <w:noBreakHyphen/>
          </w:r>
          <w:r w:rsidR="004B30D9" w:rsidDel="00EF27DF">
            <w:rPr>
              <w:noProof/>
            </w:rPr>
            <w:delText>5</w:delText>
          </w:r>
        </w:del>
        <w:del w:id="3438" w:author="Perrine, Martin L. (GSFC-5670)" w:date="2016-09-08T12:07:00Z">
          <w:r w:rsidR="004B30D9" w:rsidDel="00694684">
            <w:fldChar w:fldCharType="end"/>
          </w:r>
        </w:del>
      </w:ins>
      <w:ins w:id="3439" w:author="Muhammad, Alimayo (GSFC-5660)" w:date="2016-08-25T13:37:00Z">
        <w:del w:id="3440" w:author="Perrine, Martin L. (GSFC-5670)" w:date="2016-09-08T12:07:00Z">
          <w:r w:rsidR="004B30D9" w:rsidDel="00694684">
            <w:delText xml:space="preserve"> </w:delText>
          </w:r>
        </w:del>
      </w:ins>
      <w:ins w:id="3441" w:author="Perrine, Martin L. (GSFC-5670)" w:date="2016-09-08T12:07:00Z">
        <w:r w:rsidR="00694684">
          <w:fldChar w:fldCharType="begin"/>
        </w:r>
        <w:r w:rsidR="00694684">
          <w:instrText xml:space="preserve"> REF _Ref461099759 \h </w:instrText>
        </w:r>
      </w:ins>
      <w:r w:rsidR="00694684">
        <w:fldChar w:fldCharType="separate"/>
      </w:r>
      <w:ins w:id="3442" w:author="Perrine, Martin L. (GSFC-5670)" w:date="2016-09-08T12:07:00Z">
        <w:r w:rsidR="00694684">
          <w:t xml:space="preserve">Figure </w:t>
        </w:r>
        <w:r w:rsidR="00694684">
          <w:rPr>
            <w:noProof/>
          </w:rPr>
          <w:t>6</w:t>
        </w:r>
        <w:r w:rsidR="00694684">
          <w:noBreakHyphen/>
        </w:r>
        <w:r w:rsidR="00694684">
          <w:rPr>
            <w:noProof/>
          </w:rPr>
          <w:t>9</w:t>
        </w:r>
        <w:r w:rsidR="00694684">
          <w:fldChar w:fldCharType="end"/>
        </w:r>
        <w:r w:rsidR="00694684">
          <w:t xml:space="preserve"> </w:t>
        </w:r>
      </w:ins>
      <w:ins w:id="3443" w:author="Muhammad, Alimayo (GSFC-5660)" w:date="2016-08-25T13:37:00Z">
        <w:r w:rsidR="004B30D9">
          <w:t xml:space="preserve">and </w:t>
        </w:r>
      </w:ins>
      <w:ins w:id="3444" w:author="Perrine, Martin L. (GSFC-5670)" w:date="2016-09-08T12:07:00Z">
        <w:r w:rsidR="00694684">
          <w:fldChar w:fldCharType="begin"/>
        </w:r>
        <w:r w:rsidR="00694684">
          <w:instrText xml:space="preserve"> REF _Ref461099783 \h </w:instrText>
        </w:r>
      </w:ins>
      <w:r w:rsidR="00694684">
        <w:fldChar w:fldCharType="separate"/>
      </w:r>
      <w:ins w:id="3445" w:author="Perrine, Martin L. (GSFC-5670)" w:date="2016-09-08T12:07:00Z">
        <w:r w:rsidR="00694684">
          <w:t xml:space="preserve">Figure </w:t>
        </w:r>
        <w:r w:rsidR="00694684">
          <w:rPr>
            <w:noProof/>
          </w:rPr>
          <w:t>6</w:t>
        </w:r>
        <w:r w:rsidR="00694684">
          <w:noBreakHyphen/>
        </w:r>
        <w:r w:rsidR="00694684">
          <w:rPr>
            <w:noProof/>
          </w:rPr>
          <w:t>10</w:t>
        </w:r>
        <w:r w:rsidR="00694684">
          <w:fldChar w:fldCharType="end"/>
        </w:r>
        <w:r w:rsidR="00694684">
          <w:t xml:space="preserve"> s</w:t>
        </w:r>
      </w:ins>
      <w:ins w:id="3446" w:author="Muhammad, Alimayo (GSFC-5660)" w:date="2016-08-25T13:37:00Z">
        <w:del w:id="3447" w:author="Perrine, Martin L. (GSFC-5670)" w:date="2016-09-08T12:07:00Z">
          <w:r w:rsidR="004B30D9" w:rsidDel="00694684">
            <w:fldChar w:fldCharType="begin"/>
          </w:r>
          <w:r w:rsidR="004B30D9" w:rsidDel="00694684">
            <w:delInstrText xml:space="preserve"> REF _Ref459895560 \h </w:delInstrText>
          </w:r>
        </w:del>
      </w:ins>
      <w:del w:id="3448" w:author="Perrine, Martin L. (GSFC-5670)" w:date="2016-09-08T12:07:00Z">
        <w:r w:rsidR="004B30D9" w:rsidDel="00694684">
          <w:fldChar w:fldCharType="separate"/>
        </w:r>
      </w:del>
      <w:ins w:id="3449" w:author="Muhammad, Alimayo (GSFC-5660)" w:date="2016-08-25T13:37:00Z">
        <w:del w:id="3450" w:author="Perrine, Martin L. (GSFC-5670)" w:date="2016-08-31T11:09:00Z">
          <w:r w:rsidR="004B30D9" w:rsidDel="00EF27DF">
            <w:delText xml:space="preserve">Figure </w:delText>
          </w:r>
          <w:r w:rsidR="004B30D9" w:rsidDel="00EF27DF">
            <w:rPr>
              <w:noProof/>
            </w:rPr>
            <w:delText>6</w:delText>
          </w:r>
          <w:r w:rsidR="004B30D9" w:rsidDel="00EF27DF">
            <w:noBreakHyphen/>
          </w:r>
          <w:r w:rsidR="004B30D9" w:rsidDel="00EF27DF">
            <w:rPr>
              <w:noProof/>
            </w:rPr>
            <w:delText>6</w:delText>
          </w:r>
        </w:del>
        <w:del w:id="3451" w:author="Perrine, Martin L. (GSFC-5670)" w:date="2016-09-08T12:07:00Z">
          <w:r w:rsidR="004B30D9" w:rsidDel="00694684">
            <w:fldChar w:fldCharType="end"/>
          </w:r>
        </w:del>
      </w:ins>
      <w:ins w:id="3452" w:author="Muhammad, Alimayo (GSFC-5660)" w:date="2016-08-18T10:34:00Z">
        <w:del w:id="3453" w:author="Perrine, Martin L. (GSFC-5670)" w:date="2016-09-08T12:07:00Z">
          <w:r w:rsidDel="00694684">
            <w:delText xml:space="preserve"> s</w:delText>
          </w:r>
        </w:del>
        <w:r>
          <w:t>hows the system log status. Record excerpts from this information.</w:t>
        </w:r>
      </w:ins>
    </w:p>
    <w:p w14:paraId="787BE6E0" w14:textId="144A1B05" w:rsidR="00843EBA" w:rsidRDefault="00843EBA">
      <w:pPr>
        <w:pStyle w:val="ListParagraph"/>
        <w:numPr>
          <w:ilvl w:val="0"/>
          <w:numId w:val="78"/>
        </w:numPr>
        <w:rPr>
          <w:ins w:id="3454" w:author="Muhammad, Alimayo (GSFC-5660)" w:date="2016-08-25T13:35:00Z"/>
        </w:rPr>
        <w:pPrChange w:id="3455" w:author="Muhammad, Alimayo (GSFC-5660)" w:date="2016-08-25T13:35:00Z">
          <w:pPr>
            <w:pStyle w:val="ListParagraph"/>
          </w:pPr>
        </w:pPrChange>
      </w:pPr>
      <w:ins w:id="3456" w:author="Muhammad, Alimayo (GSFC-5660)" w:date="2016-08-18T10:34:00Z">
        <w:r>
          <w:t xml:space="preserve">Procedure 1 through 7 shall be repeated for DUT #2, except the </w:t>
        </w:r>
        <w:proofErr w:type="spellStart"/>
        <w:proofErr w:type="gramStart"/>
        <w:r>
          <w:t>ssh</w:t>
        </w:r>
        <w:proofErr w:type="spellEnd"/>
        <w:proofErr w:type="gramEnd"/>
        <w:r>
          <w:t xml:space="preserve"> login will be different. It will be ops@1**.***.*.**4. </w:t>
        </w:r>
        <w:r>
          <w:rPr>
            <w:b/>
          </w:rPr>
          <w:t xml:space="preserve">Note: </w:t>
        </w:r>
        <w:r>
          <w:t>The * indicates there are other numbers for this IP address or a password.</w:t>
        </w:r>
      </w:ins>
    </w:p>
    <w:p w14:paraId="2C5C95BA" w14:textId="77777777" w:rsidR="00A95BA0" w:rsidRDefault="00A95BA0">
      <w:pPr>
        <w:rPr>
          <w:ins w:id="3457" w:author="Muhammad, Alimayo (GSFC-5660)" w:date="2016-08-18T10:34:00Z"/>
        </w:rPr>
        <w:pPrChange w:id="3458" w:author="Muhammad, Alimayo (GSFC-5660)" w:date="2016-08-25T13:35:00Z">
          <w:pPr>
            <w:pStyle w:val="ListParagraph"/>
          </w:pPr>
        </w:pPrChange>
      </w:pPr>
    </w:p>
    <w:p w14:paraId="4455159D" w14:textId="77777777" w:rsidR="00843EBA" w:rsidRDefault="00843EBA">
      <w:pPr>
        <w:pStyle w:val="BodyText"/>
        <w:rPr>
          <w:ins w:id="3459" w:author="Muhammad, Alimayo (GSFC-5660)" w:date="2016-08-18T10:34:00Z"/>
        </w:rPr>
        <w:pPrChange w:id="3460" w:author="Perrine, Martin L. (GSFC-5670)" w:date="2016-08-30T14:52:00Z">
          <w:pPr>
            <w:pStyle w:val="ListParagraph"/>
          </w:pPr>
        </w:pPrChange>
      </w:pPr>
      <w:ins w:id="3461" w:author="Muhammad, Alimayo (GSFC-5660)" w:date="2016-08-18T10:34:00Z">
        <w:r>
          <w:t>Example from DUT:</w:t>
        </w:r>
      </w:ins>
    </w:p>
    <w:p w14:paraId="0F2AF3CA" w14:textId="77777777" w:rsidR="00843EBA" w:rsidRDefault="00843EBA" w:rsidP="00843EBA">
      <w:pPr>
        <w:rPr>
          <w:ins w:id="3462" w:author="Muhammad, Alimayo (GSFC-5660)" w:date="2016-08-18T10:34:00Z"/>
        </w:rPr>
      </w:pPr>
      <w:ins w:id="3463" w:author="Muhammad, Alimayo (GSFC-5660)" w:date="2016-08-18T10:34:00Z">
        <w:r>
          <w:rPr>
            <w:noProof/>
          </w:rPr>
          <w:drawing>
            <wp:inline distT="0" distB="0" distL="0" distR="0" wp14:anchorId="66FA78DB" wp14:editId="29C2FCB9">
              <wp:extent cx="4897256" cy="228434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2912" cy="2305636"/>
                      </a:xfrm>
                      <a:prstGeom prst="rect">
                        <a:avLst/>
                      </a:prstGeom>
                    </pic:spPr>
                  </pic:pic>
                </a:graphicData>
              </a:graphic>
            </wp:inline>
          </w:drawing>
        </w:r>
      </w:ins>
    </w:p>
    <w:p w14:paraId="7DD7585B" w14:textId="2A2D26CE" w:rsidR="00843EBA" w:rsidRDefault="00843EBA" w:rsidP="005152B5">
      <w:pPr>
        <w:pStyle w:val="Caption"/>
        <w:rPr>
          <w:ins w:id="3464" w:author="Muhammad, Alimayo (GSFC-5660)" w:date="2016-08-18T10:34:00Z"/>
        </w:rPr>
      </w:pPr>
      <w:bookmarkStart w:id="3465" w:name="_Ref461099759"/>
      <w:bookmarkStart w:id="3466" w:name="_Ref459895541"/>
      <w:bookmarkStart w:id="3467" w:name="_Toc460235919"/>
      <w:ins w:id="3468" w:author="Muhammad, Alimayo (GSFC-5660)" w:date="2016-08-18T10:34:00Z">
        <w:r>
          <w:t xml:space="preserve">Figure </w:t>
        </w:r>
      </w:ins>
      <w:ins w:id="346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47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471" w:author="Perrine, Martin L. (GSFC-5670)" w:date="2016-08-31T11:10:00Z">
        <w:r w:rsidR="00EF27DF">
          <w:rPr>
            <w:noProof/>
          </w:rPr>
          <w:t>9</w:t>
        </w:r>
      </w:ins>
      <w:ins w:id="3472" w:author="Muhammad, Alimayo (GSFC-5660)" w:date="2016-08-29T12:55:00Z">
        <w:r w:rsidR="004B56B2">
          <w:fldChar w:fldCharType="end"/>
        </w:r>
      </w:ins>
      <w:bookmarkEnd w:id="3465"/>
      <w:ins w:id="3473" w:author="Muhammad, Alimayo (GSFC-5660)" w:date="2016-08-18T10:34:00Z">
        <w:r>
          <w:t xml:space="preserve"> Excerpt from beginning of </w:t>
        </w:r>
        <w:proofErr w:type="spellStart"/>
        <w:r>
          <w:t>dmesg</w:t>
        </w:r>
        <w:proofErr w:type="spellEnd"/>
        <w:r>
          <w:t xml:space="preserve"> file showing DUT configuration activity</w:t>
        </w:r>
        <w:bookmarkEnd w:id="3466"/>
        <w:bookmarkEnd w:id="3467"/>
      </w:ins>
    </w:p>
    <w:p w14:paraId="4965A24E" w14:textId="77777777" w:rsidR="00843EBA" w:rsidRDefault="00843EBA" w:rsidP="00843EBA">
      <w:pPr>
        <w:rPr>
          <w:ins w:id="3474" w:author="Muhammad, Alimayo (GSFC-5660)" w:date="2016-08-18T10:34:00Z"/>
        </w:rPr>
      </w:pPr>
    </w:p>
    <w:p w14:paraId="5B105EEE" w14:textId="77777777" w:rsidR="00843EBA" w:rsidRDefault="00843EBA" w:rsidP="00843EBA">
      <w:pPr>
        <w:rPr>
          <w:ins w:id="3475" w:author="Muhammad, Alimayo (GSFC-5660)" w:date="2016-08-18T10:34:00Z"/>
        </w:rPr>
      </w:pPr>
      <w:ins w:id="3476" w:author="Muhammad, Alimayo (GSFC-5660)" w:date="2016-08-18T10:34:00Z">
        <w:r>
          <w:rPr>
            <w:noProof/>
          </w:rPr>
          <w:drawing>
            <wp:inline distT="0" distB="0" distL="0" distR="0" wp14:anchorId="15294E9C" wp14:editId="6CB97336">
              <wp:extent cx="5943600" cy="1838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8325"/>
                      </a:xfrm>
                      <a:prstGeom prst="rect">
                        <a:avLst/>
                      </a:prstGeom>
                    </pic:spPr>
                  </pic:pic>
                </a:graphicData>
              </a:graphic>
            </wp:inline>
          </w:drawing>
        </w:r>
      </w:ins>
    </w:p>
    <w:p w14:paraId="1E16AD13" w14:textId="4D1D2ABD" w:rsidR="00843EBA" w:rsidRDefault="00843EBA" w:rsidP="005152B5">
      <w:pPr>
        <w:pStyle w:val="Caption"/>
        <w:rPr>
          <w:ins w:id="3477" w:author="Muhammad, Alimayo (GSFC-5660)" w:date="2016-08-18T10:34:00Z"/>
        </w:rPr>
      </w:pPr>
      <w:bookmarkStart w:id="3478" w:name="_Ref461099783"/>
      <w:bookmarkStart w:id="3479" w:name="_Ref459895560"/>
      <w:bookmarkStart w:id="3480" w:name="_Toc460235920"/>
      <w:ins w:id="3481" w:author="Muhammad, Alimayo (GSFC-5660)" w:date="2016-08-18T10:34:00Z">
        <w:r>
          <w:t xml:space="preserve">Figure </w:t>
        </w:r>
      </w:ins>
      <w:ins w:id="348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48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484" w:author="Perrine, Martin L. (GSFC-5670)" w:date="2016-08-31T11:10:00Z">
        <w:r w:rsidR="00EF27DF">
          <w:rPr>
            <w:noProof/>
          </w:rPr>
          <w:t>10</w:t>
        </w:r>
      </w:ins>
      <w:ins w:id="3485" w:author="Muhammad, Alimayo (GSFC-5660)" w:date="2016-08-29T12:55:00Z">
        <w:r w:rsidR="004B56B2">
          <w:fldChar w:fldCharType="end"/>
        </w:r>
      </w:ins>
      <w:bookmarkEnd w:id="3478"/>
      <w:ins w:id="3486" w:author="Muhammad, Alimayo (GSFC-5660)" w:date="2016-08-18T10:34:00Z">
        <w:r>
          <w:t xml:space="preserve"> Excerpt from end of </w:t>
        </w:r>
        <w:proofErr w:type="spellStart"/>
        <w:r>
          <w:t>dmesg</w:t>
        </w:r>
        <w:proofErr w:type="spellEnd"/>
        <w:r>
          <w:t xml:space="preserve"> file showing DUT configuration activity</w:t>
        </w:r>
        <w:bookmarkEnd w:id="3479"/>
        <w:bookmarkEnd w:id="3480"/>
      </w:ins>
    </w:p>
    <w:p w14:paraId="2185D5D5" w14:textId="77777777" w:rsidR="00843EBA" w:rsidRDefault="00843EBA" w:rsidP="005231EC">
      <w:pPr>
        <w:rPr>
          <w:ins w:id="3487" w:author="Muhammad, Alimayo (GSFC-5660)" w:date="2016-08-18T10:34:00Z"/>
          <w:b/>
          <w:bCs/>
        </w:rPr>
      </w:pPr>
    </w:p>
    <w:p w14:paraId="6862CA2A" w14:textId="636D73FE" w:rsidR="00213F59" w:rsidDel="00843EBA" w:rsidRDefault="00141EAE" w:rsidP="00141EAE">
      <w:pPr>
        <w:rPr>
          <w:del w:id="3488" w:author="Muhammad, Alimayo (GSFC-5660)" w:date="2016-08-18T10:34:00Z"/>
          <w:b/>
          <w:bCs/>
        </w:rPr>
      </w:pPr>
      <w:del w:id="3489" w:author="Muhammad, Alimayo (GSFC-5660)" w:date="2016-08-18T10:34:00Z">
        <w:r w:rsidRPr="00CB7522" w:rsidDel="00843EBA">
          <w:rPr>
            <w:b/>
            <w:bCs/>
          </w:rPr>
          <w:delText xml:space="preserve">Requirement: </w:delText>
        </w:r>
      </w:del>
    </w:p>
    <w:p w14:paraId="5DC20C4D" w14:textId="7C658EBB" w:rsidR="00141EAE" w:rsidDel="00843EBA" w:rsidRDefault="00141EAE" w:rsidP="00141EAE">
      <w:pPr>
        <w:rPr>
          <w:del w:id="3490" w:author="Muhammad, Alimayo (GSFC-5660)" w:date="2016-08-18T10:34:00Z"/>
        </w:rPr>
      </w:pPr>
      <w:del w:id="3491" w:author="Muhammad, Alimayo (GSFC-5660)" w:date="2016-08-18T10:34:00Z">
        <w:r w:rsidRPr="00B7247C" w:rsidDel="00843EBA">
          <w:delText xml:space="preserve">NENG-OPS-018 </w:delText>
        </w:r>
        <w:r w:rsidDel="00843EBA">
          <w:delText>The NEN Gateway shall provide alerts to notify Operators of configuration changes.</w:delText>
        </w:r>
      </w:del>
    </w:p>
    <w:p w14:paraId="170E876F" w14:textId="5F219817" w:rsidR="00141EAE" w:rsidDel="00843EBA" w:rsidRDefault="00141EAE" w:rsidP="00141EAE">
      <w:pPr>
        <w:rPr>
          <w:del w:id="3492" w:author="Muhammad, Alimayo (GSFC-5660)" w:date="2016-08-18T10:34:00Z"/>
        </w:rPr>
      </w:pPr>
    </w:p>
    <w:p w14:paraId="1CD16CAC" w14:textId="192C723B" w:rsidR="005231EC" w:rsidRPr="008239E7" w:rsidDel="00843EBA" w:rsidRDefault="005231EC" w:rsidP="005231EC">
      <w:pPr>
        <w:rPr>
          <w:del w:id="3493" w:author="Muhammad, Alimayo (GSFC-5660)" w:date="2016-08-18T10:34:00Z"/>
          <w:b/>
          <w:bCs/>
        </w:rPr>
      </w:pPr>
      <w:del w:id="3494" w:author="Muhammad, Alimayo (GSFC-5660)" w:date="2016-08-18T10:34:00Z">
        <w:r w:rsidDel="00843EBA">
          <w:rPr>
            <w:b/>
            <w:bCs/>
          </w:rPr>
          <w:delText xml:space="preserve">Pass </w:delText>
        </w:r>
        <w:r w:rsidRPr="0001016F" w:rsidDel="00843EBA">
          <w:rPr>
            <w:rStyle w:val="Strong"/>
          </w:rPr>
          <w:delText>Fail</w:delText>
        </w:r>
        <w:r w:rsidDel="00843EBA">
          <w:rPr>
            <w:b/>
            <w:bCs/>
          </w:rPr>
          <w:delText xml:space="preserve"> </w:delText>
        </w:r>
        <w:r w:rsidRPr="0001016F" w:rsidDel="00843EBA">
          <w:rPr>
            <w:rStyle w:val="Strong"/>
          </w:rPr>
          <w:delText>Criteria</w:delText>
        </w:r>
        <w:r w:rsidDel="00843EBA">
          <w:rPr>
            <w:b/>
            <w:bCs/>
          </w:rPr>
          <w:delText>:</w:delText>
        </w:r>
      </w:del>
    </w:p>
    <w:p w14:paraId="2942C5EC" w14:textId="61709456" w:rsidR="005231EC" w:rsidDel="00843EBA" w:rsidRDefault="005231EC" w:rsidP="005231EC">
      <w:pPr>
        <w:rPr>
          <w:del w:id="3495" w:author="Muhammad, Alimayo (GSFC-5660)" w:date="2016-08-18T10:34:00Z"/>
        </w:rPr>
      </w:pPr>
      <w:del w:id="3496" w:author="Muhammad, Alimayo (GSFC-5660)" w:date="2016-08-18T10:34:00Z">
        <w:r w:rsidRPr="00CB7522" w:rsidDel="00843EBA">
          <w:delText xml:space="preserve">The pass criteria is that the </w:delText>
        </w:r>
        <w:r w:rsidDel="00843EBA">
          <w:delText>NENG alerts operators of configuration changes</w:delText>
        </w:r>
        <w:r w:rsidRPr="00CB7522" w:rsidDel="00843EBA">
          <w:delText>.</w:delText>
        </w:r>
      </w:del>
    </w:p>
    <w:p w14:paraId="01AFB47F" w14:textId="4FDAD767" w:rsidR="005231EC" w:rsidRPr="00CB7522" w:rsidDel="00843EBA" w:rsidRDefault="005231EC" w:rsidP="005231EC">
      <w:pPr>
        <w:rPr>
          <w:del w:id="3497" w:author="Muhammad, Alimayo (GSFC-5660)" w:date="2016-08-18T10:34:00Z"/>
        </w:rPr>
      </w:pPr>
      <w:del w:id="3498" w:author="Muhammad, Alimayo (GSFC-5660)" w:date="2016-08-18T10:34:00Z">
        <w:r w:rsidRPr="00CB7522" w:rsidDel="00843EBA">
          <w:delText xml:space="preserve">  </w:delText>
        </w:r>
      </w:del>
    </w:p>
    <w:p w14:paraId="4CAC23BC" w14:textId="64D6AF96" w:rsidR="005231EC" w:rsidDel="00843EBA" w:rsidRDefault="005231EC" w:rsidP="005231EC">
      <w:pPr>
        <w:rPr>
          <w:del w:id="3499" w:author="Muhammad, Alimayo (GSFC-5660)" w:date="2016-08-18T10:34:00Z"/>
        </w:rPr>
      </w:pPr>
      <w:del w:id="3500" w:author="Muhammad, Alimayo (GSFC-5660)" w:date="2016-08-18T10:34:00Z">
        <w:r w:rsidRPr="00CB7522" w:rsidDel="00843EBA">
          <w:delText xml:space="preserve">The unit fails if the </w:delText>
        </w:r>
        <w:r w:rsidDel="00843EBA">
          <w:delText>NENG does not alert operators of configuration changes</w:delText>
        </w:r>
        <w:r w:rsidRPr="00CB7522" w:rsidDel="00843EBA">
          <w:delText>.</w:delText>
        </w:r>
      </w:del>
    </w:p>
    <w:p w14:paraId="717B351E" w14:textId="1B1B08FA" w:rsidR="005231EC" w:rsidDel="00843EBA" w:rsidRDefault="005231EC" w:rsidP="005231EC">
      <w:pPr>
        <w:rPr>
          <w:del w:id="3501" w:author="Muhammad, Alimayo (GSFC-5660)" w:date="2016-08-18T10:34:00Z"/>
        </w:rPr>
      </w:pPr>
    </w:p>
    <w:p w14:paraId="79520114" w14:textId="25A8A886" w:rsidR="00213F59" w:rsidDel="00843EBA" w:rsidRDefault="005231EC" w:rsidP="005231EC">
      <w:pPr>
        <w:rPr>
          <w:del w:id="3502" w:author="Muhammad, Alimayo (GSFC-5660)" w:date="2016-08-18T10:34:00Z"/>
        </w:rPr>
      </w:pPr>
      <w:del w:id="3503" w:author="Muhammad, Alimayo (GSFC-5660)" w:date="2016-08-18T10:34:00Z">
        <w:r w:rsidRPr="00CB7522" w:rsidDel="00843EBA">
          <w:delText xml:space="preserve">Verification: </w:delText>
        </w:r>
      </w:del>
    </w:p>
    <w:p w14:paraId="1EB1A1AF" w14:textId="7E8F554D" w:rsidR="005231EC" w:rsidDel="00843EBA" w:rsidRDefault="005231EC" w:rsidP="005231EC">
      <w:pPr>
        <w:rPr>
          <w:del w:id="3504" w:author="Muhammad, Alimayo (GSFC-5660)" w:date="2016-08-18T10:34:00Z"/>
        </w:rPr>
      </w:pPr>
      <w:del w:id="3505" w:author="Muhammad, Alimayo (GSFC-5660)" w:date="2016-08-18T10:34:00Z">
        <w:r w:rsidDel="00843EBA">
          <w:delText xml:space="preserve">Log files in section 6.1.6.3 show the NEN Gateway operational activity dmesg file for </w:delText>
        </w:r>
        <w:r w:rsidRPr="009D395E" w:rsidDel="00843EBA">
          <w:delText>DUT</w:delText>
        </w:r>
        <w:r w:rsidDel="00843EBA">
          <w:delText>.</w:delText>
        </w:r>
      </w:del>
    </w:p>
    <w:p w14:paraId="1718F47D" w14:textId="77777777" w:rsidR="005231EC" w:rsidRPr="00CB7522" w:rsidRDefault="005231EC" w:rsidP="005231EC"/>
    <w:p w14:paraId="666BB6C4" w14:textId="77777777" w:rsidR="00213F59" w:rsidRDefault="005231EC" w:rsidP="005231EC">
      <w:pPr>
        <w:rPr>
          <w:b/>
          <w:bCs/>
        </w:rPr>
      </w:pPr>
      <w:r w:rsidRPr="00CB7522">
        <w:rPr>
          <w:b/>
          <w:bCs/>
        </w:rPr>
        <w:t xml:space="preserve">Result: </w:t>
      </w:r>
    </w:p>
    <w:p w14:paraId="336828D7" w14:textId="4D4F613B" w:rsidR="005231EC" w:rsidRPr="00CB7522" w:rsidRDefault="005231EC" w:rsidP="005231EC">
      <w:pPr>
        <w:rPr>
          <w:b/>
          <w:u w:val="single"/>
        </w:rPr>
      </w:pPr>
      <w:r>
        <w:t>Enter Pass or Fail</w:t>
      </w:r>
    </w:p>
    <w:p w14:paraId="07BE7DD6" w14:textId="77777777" w:rsidR="00141EAE" w:rsidRDefault="00141EAE" w:rsidP="00CB7522">
      <w:pPr>
        <w:rPr>
          <w:b/>
          <w:bCs/>
        </w:rPr>
      </w:pPr>
    </w:p>
    <w:p w14:paraId="578A3C8F" w14:textId="77777777" w:rsidR="00CB7522" w:rsidRPr="00CB7522" w:rsidRDefault="00CB7522" w:rsidP="00CB7522"/>
    <w:p w14:paraId="57562277" w14:textId="77777777" w:rsidR="00213F59" w:rsidRDefault="00CB7522" w:rsidP="00CB7522">
      <w:pPr>
        <w:rPr>
          <w:b/>
          <w:bCs/>
        </w:rPr>
      </w:pPr>
      <w:r w:rsidRPr="00CB7522">
        <w:rPr>
          <w:b/>
          <w:bCs/>
        </w:rPr>
        <w:t xml:space="preserve">Requirement: </w:t>
      </w:r>
    </w:p>
    <w:p w14:paraId="6D4224DF" w14:textId="44728B48" w:rsidR="00CB7522" w:rsidRPr="00CB7522" w:rsidRDefault="00CB7522" w:rsidP="00CB7522">
      <w:pPr>
        <w:rPr>
          <w:b/>
          <w:u w:val="single"/>
        </w:rPr>
      </w:pPr>
      <w:del w:id="3506" w:author="Perrine, Martin L. (GSFC-5670)" w:date="2016-09-13T14:29:00Z">
        <w:r w:rsidRPr="00CB7522" w:rsidDel="00055AC4">
          <w:delText>NENG</w:delText>
        </w:r>
      </w:del>
      <w:ins w:id="3507" w:author="Perrine, Martin L. (GSFC-5670)" w:date="2016-09-13T14:29:00Z">
        <w:r w:rsidR="00055AC4">
          <w:t>DAPHNE</w:t>
        </w:r>
      </w:ins>
      <w:r w:rsidRPr="00CB7522">
        <w:t xml:space="preserve">-OPS-019 Operate in office/computer room;  </w:t>
      </w:r>
    </w:p>
    <w:p w14:paraId="1D8D6092" w14:textId="77777777" w:rsidR="00CB7522" w:rsidRPr="00CB7522" w:rsidRDefault="00CB7522" w:rsidP="00CB7522"/>
    <w:p w14:paraId="53BE87B2" w14:textId="77777777" w:rsidR="00CB7522" w:rsidRPr="00CB7522" w:rsidRDefault="00CB7522" w:rsidP="00CB7522">
      <w:pPr>
        <w:rPr>
          <w:b/>
          <w:bCs/>
        </w:rPr>
      </w:pPr>
      <w:r w:rsidRPr="00CB7522">
        <w:rPr>
          <w:b/>
          <w:bCs/>
        </w:rPr>
        <w:t xml:space="preserve">PASS/FAIL criteria:  </w:t>
      </w:r>
    </w:p>
    <w:p w14:paraId="4F689C84" w14:textId="77777777" w:rsidR="00CB7522" w:rsidRPr="00CB7522" w:rsidRDefault="00CB7522" w:rsidP="00CB7522">
      <w:r w:rsidRPr="00CB7522">
        <w:t xml:space="preserve">The pass criteria is that the unit is able to operate in an office/computer room.  </w:t>
      </w:r>
    </w:p>
    <w:p w14:paraId="7B496085" w14:textId="77777777" w:rsidR="00CB7522" w:rsidRPr="00CB7522" w:rsidRDefault="00CB7522" w:rsidP="00CB7522">
      <w:r w:rsidRPr="00CB7522">
        <w:t xml:space="preserve">The unit fails if it is not able to operate in an office/computer room.  </w:t>
      </w:r>
    </w:p>
    <w:p w14:paraId="4908D616" w14:textId="77777777" w:rsidR="00CB7522" w:rsidRPr="00CB7522" w:rsidRDefault="00CB7522" w:rsidP="00CB7522"/>
    <w:p w14:paraId="0CCF935C" w14:textId="77777777" w:rsidR="00213F59" w:rsidRDefault="00CB7522" w:rsidP="00CB7522">
      <w:r w:rsidRPr="00CB7522">
        <w:t xml:space="preserve">Verification: </w:t>
      </w:r>
    </w:p>
    <w:p w14:paraId="7309E8EC" w14:textId="526BC129" w:rsidR="00CB7522" w:rsidRPr="00CB7522" w:rsidRDefault="00CB7522" w:rsidP="00CB7522">
      <w:r w:rsidRPr="00CB7522">
        <w:t xml:space="preserve">The test is conducted </w:t>
      </w:r>
      <w:del w:id="3508" w:author="Muhammad, Alimayo (GSFC-5660)" w:date="2016-08-24T12:26:00Z">
        <w:r w:rsidRPr="00CB7522" w:rsidDel="005153A6">
          <w:delText xml:space="preserve">in </w:delText>
        </w:r>
      </w:del>
      <w:ins w:id="3509" w:author="Muhammad, Alimayo (GSFC-5660)" w:date="2016-08-24T12:26:00Z">
        <w:r w:rsidR="005153A6">
          <w:t>with</w:t>
        </w:r>
      </w:ins>
      <w:ins w:id="3510" w:author="Perrine, Martin L. (GSFC-5670)" w:date="2016-09-13T14:42:00Z">
        <w:r w:rsidR="00B772B5">
          <w:t>in</w:t>
        </w:r>
      </w:ins>
      <w:ins w:id="3511" w:author="Muhammad, Alimayo (GSFC-5660)" w:date="2016-08-24T12:26:00Z">
        <w:r w:rsidR="005153A6" w:rsidRPr="00CB7522">
          <w:t xml:space="preserve"> </w:t>
        </w:r>
      </w:ins>
      <w:r w:rsidRPr="00CB7522">
        <w:t xml:space="preserve">a 566 computer lab and inherently demonstrates compliance with this requirement.  </w:t>
      </w:r>
    </w:p>
    <w:p w14:paraId="5E39AB41" w14:textId="77777777" w:rsidR="00CB7522" w:rsidRPr="00CB7522" w:rsidRDefault="00CB7522" w:rsidP="00CB7522"/>
    <w:p w14:paraId="5CC36B38" w14:textId="77777777" w:rsidR="00213F59" w:rsidRDefault="00CB7522" w:rsidP="00CB7522">
      <w:pPr>
        <w:rPr>
          <w:b/>
          <w:bCs/>
        </w:rPr>
      </w:pPr>
      <w:r w:rsidRPr="00CB7522">
        <w:rPr>
          <w:b/>
          <w:bCs/>
        </w:rPr>
        <w:t xml:space="preserve">Result: </w:t>
      </w:r>
    </w:p>
    <w:p w14:paraId="656BD0D3" w14:textId="4FF521C1" w:rsidR="00CB7522" w:rsidRPr="00CB7522" w:rsidRDefault="00CB7522" w:rsidP="00CB7522">
      <w:pPr>
        <w:rPr>
          <w:b/>
          <w:u w:val="single"/>
        </w:rPr>
      </w:pPr>
      <w:r>
        <w:t>Enter Pass or Fail</w:t>
      </w:r>
    </w:p>
    <w:p w14:paraId="74372449" w14:textId="77777777" w:rsidR="00CB7522" w:rsidRPr="00CB7522" w:rsidRDefault="00CB7522" w:rsidP="00CB7522"/>
    <w:p w14:paraId="02780B78" w14:textId="77777777" w:rsidR="00CB7522" w:rsidRPr="00CB7522" w:rsidRDefault="00CB7522" w:rsidP="00CB7522">
      <w:pPr>
        <w:rPr>
          <w:b/>
          <w:bCs/>
        </w:rPr>
      </w:pPr>
    </w:p>
    <w:p w14:paraId="0A1CBDDC" w14:textId="77777777" w:rsidR="00213F59" w:rsidRDefault="00CB7522" w:rsidP="00CB7522">
      <w:pPr>
        <w:rPr>
          <w:b/>
          <w:bCs/>
        </w:rPr>
      </w:pPr>
      <w:r w:rsidRPr="00CB7522">
        <w:rPr>
          <w:b/>
          <w:bCs/>
        </w:rPr>
        <w:t xml:space="preserve">Requirement: </w:t>
      </w:r>
    </w:p>
    <w:p w14:paraId="525CB350" w14:textId="7956349A" w:rsidR="00CB7522" w:rsidRPr="00CB7522" w:rsidRDefault="00CB7522" w:rsidP="00CB7522">
      <w:del w:id="3512" w:author="Perrine, Martin L. (GSFC-5670)" w:date="2016-09-13T14:29:00Z">
        <w:r w:rsidRPr="00CB7522" w:rsidDel="00055AC4">
          <w:delText>NENG</w:delText>
        </w:r>
      </w:del>
      <w:ins w:id="3513" w:author="Perrine, Martin L. (GSFC-5670)" w:date="2016-09-13T14:29:00Z">
        <w:r w:rsidR="00055AC4">
          <w:t>DAPHNE</w:t>
        </w:r>
      </w:ins>
      <w:r w:rsidRPr="00CB7522">
        <w:t xml:space="preserve">-PERF-006 Minimum Receive and process data rate 13.125 Mbps;  </w:t>
      </w:r>
    </w:p>
    <w:p w14:paraId="4957F129" w14:textId="77777777" w:rsidR="00CB7522" w:rsidRPr="00CB7522" w:rsidRDefault="00CB7522" w:rsidP="00CB7522"/>
    <w:p w14:paraId="4DCB8E5B" w14:textId="77777777" w:rsidR="00CB7522" w:rsidRPr="00CB7522" w:rsidRDefault="00CB7522" w:rsidP="00CB7522">
      <w:pPr>
        <w:rPr>
          <w:b/>
          <w:bCs/>
        </w:rPr>
      </w:pPr>
      <w:r w:rsidRPr="00CB7522">
        <w:rPr>
          <w:b/>
          <w:bCs/>
        </w:rPr>
        <w:t xml:space="preserve">PASS/FAIL criteria:  </w:t>
      </w:r>
    </w:p>
    <w:p w14:paraId="15211872" w14:textId="77777777" w:rsidR="00CB7522" w:rsidRPr="00CB7522" w:rsidRDefault="00CB7522" w:rsidP="00CB7522">
      <w:r w:rsidRPr="00CB7522">
        <w:t xml:space="preserve">The pass criteria is that the unit receives and processes data rate at ≥ 13.125 Mbps.  </w:t>
      </w:r>
    </w:p>
    <w:p w14:paraId="31B389A8" w14:textId="77777777" w:rsidR="00CB7522" w:rsidRPr="00CB7522" w:rsidRDefault="00CB7522" w:rsidP="00CB7522">
      <w:r w:rsidRPr="00CB7522">
        <w:t xml:space="preserve">The unit fails if it unit receives and processes data rate at &lt; 13.125 Mbps.   </w:t>
      </w:r>
    </w:p>
    <w:p w14:paraId="4FB4CD5E" w14:textId="77777777" w:rsidR="00CB7522" w:rsidRPr="00CB7522" w:rsidRDefault="00CB7522" w:rsidP="00CB7522"/>
    <w:p w14:paraId="6FAFA1E2" w14:textId="77777777" w:rsidR="00213F59" w:rsidRDefault="00CB7522" w:rsidP="00CB7522">
      <w:r w:rsidRPr="00CB7522">
        <w:t xml:space="preserve">Verification: </w:t>
      </w:r>
    </w:p>
    <w:p w14:paraId="66377918" w14:textId="3FE25C94" w:rsidR="00CB7522" w:rsidRPr="00CB7522" w:rsidRDefault="00CB7522" w:rsidP="00CB7522">
      <w:r w:rsidRPr="00CB7522">
        <w:t>The test in this section simulating the IRIS mission was successfully performed for Unit 1 and Unit 2. The IRIS missio</w:t>
      </w:r>
      <w:r w:rsidR="00C05DF7">
        <w:t xml:space="preserve">ns uses a 13.125 Mbps rate. Cortex </w:t>
      </w:r>
      <w:r w:rsidRPr="00CB7522">
        <w:t xml:space="preserve">screen shots </w:t>
      </w:r>
      <w:r w:rsidR="00C05DF7">
        <w:t>can demonstrate</w:t>
      </w:r>
      <w:r w:rsidRPr="00CB7522">
        <w:t xml:space="preserve"> a test rate of 13.125 Mbps. </w:t>
      </w:r>
    </w:p>
    <w:p w14:paraId="792D87C6" w14:textId="77777777" w:rsidR="00CB7522" w:rsidRPr="00CB7522" w:rsidRDefault="00CB7522" w:rsidP="00CB7522"/>
    <w:p w14:paraId="6A066ECF" w14:textId="77777777" w:rsidR="00213F59" w:rsidRDefault="00CB7522" w:rsidP="00CB7522">
      <w:pPr>
        <w:rPr>
          <w:b/>
          <w:bCs/>
        </w:rPr>
      </w:pPr>
      <w:r w:rsidRPr="00CB7522">
        <w:rPr>
          <w:b/>
          <w:bCs/>
        </w:rPr>
        <w:t xml:space="preserve">Result: </w:t>
      </w:r>
    </w:p>
    <w:p w14:paraId="62BEB302" w14:textId="13D5DB43" w:rsidR="00CB7522" w:rsidRPr="00CB7522" w:rsidRDefault="00CB7522" w:rsidP="00CB7522">
      <w:r>
        <w:t>Enter Pass or Fail</w:t>
      </w:r>
    </w:p>
    <w:p w14:paraId="48E64C23" w14:textId="77777777" w:rsidR="00CB7522" w:rsidRPr="00CB7522" w:rsidRDefault="00CB7522" w:rsidP="00CB7522">
      <w:pPr>
        <w:rPr>
          <w:b/>
          <w:bCs/>
        </w:rPr>
      </w:pPr>
    </w:p>
    <w:p w14:paraId="4603B095" w14:textId="77777777" w:rsidR="00CB7522" w:rsidRPr="00CB7522" w:rsidRDefault="00CB7522" w:rsidP="00CB7522"/>
    <w:p w14:paraId="0E494793" w14:textId="77777777" w:rsidR="00213F59" w:rsidRDefault="00CB7522" w:rsidP="00CB7522">
      <w:pPr>
        <w:rPr>
          <w:b/>
          <w:bCs/>
        </w:rPr>
      </w:pPr>
      <w:r w:rsidRPr="00CB7522">
        <w:rPr>
          <w:b/>
          <w:bCs/>
        </w:rPr>
        <w:t xml:space="preserve">Requirement: </w:t>
      </w:r>
    </w:p>
    <w:p w14:paraId="169A241D" w14:textId="7B2CE3EA" w:rsidR="00CB7522" w:rsidRDefault="00CB7522" w:rsidP="00CB7522">
      <w:del w:id="3514" w:author="Perrine, Martin L. (GSFC-5670)" w:date="2016-09-13T14:29:00Z">
        <w:r w:rsidRPr="00CB7522" w:rsidDel="00055AC4">
          <w:delText>NENG</w:delText>
        </w:r>
      </w:del>
      <w:ins w:id="3515" w:author="Perrine, Martin L. (GSFC-5670)" w:date="2016-09-13T14:29:00Z">
        <w:r w:rsidR="00055AC4">
          <w:t>DAPHNE</w:t>
        </w:r>
      </w:ins>
      <w:r w:rsidRPr="00CB7522">
        <w:t>-ServAssure-004 Log of file delivery attempt</w:t>
      </w:r>
    </w:p>
    <w:p w14:paraId="68C6359F" w14:textId="77777777" w:rsidR="00213F59" w:rsidRDefault="00213F59" w:rsidP="00CB7522">
      <w:pPr>
        <w:rPr>
          <w:ins w:id="3516" w:author="Muhammad, Alimayo (GSFC-5660)" w:date="2016-08-17T10:28:00Z"/>
        </w:rPr>
      </w:pPr>
    </w:p>
    <w:p w14:paraId="74A69E90" w14:textId="77777777" w:rsidR="00BD7EDB" w:rsidRPr="00CB7522" w:rsidRDefault="00BD7EDB" w:rsidP="00CB7522"/>
    <w:p w14:paraId="32683A29" w14:textId="77777777" w:rsidR="00CB7522" w:rsidRPr="00CB7522" w:rsidRDefault="00CB7522" w:rsidP="00CB7522">
      <w:pPr>
        <w:rPr>
          <w:b/>
          <w:bCs/>
        </w:rPr>
      </w:pPr>
      <w:r w:rsidRPr="00CB7522">
        <w:rPr>
          <w:b/>
          <w:bCs/>
        </w:rPr>
        <w:t xml:space="preserve">PASS/FAIL criteria:  </w:t>
      </w:r>
    </w:p>
    <w:p w14:paraId="638C17A0" w14:textId="77777777" w:rsidR="00CB7522" w:rsidRPr="00CB7522" w:rsidRDefault="00CB7522" w:rsidP="00CB7522">
      <w:r w:rsidRPr="00CB7522">
        <w:t xml:space="preserve">The pass criteria is that the unit logs file delivery attempts.  </w:t>
      </w:r>
    </w:p>
    <w:p w14:paraId="10734213" w14:textId="77777777" w:rsidR="00CB7522" w:rsidRDefault="00CB7522" w:rsidP="00CB7522">
      <w:pPr>
        <w:rPr>
          <w:ins w:id="3517" w:author="Muhammad, Alimayo (GSFC-5660)" w:date="2016-08-15T15:42:00Z"/>
        </w:rPr>
      </w:pPr>
      <w:r w:rsidRPr="00CB7522">
        <w:t xml:space="preserve">The unit fails if it does not log file delivery attempts.  </w:t>
      </w:r>
    </w:p>
    <w:p w14:paraId="526DF703" w14:textId="77777777" w:rsidR="000721A0" w:rsidRPr="00CB7522" w:rsidDel="00BD7EDB" w:rsidRDefault="000721A0" w:rsidP="00CB7522">
      <w:pPr>
        <w:rPr>
          <w:del w:id="3518" w:author="Muhammad, Alimayo (GSFC-5660)" w:date="2016-08-17T10:28:00Z"/>
        </w:rPr>
      </w:pPr>
    </w:p>
    <w:p w14:paraId="30BA8A6D" w14:textId="77777777" w:rsidR="00CB7522" w:rsidRPr="00CB7522" w:rsidRDefault="00CB7522" w:rsidP="00CB7522"/>
    <w:p w14:paraId="71D7B5BE" w14:textId="77777777" w:rsidR="002E6615" w:rsidRDefault="00CB7522">
      <w:pPr>
        <w:rPr>
          <w:ins w:id="3519" w:author="Muhammad, Alimayo (GSFC-5660)" w:date="2016-08-17T10:29:00Z"/>
        </w:rPr>
      </w:pPr>
      <w:r w:rsidRPr="00CB7522">
        <w:t xml:space="preserve">Verification: </w:t>
      </w:r>
    </w:p>
    <w:p w14:paraId="371DFE1D" w14:textId="04307E79" w:rsidR="00BD7EDB" w:rsidDel="00BD7EDB" w:rsidRDefault="00BD7EDB">
      <w:pPr>
        <w:pStyle w:val="Caption"/>
        <w:rPr>
          <w:del w:id="3520" w:author="Muhammad, Alimayo (GSFC-5660)" w:date="2016-08-17T10:32:00Z"/>
        </w:rPr>
        <w:pPrChange w:id="3521" w:author="Perrine, Martin L. (GSFC-5670)" w:date="2016-09-08T12:46:00Z">
          <w:pPr/>
        </w:pPrChange>
      </w:pPr>
      <w:ins w:id="3522" w:author="Muhammad, Alimayo (GSFC-5660)" w:date="2016-08-17T10:30:00Z">
        <w:r>
          <w:t xml:space="preserve">The delivery attempts are logged by </w:t>
        </w:r>
        <w:del w:id="3523" w:author="Perrine, Martin L. (GSFC-5670)" w:date="2016-09-13T14:29:00Z">
          <w:r w:rsidDel="00055AC4">
            <w:delText>NENG</w:delText>
          </w:r>
        </w:del>
      </w:ins>
      <w:ins w:id="3524" w:author="Perrine, Martin L. (GSFC-5670)" w:date="2016-09-13T14:29:00Z">
        <w:r w:rsidR="00055AC4">
          <w:t>DAPHNE</w:t>
        </w:r>
      </w:ins>
      <w:ins w:id="3525" w:author="Muhammad, Alimayo (GSFC-5660)" w:date="2016-08-17T10:30:00Z">
        <w:r>
          <w:t xml:space="preserve"> automatically into log files shown in </w:t>
        </w:r>
      </w:ins>
    </w:p>
    <w:p w14:paraId="00717BD3" w14:textId="77777777" w:rsidR="00EF27DF" w:rsidRDefault="00213F59" w:rsidP="005152B5">
      <w:pPr>
        <w:pStyle w:val="Caption"/>
        <w:rPr>
          <w:ins w:id="3526" w:author="Perrine, Martin L. (GSFC-5670)" w:date="2016-08-31T11:10:00Z"/>
        </w:rPr>
      </w:pPr>
      <w:del w:id="3527" w:author="Muhammad, Alimayo (GSFC-5660)" w:date="2016-08-17T10:32:00Z">
        <w:r w:rsidDel="00BD7EDB">
          <w:delText>L</w:delText>
        </w:r>
        <w:r w:rsidR="00CB7522" w:rsidRPr="00CB7522" w:rsidDel="00BD7EDB">
          <w:delText xml:space="preserve">og files shown in see </w:delText>
        </w:r>
      </w:del>
      <w:r w:rsidR="00C05DF7">
        <w:fldChar w:fldCharType="begin"/>
      </w:r>
      <w:r w:rsidR="00C05DF7">
        <w:instrText xml:space="preserve"> REF _Ref456011918 \h </w:instrText>
      </w:r>
      <w:r w:rsidR="00C05DF7">
        <w:fldChar w:fldCharType="separate"/>
      </w:r>
    </w:p>
    <w:p w14:paraId="170618B3" w14:textId="77777777" w:rsidR="00377DFC" w:rsidDel="00EF27DF" w:rsidRDefault="00EF27DF">
      <w:pPr>
        <w:pStyle w:val="Caption"/>
        <w:rPr>
          <w:ins w:id="3528" w:author="Muhammad, Alimayo (GSFC-5660)" w:date="2016-08-17T11:34:00Z"/>
          <w:del w:id="3529" w:author="Perrine, Martin L. (GSFC-5670)" w:date="2016-08-31T11:09:00Z"/>
        </w:rPr>
      </w:pPr>
      <w:ins w:id="3530" w:author="Perrine, Martin L. (GSFC-5670)" w:date="2016-08-31T11:10:00Z">
        <w:r>
          <w:t xml:space="preserve">Figure </w:t>
        </w:r>
        <w:r>
          <w:rPr>
            <w:noProof/>
          </w:rPr>
          <w:t>6</w:t>
        </w:r>
        <w:r>
          <w:noBreakHyphen/>
        </w:r>
        <w:r>
          <w:rPr>
            <w:noProof/>
          </w:rPr>
          <w:t>1</w:t>
        </w:r>
        <w:r>
          <w:t xml:space="preserve"> </w:t>
        </w:r>
      </w:ins>
    </w:p>
    <w:p w14:paraId="7F5D41EC" w14:textId="12CD02E4" w:rsidR="00CB7522" w:rsidRPr="00CB7522" w:rsidRDefault="00377DFC">
      <w:ins w:id="3531" w:author="Muhammad, Alimayo (GSFC-5660)" w:date="2016-08-17T11:34:00Z">
        <w:del w:id="3532" w:author="Perrine, Martin L. (GSFC-5670)" w:date="2016-08-31T11:09:00Z">
          <w:r w:rsidDel="00EF27DF">
            <w:delText xml:space="preserve">Figure </w:delText>
          </w:r>
          <w:r w:rsidDel="00EF27DF">
            <w:rPr>
              <w:noProof/>
            </w:rPr>
            <w:delText>6</w:delText>
          </w:r>
          <w:r w:rsidDel="00EF27DF">
            <w:noBreakHyphen/>
          </w:r>
          <w:r w:rsidDel="00EF27DF">
            <w:rPr>
              <w:noProof/>
            </w:rPr>
            <w:delText>1</w:delText>
          </w:r>
          <w:r w:rsidDel="00EF27DF">
            <w:delText xml:space="preserve"> </w:delText>
          </w:r>
        </w:del>
      </w:ins>
      <w:del w:id="3533" w:author="Perrine, Martin L. (GSFC-5670)" w:date="2016-08-31T11:09:00Z">
        <w:r w:rsidR="009273D6" w:rsidDel="00EF27DF">
          <w:delText xml:space="preserve">Figure </w:delText>
        </w:r>
        <w:r w:rsidR="009273D6" w:rsidDel="00EF27DF">
          <w:rPr>
            <w:noProof/>
          </w:rPr>
          <w:delText>1</w:delText>
        </w:r>
        <w:r w:rsidR="009273D6" w:rsidDel="00EF27DF">
          <w:delText xml:space="preserve"> Figure </w:delText>
        </w:r>
        <w:r w:rsidR="009273D6" w:rsidDel="00EF27DF">
          <w:rPr>
            <w:noProof/>
          </w:rPr>
          <w:delText>1</w:delText>
        </w:r>
        <w:r w:rsidR="009273D6" w:rsidDel="00EF27DF">
          <w:delText xml:space="preserve"> Figure </w:delText>
        </w:r>
        <w:r w:rsidR="009273D6" w:rsidDel="00EF27DF">
          <w:rPr>
            <w:noProof/>
          </w:rPr>
          <w:delText>6</w:delText>
        </w:r>
        <w:r w:rsidR="009273D6" w:rsidDel="00EF27DF">
          <w:noBreakHyphen/>
        </w:r>
        <w:r w:rsidR="009273D6" w:rsidDel="00EF27DF">
          <w:rPr>
            <w:noProof/>
          </w:rPr>
          <w:delText>1</w:delText>
        </w:r>
      </w:del>
      <w:r w:rsidR="00C05DF7">
        <w:fldChar w:fldCharType="end"/>
      </w:r>
      <w:del w:id="3534" w:author="Muhammad, Alimayo (GSFC-5660)" w:date="2016-08-17T10:32:00Z">
        <w:r w:rsidR="005E4CEF" w:rsidDel="00BD7EDB">
          <w:delText xml:space="preserve"> </w:delText>
        </w:r>
        <w:r w:rsidR="00CB7522" w:rsidRPr="00CB7522" w:rsidDel="00BD7EDB">
          <w:delText>show that delivery attempts are logged by NENG.</w:delText>
        </w:r>
      </w:del>
      <w:r w:rsidR="00CB7522" w:rsidRPr="00CB7522">
        <w:t xml:space="preserve"> Compliance for unit 2 is verified by association with the successful basic functional test documented above.</w:t>
      </w:r>
    </w:p>
    <w:p w14:paraId="68D638B4" w14:textId="77777777" w:rsidR="00CB7522" w:rsidRDefault="00CB7522" w:rsidP="00F909A6">
      <w:pPr>
        <w:jc w:val="left"/>
      </w:pPr>
    </w:p>
    <w:p w14:paraId="439A6919" w14:textId="77777777" w:rsidR="00213F59" w:rsidRDefault="00CB7522" w:rsidP="00CB7522">
      <w:pPr>
        <w:rPr>
          <w:b/>
          <w:bCs/>
        </w:rPr>
      </w:pPr>
      <w:r w:rsidRPr="00CB7522">
        <w:rPr>
          <w:b/>
          <w:bCs/>
        </w:rPr>
        <w:t xml:space="preserve">Result: </w:t>
      </w:r>
    </w:p>
    <w:p w14:paraId="7D4A45D3" w14:textId="15BEABCB" w:rsidR="00CB7522" w:rsidRPr="00CB7522" w:rsidRDefault="00CB7522" w:rsidP="00CB7522">
      <w:r>
        <w:t>Enter Pass or Fail</w:t>
      </w:r>
    </w:p>
    <w:p w14:paraId="647BF16C" w14:textId="386620B2" w:rsidR="00DD2D49" w:rsidRDefault="00DD2D49" w:rsidP="00F909A6">
      <w:pPr>
        <w:jc w:val="left"/>
        <w:rPr>
          <w:rFonts w:ascii="Arial" w:hAnsi="Arial"/>
          <w:b/>
        </w:rPr>
      </w:pPr>
      <w:del w:id="3535" w:author="Perrine, Martin L. (GSFC-5670)" w:date="2016-08-31T10:52:00Z">
        <w:r w:rsidDel="00DD1562">
          <w:br w:type="page"/>
        </w:r>
      </w:del>
    </w:p>
    <w:p w14:paraId="1A46820E" w14:textId="66D00396" w:rsidR="00601CCF" w:rsidRDefault="00ED2DD0">
      <w:pPr>
        <w:pStyle w:val="Heading4"/>
      </w:pPr>
      <w:bookmarkStart w:id="3536" w:name="_Ref456014345"/>
      <w:bookmarkStart w:id="3537" w:name="_Ref456014355"/>
      <w:bookmarkStart w:id="3538" w:name="_Toc460592782"/>
      <w:r>
        <w:lastRenderedPageBreak/>
        <w:t xml:space="preserve">Device </w:t>
      </w:r>
      <w:del w:id="3539" w:author="Muhammad, Alimayo (GSFC-5660)" w:date="2016-08-24T12:48:00Z">
        <w:r w:rsidDel="00803814">
          <w:delText>Under</w:delText>
        </w:r>
      </w:del>
      <w:ins w:id="3540" w:author="Muhammad, Alimayo (GSFC-5660)" w:date="2016-08-24T12:48:00Z">
        <w:r w:rsidR="00803814">
          <w:t>under</w:t>
        </w:r>
      </w:ins>
      <w:r>
        <w:t xml:space="preserve"> Test</w:t>
      </w:r>
      <w:bookmarkStart w:id="3541" w:name="_Toc457976807"/>
      <w:bookmarkStart w:id="3542" w:name="_Toc457977094"/>
      <w:bookmarkStart w:id="3543" w:name="_Toc457980405"/>
      <w:bookmarkStart w:id="3544" w:name="_Toc457995435"/>
      <w:bookmarkStart w:id="3545" w:name="_Toc457996805"/>
      <w:bookmarkEnd w:id="3536"/>
      <w:bookmarkEnd w:id="3537"/>
      <w:bookmarkEnd w:id="3538"/>
      <w:bookmarkEnd w:id="3541"/>
      <w:bookmarkEnd w:id="3542"/>
      <w:bookmarkEnd w:id="3543"/>
      <w:bookmarkEnd w:id="3544"/>
      <w:bookmarkEnd w:id="3545"/>
    </w:p>
    <w:p w14:paraId="1DF8218A" w14:textId="230A775C" w:rsidR="00601CCF" w:rsidRDefault="00601CCF">
      <w:r>
        <w:t xml:space="preserve">The device under test (DUT) is the </w:t>
      </w:r>
      <w:del w:id="3546" w:author="Perrine, Martin L. (GSFC-5670)" w:date="2016-09-13T14:29:00Z">
        <w:r w:rsidDel="00055AC4">
          <w:delText>NENG</w:delText>
        </w:r>
      </w:del>
      <w:ins w:id="3547" w:author="Perrine, Martin L. (GSFC-5670)" w:date="2016-09-13T14:29:00Z">
        <w:r w:rsidR="00055AC4">
          <w:t>DAPHNE</w:t>
        </w:r>
      </w:ins>
      <w:r>
        <w:t xml:space="preserve"> unit as shown below.  The wiring diagram is shown in</w:t>
      </w:r>
      <w:del w:id="3548" w:author="Muhammad, Alimayo (GSFC-5660)" w:date="2016-08-04T11:31:00Z">
        <w:r w:rsidR="00E32EC4" w:rsidDel="00893591">
          <w:delText xml:space="preserve"> </w:delText>
        </w:r>
      </w:del>
      <w:ins w:id="3549" w:author="Muhammad, Alimayo (GSFC-5660)" w:date="2016-08-04T11:31:00Z">
        <w:r w:rsidR="000F2369">
          <w:t xml:space="preserve"> </w:t>
        </w:r>
      </w:ins>
      <w:ins w:id="3550" w:author="Muhammad, Alimayo (GSFC-5660)" w:date="2016-08-24T12:49:00Z">
        <w:del w:id="3551" w:author="Perrine, Martin L. (GSFC-5670)" w:date="2016-09-08T12:08:00Z">
          <w:r w:rsidR="00803814" w:rsidDel="00694684">
            <w:fldChar w:fldCharType="begin"/>
          </w:r>
          <w:r w:rsidR="00803814" w:rsidDel="00694684">
            <w:delInstrText xml:space="preserve"> REF _Ref459806313 \h </w:delInstrText>
          </w:r>
        </w:del>
      </w:ins>
      <w:del w:id="3552" w:author="Perrine, Martin L. (GSFC-5670)" w:date="2016-09-08T12:08:00Z">
        <w:r w:rsidR="00803814" w:rsidDel="00694684">
          <w:fldChar w:fldCharType="separate"/>
        </w:r>
      </w:del>
      <w:ins w:id="3553" w:author="Muhammad, Alimayo (GSFC-5660)" w:date="2016-08-24T12:49:00Z">
        <w:del w:id="3554" w:author="Perrine, Martin L. (GSFC-5670)" w:date="2016-08-31T11:09:00Z">
          <w:r w:rsidR="00803814" w:rsidDel="00EF27DF">
            <w:delText xml:space="preserve">Figure </w:delText>
          </w:r>
          <w:r w:rsidR="00803814" w:rsidDel="00EF27DF">
            <w:rPr>
              <w:noProof/>
            </w:rPr>
            <w:delText>6</w:delText>
          </w:r>
          <w:r w:rsidR="00803814" w:rsidDel="00EF27DF">
            <w:noBreakHyphen/>
          </w:r>
          <w:r w:rsidR="00803814" w:rsidDel="00EF27DF">
            <w:rPr>
              <w:noProof/>
            </w:rPr>
            <w:delText>6</w:delText>
          </w:r>
        </w:del>
        <w:del w:id="3555" w:author="Perrine, Martin L. (GSFC-5670)" w:date="2016-09-08T12:08:00Z">
          <w:r w:rsidR="00803814" w:rsidDel="00694684">
            <w:fldChar w:fldCharType="end"/>
          </w:r>
        </w:del>
      </w:ins>
      <w:ins w:id="3556" w:author="Perrine, Martin L. (GSFC-5670)" w:date="2016-09-08T12:08:00Z">
        <w:r w:rsidR="00694684">
          <w:fldChar w:fldCharType="begin"/>
        </w:r>
        <w:r w:rsidR="00694684">
          <w:instrText xml:space="preserve"> REF _Ref461099838 \h </w:instrText>
        </w:r>
      </w:ins>
      <w:r w:rsidR="00694684">
        <w:fldChar w:fldCharType="separate"/>
      </w:r>
      <w:ins w:id="3557" w:author="Perrine, Martin L. (GSFC-5670)" w:date="2016-09-08T12:08:00Z">
        <w:r w:rsidR="00694684">
          <w:t xml:space="preserve">Figure </w:t>
        </w:r>
        <w:r w:rsidR="00694684">
          <w:rPr>
            <w:noProof/>
          </w:rPr>
          <w:t>6</w:t>
        </w:r>
        <w:r w:rsidR="00694684">
          <w:noBreakHyphen/>
        </w:r>
        <w:r w:rsidR="00694684">
          <w:rPr>
            <w:noProof/>
          </w:rPr>
          <w:t>11</w:t>
        </w:r>
        <w:r w:rsidR="00694684">
          <w:fldChar w:fldCharType="end"/>
        </w:r>
      </w:ins>
      <w:ins w:id="3558" w:author="Muhammad, Alimayo (GSFC-5660)" w:date="2016-08-24T12:49:00Z">
        <w:r w:rsidR="00803814">
          <w:t xml:space="preserve">. </w:t>
        </w:r>
      </w:ins>
      <w:del w:id="3559" w:author="Muhammad, Alimayo (GSFC-5660)" w:date="2016-08-04T11:31:00Z">
        <w:r w:rsidR="00CF5473" w:rsidDel="00893591">
          <w:fldChar w:fldCharType="begin"/>
        </w:r>
        <w:r w:rsidR="00CF5473" w:rsidDel="00893591">
          <w:delInstrText xml:space="preserve"> REF _Ref455649617 \h  \* MERGEFORMAT </w:delInstrText>
        </w:r>
        <w:r w:rsidR="00CF5473" w:rsidDel="00893591">
          <w:fldChar w:fldCharType="separate"/>
        </w:r>
        <w:r w:rsidR="009273D6" w:rsidDel="00893591">
          <w:delText>Figure 36</w:delText>
        </w:r>
        <w:r w:rsidR="009273D6" w:rsidDel="00893591">
          <w:noBreakHyphen/>
          <w:delText xml:space="preserve">3 Rack showing one NENG Unit </w:delText>
        </w:r>
        <w:r w:rsidR="009273D6" w:rsidDel="00893591">
          <w:rPr>
            <w:noProof/>
          </w:rPr>
          <w:delText>in</w:delText>
        </w:r>
        <w:r w:rsidR="009273D6" w:rsidDel="00893591">
          <w:delText xml:space="preserve"> bottom of rack. </w:delText>
        </w:r>
        <w:r w:rsidR="009273D6" w:rsidDel="00893591">
          <w:rPr>
            <w:noProof/>
          </w:rPr>
          <w:delText>0</w:delText>
        </w:r>
        <w:r w:rsidR="009273D6" w:rsidDel="00893591">
          <w:rPr>
            <w:noProof/>
          </w:rPr>
          <w:noBreakHyphen/>
        </w:r>
        <w:r w:rsidR="00CF5473" w:rsidDel="00893591">
          <w:fldChar w:fldCharType="end"/>
        </w:r>
      </w:del>
      <w:del w:id="3560" w:author="Muhammad, Alimayo (GSFC-5660)" w:date="2016-08-08T14:27:00Z">
        <w:r w:rsidR="00D90911" w:rsidDel="000F2369">
          <w:delText xml:space="preserve">. </w:delText>
        </w:r>
      </w:del>
      <w:r w:rsidR="00D90911">
        <w:t>The</w:t>
      </w:r>
      <w:r>
        <w:t xml:space="preserve"> delivery for this particular test July 2016 will be for two units installed in one rack.  </w:t>
      </w:r>
      <w:r w:rsidR="00FC7E06">
        <w:t xml:space="preserve">One </w:t>
      </w:r>
      <w:del w:id="3561" w:author="Perrine, Martin L. (GSFC-5670)" w:date="2016-09-13T14:29:00Z">
        <w:r w:rsidR="00FC7E06" w:rsidDel="00055AC4">
          <w:delText>NENG</w:delText>
        </w:r>
      </w:del>
      <w:ins w:id="3562" w:author="Perrine, Martin L. (GSFC-5670)" w:date="2016-09-13T14:29:00Z">
        <w:r w:rsidR="00055AC4">
          <w:t>DAPHNE</w:t>
        </w:r>
      </w:ins>
      <w:r w:rsidR="00FC7E06">
        <w:t xml:space="preserve"> unit is shown in</w:t>
      </w:r>
      <w:r w:rsidR="00CF5473">
        <w:t xml:space="preserve"> </w:t>
      </w:r>
      <w:ins w:id="3563" w:author="Perrine, Martin L. (GSFC-5670)" w:date="2016-09-08T12:08:00Z">
        <w:r w:rsidR="00694684">
          <w:fldChar w:fldCharType="begin"/>
        </w:r>
        <w:r w:rsidR="00694684">
          <w:instrText xml:space="preserve"> REF _Ref461099856 \h </w:instrText>
        </w:r>
      </w:ins>
      <w:r w:rsidR="00694684">
        <w:fldChar w:fldCharType="separate"/>
      </w:r>
      <w:ins w:id="3564" w:author="Perrine, Martin L. (GSFC-5670)" w:date="2016-09-08T12:08:00Z">
        <w:r w:rsidR="00694684">
          <w:t xml:space="preserve">Figure </w:t>
        </w:r>
        <w:r w:rsidR="00694684">
          <w:rPr>
            <w:noProof/>
          </w:rPr>
          <w:t>6</w:t>
        </w:r>
        <w:r w:rsidR="00694684">
          <w:noBreakHyphen/>
        </w:r>
        <w:r w:rsidR="00694684">
          <w:rPr>
            <w:noProof/>
          </w:rPr>
          <w:t>12</w:t>
        </w:r>
        <w:r w:rsidR="00694684">
          <w:fldChar w:fldCharType="end"/>
        </w:r>
        <w:r w:rsidR="00694684">
          <w:t xml:space="preserve"> </w:t>
        </w:r>
      </w:ins>
      <w:ins w:id="3565" w:author="Muhammad, Alimayo (GSFC-5660)" w:date="2016-08-24T12:50:00Z">
        <w:del w:id="3566" w:author="Perrine, Martin L. (GSFC-5670)" w:date="2016-09-08T12:08:00Z">
          <w:r w:rsidR="00803814" w:rsidDel="00694684">
            <w:fldChar w:fldCharType="begin"/>
          </w:r>
          <w:r w:rsidR="00803814" w:rsidDel="00694684">
            <w:delInstrText xml:space="preserve"> REF _Ref457901554 \h </w:delInstrText>
          </w:r>
        </w:del>
      </w:ins>
      <w:del w:id="3567" w:author="Perrine, Martin L. (GSFC-5670)" w:date="2016-09-08T12:08:00Z">
        <w:r w:rsidR="00803814" w:rsidDel="00694684">
          <w:fldChar w:fldCharType="separate"/>
        </w:r>
      </w:del>
      <w:ins w:id="3568" w:author="Muhammad, Alimayo (GSFC-5660)" w:date="2016-08-24T12:50:00Z">
        <w:del w:id="3569" w:author="Perrine, Martin L. (GSFC-5670)" w:date="2016-08-31T11:09:00Z">
          <w:r w:rsidR="00803814" w:rsidDel="00EF27DF">
            <w:delText xml:space="preserve">Figure </w:delText>
          </w:r>
          <w:r w:rsidR="00803814" w:rsidDel="00EF27DF">
            <w:rPr>
              <w:noProof/>
            </w:rPr>
            <w:delText>6</w:delText>
          </w:r>
          <w:r w:rsidR="00803814" w:rsidDel="00EF27DF">
            <w:noBreakHyphen/>
          </w:r>
          <w:r w:rsidR="00803814" w:rsidDel="00EF27DF">
            <w:rPr>
              <w:noProof/>
            </w:rPr>
            <w:delText>7</w:delText>
          </w:r>
        </w:del>
        <w:del w:id="3570" w:author="Perrine, Martin L. (GSFC-5670)" w:date="2016-09-08T12:08:00Z">
          <w:r w:rsidR="00803814" w:rsidDel="00694684">
            <w:fldChar w:fldCharType="end"/>
          </w:r>
        </w:del>
      </w:ins>
      <w:ins w:id="3571" w:author="Muhammad, Alimayo (GSFC-5660)" w:date="2016-08-24T12:51:00Z">
        <w:del w:id="3572" w:author="Perrine, Martin L. (GSFC-5670)" w:date="2016-09-08T12:08:00Z">
          <w:r w:rsidR="00803814" w:rsidDel="00694684">
            <w:delText xml:space="preserve"> </w:delText>
          </w:r>
        </w:del>
      </w:ins>
      <w:del w:id="3573" w:author="Muhammad, Alimayo (GSFC-5660)" w:date="2016-08-24T12:50:00Z">
        <w:r w:rsidR="007A0B80" w:rsidDel="00803814">
          <w:fldChar w:fldCharType="begin"/>
        </w:r>
        <w:r w:rsidR="007A0B80" w:rsidDel="00803814">
          <w:delInstrText xml:space="preserve"> REF _Ref457901554 \h </w:delInstrText>
        </w:r>
        <w:r w:rsidR="007A0B80" w:rsidDel="00803814">
          <w:fldChar w:fldCharType="separate"/>
        </w:r>
      </w:del>
      <w:del w:id="3574" w:author="Muhammad, Alimayo (GSFC-5660)" w:date="2016-08-15T15:01:00Z">
        <w:r w:rsidR="009273D6" w:rsidDel="007B050B">
          <w:delText xml:space="preserve">Figure </w:delText>
        </w:r>
        <w:r w:rsidR="009273D6" w:rsidDel="007B050B">
          <w:rPr>
            <w:noProof/>
          </w:rPr>
          <w:delText>3</w:delText>
        </w:r>
      </w:del>
      <w:del w:id="3575" w:author="Muhammad, Alimayo (GSFC-5660)" w:date="2016-08-04T11:43:00Z">
        <w:r w:rsidR="009273D6" w:rsidDel="00DE64D7">
          <w:rPr>
            <w:noProof/>
          </w:rPr>
          <w:delText>6</w:delText>
        </w:r>
        <w:r w:rsidR="009273D6" w:rsidDel="00DE64D7">
          <w:noBreakHyphen/>
        </w:r>
        <w:r w:rsidR="009273D6" w:rsidDel="00DE64D7">
          <w:rPr>
            <w:noProof/>
          </w:rPr>
          <w:delText>3</w:delText>
        </w:r>
        <w:r w:rsidR="009273D6" w:rsidDel="00DE64D7">
          <w:delText xml:space="preserve"> Rack showing one NENG Unit in bottom of rack.</w:delText>
        </w:r>
      </w:del>
      <w:del w:id="3576" w:author="Muhammad, Alimayo (GSFC-5660)" w:date="2016-08-24T12:50:00Z">
        <w:r w:rsidR="007A0B80" w:rsidDel="00803814">
          <w:fldChar w:fldCharType="end"/>
        </w:r>
      </w:del>
      <w:del w:id="3577" w:author="Muhammad, Alimayo (GSFC-5660)" w:date="2016-08-04T11:43:00Z">
        <w:r w:rsidDel="00DE64D7">
          <w:fldChar w:fldCharType="begin"/>
        </w:r>
        <w:r w:rsidDel="00DE64D7">
          <w:delInstrText xml:space="preserve"> REF _Ref455649656 \h </w:delInstrText>
        </w:r>
        <w:r w:rsidR="002E2115" w:rsidDel="00DE64D7">
          <w:delInstrText xml:space="preserve"> \* MERGEFORMAT </w:delInstrText>
        </w:r>
        <w:r w:rsidDel="00DE64D7">
          <w:fldChar w:fldCharType="separate"/>
        </w:r>
        <w:r w:rsidR="009273D6" w:rsidDel="00DE64D7">
          <w:rPr>
            <w:b/>
            <w:bCs/>
          </w:rPr>
          <w:delText>Error! Reference source not fou</w:delText>
        </w:r>
      </w:del>
      <w:del w:id="3578" w:author="Muhammad, Alimayo (GSFC-5660)" w:date="2016-08-04T11:42:00Z">
        <w:r w:rsidR="009273D6" w:rsidDel="00DE64D7">
          <w:rPr>
            <w:b/>
            <w:bCs/>
          </w:rPr>
          <w:delText>nd</w:delText>
        </w:r>
      </w:del>
      <w:del w:id="3579" w:author="Muhammad, Alimayo (GSFC-5660)" w:date="2016-08-04T11:43:00Z">
        <w:r w:rsidR="009273D6" w:rsidDel="00DE64D7">
          <w:rPr>
            <w:b/>
            <w:bCs/>
          </w:rPr>
          <w:delText>.</w:delText>
        </w:r>
        <w:r w:rsidDel="00DE64D7">
          <w:fldChar w:fldCharType="end"/>
        </w:r>
        <w:r w:rsidR="00066D63" w:rsidDel="00DE64D7">
          <w:delText xml:space="preserve"> </w:delText>
        </w:r>
      </w:del>
      <w:r w:rsidR="00066D63">
        <w:t>and</w:t>
      </w:r>
      <w:r>
        <w:t xml:space="preserve"> </w:t>
      </w:r>
      <w:ins w:id="3580" w:author="Perrine, Martin L. (GSFC-5670)" w:date="2016-09-08T12:09:00Z">
        <w:r w:rsidR="00694684">
          <w:fldChar w:fldCharType="begin"/>
        </w:r>
        <w:r w:rsidR="00694684">
          <w:instrText xml:space="preserve"> REF _Ref456010913 \h </w:instrText>
        </w:r>
      </w:ins>
      <w:r w:rsidR="00694684">
        <w:fldChar w:fldCharType="separate"/>
      </w:r>
      <w:ins w:id="3581" w:author="Perrine, Martin L. (GSFC-5670)" w:date="2016-09-08T12:09:00Z">
        <w:r w:rsidR="00694684">
          <w:t xml:space="preserve">Table </w:t>
        </w:r>
        <w:r w:rsidR="00694684">
          <w:rPr>
            <w:noProof/>
          </w:rPr>
          <w:t>2</w:t>
        </w:r>
        <w:r w:rsidR="00694684">
          <w:fldChar w:fldCharType="end"/>
        </w:r>
        <w:r w:rsidR="00694684">
          <w:t xml:space="preserve"> </w:t>
        </w:r>
      </w:ins>
      <w:ins w:id="3582" w:author="Muhammad, Alimayo (GSFC-5660)" w:date="2016-08-24T12:53:00Z">
        <w:del w:id="3583" w:author="Perrine, Martin L. (GSFC-5670)" w:date="2016-09-08T12:09:00Z">
          <w:r w:rsidR="00803814" w:rsidDel="00694684">
            <w:fldChar w:fldCharType="begin"/>
          </w:r>
          <w:r w:rsidR="00803814" w:rsidDel="00694684">
            <w:delInstrText xml:space="preserve"> REF _Ref455649722 \h </w:delInstrText>
          </w:r>
        </w:del>
      </w:ins>
      <w:del w:id="3584" w:author="Perrine, Martin L. (GSFC-5670)" w:date="2016-09-08T12:09:00Z">
        <w:r w:rsidR="00803814" w:rsidDel="00694684">
          <w:fldChar w:fldCharType="separate"/>
        </w:r>
      </w:del>
      <w:ins w:id="3585" w:author="Muhammad, Alimayo (GSFC-5660)" w:date="2016-08-24T12:53:00Z">
        <w:del w:id="3586" w:author="Perrine, Martin L. (GSFC-5670)" w:date="2016-08-31T11:09:00Z">
          <w:r w:rsidR="00803814" w:rsidDel="00EF27DF">
            <w:delText xml:space="preserve">Table </w:delText>
          </w:r>
          <w:r w:rsidR="00803814" w:rsidDel="00EF27DF">
            <w:rPr>
              <w:noProof/>
            </w:rPr>
            <w:delText>2</w:delText>
          </w:r>
          <w:r w:rsidR="00803814" w:rsidRPr="00AB2010" w:rsidDel="00EF27DF">
            <w:delText xml:space="preserve"> </w:delText>
          </w:r>
        </w:del>
        <w:del w:id="3587" w:author="Perrine, Martin L. (GSFC-5670)" w:date="2016-09-08T12:09:00Z">
          <w:r w:rsidR="00803814" w:rsidDel="00694684">
            <w:fldChar w:fldCharType="end"/>
          </w:r>
          <w:r w:rsidR="00803814" w:rsidDel="00694684">
            <w:delText xml:space="preserve"> </w:delText>
          </w:r>
        </w:del>
      </w:ins>
      <w:del w:id="3588" w:author="Muhammad, Alimayo (GSFC-5660)" w:date="2016-08-24T12:53:00Z">
        <w:r w:rsidDel="00803814">
          <w:fldChar w:fldCharType="begin"/>
        </w:r>
        <w:r w:rsidDel="00803814">
          <w:delInstrText xml:space="preserve"> REF _Ref455649722 \h </w:delInstrText>
        </w:r>
        <w:r w:rsidR="002E2115" w:rsidDel="00803814">
          <w:delInstrText xml:space="preserve"> \* MERGEFORMAT </w:delInstrText>
        </w:r>
        <w:r w:rsidDel="00803814">
          <w:fldChar w:fldCharType="separate"/>
        </w:r>
      </w:del>
      <w:del w:id="3589" w:author="Muhammad, Alimayo (GSFC-5660)" w:date="2016-08-15T15:01:00Z">
        <w:r w:rsidR="009273D6" w:rsidDel="007B050B">
          <w:delText xml:space="preserve">Table </w:delText>
        </w:r>
        <w:r w:rsidR="009273D6" w:rsidDel="007B050B">
          <w:rPr>
            <w:noProof/>
          </w:rPr>
          <w:delText>2</w:delText>
        </w:r>
        <w:r w:rsidR="009273D6" w:rsidRPr="00AB2010" w:rsidDel="007B050B">
          <w:delText xml:space="preserve"> </w:delText>
        </w:r>
      </w:del>
      <w:del w:id="3590" w:author="Muhammad, Alimayo (GSFC-5660)" w:date="2016-08-04T11:44:00Z">
        <w:r w:rsidR="009273D6" w:rsidDel="00DE64D7">
          <w:delText>The NENG rack with model and serial numbers</w:delText>
        </w:r>
      </w:del>
      <w:del w:id="3591" w:author="Muhammad, Alimayo (GSFC-5660)" w:date="2016-08-15T15:01:00Z">
        <w:r w:rsidR="009273D6" w:rsidDel="007B050B">
          <w:delText>.</w:delText>
        </w:r>
      </w:del>
      <w:del w:id="3592" w:author="Muhammad, Alimayo (GSFC-5660)" w:date="2016-08-24T12:53:00Z">
        <w:r w:rsidDel="00803814">
          <w:fldChar w:fldCharType="end"/>
        </w:r>
      </w:del>
      <w:ins w:id="3593" w:author="Muhammad, Alimayo (GSFC-5660)" w:date="2016-08-24T12:52:00Z">
        <w:r w:rsidR="00803814">
          <w:t>gives a listing of what’s inclusive in the rack.</w:t>
        </w:r>
      </w:ins>
    </w:p>
    <w:p w14:paraId="4A7A638A" w14:textId="77777777" w:rsidR="00D042EC" w:rsidRDefault="00D042EC" w:rsidP="00ED2DD0">
      <w:pPr>
        <w:jc w:val="left"/>
        <w:rPr>
          <w:noProof/>
        </w:rPr>
      </w:pPr>
    </w:p>
    <w:p w14:paraId="75127CD7" w14:textId="25D84D9F" w:rsidR="00B76B9F" w:rsidDel="00E26DC0" w:rsidRDefault="00D042EC">
      <w:pPr>
        <w:jc w:val="center"/>
        <w:rPr>
          <w:del w:id="3594" w:author="Muhammad, Alimayo (GSFC-5660)" w:date="2016-08-08T10:27:00Z"/>
        </w:rPr>
      </w:pPr>
      <w:r>
        <w:rPr>
          <w:noProof/>
        </w:rPr>
        <w:drawing>
          <wp:inline distT="0" distB="0" distL="0" distR="0" wp14:anchorId="686A66D1" wp14:editId="63F5ECC6">
            <wp:extent cx="4846320" cy="6443910"/>
            <wp:effectExtent l="0" t="0" r="0" b="0"/>
            <wp:docPr id="345" name="Picture 345" descr="C:\Users\mperrine\Documents\NENGPhase1Test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perrine\Documents\NENGPhase1Testsetup.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8586" r="30295"/>
                    <a:stretch/>
                  </pic:blipFill>
                  <pic:spPr bwMode="auto">
                    <a:xfrm>
                      <a:off x="0" y="0"/>
                      <a:ext cx="4848972" cy="6447436"/>
                    </a:xfrm>
                    <a:prstGeom prst="rect">
                      <a:avLst/>
                    </a:prstGeom>
                    <a:noFill/>
                    <a:ln>
                      <a:noFill/>
                    </a:ln>
                    <a:extLst>
                      <a:ext uri="{53640926-AAD7-44D8-BBD7-CCE9431645EC}">
                        <a14:shadowObscured xmlns:a14="http://schemas.microsoft.com/office/drawing/2010/main"/>
                      </a:ext>
                    </a:extLst>
                  </pic:spPr>
                </pic:pic>
              </a:graphicData>
            </a:graphic>
          </wp:inline>
        </w:drawing>
      </w:r>
    </w:p>
    <w:p w14:paraId="7BA7E99D" w14:textId="77777777" w:rsidR="00E26DC0" w:rsidRDefault="00E26DC0">
      <w:pPr>
        <w:jc w:val="center"/>
        <w:rPr>
          <w:ins w:id="3595" w:author="Muhammad, Alimayo (GSFC-5660)" w:date="2016-08-17T12:12:00Z"/>
        </w:rPr>
      </w:pPr>
    </w:p>
    <w:p w14:paraId="5F2BF6F7" w14:textId="6391C42F" w:rsidR="00ED2DD0" w:rsidRDefault="00E26DC0">
      <w:pPr>
        <w:pStyle w:val="Caption"/>
        <w:pPrChange w:id="3596" w:author="Perrine, Martin L. (GSFC-5670)" w:date="2016-09-08T12:46:00Z">
          <w:pPr>
            <w:jc w:val="center"/>
          </w:pPr>
        </w:pPrChange>
      </w:pPr>
      <w:bookmarkStart w:id="3597" w:name="_Ref461099838"/>
      <w:bookmarkStart w:id="3598" w:name="_Ref459806313"/>
      <w:bookmarkStart w:id="3599" w:name="_Toc460235921"/>
      <w:ins w:id="3600" w:author="Muhammad, Alimayo (GSFC-5660)" w:date="2016-08-17T12:12:00Z">
        <w:r>
          <w:t xml:space="preserve">Figure </w:t>
        </w:r>
      </w:ins>
      <w:ins w:id="360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60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603" w:author="Perrine, Martin L. (GSFC-5670)" w:date="2016-08-31T11:10:00Z">
        <w:r w:rsidR="00EF27DF">
          <w:rPr>
            <w:noProof/>
          </w:rPr>
          <w:t>11</w:t>
        </w:r>
      </w:ins>
      <w:ins w:id="3604" w:author="Muhammad, Alimayo (GSFC-5660)" w:date="2016-08-29T12:55:00Z">
        <w:r w:rsidR="004B56B2">
          <w:fldChar w:fldCharType="end"/>
        </w:r>
      </w:ins>
      <w:bookmarkStart w:id="3605" w:name="_Ref455650193"/>
      <w:bookmarkStart w:id="3606" w:name="_Ref455649560"/>
      <w:bookmarkEnd w:id="3597"/>
      <w:ins w:id="3607" w:author="Muhammad, Alimayo (GSFC-5660)" w:date="2016-08-17T12:12:00Z">
        <w:r>
          <w:t xml:space="preserve"> </w:t>
        </w:r>
      </w:ins>
      <w:del w:id="3608" w:author="Muhammad, Alimayo (GSFC-5660)" w:date="2016-08-08T10:18:00Z">
        <w:r w:rsidR="00AB2010" w:rsidDel="00D349FE">
          <w:delText xml:space="preserve">Figure </w:delText>
        </w:r>
      </w:del>
      <w:del w:id="3609" w:author="Muhammad, Alimayo (GSFC-5660)" w:date="2016-08-08T10:10:00Z">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w:delText>
        </w:r>
        <w:r w:rsidR="00386256" w:rsidDel="00D349FE">
          <w:rPr>
            <w:noProof/>
          </w:rPr>
          <w:fldChar w:fldCharType="end"/>
        </w:r>
      </w:del>
      <w:bookmarkEnd w:id="3605"/>
      <w:del w:id="3610" w:author="Muhammad, Alimayo (GSFC-5660)" w:date="2016-08-08T10:18:00Z">
        <w:r w:rsidR="00601CCF" w:rsidDel="00D349FE">
          <w:delText xml:space="preserve">  </w:delText>
        </w:r>
      </w:del>
      <w:del w:id="3611" w:author="Perrine, Martin L. (GSFC-5670)" w:date="2016-09-13T14:29:00Z">
        <w:r w:rsidR="00601CCF" w:rsidDel="00055AC4">
          <w:delText>NENG</w:delText>
        </w:r>
      </w:del>
      <w:ins w:id="3612" w:author="Perrine, Martin L. (GSFC-5670)" w:date="2016-09-13T14:29:00Z">
        <w:r w:rsidR="00055AC4">
          <w:t>DAPHNE</w:t>
        </w:r>
      </w:ins>
      <w:r w:rsidR="00601CCF">
        <w:t xml:space="preserve"> Wiring diagram</w:t>
      </w:r>
      <w:bookmarkEnd w:id="3598"/>
      <w:bookmarkEnd w:id="3599"/>
      <w:bookmarkEnd w:id="3606"/>
    </w:p>
    <w:p w14:paraId="64651772" w14:textId="0BBE5239" w:rsidR="00AB2010" w:rsidRDefault="00D042EC" w:rsidP="008239E7">
      <w:pPr>
        <w:keepNext/>
        <w:jc w:val="center"/>
      </w:pPr>
      <w:r>
        <w:rPr>
          <w:noProof/>
        </w:rPr>
        <w:lastRenderedPageBreak/>
        <w:drawing>
          <wp:inline distT="0" distB="0" distL="0" distR="0" wp14:anchorId="70313ECF" wp14:editId="3414599B">
            <wp:extent cx="5935980" cy="6560820"/>
            <wp:effectExtent l="0" t="0" r="7620" b="0"/>
            <wp:docPr id="346" name="Picture 346" descr="D:\mperrineuserfromlenovo\Documents\566\keydocsfromWIKI\phaseI\aliphotos\IMAG1874NENG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D:\mperrineuserfromlenovo\Documents\566\keydocsfromWIKI\phaseI\aliphotos\IMAG1874NENGuni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6560820"/>
                    </a:xfrm>
                    <a:prstGeom prst="rect">
                      <a:avLst/>
                    </a:prstGeom>
                    <a:noFill/>
                    <a:ln>
                      <a:noFill/>
                    </a:ln>
                  </pic:spPr>
                </pic:pic>
              </a:graphicData>
            </a:graphic>
          </wp:inline>
        </w:drawing>
      </w:r>
    </w:p>
    <w:p w14:paraId="34AE4D1B" w14:textId="44CB8B5D" w:rsidR="00ED2DD0" w:rsidRDefault="00187ABF" w:rsidP="005152B5">
      <w:pPr>
        <w:pStyle w:val="Caption"/>
      </w:pPr>
      <w:bookmarkStart w:id="3613" w:name="_Ref461099856"/>
      <w:bookmarkStart w:id="3614" w:name="_Ref457901554"/>
      <w:bookmarkStart w:id="3615" w:name="_Toc460235922"/>
      <w:bookmarkStart w:id="3616" w:name="_Ref455649617"/>
      <w:ins w:id="3617" w:author="Muhammad, Alimayo (GSFC-5660)" w:date="2016-08-08T10:29:00Z">
        <w:r>
          <w:t xml:space="preserve">Figure </w:t>
        </w:r>
      </w:ins>
      <w:ins w:id="3618"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619"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620" w:author="Perrine, Martin L. (GSFC-5670)" w:date="2016-08-31T11:10:00Z">
        <w:r w:rsidR="00EF27DF">
          <w:rPr>
            <w:noProof/>
          </w:rPr>
          <w:t>12</w:t>
        </w:r>
      </w:ins>
      <w:ins w:id="3621" w:author="Muhammad, Alimayo (GSFC-5660)" w:date="2016-08-29T12:55:00Z">
        <w:r w:rsidR="004B56B2">
          <w:fldChar w:fldCharType="end"/>
        </w:r>
      </w:ins>
      <w:bookmarkEnd w:id="3613"/>
      <w:ins w:id="3622" w:author="Muhammad, Alimayo (GSFC-5660)" w:date="2016-08-08T12:09:00Z">
        <w:r w:rsidR="00D21B21">
          <w:t xml:space="preserve"> </w:t>
        </w:r>
      </w:ins>
      <w:del w:id="3623" w:author="Muhammad, Alimayo (GSFC-5660)" w:date="2016-08-08T10:18:00Z">
        <w:r w:rsidR="0024720A"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w:delText>
        </w:r>
        <w:r w:rsidR="00386256" w:rsidDel="00D349FE">
          <w:rPr>
            <w:noProof/>
          </w:rPr>
          <w:fldChar w:fldCharType="end"/>
        </w:r>
        <w:r w:rsidR="0024720A" w:rsidDel="00D349FE">
          <w:delText xml:space="preserve"> </w:delText>
        </w:r>
      </w:del>
      <w:r w:rsidR="0024720A">
        <w:t xml:space="preserve">Rack </w:t>
      </w:r>
      <w:r w:rsidR="00D042EC">
        <w:t xml:space="preserve">showing one </w:t>
      </w:r>
      <w:del w:id="3624" w:author="Perrine, Martin L. (GSFC-5670)" w:date="2016-09-13T14:29:00Z">
        <w:r w:rsidR="00D042EC" w:rsidDel="00055AC4">
          <w:delText>NENG</w:delText>
        </w:r>
      </w:del>
      <w:ins w:id="3625" w:author="Perrine, Martin L. (GSFC-5670)" w:date="2016-09-13T14:29:00Z">
        <w:r w:rsidR="00055AC4">
          <w:t>DAPHNE</w:t>
        </w:r>
      </w:ins>
      <w:r w:rsidR="00D042EC">
        <w:t xml:space="preserve"> </w:t>
      </w:r>
      <w:r w:rsidR="0024720A">
        <w:t xml:space="preserve">Unit </w:t>
      </w:r>
      <w:r w:rsidR="00FC7E06">
        <w:t>in bottom</w:t>
      </w:r>
      <w:r w:rsidR="00D042EC">
        <w:t xml:space="preserve"> of rack.</w:t>
      </w:r>
      <w:bookmarkEnd w:id="3614"/>
      <w:bookmarkEnd w:id="3615"/>
      <w:r w:rsidR="0024720A">
        <w:t xml:space="preserve"> </w:t>
      </w:r>
      <w:bookmarkEnd w:id="3616"/>
      <w:ins w:id="3626" w:author="Perrine, Martin L. (GSFC-5670)" w:date="2016-09-13T14:43:00Z">
        <w:r w:rsidR="00000457">
          <w:t xml:space="preserve"> </w:t>
        </w:r>
        <w:r w:rsidR="00000457" w:rsidRPr="00000457">
          <w:rPr>
            <w:color w:val="FF0000"/>
            <w:rPrChange w:id="3627" w:author="Perrine, Martin L. (GSFC-5670)" w:date="2016-09-13T14:44:00Z">
              <w:rPr/>
            </w:rPrChange>
          </w:rPr>
          <w:t>(</w:t>
        </w:r>
        <w:proofErr w:type="gramStart"/>
        <w:r w:rsidR="00000457" w:rsidRPr="00000457">
          <w:rPr>
            <w:color w:val="FF0000"/>
            <w:rPrChange w:id="3628" w:author="Perrine, Martin L. (GSFC-5670)" w:date="2016-09-13T14:44:00Z">
              <w:rPr/>
            </w:rPrChange>
          </w:rPr>
          <w:t>needs</w:t>
        </w:r>
        <w:proofErr w:type="gramEnd"/>
        <w:r w:rsidR="00000457" w:rsidRPr="00000457">
          <w:rPr>
            <w:color w:val="FF0000"/>
            <w:rPrChange w:id="3629" w:author="Perrine, Martin L. (GSFC-5670)" w:date="2016-09-13T14:44:00Z">
              <w:rPr/>
            </w:rPrChange>
          </w:rPr>
          <w:t xml:space="preserve"> replacement with DAPHNE)</w:t>
        </w:r>
      </w:ins>
    </w:p>
    <w:p w14:paraId="6CE6E6EB" w14:textId="4536A264" w:rsidR="006317C5" w:rsidRDefault="006317C5">
      <w:pPr>
        <w:jc w:val="left"/>
      </w:pPr>
      <w:r>
        <w:br w:type="page"/>
      </w:r>
    </w:p>
    <w:p w14:paraId="2E5FE471" w14:textId="486F9FC4" w:rsidR="0043459A" w:rsidRDefault="0043459A" w:rsidP="008239E7">
      <w:r>
        <w:lastRenderedPageBreak/>
        <w:t xml:space="preserve">The </w:t>
      </w:r>
      <w:del w:id="3630" w:author="Perrine, Martin L. (GSFC-5670)" w:date="2016-09-13T14:29:00Z">
        <w:r w:rsidDel="00055AC4">
          <w:delText>NENG</w:delText>
        </w:r>
      </w:del>
      <w:ins w:id="3631" w:author="Perrine, Martin L. (GSFC-5670)" w:date="2016-09-13T14:29:00Z">
        <w:r w:rsidR="00055AC4">
          <w:t>DAPHNE</w:t>
        </w:r>
      </w:ins>
      <w:r>
        <w:t xml:space="preserve"> rack with model and </w:t>
      </w:r>
      <w:r w:rsidR="001F12DF">
        <w:t>serial</w:t>
      </w:r>
      <w:r>
        <w:t xml:space="preserve"> numbers</w:t>
      </w:r>
      <w:ins w:id="3632" w:author="Muhammad, Alimayo (GSFC-5660)" w:date="2016-08-25T13:39:00Z">
        <w:r w:rsidR="00FE7A27">
          <w:t xml:space="preserve"> delivered to ASF</w:t>
        </w:r>
      </w:ins>
      <w:r w:rsidR="00F50E26">
        <w:t xml:space="preserve"> </w:t>
      </w:r>
      <w:r w:rsidR="00F909A6">
        <w:t xml:space="preserve">for two units </w:t>
      </w:r>
      <w:r w:rsidR="00F50E26">
        <w:t>is given in</w:t>
      </w:r>
      <w:r w:rsidR="00D5232D">
        <w:t xml:space="preserve"> </w:t>
      </w:r>
      <w:r w:rsidR="00F909A6">
        <w:fldChar w:fldCharType="begin"/>
      </w:r>
      <w:r w:rsidR="00F909A6">
        <w:instrText xml:space="preserve"> REF _Ref456010913 \h </w:instrText>
      </w:r>
      <w:r w:rsidR="00F909A6">
        <w:fldChar w:fldCharType="separate"/>
      </w:r>
      <w:r w:rsidR="00EF27DF">
        <w:t xml:space="preserve">Table </w:t>
      </w:r>
      <w:r w:rsidR="00EF27DF">
        <w:rPr>
          <w:noProof/>
        </w:rPr>
        <w:t>2</w:t>
      </w:r>
      <w:r w:rsidR="00F909A6">
        <w:fldChar w:fldCharType="end"/>
      </w:r>
      <w:r>
        <w:t>.</w:t>
      </w:r>
    </w:p>
    <w:p w14:paraId="1115808A" w14:textId="77777777" w:rsidR="00AB2010" w:rsidRDefault="00AB2010" w:rsidP="00AB2010">
      <w:pPr>
        <w:jc w:val="left"/>
      </w:pPr>
    </w:p>
    <w:p w14:paraId="5035AC0D" w14:textId="099350B3" w:rsidR="00AB2010" w:rsidRDefault="00AB2010" w:rsidP="008239E7">
      <w:pPr>
        <w:jc w:val="center"/>
      </w:pPr>
      <w:bookmarkStart w:id="3633" w:name="_Ref456010913"/>
      <w:bookmarkStart w:id="3634" w:name="_Ref455649722"/>
      <w:bookmarkStart w:id="3635" w:name="_Toc460236103"/>
      <w:r>
        <w:t xml:space="preserve">Table </w:t>
      </w:r>
      <w:fldSimple w:instr=" SEQ Table \* ARABIC ">
        <w:r w:rsidR="00C92146">
          <w:rPr>
            <w:noProof/>
          </w:rPr>
          <w:t>2</w:t>
        </w:r>
      </w:fldSimple>
      <w:bookmarkEnd w:id="3633"/>
      <w:r w:rsidRPr="00AB2010">
        <w:t xml:space="preserve"> </w:t>
      </w:r>
      <w:r>
        <w:t xml:space="preserve">The </w:t>
      </w:r>
      <w:del w:id="3636" w:author="Perrine, Martin L. (GSFC-5670)" w:date="2016-09-13T14:29:00Z">
        <w:r w:rsidDel="00055AC4">
          <w:delText>NENG</w:delText>
        </w:r>
      </w:del>
      <w:ins w:id="3637" w:author="Perrine, Martin L. (GSFC-5670)" w:date="2016-09-13T14:29:00Z">
        <w:r w:rsidR="00055AC4">
          <w:t>DAPHNE</w:t>
        </w:r>
      </w:ins>
      <w:r>
        <w:t xml:space="preserve"> rack with model and </w:t>
      </w:r>
      <w:r w:rsidR="001F12DF">
        <w:t>serial</w:t>
      </w:r>
      <w:r>
        <w:t xml:space="preserve"> numbers.</w:t>
      </w:r>
      <w:bookmarkEnd w:id="3634"/>
      <w:bookmarkEnd w:id="3635"/>
      <w:ins w:id="3638" w:author="Perrine, Martin L. (GSFC-5670)" w:date="2016-09-13T14:44:00Z">
        <w:r w:rsidR="00000457" w:rsidRPr="00000457">
          <w:rPr>
            <w:color w:val="FF0000"/>
          </w:rPr>
          <w:t xml:space="preserve"> </w:t>
        </w:r>
        <w:r w:rsidR="00000457" w:rsidRPr="00EB6093">
          <w:rPr>
            <w:color w:val="FF0000"/>
          </w:rPr>
          <w:t>(</w:t>
        </w:r>
        <w:proofErr w:type="gramStart"/>
        <w:r w:rsidR="00000457" w:rsidRPr="00EB6093">
          <w:rPr>
            <w:color w:val="FF0000"/>
          </w:rPr>
          <w:t>needs</w:t>
        </w:r>
        <w:proofErr w:type="gramEnd"/>
        <w:r w:rsidR="00000457" w:rsidRPr="00EB6093">
          <w:rPr>
            <w:color w:val="FF0000"/>
          </w:rPr>
          <w:t xml:space="preserve"> replacement with DAPHNE)</w:t>
        </w:r>
      </w:ins>
    </w:p>
    <w:tbl>
      <w:tblPr>
        <w:tblStyle w:val="TableGrid"/>
        <w:tblW w:w="0" w:type="auto"/>
        <w:tblLook w:val="04A0" w:firstRow="1" w:lastRow="0" w:firstColumn="1" w:lastColumn="0" w:noHBand="0" w:noVBand="1"/>
        <w:tblPrChange w:id="3639" w:author="Muhammad, Alimayo (GSFC-5660)" w:date="2016-08-17T10:34:00Z">
          <w:tblPr>
            <w:tblStyle w:val="TableGrid"/>
            <w:tblW w:w="0" w:type="auto"/>
            <w:tblLook w:val="04A0" w:firstRow="1" w:lastRow="0" w:firstColumn="1" w:lastColumn="0" w:noHBand="0" w:noVBand="1"/>
          </w:tblPr>
        </w:tblPrChange>
      </w:tblPr>
      <w:tblGrid>
        <w:gridCol w:w="1923"/>
        <w:gridCol w:w="1640"/>
        <w:gridCol w:w="1300"/>
        <w:gridCol w:w="2800"/>
        <w:gridCol w:w="1420"/>
        <w:tblGridChange w:id="3640">
          <w:tblGrid>
            <w:gridCol w:w="910"/>
            <w:gridCol w:w="1640"/>
            <w:gridCol w:w="1300"/>
            <w:gridCol w:w="2800"/>
            <w:gridCol w:w="1420"/>
          </w:tblGrid>
        </w:tblGridChange>
      </w:tblGrid>
      <w:tr w:rsidR="00F909A6" w:rsidRPr="00F909A6" w14:paraId="541A5D8B" w14:textId="77777777" w:rsidTr="0073353E">
        <w:trPr>
          <w:trHeight w:val="300"/>
          <w:trPrChange w:id="3641" w:author="Muhammad, Alimayo (GSFC-5660)" w:date="2016-08-17T10:34:00Z">
            <w:trPr>
              <w:trHeight w:val="300"/>
            </w:trPr>
          </w:trPrChange>
        </w:trPr>
        <w:tc>
          <w:tcPr>
            <w:tcW w:w="910" w:type="dxa"/>
            <w:noWrap/>
            <w:hideMark/>
            <w:tcPrChange w:id="3642" w:author="Muhammad, Alimayo (GSFC-5660)" w:date="2016-08-17T10:34:00Z">
              <w:tcPr>
                <w:tcW w:w="700" w:type="dxa"/>
                <w:noWrap/>
                <w:hideMark/>
              </w:tcPr>
            </w:tcPrChange>
          </w:tcPr>
          <w:p w14:paraId="25CABCA4" w14:textId="1FA3B173" w:rsidR="00F909A6" w:rsidRPr="00520883" w:rsidRDefault="00F909A6">
            <w:pPr>
              <w:jc w:val="center"/>
              <w:rPr>
                <w:b/>
                <w:bCs/>
                <w:szCs w:val="24"/>
              </w:rPr>
              <w:pPrChange w:id="3643" w:author="Muhammad, Alimayo (GSFC-5660)" w:date="2016-08-17T10:35:00Z">
                <w:pPr>
                  <w:jc w:val="left"/>
                </w:pPr>
              </w:pPrChange>
            </w:pPr>
            <w:r w:rsidRPr="00772A31">
              <w:rPr>
                <w:b/>
                <w:bCs/>
                <w:szCs w:val="24"/>
              </w:rPr>
              <w:t>R</w:t>
            </w:r>
            <w:ins w:id="3644" w:author="Muhammad, Alimayo (GSFC-5660)" w:date="2016-08-17T10:35:00Z">
              <w:r w:rsidR="0073353E">
                <w:rPr>
                  <w:b/>
                  <w:bCs/>
                  <w:szCs w:val="24"/>
                </w:rPr>
                <w:t>ack</w:t>
              </w:r>
            </w:ins>
            <w:del w:id="3645" w:author="Muhammad, Alimayo (GSFC-5660)" w:date="2016-08-17T10:35:00Z">
              <w:r w:rsidRPr="00772A31" w:rsidDel="0073353E">
                <w:rPr>
                  <w:b/>
                  <w:bCs/>
                  <w:szCs w:val="24"/>
                </w:rPr>
                <w:delText>ACK</w:delText>
              </w:r>
            </w:del>
            <w:r w:rsidRPr="00772A31">
              <w:rPr>
                <w:b/>
                <w:bCs/>
                <w:szCs w:val="24"/>
              </w:rPr>
              <w:t xml:space="preserve"> #22- </w:t>
            </w:r>
            <w:del w:id="3646" w:author="Perrine, Martin L. (GSFC-5670)" w:date="2016-09-13T14:29:00Z">
              <w:r w:rsidRPr="00772A31" w:rsidDel="00055AC4">
                <w:rPr>
                  <w:b/>
                  <w:bCs/>
                  <w:szCs w:val="24"/>
                </w:rPr>
                <w:delText>NENG</w:delText>
              </w:r>
            </w:del>
            <w:ins w:id="3647" w:author="Perrine, Martin L. (GSFC-5670)" w:date="2016-09-13T14:29:00Z">
              <w:r w:rsidR="00055AC4">
                <w:rPr>
                  <w:b/>
                  <w:bCs/>
                  <w:szCs w:val="24"/>
                </w:rPr>
                <w:t>DAPHNE</w:t>
              </w:r>
            </w:ins>
          </w:p>
        </w:tc>
        <w:tc>
          <w:tcPr>
            <w:tcW w:w="1640" w:type="dxa"/>
            <w:noWrap/>
            <w:hideMark/>
            <w:tcPrChange w:id="3648" w:author="Muhammad, Alimayo (GSFC-5660)" w:date="2016-08-17T10:34:00Z">
              <w:tcPr>
                <w:tcW w:w="1640" w:type="dxa"/>
                <w:noWrap/>
                <w:hideMark/>
              </w:tcPr>
            </w:tcPrChange>
          </w:tcPr>
          <w:p w14:paraId="6DB3A0C3" w14:textId="5996E3E1" w:rsidR="00F909A6" w:rsidRPr="00F909A6" w:rsidRDefault="0073353E">
            <w:pPr>
              <w:jc w:val="center"/>
              <w:rPr>
                <w:b/>
                <w:bCs/>
              </w:rPr>
              <w:pPrChange w:id="3649" w:author="Muhammad, Alimayo (GSFC-5660)" w:date="2016-08-17T10:33:00Z">
                <w:pPr>
                  <w:jc w:val="left"/>
                </w:pPr>
              </w:pPrChange>
            </w:pPr>
            <w:ins w:id="3650" w:author="Muhammad, Alimayo (GSFC-5660)" w:date="2016-08-17T10:34:00Z">
              <w:r>
                <w:rPr>
                  <w:b/>
                  <w:bCs/>
                </w:rPr>
                <w:t>NAME</w:t>
              </w:r>
            </w:ins>
          </w:p>
        </w:tc>
        <w:tc>
          <w:tcPr>
            <w:tcW w:w="1300" w:type="dxa"/>
            <w:noWrap/>
            <w:hideMark/>
            <w:tcPrChange w:id="3651" w:author="Muhammad, Alimayo (GSFC-5660)" w:date="2016-08-17T10:34:00Z">
              <w:tcPr>
                <w:tcW w:w="1300" w:type="dxa"/>
                <w:noWrap/>
                <w:hideMark/>
              </w:tcPr>
            </w:tcPrChange>
          </w:tcPr>
          <w:p w14:paraId="1F2B5A18" w14:textId="0146690D" w:rsidR="00F909A6" w:rsidRPr="00F909A6" w:rsidRDefault="00F909A6" w:rsidP="00F909A6">
            <w:pPr>
              <w:jc w:val="left"/>
              <w:rPr>
                <w:b/>
                <w:bCs/>
              </w:rPr>
            </w:pPr>
            <w:r w:rsidRPr="00F909A6">
              <w:rPr>
                <w:b/>
                <w:bCs/>
              </w:rPr>
              <w:t> </w:t>
            </w:r>
            <w:ins w:id="3652" w:author="Muhammad, Alimayo (GSFC-5660)" w:date="2016-08-17T10:34:00Z">
              <w:r w:rsidR="0073353E">
                <w:rPr>
                  <w:b/>
                  <w:bCs/>
                </w:rPr>
                <w:t>Govt. ID</w:t>
              </w:r>
            </w:ins>
          </w:p>
        </w:tc>
        <w:tc>
          <w:tcPr>
            <w:tcW w:w="2800" w:type="dxa"/>
            <w:noWrap/>
            <w:hideMark/>
            <w:tcPrChange w:id="3653" w:author="Muhammad, Alimayo (GSFC-5660)" w:date="2016-08-17T10:34:00Z">
              <w:tcPr>
                <w:tcW w:w="2800" w:type="dxa"/>
                <w:noWrap/>
                <w:hideMark/>
              </w:tcPr>
            </w:tcPrChange>
          </w:tcPr>
          <w:p w14:paraId="5D2C0AEE" w14:textId="0538C163" w:rsidR="00F909A6" w:rsidRPr="00F909A6" w:rsidRDefault="00F909A6" w:rsidP="00F909A6">
            <w:pPr>
              <w:jc w:val="left"/>
              <w:rPr>
                <w:b/>
                <w:bCs/>
              </w:rPr>
            </w:pPr>
            <w:r w:rsidRPr="00F909A6">
              <w:rPr>
                <w:b/>
                <w:bCs/>
              </w:rPr>
              <w:t> </w:t>
            </w:r>
            <w:ins w:id="3654" w:author="Muhammad, Alimayo (GSFC-5660)" w:date="2016-08-17T10:34:00Z">
              <w:r w:rsidR="0073353E">
                <w:rPr>
                  <w:b/>
                  <w:bCs/>
                </w:rPr>
                <w:t>Serial Number (S/N)</w:t>
              </w:r>
            </w:ins>
          </w:p>
        </w:tc>
        <w:tc>
          <w:tcPr>
            <w:tcW w:w="1420" w:type="dxa"/>
            <w:noWrap/>
            <w:hideMark/>
            <w:tcPrChange w:id="3655" w:author="Muhammad, Alimayo (GSFC-5660)" w:date="2016-08-17T10:34:00Z">
              <w:tcPr>
                <w:tcW w:w="1420" w:type="dxa"/>
                <w:noWrap/>
                <w:hideMark/>
              </w:tcPr>
            </w:tcPrChange>
          </w:tcPr>
          <w:p w14:paraId="7DAC3FD9" w14:textId="6D5FA624" w:rsidR="00F909A6" w:rsidRPr="00F909A6" w:rsidRDefault="00F909A6" w:rsidP="00F909A6">
            <w:pPr>
              <w:jc w:val="left"/>
              <w:rPr>
                <w:b/>
                <w:bCs/>
              </w:rPr>
            </w:pPr>
            <w:r w:rsidRPr="00F909A6">
              <w:rPr>
                <w:b/>
                <w:bCs/>
              </w:rPr>
              <w:t> </w:t>
            </w:r>
            <w:ins w:id="3656" w:author="Muhammad, Alimayo (GSFC-5660)" w:date="2016-08-17T10:35:00Z">
              <w:r w:rsidR="0073353E">
                <w:rPr>
                  <w:b/>
                  <w:bCs/>
                </w:rPr>
                <w:t>Model</w:t>
              </w:r>
            </w:ins>
          </w:p>
        </w:tc>
      </w:tr>
      <w:tr w:rsidR="00F909A6" w:rsidRPr="00F909A6" w14:paraId="08A8AE69" w14:textId="77777777" w:rsidTr="0073353E">
        <w:trPr>
          <w:trHeight w:val="300"/>
          <w:trPrChange w:id="3657" w:author="Muhammad, Alimayo (GSFC-5660)" w:date="2016-08-17T10:34:00Z">
            <w:trPr>
              <w:trHeight w:val="300"/>
            </w:trPr>
          </w:trPrChange>
        </w:trPr>
        <w:tc>
          <w:tcPr>
            <w:tcW w:w="910" w:type="dxa"/>
            <w:noWrap/>
            <w:hideMark/>
            <w:tcPrChange w:id="3658" w:author="Muhammad, Alimayo (GSFC-5660)" w:date="2016-08-17T10:34:00Z">
              <w:tcPr>
                <w:tcW w:w="700" w:type="dxa"/>
                <w:noWrap/>
                <w:hideMark/>
              </w:tcPr>
            </w:tcPrChange>
          </w:tcPr>
          <w:p w14:paraId="12838520" w14:textId="77777777" w:rsidR="00F909A6" w:rsidRPr="00F909A6" w:rsidRDefault="00F909A6" w:rsidP="00F909A6">
            <w:pPr>
              <w:jc w:val="left"/>
            </w:pPr>
            <w:r w:rsidRPr="00F909A6">
              <w:t>31</w:t>
            </w:r>
          </w:p>
        </w:tc>
        <w:tc>
          <w:tcPr>
            <w:tcW w:w="1640" w:type="dxa"/>
            <w:noWrap/>
            <w:hideMark/>
            <w:tcPrChange w:id="3659" w:author="Muhammad, Alimayo (GSFC-5660)" w:date="2016-08-17T10:34:00Z">
              <w:tcPr>
                <w:tcW w:w="1640" w:type="dxa"/>
                <w:noWrap/>
                <w:hideMark/>
              </w:tcPr>
            </w:tcPrChange>
          </w:tcPr>
          <w:p w14:paraId="5A96D81E" w14:textId="77777777" w:rsidR="00F909A6" w:rsidRPr="00F909A6" w:rsidRDefault="00F909A6" w:rsidP="00F909A6">
            <w:pPr>
              <w:jc w:val="left"/>
            </w:pPr>
            <w:r w:rsidRPr="00F909A6">
              <w:t xml:space="preserve">Dell Power Edge </w:t>
            </w:r>
          </w:p>
        </w:tc>
        <w:tc>
          <w:tcPr>
            <w:tcW w:w="1300" w:type="dxa"/>
            <w:noWrap/>
            <w:hideMark/>
            <w:tcPrChange w:id="3660" w:author="Muhammad, Alimayo (GSFC-5660)" w:date="2016-08-17T10:34:00Z">
              <w:tcPr>
                <w:tcW w:w="1300" w:type="dxa"/>
                <w:noWrap/>
                <w:hideMark/>
              </w:tcPr>
            </w:tcPrChange>
          </w:tcPr>
          <w:p w14:paraId="67EDD947" w14:textId="77777777" w:rsidR="00F909A6" w:rsidRPr="00F909A6" w:rsidRDefault="00F909A6" w:rsidP="00F909A6">
            <w:pPr>
              <w:jc w:val="left"/>
            </w:pPr>
            <w:r w:rsidRPr="00F909A6">
              <w:t>N/A</w:t>
            </w:r>
          </w:p>
        </w:tc>
        <w:tc>
          <w:tcPr>
            <w:tcW w:w="2800" w:type="dxa"/>
            <w:noWrap/>
            <w:hideMark/>
            <w:tcPrChange w:id="3661" w:author="Muhammad, Alimayo (GSFC-5660)" w:date="2016-08-17T10:34:00Z">
              <w:tcPr>
                <w:tcW w:w="2800" w:type="dxa"/>
                <w:noWrap/>
                <w:hideMark/>
              </w:tcPr>
            </w:tcPrChange>
          </w:tcPr>
          <w:p w14:paraId="2AB56597" w14:textId="77777777" w:rsidR="00F909A6" w:rsidRPr="00F909A6" w:rsidRDefault="00F909A6" w:rsidP="00F909A6">
            <w:pPr>
              <w:jc w:val="left"/>
            </w:pPr>
            <w:r w:rsidRPr="00F909A6">
              <w:t>6GRKN22</w:t>
            </w:r>
          </w:p>
        </w:tc>
        <w:tc>
          <w:tcPr>
            <w:tcW w:w="1420" w:type="dxa"/>
            <w:noWrap/>
            <w:hideMark/>
            <w:tcPrChange w:id="3662" w:author="Muhammad, Alimayo (GSFC-5660)" w:date="2016-08-17T10:34:00Z">
              <w:tcPr>
                <w:tcW w:w="1420" w:type="dxa"/>
                <w:noWrap/>
                <w:hideMark/>
              </w:tcPr>
            </w:tcPrChange>
          </w:tcPr>
          <w:p w14:paraId="0C0721CF" w14:textId="77777777" w:rsidR="00F909A6" w:rsidRPr="00F909A6" w:rsidRDefault="00F909A6" w:rsidP="00F909A6">
            <w:pPr>
              <w:jc w:val="left"/>
            </w:pPr>
            <w:r w:rsidRPr="00F909A6">
              <w:t>R420</w:t>
            </w:r>
          </w:p>
        </w:tc>
      </w:tr>
      <w:tr w:rsidR="00F909A6" w:rsidRPr="00F909A6" w14:paraId="33ED8729" w14:textId="77777777" w:rsidTr="0073353E">
        <w:trPr>
          <w:trHeight w:val="300"/>
          <w:trPrChange w:id="3663" w:author="Muhammad, Alimayo (GSFC-5660)" w:date="2016-08-17T10:34:00Z">
            <w:trPr>
              <w:trHeight w:val="300"/>
            </w:trPr>
          </w:trPrChange>
        </w:trPr>
        <w:tc>
          <w:tcPr>
            <w:tcW w:w="910" w:type="dxa"/>
            <w:noWrap/>
            <w:hideMark/>
            <w:tcPrChange w:id="3664" w:author="Muhammad, Alimayo (GSFC-5660)" w:date="2016-08-17T10:34:00Z">
              <w:tcPr>
                <w:tcW w:w="700" w:type="dxa"/>
                <w:noWrap/>
                <w:hideMark/>
              </w:tcPr>
            </w:tcPrChange>
          </w:tcPr>
          <w:p w14:paraId="4A37AC10" w14:textId="77777777" w:rsidR="00F909A6" w:rsidRPr="00F909A6" w:rsidRDefault="00F909A6" w:rsidP="00F909A6">
            <w:pPr>
              <w:jc w:val="left"/>
            </w:pPr>
            <w:r w:rsidRPr="00F909A6">
              <w:t> </w:t>
            </w:r>
          </w:p>
        </w:tc>
        <w:tc>
          <w:tcPr>
            <w:tcW w:w="1640" w:type="dxa"/>
            <w:noWrap/>
            <w:hideMark/>
            <w:tcPrChange w:id="3665" w:author="Muhammad, Alimayo (GSFC-5660)" w:date="2016-08-17T10:34:00Z">
              <w:tcPr>
                <w:tcW w:w="1640" w:type="dxa"/>
                <w:noWrap/>
                <w:hideMark/>
              </w:tcPr>
            </w:tcPrChange>
          </w:tcPr>
          <w:p w14:paraId="54D0CB50" w14:textId="77777777" w:rsidR="00F909A6" w:rsidRPr="00F909A6" w:rsidRDefault="00F909A6" w:rsidP="00F909A6">
            <w:pPr>
              <w:jc w:val="left"/>
            </w:pPr>
            <w:r w:rsidRPr="00F909A6">
              <w:t> </w:t>
            </w:r>
          </w:p>
        </w:tc>
        <w:tc>
          <w:tcPr>
            <w:tcW w:w="1300" w:type="dxa"/>
            <w:noWrap/>
            <w:hideMark/>
            <w:tcPrChange w:id="3666" w:author="Muhammad, Alimayo (GSFC-5660)" w:date="2016-08-17T10:34:00Z">
              <w:tcPr>
                <w:tcW w:w="1300" w:type="dxa"/>
                <w:noWrap/>
                <w:hideMark/>
              </w:tcPr>
            </w:tcPrChange>
          </w:tcPr>
          <w:p w14:paraId="69148C4F" w14:textId="77777777" w:rsidR="00F909A6" w:rsidRPr="00F909A6" w:rsidRDefault="00F909A6" w:rsidP="00F909A6">
            <w:pPr>
              <w:jc w:val="left"/>
            </w:pPr>
            <w:r w:rsidRPr="00F909A6">
              <w:t> </w:t>
            </w:r>
          </w:p>
        </w:tc>
        <w:tc>
          <w:tcPr>
            <w:tcW w:w="2800" w:type="dxa"/>
            <w:noWrap/>
            <w:hideMark/>
            <w:tcPrChange w:id="3667" w:author="Muhammad, Alimayo (GSFC-5660)" w:date="2016-08-17T10:34:00Z">
              <w:tcPr>
                <w:tcW w:w="2800" w:type="dxa"/>
                <w:noWrap/>
                <w:hideMark/>
              </w:tcPr>
            </w:tcPrChange>
          </w:tcPr>
          <w:p w14:paraId="5457A125" w14:textId="77777777" w:rsidR="00F909A6" w:rsidRPr="00F909A6" w:rsidRDefault="00F909A6" w:rsidP="00F909A6">
            <w:pPr>
              <w:jc w:val="left"/>
            </w:pPr>
            <w:r w:rsidRPr="00F909A6">
              <w:t> </w:t>
            </w:r>
          </w:p>
        </w:tc>
        <w:tc>
          <w:tcPr>
            <w:tcW w:w="1420" w:type="dxa"/>
            <w:noWrap/>
            <w:hideMark/>
            <w:tcPrChange w:id="3668" w:author="Muhammad, Alimayo (GSFC-5660)" w:date="2016-08-17T10:34:00Z">
              <w:tcPr>
                <w:tcW w:w="1420" w:type="dxa"/>
                <w:noWrap/>
                <w:hideMark/>
              </w:tcPr>
            </w:tcPrChange>
          </w:tcPr>
          <w:p w14:paraId="40CDD83E" w14:textId="77777777" w:rsidR="00F909A6" w:rsidRPr="00F909A6" w:rsidRDefault="00F909A6" w:rsidP="00F909A6">
            <w:pPr>
              <w:jc w:val="left"/>
            </w:pPr>
            <w:r w:rsidRPr="00F909A6">
              <w:t> </w:t>
            </w:r>
          </w:p>
        </w:tc>
      </w:tr>
      <w:tr w:rsidR="00F909A6" w:rsidRPr="00F909A6" w14:paraId="1573719F" w14:textId="77777777" w:rsidTr="0073353E">
        <w:trPr>
          <w:trHeight w:val="300"/>
          <w:trPrChange w:id="3669" w:author="Muhammad, Alimayo (GSFC-5660)" w:date="2016-08-17T10:34:00Z">
            <w:trPr>
              <w:trHeight w:val="300"/>
            </w:trPr>
          </w:trPrChange>
        </w:trPr>
        <w:tc>
          <w:tcPr>
            <w:tcW w:w="910" w:type="dxa"/>
            <w:noWrap/>
            <w:hideMark/>
            <w:tcPrChange w:id="3670" w:author="Muhammad, Alimayo (GSFC-5660)" w:date="2016-08-17T10:34:00Z">
              <w:tcPr>
                <w:tcW w:w="700" w:type="dxa"/>
                <w:noWrap/>
                <w:hideMark/>
              </w:tcPr>
            </w:tcPrChange>
          </w:tcPr>
          <w:p w14:paraId="3A66F20F" w14:textId="77777777" w:rsidR="00F909A6" w:rsidRPr="00F909A6" w:rsidRDefault="00F909A6" w:rsidP="00F909A6">
            <w:pPr>
              <w:jc w:val="left"/>
            </w:pPr>
            <w:r w:rsidRPr="00F909A6">
              <w:t>29</w:t>
            </w:r>
          </w:p>
        </w:tc>
        <w:tc>
          <w:tcPr>
            <w:tcW w:w="1640" w:type="dxa"/>
            <w:noWrap/>
            <w:hideMark/>
            <w:tcPrChange w:id="3671" w:author="Muhammad, Alimayo (GSFC-5660)" w:date="2016-08-17T10:34:00Z">
              <w:tcPr>
                <w:tcW w:w="1640" w:type="dxa"/>
                <w:noWrap/>
                <w:hideMark/>
              </w:tcPr>
            </w:tcPrChange>
          </w:tcPr>
          <w:p w14:paraId="1A60EBD7" w14:textId="77777777" w:rsidR="00F909A6" w:rsidRPr="00F909A6" w:rsidRDefault="00F909A6" w:rsidP="00F909A6">
            <w:pPr>
              <w:jc w:val="left"/>
            </w:pPr>
            <w:r w:rsidRPr="00F909A6">
              <w:t xml:space="preserve">Dell Power Edge </w:t>
            </w:r>
          </w:p>
        </w:tc>
        <w:tc>
          <w:tcPr>
            <w:tcW w:w="1300" w:type="dxa"/>
            <w:noWrap/>
            <w:hideMark/>
            <w:tcPrChange w:id="3672" w:author="Muhammad, Alimayo (GSFC-5660)" w:date="2016-08-17T10:34:00Z">
              <w:tcPr>
                <w:tcW w:w="1300" w:type="dxa"/>
                <w:noWrap/>
                <w:hideMark/>
              </w:tcPr>
            </w:tcPrChange>
          </w:tcPr>
          <w:p w14:paraId="13444809" w14:textId="77777777" w:rsidR="00F909A6" w:rsidRPr="00F909A6" w:rsidRDefault="00F909A6" w:rsidP="00F909A6">
            <w:pPr>
              <w:jc w:val="left"/>
            </w:pPr>
            <w:r w:rsidRPr="00F909A6">
              <w:t>N/A</w:t>
            </w:r>
          </w:p>
        </w:tc>
        <w:tc>
          <w:tcPr>
            <w:tcW w:w="2800" w:type="dxa"/>
            <w:noWrap/>
            <w:hideMark/>
            <w:tcPrChange w:id="3673" w:author="Muhammad, Alimayo (GSFC-5660)" w:date="2016-08-17T10:34:00Z">
              <w:tcPr>
                <w:tcW w:w="2800" w:type="dxa"/>
                <w:noWrap/>
                <w:hideMark/>
              </w:tcPr>
            </w:tcPrChange>
          </w:tcPr>
          <w:p w14:paraId="3D8C4C33" w14:textId="77777777" w:rsidR="00F909A6" w:rsidRPr="00F909A6" w:rsidRDefault="00F909A6" w:rsidP="00F909A6">
            <w:pPr>
              <w:jc w:val="left"/>
            </w:pPr>
            <w:r w:rsidRPr="00F909A6">
              <w:t>6GTJN22</w:t>
            </w:r>
          </w:p>
        </w:tc>
        <w:tc>
          <w:tcPr>
            <w:tcW w:w="1420" w:type="dxa"/>
            <w:noWrap/>
            <w:hideMark/>
            <w:tcPrChange w:id="3674" w:author="Muhammad, Alimayo (GSFC-5660)" w:date="2016-08-17T10:34:00Z">
              <w:tcPr>
                <w:tcW w:w="1420" w:type="dxa"/>
                <w:noWrap/>
                <w:hideMark/>
              </w:tcPr>
            </w:tcPrChange>
          </w:tcPr>
          <w:p w14:paraId="4A540C94" w14:textId="77777777" w:rsidR="00F909A6" w:rsidRPr="00F909A6" w:rsidRDefault="00F909A6" w:rsidP="00F909A6">
            <w:pPr>
              <w:jc w:val="left"/>
            </w:pPr>
            <w:r w:rsidRPr="00F909A6">
              <w:t>R420</w:t>
            </w:r>
          </w:p>
        </w:tc>
      </w:tr>
      <w:tr w:rsidR="00F909A6" w:rsidRPr="00F909A6" w14:paraId="30B50F44" w14:textId="77777777" w:rsidTr="0073353E">
        <w:trPr>
          <w:trHeight w:val="300"/>
          <w:trPrChange w:id="3675" w:author="Muhammad, Alimayo (GSFC-5660)" w:date="2016-08-17T10:34:00Z">
            <w:trPr>
              <w:trHeight w:val="300"/>
            </w:trPr>
          </w:trPrChange>
        </w:trPr>
        <w:tc>
          <w:tcPr>
            <w:tcW w:w="910" w:type="dxa"/>
            <w:noWrap/>
            <w:hideMark/>
            <w:tcPrChange w:id="3676" w:author="Muhammad, Alimayo (GSFC-5660)" w:date="2016-08-17T10:34:00Z">
              <w:tcPr>
                <w:tcW w:w="700" w:type="dxa"/>
                <w:noWrap/>
                <w:hideMark/>
              </w:tcPr>
            </w:tcPrChange>
          </w:tcPr>
          <w:p w14:paraId="08DA8ACD" w14:textId="77777777" w:rsidR="00F909A6" w:rsidRPr="00F909A6" w:rsidRDefault="00F909A6" w:rsidP="00F909A6">
            <w:pPr>
              <w:jc w:val="left"/>
            </w:pPr>
            <w:r w:rsidRPr="00F909A6">
              <w:t> </w:t>
            </w:r>
          </w:p>
        </w:tc>
        <w:tc>
          <w:tcPr>
            <w:tcW w:w="1640" w:type="dxa"/>
            <w:noWrap/>
            <w:hideMark/>
            <w:tcPrChange w:id="3677" w:author="Muhammad, Alimayo (GSFC-5660)" w:date="2016-08-17T10:34:00Z">
              <w:tcPr>
                <w:tcW w:w="1640" w:type="dxa"/>
                <w:noWrap/>
                <w:hideMark/>
              </w:tcPr>
            </w:tcPrChange>
          </w:tcPr>
          <w:p w14:paraId="430B8A21" w14:textId="77777777" w:rsidR="00F909A6" w:rsidRPr="00F909A6" w:rsidRDefault="00F909A6" w:rsidP="00F909A6">
            <w:pPr>
              <w:jc w:val="left"/>
            </w:pPr>
            <w:r w:rsidRPr="00F909A6">
              <w:t> </w:t>
            </w:r>
          </w:p>
        </w:tc>
        <w:tc>
          <w:tcPr>
            <w:tcW w:w="1300" w:type="dxa"/>
            <w:noWrap/>
            <w:hideMark/>
            <w:tcPrChange w:id="3678" w:author="Muhammad, Alimayo (GSFC-5660)" w:date="2016-08-17T10:34:00Z">
              <w:tcPr>
                <w:tcW w:w="1300" w:type="dxa"/>
                <w:noWrap/>
                <w:hideMark/>
              </w:tcPr>
            </w:tcPrChange>
          </w:tcPr>
          <w:p w14:paraId="2CBEDB8C" w14:textId="77777777" w:rsidR="00F909A6" w:rsidRPr="00F909A6" w:rsidRDefault="00F909A6" w:rsidP="00F909A6">
            <w:pPr>
              <w:jc w:val="left"/>
            </w:pPr>
            <w:r w:rsidRPr="00F909A6">
              <w:t> </w:t>
            </w:r>
          </w:p>
        </w:tc>
        <w:tc>
          <w:tcPr>
            <w:tcW w:w="2800" w:type="dxa"/>
            <w:noWrap/>
            <w:hideMark/>
            <w:tcPrChange w:id="3679" w:author="Muhammad, Alimayo (GSFC-5660)" w:date="2016-08-17T10:34:00Z">
              <w:tcPr>
                <w:tcW w:w="2800" w:type="dxa"/>
                <w:noWrap/>
                <w:hideMark/>
              </w:tcPr>
            </w:tcPrChange>
          </w:tcPr>
          <w:p w14:paraId="30F94F3F" w14:textId="77777777" w:rsidR="00F909A6" w:rsidRPr="00F909A6" w:rsidRDefault="00F909A6" w:rsidP="00F909A6">
            <w:pPr>
              <w:jc w:val="left"/>
            </w:pPr>
            <w:r w:rsidRPr="00F909A6">
              <w:t> </w:t>
            </w:r>
          </w:p>
        </w:tc>
        <w:tc>
          <w:tcPr>
            <w:tcW w:w="1420" w:type="dxa"/>
            <w:noWrap/>
            <w:hideMark/>
            <w:tcPrChange w:id="3680" w:author="Muhammad, Alimayo (GSFC-5660)" w:date="2016-08-17T10:34:00Z">
              <w:tcPr>
                <w:tcW w:w="1420" w:type="dxa"/>
                <w:noWrap/>
                <w:hideMark/>
              </w:tcPr>
            </w:tcPrChange>
          </w:tcPr>
          <w:p w14:paraId="6761DF01" w14:textId="77777777" w:rsidR="00F909A6" w:rsidRPr="00F909A6" w:rsidRDefault="00F909A6" w:rsidP="00F909A6">
            <w:pPr>
              <w:jc w:val="left"/>
            </w:pPr>
            <w:r w:rsidRPr="00F909A6">
              <w:t> </w:t>
            </w:r>
          </w:p>
        </w:tc>
      </w:tr>
      <w:tr w:rsidR="00F909A6" w:rsidRPr="00F909A6" w14:paraId="7071DB14" w14:textId="77777777" w:rsidTr="0073353E">
        <w:trPr>
          <w:trHeight w:val="300"/>
          <w:trPrChange w:id="3681" w:author="Muhammad, Alimayo (GSFC-5660)" w:date="2016-08-17T10:34:00Z">
            <w:trPr>
              <w:trHeight w:val="300"/>
            </w:trPr>
          </w:trPrChange>
        </w:trPr>
        <w:tc>
          <w:tcPr>
            <w:tcW w:w="910" w:type="dxa"/>
            <w:noWrap/>
            <w:hideMark/>
            <w:tcPrChange w:id="3682" w:author="Muhammad, Alimayo (GSFC-5660)" w:date="2016-08-17T10:34:00Z">
              <w:tcPr>
                <w:tcW w:w="700" w:type="dxa"/>
                <w:noWrap/>
                <w:hideMark/>
              </w:tcPr>
            </w:tcPrChange>
          </w:tcPr>
          <w:p w14:paraId="2D177EBE" w14:textId="77777777" w:rsidR="00F909A6" w:rsidRPr="00F909A6" w:rsidRDefault="00F909A6" w:rsidP="00F909A6">
            <w:pPr>
              <w:jc w:val="left"/>
            </w:pPr>
            <w:r w:rsidRPr="00F909A6">
              <w:t>27</w:t>
            </w:r>
          </w:p>
        </w:tc>
        <w:tc>
          <w:tcPr>
            <w:tcW w:w="1640" w:type="dxa"/>
            <w:noWrap/>
            <w:hideMark/>
            <w:tcPrChange w:id="3683" w:author="Muhammad, Alimayo (GSFC-5660)" w:date="2016-08-17T10:34:00Z">
              <w:tcPr>
                <w:tcW w:w="1640" w:type="dxa"/>
                <w:noWrap/>
                <w:hideMark/>
              </w:tcPr>
            </w:tcPrChange>
          </w:tcPr>
          <w:p w14:paraId="79660D18" w14:textId="77777777" w:rsidR="00F909A6" w:rsidRPr="00F909A6" w:rsidRDefault="00F909A6" w:rsidP="00F909A6">
            <w:pPr>
              <w:jc w:val="left"/>
            </w:pPr>
            <w:proofErr w:type="spellStart"/>
            <w:r w:rsidRPr="00F909A6">
              <w:t>Nexsan</w:t>
            </w:r>
            <w:proofErr w:type="spellEnd"/>
            <w:r w:rsidRPr="00F909A6">
              <w:t xml:space="preserve"> E-Series </w:t>
            </w:r>
          </w:p>
        </w:tc>
        <w:tc>
          <w:tcPr>
            <w:tcW w:w="1300" w:type="dxa"/>
            <w:noWrap/>
            <w:hideMark/>
            <w:tcPrChange w:id="3684" w:author="Muhammad, Alimayo (GSFC-5660)" w:date="2016-08-17T10:34:00Z">
              <w:tcPr>
                <w:tcW w:w="1300" w:type="dxa"/>
                <w:noWrap/>
                <w:hideMark/>
              </w:tcPr>
            </w:tcPrChange>
          </w:tcPr>
          <w:p w14:paraId="5B115C43" w14:textId="77777777" w:rsidR="00F909A6" w:rsidRPr="00F909A6" w:rsidRDefault="00F909A6" w:rsidP="00F909A6">
            <w:pPr>
              <w:jc w:val="left"/>
            </w:pPr>
            <w:r w:rsidRPr="00F909A6">
              <w:t>2627041</w:t>
            </w:r>
          </w:p>
        </w:tc>
        <w:tc>
          <w:tcPr>
            <w:tcW w:w="2800" w:type="dxa"/>
            <w:noWrap/>
            <w:hideMark/>
            <w:tcPrChange w:id="3685" w:author="Muhammad, Alimayo (GSFC-5660)" w:date="2016-08-17T10:34:00Z">
              <w:tcPr>
                <w:tcW w:w="2800" w:type="dxa"/>
                <w:noWrap/>
                <w:hideMark/>
              </w:tcPr>
            </w:tcPrChange>
          </w:tcPr>
          <w:p w14:paraId="440D4AA2" w14:textId="77777777" w:rsidR="00F909A6" w:rsidRPr="00F909A6" w:rsidRDefault="00F909A6" w:rsidP="00F909A6">
            <w:pPr>
              <w:jc w:val="left"/>
            </w:pPr>
            <w:r w:rsidRPr="00F909A6">
              <w:t>NXT3120006Y</w:t>
            </w:r>
          </w:p>
        </w:tc>
        <w:tc>
          <w:tcPr>
            <w:tcW w:w="1420" w:type="dxa"/>
            <w:noWrap/>
            <w:hideMark/>
            <w:tcPrChange w:id="3686" w:author="Muhammad, Alimayo (GSFC-5660)" w:date="2016-08-17T10:34:00Z">
              <w:tcPr>
                <w:tcW w:w="1420" w:type="dxa"/>
                <w:noWrap/>
                <w:hideMark/>
              </w:tcPr>
            </w:tcPrChange>
          </w:tcPr>
          <w:p w14:paraId="4CF50FF4" w14:textId="77777777" w:rsidR="00F909A6" w:rsidRPr="00F909A6" w:rsidRDefault="00F909A6" w:rsidP="00F909A6">
            <w:pPr>
              <w:jc w:val="left"/>
            </w:pPr>
            <w:r w:rsidRPr="00F909A6">
              <w:t>E182-18/1</w:t>
            </w:r>
          </w:p>
        </w:tc>
      </w:tr>
      <w:tr w:rsidR="00F909A6" w:rsidRPr="00F909A6" w14:paraId="6A76430D" w14:textId="77777777" w:rsidTr="0073353E">
        <w:trPr>
          <w:trHeight w:val="300"/>
          <w:trPrChange w:id="3687" w:author="Muhammad, Alimayo (GSFC-5660)" w:date="2016-08-17T10:34:00Z">
            <w:trPr>
              <w:trHeight w:val="300"/>
            </w:trPr>
          </w:trPrChange>
        </w:trPr>
        <w:tc>
          <w:tcPr>
            <w:tcW w:w="910" w:type="dxa"/>
            <w:noWrap/>
            <w:hideMark/>
            <w:tcPrChange w:id="3688" w:author="Muhammad, Alimayo (GSFC-5660)" w:date="2016-08-17T10:34:00Z">
              <w:tcPr>
                <w:tcW w:w="700" w:type="dxa"/>
                <w:noWrap/>
                <w:hideMark/>
              </w:tcPr>
            </w:tcPrChange>
          </w:tcPr>
          <w:p w14:paraId="5AEE8D7E" w14:textId="77777777" w:rsidR="00F909A6" w:rsidRPr="00F909A6" w:rsidRDefault="00F909A6" w:rsidP="00F909A6">
            <w:pPr>
              <w:jc w:val="left"/>
            </w:pPr>
            <w:r w:rsidRPr="00F909A6">
              <w:t> </w:t>
            </w:r>
          </w:p>
        </w:tc>
        <w:tc>
          <w:tcPr>
            <w:tcW w:w="1640" w:type="dxa"/>
            <w:noWrap/>
            <w:hideMark/>
            <w:tcPrChange w:id="3689" w:author="Muhammad, Alimayo (GSFC-5660)" w:date="2016-08-17T10:34:00Z">
              <w:tcPr>
                <w:tcW w:w="1640" w:type="dxa"/>
                <w:noWrap/>
                <w:hideMark/>
              </w:tcPr>
            </w:tcPrChange>
          </w:tcPr>
          <w:p w14:paraId="0CB7051A" w14:textId="77777777" w:rsidR="00F909A6" w:rsidRPr="00F909A6" w:rsidRDefault="00F909A6" w:rsidP="00F909A6">
            <w:pPr>
              <w:jc w:val="left"/>
            </w:pPr>
            <w:r w:rsidRPr="00F909A6">
              <w:t> </w:t>
            </w:r>
          </w:p>
        </w:tc>
        <w:tc>
          <w:tcPr>
            <w:tcW w:w="1300" w:type="dxa"/>
            <w:noWrap/>
            <w:hideMark/>
            <w:tcPrChange w:id="3690" w:author="Muhammad, Alimayo (GSFC-5660)" w:date="2016-08-17T10:34:00Z">
              <w:tcPr>
                <w:tcW w:w="1300" w:type="dxa"/>
                <w:noWrap/>
                <w:hideMark/>
              </w:tcPr>
            </w:tcPrChange>
          </w:tcPr>
          <w:p w14:paraId="644B6041" w14:textId="77777777" w:rsidR="00F909A6" w:rsidRPr="00F909A6" w:rsidRDefault="00F909A6" w:rsidP="00F909A6">
            <w:pPr>
              <w:jc w:val="left"/>
            </w:pPr>
            <w:r w:rsidRPr="00F909A6">
              <w:t> </w:t>
            </w:r>
          </w:p>
        </w:tc>
        <w:tc>
          <w:tcPr>
            <w:tcW w:w="2800" w:type="dxa"/>
            <w:noWrap/>
            <w:hideMark/>
            <w:tcPrChange w:id="3691" w:author="Muhammad, Alimayo (GSFC-5660)" w:date="2016-08-17T10:34:00Z">
              <w:tcPr>
                <w:tcW w:w="2800" w:type="dxa"/>
                <w:noWrap/>
                <w:hideMark/>
              </w:tcPr>
            </w:tcPrChange>
          </w:tcPr>
          <w:p w14:paraId="3AB88517" w14:textId="77777777" w:rsidR="00F909A6" w:rsidRPr="00F909A6" w:rsidRDefault="00F909A6" w:rsidP="00F909A6">
            <w:pPr>
              <w:jc w:val="left"/>
            </w:pPr>
            <w:r w:rsidRPr="00F909A6">
              <w:t> </w:t>
            </w:r>
          </w:p>
        </w:tc>
        <w:tc>
          <w:tcPr>
            <w:tcW w:w="1420" w:type="dxa"/>
            <w:noWrap/>
            <w:hideMark/>
            <w:tcPrChange w:id="3692" w:author="Muhammad, Alimayo (GSFC-5660)" w:date="2016-08-17T10:34:00Z">
              <w:tcPr>
                <w:tcW w:w="1420" w:type="dxa"/>
                <w:noWrap/>
                <w:hideMark/>
              </w:tcPr>
            </w:tcPrChange>
          </w:tcPr>
          <w:p w14:paraId="53D69746" w14:textId="77777777" w:rsidR="00F909A6" w:rsidRPr="00F909A6" w:rsidRDefault="00F909A6" w:rsidP="00F909A6">
            <w:pPr>
              <w:jc w:val="left"/>
            </w:pPr>
            <w:r w:rsidRPr="00F909A6">
              <w:t> </w:t>
            </w:r>
          </w:p>
        </w:tc>
      </w:tr>
      <w:tr w:rsidR="00F909A6" w:rsidRPr="00F909A6" w14:paraId="66372395" w14:textId="77777777" w:rsidTr="0073353E">
        <w:trPr>
          <w:trHeight w:val="300"/>
          <w:trPrChange w:id="3693" w:author="Muhammad, Alimayo (GSFC-5660)" w:date="2016-08-17T10:34:00Z">
            <w:trPr>
              <w:trHeight w:val="300"/>
            </w:trPr>
          </w:trPrChange>
        </w:trPr>
        <w:tc>
          <w:tcPr>
            <w:tcW w:w="910" w:type="dxa"/>
            <w:noWrap/>
            <w:hideMark/>
            <w:tcPrChange w:id="3694" w:author="Muhammad, Alimayo (GSFC-5660)" w:date="2016-08-17T10:34:00Z">
              <w:tcPr>
                <w:tcW w:w="700" w:type="dxa"/>
                <w:noWrap/>
                <w:hideMark/>
              </w:tcPr>
            </w:tcPrChange>
          </w:tcPr>
          <w:p w14:paraId="55F735C5" w14:textId="77777777" w:rsidR="00F909A6" w:rsidRPr="00F909A6" w:rsidRDefault="00F909A6" w:rsidP="00F909A6">
            <w:pPr>
              <w:jc w:val="left"/>
            </w:pPr>
            <w:r w:rsidRPr="00F909A6">
              <w:t>24</w:t>
            </w:r>
          </w:p>
        </w:tc>
        <w:tc>
          <w:tcPr>
            <w:tcW w:w="1640" w:type="dxa"/>
            <w:noWrap/>
            <w:hideMark/>
            <w:tcPrChange w:id="3695" w:author="Muhammad, Alimayo (GSFC-5660)" w:date="2016-08-17T10:34:00Z">
              <w:tcPr>
                <w:tcW w:w="1640" w:type="dxa"/>
                <w:noWrap/>
                <w:hideMark/>
              </w:tcPr>
            </w:tcPrChange>
          </w:tcPr>
          <w:p w14:paraId="07D69D90" w14:textId="77777777" w:rsidR="00F909A6" w:rsidRPr="00F909A6" w:rsidRDefault="00F909A6" w:rsidP="00F909A6">
            <w:pPr>
              <w:jc w:val="left"/>
            </w:pPr>
            <w:r w:rsidRPr="00F909A6">
              <w:t xml:space="preserve">Dell Power Edge </w:t>
            </w:r>
          </w:p>
        </w:tc>
        <w:tc>
          <w:tcPr>
            <w:tcW w:w="1300" w:type="dxa"/>
            <w:noWrap/>
            <w:hideMark/>
            <w:tcPrChange w:id="3696" w:author="Muhammad, Alimayo (GSFC-5660)" w:date="2016-08-17T10:34:00Z">
              <w:tcPr>
                <w:tcW w:w="1300" w:type="dxa"/>
                <w:noWrap/>
                <w:hideMark/>
              </w:tcPr>
            </w:tcPrChange>
          </w:tcPr>
          <w:p w14:paraId="4F674C5E" w14:textId="77777777" w:rsidR="00F909A6" w:rsidRPr="00F909A6" w:rsidRDefault="00F909A6" w:rsidP="00F909A6">
            <w:pPr>
              <w:jc w:val="left"/>
            </w:pPr>
            <w:r w:rsidRPr="00F909A6">
              <w:t>N/A</w:t>
            </w:r>
          </w:p>
        </w:tc>
        <w:tc>
          <w:tcPr>
            <w:tcW w:w="2800" w:type="dxa"/>
            <w:noWrap/>
            <w:hideMark/>
            <w:tcPrChange w:id="3697" w:author="Muhammad, Alimayo (GSFC-5660)" w:date="2016-08-17T10:34:00Z">
              <w:tcPr>
                <w:tcW w:w="2800" w:type="dxa"/>
                <w:noWrap/>
                <w:hideMark/>
              </w:tcPr>
            </w:tcPrChange>
          </w:tcPr>
          <w:p w14:paraId="48E98EAF" w14:textId="77777777" w:rsidR="00F909A6" w:rsidRPr="00F909A6" w:rsidRDefault="00F909A6" w:rsidP="00F909A6">
            <w:pPr>
              <w:jc w:val="left"/>
            </w:pPr>
            <w:r w:rsidRPr="00F909A6">
              <w:t>Unknown</w:t>
            </w:r>
          </w:p>
        </w:tc>
        <w:tc>
          <w:tcPr>
            <w:tcW w:w="1420" w:type="dxa"/>
            <w:noWrap/>
            <w:hideMark/>
            <w:tcPrChange w:id="3698" w:author="Muhammad, Alimayo (GSFC-5660)" w:date="2016-08-17T10:34:00Z">
              <w:tcPr>
                <w:tcW w:w="1420" w:type="dxa"/>
                <w:noWrap/>
                <w:hideMark/>
              </w:tcPr>
            </w:tcPrChange>
          </w:tcPr>
          <w:p w14:paraId="4313B5ED" w14:textId="77777777" w:rsidR="00F909A6" w:rsidRPr="00F909A6" w:rsidRDefault="00F909A6" w:rsidP="00F909A6">
            <w:pPr>
              <w:jc w:val="left"/>
            </w:pPr>
            <w:r w:rsidRPr="00F909A6">
              <w:t>R420</w:t>
            </w:r>
          </w:p>
        </w:tc>
      </w:tr>
      <w:tr w:rsidR="00F909A6" w:rsidRPr="00F909A6" w14:paraId="1560A735" w14:textId="77777777" w:rsidTr="0073353E">
        <w:trPr>
          <w:trHeight w:val="300"/>
          <w:trPrChange w:id="3699" w:author="Muhammad, Alimayo (GSFC-5660)" w:date="2016-08-17T10:34:00Z">
            <w:trPr>
              <w:trHeight w:val="300"/>
            </w:trPr>
          </w:trPrChange>
        </w:trPr>
        <w:tc>
          <w:tcPr>
            <w:tcW w:w="910" w:type="dxa"/>
            <w:noWrap/>
            <w:hideMark/>
            <w:tcPrChange w:id="3700" w:author="Muhammad, Alimayo (GSFC-5660)" w:date="2016-08-17T10:34:00Z">
              <w:tcPr>
                <w:tcW w:w="700" w:type="dxa"/>
                <w:noWrap/>
                <w:hideMark/>
              </w:tcPr>
            </w:tcPrChange>
          </w:tcPr>
          <w:p w14:paraId="6C5CE6D7" w14:textId="77777777" w:rsidR="00F909A6" w:rsidRPr="00F909A6" w:rsidRDefault="00F909A6" w:rsidP="00F909A6">
            <w:pPr>
              <w:jc w:val="left"/>
            </w:pPr>
            <w:r w:rsidRPr="00F909A6">
              <w:t> </w:t>
            </w:r>
          </w:p>
        </w:tc>
        <w:tc>
          <w:tcPr>
            <w:tcW w:w="1640" w:type="dxa"/>
            <w:noWrap/>
            <w:hideMark/>
            <w:tcPrChange w:id="3701" w:author="Muhammad, Alimayo (GSFC-5660)" w:date="2016-08-17T10:34:00Z">
              <w:tcPr>
                <w:tcW w:w="1640" w:type="dxa"/>
                <w:noWrap/>
                <w:hideMark/>
              </w:tcPr>
            </w:tcPrChange>
          </w:tcPr>
          <w:p w14:paraId="4310AC88" w14:textId="77777777" w:rsidR="00F909A6" w:rsidRPr="00F909A6" w:rsidRDefault="00F909A6" w:rsidP="00F909A6">
            <w:pPr>
              <w:jc w:val="left"/>
            </w:pPr>
            <w:r w:rsidRPr="00F909A6">
              <w:t> </w:t>
            </w:r>
          </w:p>
        </w:tc>
        <w:tc>
          <w:tcPr>
            <w:tcW w:w="1300" w:type="dxa"/>
            <w:noWrap/>
            <w:hideMark/>
            <w:tcPrChange w:id="3702" w:author="Muhammad, Alimayo (GSFC-5660)" w:date="2016-08-17T10:34:00Z">
              <w:tcPr>
                <w:tcW w:w="1300" w:type="dxa"/>
                <w:noWrap/>
                <w:hideMark/>
              </w:tcPr>
            </w:tcPrChange>
          </w:tcPr>
          <w:p w14:paraId="71B7C2EE" w14:textId="77777777" w:rsidR="00F909A6" w:rsidRPr="00F909A6" w:rsidRDefault="00F909A6" w:rsidP="00F909A6">
            <w:pPr>
              <w:jc w:val="left"/>
            </w:pPr>
            <w:r w:rsidRPr="00F909A6">
              <w:t> </w:t>
            </w:r>
          </w:p>
        </w:tc>
        <w:tc>
          <w:tcPr>
            <w:tcW w:w="2800" w:type="dxa"/>
            <w:noWrap/>
            <w:hideMark/>
            <w:tcPrChange w:id="3703" w:author="Muhammad, Alimayo (GSFC-5660)" w:date="2016-08-17T10:34:00Z">
              <w:tcPr>
                <w:tcW w:w="2800" w:type="dxa"/>
                <w:noWrap/>
                <w:hideMark/>
              </w:tcPr>
            </w:tcPrChange>
          </w:tcPr>
          <w:p w14:paraId="31BE2963" w14:textId="77777777" w:rsidR="00F909A6" w:rsidRPr="00F909A6" w:rsidRDefault="00F909A6" w:rsidP="00F909A6">
            <w:pPr>
              <w:jc w:val="left"/>
            </w:pPr>
            <w:r w:rsidRPr="00F909A6">
              <w:t> </w:t>
            </w:r>
          </w:p>
        </w:tc>
        <w:tc>
          <w:tcPr>
            <w:tcW w:w="1420" w:type="dxa"/>
            <w:noWrap/>
            <w:hideMark/>
            <w:tcPrChange w:id="3704" w:author="Muhammad, Alimayo (GSFC-5660)" w:date="2016-08-17T10:34:00Z">
              <w:tcPr>
                <w:tcW w:w="1420" w:type="dxa"/>
                <w:noWrap/>
                <w:hideMark/>
              </w:tcPr>
            </w:tcPrChange>
          </w:tcPr>
          <w:p w14:paraId="6746776E" w14:textId="77777777" w:rsidR="00F909A6" w:rsidRPr="00F909A6" w:rsidRDefault="00F909A6" w:rsidP="00F909A6">
            <w:pPr>
              <w:jc w:val="left"/>
            </w:pPr>
            <w:r w:rsidRPr="00F909A6">
              <w:t> </w:t>
            </w:r>
          </w:p>
        </w:tc>
      </w:tr>
      <w:tr w:rsidR="00F909A6" w:rsidRPr="00F909A6" w14:paraId="0FA535EA" w14:textId="77777777" w:rsidTr="0073353E">
        <w:trPr>
          <w:trHeight w:val="300"/>
          <w:trPrChange w:id="3705" w:author="Muhammad, Alimayo (GSFC-5660)" w:date="2016-08-17T10:34:00Z">
            <w:trPr>
              <w:trHeight w:val="300"/>
            </w:trPr>
          </w:trPrChange>
        </w:trPr>
        <w:tc>
          <w:tcPr>
            <w:tcW w:w="910" w:type="dxa"/>
            <w:noWrap/>
            <w:hideMark/>
            <w:tcPrChange w:id="3706" w:author="Muhammad, Alimayo (GSFC-5660)" w:date="2016-08-17T10:34:00Z">
              <w:tcPr>
                <w:tcW w:w="700" w:type="dxa"/>
                <w:noWrap/>
                <w:hideMark/>
              </w:tcPr>
            </w:tcPrChange>
          </w:tcPr>
          <w:p w14:paraId="37FB537A" w14:textId="77777777" w:rsidR="00F909A6" w:rsidRPr="00F909A6" w:rsidRDefault="00F909A6" w:rsidP="00F909A6">
            <w:pPr>
              <w:jc w:val="left"/>
            </w:pPr>
            <w:r w:rsidRPr="00F909A6">
              <w:t>22</w:t>
            </w:r>
          </w:p>
        </w:tc>
        <w:tc>
          <w:tcPr>
            <w:tcW w:w="1640" w:type="dxa"/>
            <w:noWrap/>
            <w:hideMark/>
            <w:tcPrChange w:id="3707" w:author="Muhammad, Alimayo (GSFC-5660)" w:date="2016-08-17T10:34:00Z">
              <w:tcPr>
                <w:tcW w:w="1640" w:type="dxa"/>
                <w:noWrap/>
                <w:hideMark/>
              </w:tcPr>
            </w:tcPrChange>
          </w:tcPr>
          <w:p w14:paraId="3FBE4424" w14:textId="77777777" w:rsidR="00F909A6" w:rsidRPr="00F909A6" w:rsidRDefault="00F909A6" w:rsidP="00F909A6">
            <w:pPr>
              <w:jc w:val="left"/>
            </w:pPr>
            <w:r w:rsidRPr="00F909A6">
              <w:t xml:space="preserve">Dell Power Edge </w:t>
            </w:r>
          </w:p>
        </w:tc>
        <w:tc>
          <w:tcPr>
            <w:tcW w:w="1300" w:type="dxa"/>
            <w:noWrap/>
            <w:hideMark/>
            <w:tcPrChange w:id="3708" w:author="Muhammad, Alimayo (GSFC-5660)" w:date="2016-08-17T10:34:00Z">
              <w:tcPr>
                <w:tcW w:w="1300" w:type="dxa"/>
                <w:noWrap/>
                <w:hideMark/>
              </w:tcPr>
            </w:tcPrChange>
          </w:tcPr>
          <w:p w14:paraId="0148E43C" w14:textId="77777777" w:rsidR="00F909A6" w:rsidRPr="00F909A6" w:rsidRDefault="00F909A6" w:rsidP="00F909A6">
            <w:pPr>
              <w:jc w:val="left"/>
            </w:pPr>
            <w:r w:rsidRPr="00F909A6">
              <w:t>N/A</w:t>
            </w:r>
          </w:p>
        </w:tc>
        <w:tc>
          <w:tcPr>
            <w:tcW w:w="2800" w:type="dxa"/>
            <w:noWrap/>
            <w:hideMark/>
            <w:tcPrChange w:id="3709" w:author="Muhammad, Alimayo (GSFC-5660)" w:date="2016-08-17T10:34:00Z">
              <w:tcPr>
                <w:tcW w:w="2800" w:type="dxa"/>
                <w:noWrap/>
                <w:hideMark/>
              </w:tcPr>
            </w:tcPrChange>
          </w:tcPr>
          <w:p w14:paraId="64688C64" w14:textId="77777777" w:rsidR="00F909A6" w:rsidRPr="00F909A6" w:rsidRDefault="00F909A6" w:rsidP="00F909A6">
            <w:pPr>
              <w:jc w:val="left"/>
            </w:pPr>
            <w:r w:rsidRPr="00F909A6">
              <w:t>6GYJN22</w:t>
            </w:r>
          </w:p>
        </w:tc>
        <w:tc>
          <w:tcPr>
            <w:tcW w:w="1420" w:type="dxa"/>
            <w:noWrap/>
            <w:hideMark/>
            <w:tcPrChange w:id="3710" w:author="Muhammad, Alimayo (GSFC-5660)" w:date="2016-08-17T10:34:00Z">
              <w:tcPr>
                <w:tcW w:w="1420" w:type="dxa"/>
                <w:noWrap/>
                <w:hideMark/>
              </w:tcPr>
            </w:tcPrChange>
          </w:tcPr>
          <w:p w14:paraId="19DEB3D2" w14:textId="77777777" w:rsidR="00F909A6" w:rsidRPr="00F909A6" w:rsidRDefault="00F909A6" w:rsidP="00F909A6">
            <w:pPr>
              <w:jc w:val="left"/>
            </w:pPr>
            <w:r w:rsidRPr="00F909A6">
              <w:t>R420</w:t>
            </w:r>
          </w:p>
        </w:tc>
      </w:tr>
      <w:tr w:rsidR="00F909A6" w:rsidRPr="00F909A6" w14:paraId="2D6FC3E0" w14:textId="77777777" w:rsidTr="0073353E">
        <w:trPr>
          <w:trHeight w:val="300"/>
          <w:trPrChange w:id="3711" w:author="Muhammad, Alimayo (GSFC-5660)" w:date="2016-08-17T10:34:00Z">
            <w:trPr>
              <w:trHeight w:val="300"/>
            </w:trPr>
          </w:trPrChange>
        </w:trPr>
        <w:tc>
          <w:tcPr>
            <w:tcW w:w="910" w:type="dxa"/>
            <w:noWrap/>
            <w:hideMark/>
            <w:tcPrChange w:id="3712" w:author="Muhammad, Alimayo (GSFC-5660)" w:date="2016-08-17T10:34:00Z">
              <w:tcPr>
                <w:tcW w:w="700" w:type="dxa"/>
                <w:noWrap/>
                <w:hideMark/>
              </w:tcPr>
            </w:tcPrChange>
          </w:tcPr>
          <w:p w14:paraId="50121571" w14:textId="77777777" w:rsidR="00F909A6" w:rsidRPr="00F909A6" w:rsidRDefault="00F909A6" w:rsidP="00F909A6">
            <w:pPr>
              <w:jc w:val="left"/>
            </w:pPr>
            <w:r w:rsidRPr="00F909A6">
              <w:t> </w:t>
            </w:r>
          </w:p>
        </w:tc>
        <w:tc>
          <w:tcPr>
            <w:tcW w:w="1640" w:type="dxa"/>
            <w:noWrap/>
            <w:hideMark/>
            <w:tcPrChange w:id="3713" w:author="Muhammad, Alimayo (GSFC-5660)" w:date="2016-08-17T10:34:00Z">
              <w:tcPr>
                <w:tcW w:w="1640" w:type="dxa"/>
                <w:noWrap/>
                <w:hideMark/>
              </w:tcPr>
            </w:tcPrChange>
          </w:tcPr>
          <w:p w14:paraId="60CD7C2C" w14:textId="77777777" w:rsidR="00F909A6" w:rsidRPr="00F909A6" w:rsidRDefault="00F909A6" w:rsidP="00F909A6">
            <w:pPr>
              <w:jc w:val="left"/>
            </w:pPr>
            <w:r w:rsidRPr="00F909A6">
              <w:t> </w:t>
            </w:r>
          </w:p>
        </w:tc>
        <w:tc>
          <w:tcPr>
            <w:tcW w:w="1300" w:type="dxa"/>
            <w:noWrap/>
            <w:hideMark/>
            <w:tcPrChange w:id="3714" w:author="Muhammad, Alimayo (GSFC-5660)" w:date="2016-08-17T10:34:00Z">
              <w:tcPr>
                <w:tcW w:w="1300" w:type="dxa"/>
                <w:noWrap/>
                <w:hideMark/>
              </w:tcPr>
            </w:tcPrChange>
          </w:tcPr>
          <w:p w14:paraId="462181F2" w14:textId="77777777" w:rsidR="00F909A6" w:rsidRPr="00F909A6" w:rsidRDefault="00F909A6" w:rsidP="00F909A6">
            <w:pPr>
              <w:jc w:val="left"/>
            </w:pPr>
            <w:r w:rsidRPr="00F909A6">
              <w:t> </w:t>
            </w:r>
          </w:p>
        </w:tc>
        <w:tc>
          <w:tcPr>
            <w:tcW w:w="2800" w:type="dxa"/>
            <w:noWrap/>
            <w:hideMark/>
            <w:tcPrChange w:id="3715" w:author="Muhammad, Alimayo (GSFC-5660)" w:date="2016-08-17T10:34:00Z">
              <w:tcPr>
                <w:tcW w:w="2800" w:type="dxa"/>
                <w:noWrap/>
                <w:hideMark/>
              </w:tcPr>
            </w:tcPrChange>
          </w:tcPr>
          <w:p w14:paraId="0E82F237" w14:textId="77777777" w:rsidR="00F909A6" w:rsidRPr="00F909A6" w:rsidRDefault="00F909A6" w:rsidP="00F909A6">
            <w:pPr>
              <w:jc w:val="left"/>
            </w:pPr>
            <w:r w:rsidRPr="00F909A6">
              <w:t> </w:t>
            </w:r>
          </w:p>
        </w:tc>
        <w:tc>
          <w:tcPr>
            <w:tcW w:w="1420" w:type="dxa"/>
            <w:noWrap/>
            <w:hideMark/>
            <w:tcPrChange w:id="3716" w:author="Muhammad, Alimayo (GSFC-5660)" w:date="2016-08-17T10:34:00Z">
              <w:tcPr>
                <w:tcW w:w="1420" w:type="dxa"/>
                <w:noWrap/>
                <w:hideMark/>
              </w:tcPr>
            </w:tcPrChange>
          </w:tcPr>
          <w:p w14:paraId="5092DE87" w14:textId="77777777" w:rsidR="00F909A6" w:rsidRPr="00F909A6" w:rsidRDefault="00F909A6" w:rsidP="00F909A6">
            <w:pPr>
              <w:jc w:val="left"/>
            </w:pPr>
            <w:r w:rsidRPr="00F909A6">
              <w:t> </w:t>
            </w:r>
          </w:p>
        </w:tc>
      </w:tr>
      <w:tr w:rsidR="00F909A6" w:rsidRPr="00F909A6" w14:paraId="44B7FADA" w14:textId="77777777" w:rsidTr="0073353E">
        <w:trPr>
          <w:trHeight w:val="300"/>
          <w:trPrChange w:id="3717" w:author="Muhammad, Alimayo (GSFC-5660)" w:date="2016-08-17T10:34:00Z">
            <w:trPr>
              <w:trHeight w:val="300"/>
            </w:trPr>
          </w:trPrChange>
        </w:trPr>
        <w:tc>
          <w:tcPr>
            <w:tcW w:w="910" w:type="dxa"/>
            <w:noWrap/>
            <w:hideMark/>
            <w:tcPrChange w:id="3718" w:author="Muhammad, Alimayo (GSFC-5660)" w:date="2016-08-17T10:34:00Z">
              <w:tcPr>
                <w:tcW w:w="700" w:type="dxa"/>
                <w:noWrap/>
                <w:hideMark/>
              </w:tcPr>
            </w:tcPrChange>
          </w:tcPr>
          <w:p w14:paraId="33BA3241" w14:textId="77777777" w:rsidR="00F909A6" w:rsidRPr="00F909A6" w:rsidRDefault="00F909A6" w:rsidP="00F909A6">
            <w:pPr>
              <w:jc w:val="left"/>
            </w:pPr>
            <w:r w:rsidRPr="00F909A6">
              <w:t>20</w:t>
            </w:r>
          </w:p>
        </w:tc>
        <w:tc>
          <w:tcPr>
            <w:tcW w:w="1640" w:type="dxa"/>
            <w:noWrap/>
            <w:hideMark/>
            <w:tcPrChange w:id="3719" w:author="Muhammad, Alimayo (GSFC-5660)" w:date="2016-08-17T10:34:00Z">
              <w:tcPr>
                <w:tcW w:w="1640" w:type="dxa"/>
                <w:noWrap/>
                <w:hideMark/>
              </w:tcPr>
            </w:tcPrChange>
          </w:tcPr>
          <w:p w14:paraId="0926C534" w14:textId="77777777" w:rsidR="00F909A6" w:rsidRPr="00F909A6" w:rsidRDefault="00F909A6" w:rsidP="00F909A6">
            <w:pPr>
              <w:jc w:val="left"/>
            </w:pPr>
            <w:r w:rsidRPr="00F909A6">
              <w:t xml:space="preserve">RALOY </w:t>
            </w:r>
          </w:p>
        </w:tc>
        <w:tc>
          <w:tcPr>
            <w:tcW w:w="1300" w:type="dxa"/>
            <w:noWrap/>
            <w:hideMark/>
            <w:tcPrChange w:id="3720" w:author="Muhammad, Alimayo (GSFC-5660)" w:date="2016-08-17T10:34:00Z">
              <w:tcPr>
                <w:tcW w:w="1300" w:type="dxa"/>
                <w:noWrap/>
                <w:hideMark/>
              </w:tcPr>
            </w:tcPrChange>
          </w:tcPr>
          <w:p w14:paraId="2F680A59" w14:textId="77777777" w:rsidR="00F909A6" w:rsidRPr="00F909A6" w:rsidRDefault="00F909A6" w:rsidP="00F909A6">
            <w:pPr>
              <w:jc w:val="left"/>
            </w:pPr>
            <w:r w:rsidRPr="00F909A6">
              <w:t>2406564</w:t>
            </w:r>
          </w:p>
        </w:tc>
        <w:tc>
          <w:tcPr>
            <w:tcW w:w="2800" w:type="dxa"/>
            <w:noWrap/>
            <w:hideMark/>
            <w:tcPrChange w:id="3721" w:author="Muhammad, Alimayo (GSFC-5660)" w:date="2016-08-17T10:34:00Z">
              <w:tcPr>
                <w:tcW w:w="2800" w:type="dxa"/>
                <w:noWrap/>
                <w:hideMark/>
              </w:tcPr>
            </w:tcPrChange>
          </w:tcPr>
          <w:p w14:paraId="4561C37C" w14:textId="77777777" w:rsidR="00F909A6" w:rsidRPr="00F909A6" w:rsidRDefault="00F909A6" w:rsidP="00F909A6">
            <w:pPr>
              <w:jc w:val="left"/>
            </w:pPr>
            <w:r w:rsidRPr="00F909A6">
              <w:t>S1613310915101-0416G001</w:t>
            </w:r>
          </w:p>
        </w:tc>
        <w:tc>
          <w:tcPr>
            <w:tcW w:w="1420" w:type="dxa"/>
            <w:noWrap/>
            <w:hideMark/>
            <w:tcPrChange w:id="3722" w:author="Muhammad, Alimayo (GSFC-5660)" w:date="2016-08-17T10:34:00Z">
              <w:tcPr>
                <w:tcW w:w="1420" w:type="dxa"/>
                <w:noWrap/>
                <w:hideMark/>
              </w:tcPr>
            </w:tcPrChange>
          </w:tcPr>
          <w:p w14:paraId="52954D01" w14:textId="77777777" w:rsidR="00F909A6" w:rsidRPr="00F909A6" w:rsidRDefault="00F909A6" w:rsidP="00F909A6">
            <w:pPr>
              <w:jc w:val="left"/>
            </w:pPr>
            <w:r w:rsidRPr="00F909A6">
              <w:t>W119-S801e</w:t>
            </w:r>
          </w:p>
        </w:tc>
      </w:tr>
      <w:tr w:rsidR="00F909A6" w:rsidRPr="00F909A6" w14:paraId="581121B8" w14:textId="77777777" w:rsidTr="0073353E">
        <w:trPr>
          <w:trHeight w:val="300"/>
          <w:trPrChange w:id="3723" w:author="Muhammad, Alimayo (GSFC-5660)" w:date="2016-08-17T10:34:00Z">
            <w:trPr>
              <w:trHeight w:val="300"/>
            </w:trPr>
          </w:trPrChange>
        </w:trPr>
        <w:tc>
          <w:tcPr>
            <w:tcW w:w="910" w:type="dxa"/>
            <w:noWrap/>
            <w:hideMark/>
            <w:tcPrChange w:id="3724" w:author="Muhammad, Alimayo (GSFC-5660)" w:date="2016-08-17T10:34:00Z">
              <w:tcPr>
                <w:tcW w:w="700" w:type="dxa"/>
                <w:noWrap/>
                <w:hideMark/>
              </w:tcPr>
            </w:tcPrChange>
          </w:tcPr>
          <w:p w14:paraId="611F4EB7" w14:textId="77777777" w:rsidR="00F909A6" w:rsidRPr="00F909A6" w:rsidRDefault="00F909A6" w:rsidP="00F909A6">
            <w:pPr>
              <w:jc w:val="left"/>
            </w:pPr>
            <w:r w:rsidRPr="00F909A6">
              <w:t> </w:t>
            </w:r>
          </w:p>
        </w:tc>
        <w:tc>
          <w:tcPr>
            <w:tcW w:w="1640" w:type="dxa"/>
            <w:noWrap/>
            <w:hideMark/>
            <w:tcPrChange w:id="3725" w:author="Muhammad, Alimayo (GSFC-5660)" w:date="2016-08-17T10:34:00Z">
              <w:tcPr>
                <w:tcW w:w="1640" w:type="dxa"/>
                <w:noWrap/>
                <w:hideMark/>
              </w:tcPr>
            </w:tcPrChange>
          </w:tcPr>
          <w:p w14:paraId="091BB44D" w14:textId="77777777" w:rsidR="00F909A6" w:rsidRPr="00F909A6" w:rsidRDefault="00F909A6" w:rsidP="00F909A6">
            <w:pPr>
              <w:jc w:val="left"/>
            </w:pPr>
            <w:r w:rsidRPr="00F909A6">
              <w:t> </w:t>
            </w:r>
          </w:p>
        </w:tc>
        <w:tc>
          <w:tcPr>
            <w:tcW w:w="1300" w:type="dxa"/>
            <w:noWrap/>
            <w:hideMark/>
            <w:tcPrChange w:id="3726" w:author="Muhammad, Alimayo (GSFC-5660)" w:date="2016-08-17T10:34:00Z">
              <w:tcPr>
                <w:tcW w:w="1300" w:type="dxa"/>
                <w:noWrap/>
                <w:hideMark/>
              </w:tcPr>
            </w:tcPrChange>
          </w:tcPr>
          <w:p w14:paraId="06E09E15" w14:textId="77777777" w:rsidR="00F909A6" w:rsidRPr="00F909A6" w:rsidRDefault="00F909A6" w:rsidP="00F909A6">
            <w:pPr>
              <w:jc w:val="left"/>
            </w:pPr>
            <w:r w:rsidRPr="00F909A6">
              <w:t> </w:t>
            </w:r>
          </w:p>
        </w:tc>
        <w:tc>
          <w:tcPr>
            <w:tcW w:w="2800" w:type="dxa"/>
            <w:noWrap/>
            <w:hideMark/>
            <w:tcPrChange w:id="3727" w:author="Muhammad, Alimayo (GSFC-5660)" w:date="2016-08-17T10:34:00Z">
              <w:tcPr>
                <w:tcW w:w="2800" w:type="dxa"/>
                <w:noWrap/>
                <w:hideMark/>
              </w:tcPr>
            </w:tcPrChange>
          </w:tcPr>
          <w:p w14:paraId="721D3044" w14:textId="77777777" w:rsidR="00F909A6" w:rsidRPr="00F909A6" w:rsidRDefault="00F909A6" w:rsidP="00F909A6">
            <w:pPr>
              <w:jc w:val="left"/>
            </w:pPr>
            <w:r w:rsidRPr="00F909A6">
              <w:t> </w:t>
            </w:r>
          </w:p>
        </w:tc>
        <w:tc>
          <w:tcPr>
            <w:tcW w:w="1420" w:type="dxa"/>
            <w:noWrap/>
            <w:hideMark/>
            <w:tcPrChange w:id="3728" w:author="Muhammad, Alimayo (GSFC-5660)" w:date="2016-08-17T10:34:00Z">
              <w:tcPr>
                <w:tcW w:w="1420" w:type="dxa"/>
                <w:noWrap/>
                <w:hideMark/>
              </w:tcPr>
            </w:tcPrChange>
          </w:tcPr>
          <w:p w14:paraId="64D19A16" w14:textId="77777777" w:rsidR="00F909A6" w:rsidRPr="00F909A6" w:rsidRDefault="00F909A6" w:rsidP="00F909A6">
            <w:pPr>
              <w:jc w:val="left"/>
            </w:pPr>
            <w:r w:rsidRPr="00F909A6">
              <w:t> </w:t>
            </w:r>
          </w:p>
        </w:tc>
      </w:tr>
      <w:tr w:rsidR="00F909A6" w:rsidRPr="00F909A6" w14:paraId="3D37806F" w14:textId="77777777" w:rsidTr="0073353E">
        <w:trPr>
          <w:trHeight w:val="300"/>
          <w:trPrChange w:id="3729" w:author="Muhammad, Alimayo (GSFC-5660)" w:date="2016-08-17T10:34:00Z">
            <w:trPr>
              <w:trHeight w:val="300"/>
            </w:trPr>
          </w:trPrChange>
        </w:trPr>
        <w:tc>
          <w:tcPr>
            <w:tcW w:w="910" w:type="dxa"/>
            <w:noWrap/>
            <w:hideMark/>
            <w:tcPrChange w:id="3730" w:author="Muhammad, Alimayo (GSFC-5660)" w:date="2016-08-17T10:34:00Z">
              <w:tcPr>
                <w:tcW w:w="700" w:type="dxa"/>
                <w:noWrap/>
                <w:hideMark/>
              </w:tcPr>
            </w:tcPrChange>
          </w:tcPr>
          <w:p w14:paraId="244786FB" w14:textId="77777777" w:rsidR="00F909A6" w:rsidRPr="00F909A6" w:rsidRDefault="00F909A6" w:rsidP="00F909A6">
            <w:pPr>
              <w:jc w:val="left"/>
            </w:pPr>
            <w:r w:rsidRPr="00F909A6">
              <w:t>18</w:t>
            </w:r>
          </w:p>
        </w:tc>
        <w:tc>
          <w:tcPr>
            <w:tcW w:w="1640" w:type="dxa"/>
            <w:noWrap/>
            <w:hideMark/>
            <w:tcPrChange w:id="3731" w:author="Muhammad, Alimayo (GSFC-5660)" w:date="2016-08-17T10:34:00Z">
              <w:tcPr>
                <w:tcW w:w="1640" w:type="dxa"/>
                <w:noWrap/>
                <w:hideMark/>
              </w:tcPr>
            </w:tcPrChange>
          </w:tcPr>
          <w:p w14:paraId="67121DAD" w14:textId="77777777" w:rsidR="00F909A6" w:rsidRPr="00F909A6" w:rsidRDefault="00F909A6" w:rsidP="00F909A6">
            <w:pPr>
              <w:jc w:val="left"/>
            </w:pPr>
            <w:proofErr w:type="spellStart"/>
            <w:r w:rsidRPr="00F909A6">
              <w:t>Nexsan</w:t>
            </w:r>
            <w:proofErr w:type="spellEnd"/>
            <w:r w:rsidRPr="00F909A6">
              <w:t xml:space="preserve"> E-Series </w:t>
            </w:r>
          </w:p>
        </w:tc>
        <w:tc>
          <w:tcPr>
            <w:tcW w:w="1300" w:type="dxa"/>
            <w:noWrap/>
            <w:hideMark/>
            <w:tcPrChange w:id="3732" w:author="Muhammad, Alimayo (GSFC-5660)" w:date="2016-08-17T10:34:00Z">
              <w:tcPr>
                <w:tcW w:w="1300" w:type="dxa"/>
                <w:noWrap/>
                <w:hideMark/>
              </w:tcPr>
            </w:tcPrChange>
          </w:tcPr>
          <w:p w14:paraId="3D097587" w14:textId="77777777" w:rsidR="00F909A6" w:rsidRPr="00F909A6" w:rsidRDefault="00F909A6" w:rsidP="00F909A6">
            <w:pPr>
              <w:jc w:val="left"/>
            </w:pPr>
            <w:r w:rsidRPr="00F909A6">
              <w:t>2625137</w:t>
            </w:r>
          </w:p>
        </w:tc>
        <w:tc>
          <w:tcPr>
            <w:tcW w:w="2800" w:type="dxa"/>
            <w:noWrap/>
            <w:hideMark/>
            <w:tcPrChange w:id="3733" w:author="Muhammad, Alimayo (GSFC-5660)" w:date="2016-08-17T10:34:00Z">
              <w:tcPr>
                <w:tcW w:w="2800" w:type="dxa"/>
                <w:noWrap/>
                <w:hideMark/>
              </w:tcPr>
            </w:tcPrChange>
          </w:tcPr>
          <w:p w14:paraId="2EEE834D" w14:textId="77777777" w:rsidR="00F909A6" w:rsidRPr="00F909A6" w:rsidRDefault="00F909A6" w:rsidP="00F909A6">
            <w:pPr>
              <w:jc w:val="left"/>
            </w:pPr>
            <w:r w:rsidRPr="00F909A6">
              <w:t>NXT319000F6</w:t>
            </w:r>
          </w:p>
        </w:tc>
        <w:tc>
          <w:tcPr>
            <w:tcW w:w="1420" w:type="dxa"/>
            <w:noWrap/>
            <w:hideMark/>
            <w:tcPrChange w:id="3734" w:author="Muhammad, Alimayo (GSFC-5660)" w:date="2016-08-17T10:34:00Z">
              <w:tcPr>
                <w:tcW w:w="1420" w:type="dxa"/>
                <w:noWrap/>
                <w:hideMark/>
              </w:tcPr>
            </w:tcPrChange>
          </w:tcPr>
          <w:p w14:paraId="0F2FF0D9" w14:textId="77777777" w:rsidR="00F909A6" w:rsidRPr="00F909A6" w:rsidRDefault="00F909A6" w:rsidP="00F909A6">
            <w:pPr>
              <w:jc w:val="left"/>
            </w:pPr>
            <w:r w:rsidRPr="00F909A6">
              <w:t>3500335</w:t>
            </w:r>
          </w:p>
        </w:tc>
      </w:tr>
      <w:tr w:rsidR="00F909A6" w:rsidRPr="00F909A6" w14:paraId="202119B3" w14:textId="77777777" w:rsidTr="0073353E">
        <w:trPr>
          <w:trHeight w:val="300"/>
          <w:trPrChange w:id="3735" w:author="Muhammad, Alimayo (GSFC-5660)" w:date="2016-08-17T10:34:00Z">
            <w:trPr>
              <w:trHeight w:val="300"/>
            </w:trPr>
          </w:trPrChange>
        </w:trPr>
        <w:tc>
          <w:tcPr>
            <w:tcW w:w="910" w:type="dxa"/>
            <w:noWrap/>
            <w:hideMark/>
            <w:tcPrChange w:id="3736" w:author="Muhammad, Alimayo (GSFC-5660)" w:date="2016-08-17T10:34:00Z">
              <w:tcPr>
                <w:tcW w:w="700" w:type="dxa"/>
                <w:noWrap/>
                <w:hideMark/>
              </w:tcPr>
            </w:tcPrChange>
          </w:tcPr>
          <w:p w14:paraId="154706BB" w14:textId="77777777" w:rsidR="00F909A6" w:rsidRPr="00F909A6" w:rsidRDefault="00F909A6" w:rsidP="00F909A6">
            <w:pPr>
              <w:jc w:val="left"/>
            </w:pPr>
            <w:r w:rsidRPr="00F909A6">
              <w:t> </w:t>
            </w:r>
          </w:p>
        </w:tc>
        <w:tc>
          <w:tcPr>
            <w:tcW w:w="1640" w:type="dxa"/>
            <w:noWrap/>
            <w:hideMark/>
            <w:tcPrChange w:id="3737" w:author="Muhammad, Alimayo (GSFC-5660)" w:date="2016-08-17T10:34:00Z">
              <w:tcPr>
                <w:tcW w:w="1640" w:type="dxa"/>
                <w:noWrap/>
                <w:hideMark/>
              </w:tcPr>
            </w:tcPrChange>
          </w:tcPr>
          <w:p w14:paraId="60D9F6B1" w14:textId="77777777" w:rsidR="00F909A6" w:rsidRPr="00F909A6" w:rsidRDefault="00F909A6" w:rsidP="00F909A6">
            <w:pPr>
              <w:jc w:val="left"/>
            </w:pPr>
            <w:r w:rsidRPr="00F909A6">
              <w:t> </w:t>
            </w:r>
          </w:p>
        </w:tc>
        <w:tc>
          <w:tcPr>
            <w:tcW w:w="1300" w:type="dxa"/>
            <w:noWrap/>
            <w:hideMark/>
            <w:tcPrChange w:id="3738" w:author="Muhammad, Alimayo (GSFC-5660)" w:date="2016-08-17T10:34:00Z">
              <w:tcPr>
                <w:tcW w:w="1300" w:type="dxa"/>
                <w:noWrap/>
                <w:hideMark/>
              </w:tcPr>
            </w:tcPrChange>
          </w:tcPr>
          <w:p w14:paraId="24D9DE70" w14:textId="77777777" w:rsidR="00F909A6" w:rsidRPr="00F909A6" w:rsidRDefault="00F909A6" w:rsidP="00F909A6">
            <w:pPr>
              <w:jc w:val="left"/>
            </w:pPr>
            <w:r w:rsidRPr="00F909A6">
              <w:t> </w:t>
            </w:r>
          </w:p>
        </w:tc>
        <w:tc>
          <w:tcPr>
            <w:tcW w:w="2800" w:type="dxa"/>
            <w:noWrap/>
            <w:hideMark/>
            <w:tcPrChange w:id="3739" w:author="Muhammad, Alimayo (GSFC-5660)" w:date="2016-08-17T10:34:00Z">
              <w:tcPr>
                <w:tcW w:w="2800" w:type="dxa"/>
                <w:noWrap/>
                <w:hideMark/>
              </w:tcPr>
            </w:tcPrChange>
          </w:tcPr>
          <w:p w14:paraId="55372502" w14:textId="77777777" w:rsidR="00F909A6" w:rsidRPr="00F909A6" w:rsidRDefault="00F909A6" w:rsidP="00F909A6">
            <w:pPr>
              <w:jc w:val="left"/>
            </w:pPr>
            <w:r w:rsidRPr="00F909A6">
              <w:t> </w:t>
            </w:r>
          </w:p>
        </w:tc>
        <w:tc>
          <w:tcPr>
            <w:tcW w:w="1420" w:type="dxa"/>
            <w:noWrap/>
            <w:hideMark/>
            <w:tcPrChange w:id="3740" w:author="Muhammad, Alimayo (GSFC-5660)" w:date="2016-08-17T10:34:00Z">
              <w:tcPr>
                <w:tcW w:w="1420" w:type="dxa"/>
                <w:noWrap/>
                <w:hideMark/>
              </w:tcPr>
            </w:tcPrChange>
          </w:tcPr>
          <w:p w14:paraId="3F93B204" w14:textId="77777777" w:rsidR="00F909A6" w:rsidRPr="00F909A6" w:rsidRDefault="00F909A6" w:rsidP="00F909A6">
            <w:pPr>
              <w:jc w:val="left"/>
            </w:pPr>
            <w:r w:rsidRPr="00F909A6">
              <w:t> </w:t>
            </w:r>
          </w:p>
        </w:tc>
      </w:tr>
      <w:tr w:rsidR="00F909A6" w:rsidRPr="00F909A6" w14:paraId="1EEECD28" w14:textId="77777777" w:rsidTr="0073353E">
        <w:trPr>
          <w:trHeight w:val="300"/>
          <w:trPrChange w:id="3741" w:author="Muhammad, Alimayo (GSFC-5660)" w:date="2016-08-17T10:34:00Z">
            <w:trPr>
              <w:trHeight w:val="300"/>
            </w:trPr>
          </w:trPrChange>
        </w:trPr>
        <w:tc>
          <w:tcPr>
            <w:tcW w:w="910" w:type="dxa"/>
            <w:noWrap/>
            <w:hideMark/>
            <w:tcPrChange w:id="3742" w:author="Muhammad, Alimayo (GSFC-5660)" w:date="2016-08-17T10:34:00Z">
              <w:tcPr>
                <w:tcW w:w="700" w:type="dxa"/>
                <w:noWrap/>
                <w:hideMark/>
              </w:tcPr>
            </w:tcPrChange>
          </w:tcPr>
          <w:p w14:paraId="30E39E20" w14:textId="77777777" w:rsidR="00F909A6" w:rsidRPr="00F909A6" w:rsidRDefault="00F909A6" w:rsidP="00F909A6">
            <w:pPr>
              <w:jc w:val="left"/>
            </w:pPr>
            <w:r w:rsidRPr="00F909A6">
              <w:t>15</w:t>
            </w:r>
          </w:p>
        </w:tc>
        <w:tc>
          <w:tcPr>
            <w:tcW w:w="1640" w:type="dxa"/>
            <w:noWrap/>
            <w:hideMark/>
            <w:tcPrChange w:id="3743" w:author="Muhammad, Alimayo (GSFC-5660)" w:date="2016-08-17T10:34:00Z">
              <w:tcPr>
                <w:tcW w:w="1640" w:type="dxa"/>
                <w:noWrap/>
                <w:hideMark/>
              </w:tcPr>
            </w:tcPrChange>
          </w:tcPr>
          <w:p w14:paraId="27361103" w14:textId="77777777" w:rsidR="00F909A6" w:rsidRPr="00F909A6" w:rsidRDefault="00F909A6" w:rsidP="00F909A6">
            <w:pPr>
              <w:jc w:val="left"/>
            </w:pPr>
            <w:r w:rsidRPr="00F909A6">
              <w:t xml:space="preserve">Dell Power Edge </w:t>
            </w:r>
          </w:p>
        </w:tc>
        <w:tc>
          <w:tcPr>
            <w:tcW w:w="1300" w:type="dxa"/>
            <w:noWrap/>
            <w:hideMark/>
            <w:tcPrChange w:id="3744" w:author="Muhammad, Alimayo (GSFC-5660)" w:date="2016-08-17T10:34:00Z">
              <w:tcPr>
                <w:tcW w:w="1300" w:type="dxa"/>
                <w:noWrap/>
                <w:hideMark/>
              </w:tcPr>
            </w:tcPrChange>
          </w:tcPr>
          <w:p w14:paraId="60375C55" w14:textId="77777777" w:rsidR="00F909A6" w:rsidRPr="00F909A6" w:rsidRDefault="00F909A6" w:rsidP="00F909A6">
            <w:pPr>
              <w:jc w:val="left"/>
            </w:pPr>
            <w:r w:rsidRPr="00F909A6">
              <w:t>N/A</w:t>
            </w:r>
          </w:p>
        </w:tc>
        <w:tc>
          <w:tcPr>
            <w:tcW w:w="2800" w:type="dxa"/>
            <w:noWrap/>
            <w:hideMark/>
            <w:tcPrChange w:id="3745" w:author="Muhammad, Alimayo (GSFC-5660)" w:date="2016-08-17T10:34:00Z">
              <w:tcPr>
                <w:tcW w:w="2800" w:type="dxa"/>
                <w:noWrap/>
                <w:hideMark/>
              </w:tcPr>
            </w:tcPrChange>
          </w:tcPr>
          <w:p w14:paraId="46DE0437" w14:textId="77777777" w:rsidR="00F909A6" w:rsidRPr="00F909A6" w:rsidRDefault="00F909A6" w:rsidP="00F909A6">
            <w:pPr>
              <w:jc w:val="left"/>
            </w:pPr>
            <w:r w:rsidRPr="00F909A6">
              <w:t>6GTHN22</w:t>
            </w:r>
          </w:p>
        </w:tc>
        <w:tc>
          <w:tcPr>
            <w:tcW w:w="1420" w:type="dxa"/>
            <w:noWrap/>
            <w:hideMark/>
            <w:tcPrChange w:id="3746" w:author="Muhammad, Alimayo (GSFC-5660)" w:date="2016-08-17T10:34:00Z">
              <w:tcPr>
                <w:tcW w:w="1420" w:type="dxa"/>
                <w:noWrap/>
                <w:hideMark/>
              </w:tcPr>
            </w:tcPrChange>
          </w:tcPr>
          <w:p w14:paraId="4E549BEE" w14:textId="77777777" w:rsidR="00F909A6" w:rsidRPr="00F909A6" w:rsidRDefault="00F909A6" w:rsidP="00F909A6">
            <w:pPr>
              <w:jc w:val="left"/>
            </w:pPr>
            <w:r w:rsidRPr="00F909A6">
              <w:t>R420</w:t>
            </w:r>
          </w:p>
        </w:tc>
      </w:tr>
      <w:tr w:rsidR="00F909A6" w:rsidRPr="00F909A6" w14:paraId="732FAE19" w14:textId="77777777" w:rsidTr="0073353E">
        <w:trPr>
          <w:trHeight w:val="300"/>
          <w:trPrChange w:id="3747" w:author="Muhammad, Alimayo (GSFC-5660)" w:date="2016-08-17T10:34:00Z">
            <w:trPr>
              <w:trHeight w:val="300"/>
            </w:trPr>
          </w:trPrChange>
        </w:trPr>
        <w:tc>
          <w:tcPr>
            <w:tcW w:w="910" w:type="dxa"/>
            <w:noWrap/>
            <w:hideMark/>
            <w:tcPrChange w:id="3748" w:author="Muhammad, Alimayo (GSFC-5660)" w:date="2016-08-17T10:34:00Z">
              <w:tcPr>
                <w:tcW w:w="700" w:type="dxa"/>
                <w:noWrap/>
                <w:hideMark/>
              </w:tcPr>
            </w:tcPrChange>
          </w:tcPr>
          <w:p w14:paraId="4A414D40" w14:textId="77777777" w:rsidR="00F909A6" w:rsidRPr="00F909A6" w:rsidRDefault="00F909A6" w:rsidP="00F909A6">
            <w:pPr>
              <w:jc w:val="left"/>
            </w:pPr>
            <w:r w:rsidRPr="00F909A6">
              <w:t> </w:t>
            </w:r>
          </w:p>
        </w:tc>
        <w:tc>
          <w:tcPr>
            <w:tcW w:w="1640" w:type="dxa"/>
            <w:noWrap/>
            <w:hideMark/>
            <w:tcPrChange w:id="3749" w:author="Muhammad, Alimayo (GSFC-5660)" w:date="2016-08-17T10:34:00Z">
              <w:tcPr>
                <w:tcW w:w="1640" w:type="dxa"/>
                <w:noWrap/>
                <w:hideMark/>
              </w:tcPr>
            </w:tcPrChange>
          </w:tcPr>
          <w:p w14:paraId="463D624C" w14:textId="77777777" w:rsidR="00F909A6" w:rsidRPr="00F909A6" w:rsidRDefault="00F909A6" w:rsidP="00F909A6">
            <w:pPr>
              <w:jc w:val="left"/>
            </w:pPr>
            <w:r w:rsidRPr="00F909A6">
              <w:t> </w:t>
            </w:r>
          </w:p>
        </w:tc>
        <w:tc>
          <w:tcPr>
            <w:tcW w:w="1300" w:type="dxa"/>
            <w:noWrap/>
            <w:hideMark/>
            <w:tcPrChange w:id="3750" w:author="Muhammad, Alimayo (GSFC-5660)" w:date="2016-08-17T10:34:00Z">
              <w:tcPr>
                <w:tcW w:w="1300" w:type="dxa"/>
                <w:noWrap/>
                <w:hideMark/>
              </w:tcPr>
            </w:tcPrChange>
          </w:tcPr>
          <w:p w14:paraId="3BF0D37A" w14:textId="77777777" w:rsidR="00F909A6" w:rsidRPr="00F909A6" w:rsidRDefault="00F909A6" w:rsidP="00F909A6">
            <w:pPr>
              <w:jc w:val="left"/>
            </w:pPr>
            <w:r w:rsidRPr="00F909A6">
              <w:t> </w:t>
            </w:r>
          </w:p>
        </w:tc>
        <w:tc>
          <w:tcPr>
            <w:tcW w:w="2800" w:type="dxa"/>
            <w:noWrap/>
            <w:hideMark/>
            <w:tcPrChange w:id="3751" w:author="Muhammad, Alimayo (GSFC-5660)" w:date="2016-08-17T10:34:00Z">
              <w:tcPr>
                <w:tcW w:w="2800" w:type="dxa"/>
                <w:noWrap/>
                <w:hideMark/>
              </w:tcPr>
            </w:tcPrChange>
          </w:tcPr>
          <w:p w14:paraId="20EDCF4E" w14:textId="77777777" w:rsidR="00F909A6" w:rsidRPr="00F909A6" w:rsidRDefault="00F909A6" w:rsidP="00F909A6">
            <w:pPr>
              <w:jc w:val="left"/>
            </w:pPr>
            <w:r w:rsidRPr="00F909A6">
              <w:t> </w:t>
            </w:r>
          </w:p>
        </w:tc>
        <w:tc>
          <w:tcPr>
            <w:tcW w:w="1420" w:type="dxa"/>
            <w:noWrap/>
            <w:hideMark/>
            <w:tcPrChange w:id="3752" w:author="Muhammad, Alimayo (GSFC-5660)" w:date="2016-08-17T10:34:00Z">
              <w:tcPr>
                <w:tcW w:w="1420" w:type="dxa"/>
                <w:noWrap/>
                <w:hideMark/>
              </w:tcPr>
            </w:tcPrChange>
          </w:tcPr>
          <w:p w14:paraId="5E36B0F6" w14:textId="77777777" w:rsidR="00F909A6" w:rsidRPr="00F909A6" w:rsidRDefault="00F909A6" w:rsidP="00F909A6">
            <w:pPr>
              <w:jc w:val="left"/>
            </w:pPr>
            <w:r w:rsidRPr="00F909A6">
              <w:t> </w:t>
            </w:r>
          </w:p>
        </w:tc>
      </w:tr>
      <w:tr w:rsidR="00F909A6" w:rsidRPr="00F909A6" w14:paraId="06952960" w14:textId="77777777" w:rsidTr="0073353E">
        <w:trPr>
          <w:trHeight w:val="300"/>
          <w:trPrChange w:id="3753" w:author="Muhammad, Alimayo (GSFC-5660)" w:date="2016-08-17T10:34:00Z">
            <w:trPr>
              <w:trHeight w:val="300"/>
            </w:trPr>
          </w:trPrChange>
        </w:trPr>
        <w:tc>
          <w:tcPr>
            <w:tcW w:w="910" w:type="dxa"/>
            <w:noWrap/>
            <w:hideMark/>
            <w:tcPrChange w:id="3754" w:author="Muhammad, Alimayo (GSFC-5660)" w:date="2016-08-17T10:34:00Z">
              <w:tcPr>
                <w:tcW w:w="700" w:type="dxa"/>
                <w:noWrap/>
                <w:hideMark/>
              </w:tcPr>
            </w:tcPrChange>
          </w:tcPr>
          <w:p w14:paraId="0736E208" w14:textId="77777777" w:rsidR="00F909A6" w:rsidRPr="00F909A6" w:rsidRDefault="00F909A6" w:rsidP="00F909A6">
            <w:pPr>
              <w:jc w:val="left"/>
            </w:pPr>
            <w:r w:rsidRPr="00F909A6">
              <w:t>13</w:t>
            </w:r>
          </w:p>
        </w:tc>
        <w:tc>
          <w:tcPr>
            <w:tcW w:w="1640" w:type="dxa"/>
            <w:noWrap/>
            <w:hideMark/>
            <w:tcPrChange w:id="3755" w:author="Muhammad, Alimayo (GSFC-5660)" w:date="2016-08-17T10:34:00Z">
              <w:tcPr>
                <w:tcW w:w="1640" w:type="dxa"/>
                <w:noWrap/>
                <w:hideMark/>
              </w:tcPr>
            </w:tcPrChange>
          </w:tcPr>
          <w:p w14:paraId="5F8A0494" w14:textId="77777777" w:rsidR="00F909A6" w:rsidRPr="00F909A6" w:rsidRDefault="00F909A6" w:rsidP="00F909A6">
            <w:pPr>
              <w:jc w:val="left"/>
            </w:pPr>
            <w:r w:rsidRPr="00F909A6">
              <w:t xml:space="preserve">Dell Power Edge </w:t>
            </w:r>
          </w:p>
        </w:tc>
        <w:tc>
          <w:tcPr>
            <w:tcW w:w="1300" w:type="dxa"/>
            <w:noWrap/>
            <w:hideMark/>
            <w:tcPrChange w:id="3756" w:author="Muhammad, Alimayo (GSFC-5660)" w:date="2016-08-17T10:34:00Z">
              <w:tcPr>
                <w:tcW w:w="1300" w:type="dxa"/>
                <w:noWrap/>
                <w:hideMark/>
              </w:tcPr>
            </w:tcPrChange>
          </w:tcPr>
          <w:p w14:paraId="4CDE7A08" w14:textId="77777777" w:rsidR="00F909A6" w:rsidRPr="00F909A6" w:rsidRDefault="00F909A6" w:rsidP="00F909A6">
            <w:pPr>
              <w:jc w:val="left"/>
            </w:pPr>
            <w:r w:rsidRPr="00F909A6">
              <w:t>N/A</w:t>
            </w:r>
          </w:p>
        </w:tc>
        <w:tc>
          <w:tcPr>
            <w:tcW w:w="2800" w:type="dxa"/>
            <w:noWrap/>
            <w:hideMark/>
            <w:tcPrChange w:id="3757" w:author="Muhammad, Alimayo (GSFC-5660)" w:date="2016-08-17T10:34:00Z">
              <w:tcPr>
                <w:tcW w:w="2800" w:type="dxa"/>
                <w:noWrap/>
                <w:hideMark/>
              </w:tcPr>
            </w:tcPrChange>
          </w:tcPr>
          <w:p w14:paraId="0DFC5DB3" w14:textId="77777777" w:rsidR="00F909A6" w:rsidRPr="00F909A6" w:rsidRDefault="00F909A6" w:rsidP="00F909A6">
            <w:pPr>
              <w:jc w:val="left"/>
            </w:pPr>
            <w:r w:rsidRPr="00F909A6">
              <w:t>6GYKN22</w:t>
            </w:r>
          </w:p>
        </w:tc>
        <w:tc>
          <w:tcPr>
            <w:tcW w:w="1420" w:type="dxa"/>
            <w:noWrap/>
            <w:hideMark/>
            <w:tcPrChange w:id="3758" w:author="Muhammad, Alimayo (GSFC-5660)" w:date="2016-08-17T10:34:00Z">
              <w:tcPr>
                <w:tcW w:w="1420" w:type="dxa"/>
                <w:noWrap/>
                <w:hideMark/>
              </w:tcPr>
            </w:tcPrChange>
          </w:tcPr>
          <w:p w14:paraId="25A358DF" w14:textId="77777777" w:rsidR="00F909A6" w:rsidRPr="00F909A6" w:rsidRDefault="00F909A6" w:rsidP="00F909A6">
            <w:pPr>
              <w:jc w:val="left"/>
            </w:pPr>
            <w:r w:rsidRPr="00F909A6">
              <w:t>R420</w:t>
            </w:r>
          </w:p>
        </w:tc>
      </w:tr>
      <w:tr w:rsidR="00F909A6" w:rsidRPr="00F909A6" w14:paraId="6605F160" w14:textId="77777777" w:rsidTr="0073353E">
        <w:trPr>
          <w:trHeight w:val="300"/>
          <w:trPrChange w:id="3759" w:author="Muhammad, Alimayo (GSFC-5660)" w:date="2016-08-17T10:34:00Z">
            <w:trPr>
              <w:trHeight w:val="300"/>
            </w:trPr>
          </w:trPrChange>
        </w:trPr>
        <w:tc>
          <w:tcPr>
            <w:tcW w:w="910" w:type="dxa"/>
            <w:noWrap/>
            <w:hideMark/>
            <w:tcPrChange w:id="3760" w:author="Muhammad, Alimayo (GSFC-5660)" w:date="2016-08-17T10:34:00Z">
              <w:tcPr>
                <w:tcW w:w="700" w:type="dxa"/>
                <w:noWrap/>
                <w:hideMark/>
              </w:tcPr>
            </w:tcPrChange>
          </w:tcPr>
          <w:p w14:paraId="2360EA7E" w14:textId="77777777" w:rsidR="00F909A6" w:rsidRPr="00F909A6" w:rsidRDefault="00F909A6" w:rsidP="00F909A6">
            <w:pPr>
              <w:jc w:val="left"/>
            </w:pPr>
            <w:r w:rsidRPr="00F909A6">
              <w:t> </w:t>
            </w:r>
          </w:p>
        </w:tc>
        <w:tc>
          <w:tcPr>
            <w:tcW w:w="1640" w:type="dxa"/>
            <w:noWrap/>
            <w:hideMark/>
            <w:tcPrChange w:id="3761" w:author="Muhammad, Alimayo (GSFC-5660)" w:date="2016-08-17T10:34:00Z">
              <w:tcPr>
                <w:tcW w:w="1640" w:type="dxa"/>
                <w:noWrap/>
                <w:hideMark/>
              </w:tcPr>
            </w:tcPrChange>
          </w:tcPr>
          <w:p w14:paraId="5810BA77" w14:textId="77777777" w:rsidR="00F909A6" w:rsidRPr="00F909A6" w:rsidRDefault="00F909A6" w:rsidP="00F909A6">
            <w:pPr>
              <w:jc w:val="left"/>
            </w:pPr>
            <w:r w:rsidRPr="00F909A6">
              <w:t> </w:t>
            </w:r>
          </w:p>
        </w:tc>
        <w:tc>
          <w:tcPr>
            <w:tcW w:w="1300" w:type="dxa"/>
            <w:noWrap/>
            <w:hideMark/>
            <w:tcPrChange w:id="3762" w:author="Muhammad, Alimayo (GSFC-5660)" w:date="2016-08-17T10:34:00Z">
              <w:tcPr>
                <w:tcW w:w="1300" w:type="dxa"/>
                <w:noWrap/>
                <w:hideMark/>
              </w:tcPr>
            </w:tcPrChange>
          </w:tcPr>
          <w:p w14:paraId="14CE4724" w14:textId="77777777" w:rsidR="00F909A6" w:rsidRPr="00F909A6" w:rsidRDefault="00F909A6" w:rsidP="00F909A6">
            <w:pPr>
              <w:jc w:val="left"/>
            </w:pPr>
            <w:r w:rsidRPr="00F909A6">
              <w:t> </w:t>
            </w:r>
          </w:p>
        </w:tc>
        <w:tc>
          <w:tcPr>
            <w:tcW w:w="2800" w:type="dxa"/>
            <w:noWrap/>
            <w:hideMark/>
            <w:tcPrChange w:id="3763" w:author="Muhammad, Alimayo (GSFC-5660)" w:date="2016-08-17T10:34:00Z">
              <w:tcPr>
                <w:tcW w:w="2800" w:type="dxa"/>
                <w:noWrap/>
                <w:hideMark/>
              </w:tcPr>
            </w:tcPrChange>
          </w:tcPr>
          <w:p w14:paraId="488BF6BC" w14:textId="77777777" w:rsidR="00F909A6" w:rsidRPr="00F909A6" w:rsidRDefault="00F909A6" w:rsidP="00F909A6">
            <w:pPr>
              <w:jc w:val="left"/>
            </w:pPr>
            <w:r w:rsidRPr="00F909A6">
              <w:t> </w:t>
            </w:r>
          </w:p>
        </w:tc>
        <w:tc>
          <w:tcPr>
            <w:tcW w:w="1420" w:type="dxa"/>
            <w:noWrap/>
            <w:hideMark/>
            <w:tcPrChange w:id="3764" w:author="Muhammad, Alimayo (GSFC-5660)" w:date="2016-08-17T10:34:00Z">
              <w:tcPr>
                <w:tcW w:w="1420" w:type="dxa"/>
                <w:noWrap/>
                <w:hideMark/>
              </w:tcPr>
            </w:tcPrChange>
          </w:tcPr>
          <w:p w14:paraId="3C856F27" w14:textId="77777777" w:rsidR="00F909A6" w:rsidRPr="00F909A6" w:rsidRDefault="00F909A6" w:rsidP="00F909A6">
            <w:pPr>
              <w:jc w:val="left"/>
            </w:pPr>
            <w:r w:rsidRPr="00F909A6">
              <w:t> </w:t>
            </w:r>
          </w:p>
        </w:tc>
      </w:tr>
      <w:tr w:rsidR="00F909A6" w:rsidRPr="00F909A6" w14:paraId="41487CF9" w14:textId="77777777" w:rsidTr="0073353E">
        <w:trPr>
          <w:trHeight w:val="300"/>
          <w:trPrChange w:id="3765" w:author="Muhammad, Alimayo (GSFC-5660)" w:date="2016-08-17T10:34:00Z">
            <w:trPr>
              <w:trHeight w:val="300"/>
            </w:trPr>
          </w:trPrChange>
        </w:trPr>
        <w:tc>
          <w:tcPr>
            <w:tcW w:w="910" w:type="dxa"/>
            <w:noWrap/>
            <w:hideMark/>
            <w:tcPrChange w:id="3766" w:author="Muhammad, Alimayo (GSFC-5660)" w:date="2016-08-17T10:34:00Z">
              <w:tcPr>
                <w:tcW w:w="700" w:type="dxa"/>
                <w:noWrap/>
                <w:hideMark/>
              </w:tcPr>
            </w:tcPrChange>
          </w:tcPr>
          <w:p w14:paraId="0D09D149" w14:textId="77777777" w:rsidR="00F909A6" w:rsidRPr="00F909A6" w:rsidRDefault="00F909A6" w:rsidP="00F909A6">
            <w:pPr>
              <w:jc w:val="left"/>
            </w:pPr>
            <w:r w:rsidRPr="00F909A6">
              <w:t>11</w:t>
            </w:r>
          </w:p>
        </w:tc>
        <w:tc>
          <w:tcPr>
            <w:tcW w:w="1640" w:type="dxa"/>
            <w:noWrap/>
            <w:hideMark/>
            <w:tcPrChange w:id="3767" w:author="Muhammad, Alimayo (GSFC-5660)" w:date="2016-08-17T10:34:00Z">
              <w:tcPr>
                <w:tcW w:w="1640" w:type="dxa"/>
                <w:noWrap/>
                <w:hideMark/>
              </w:tcPr>
            </w:tcPrChange>
          </w:tcPr>
          <w:p w14:paraId="4CAE9617" w14:textId="77777777" w:rsidR="00F909A6" w:rsidRPr="00F909A6" w:rsidRDefault="00F909A6" w:rsidP="00F909A6">
            <w:pPr>
              <w:jc w:val="left"/>
            </w:pPr>
            <w:proofErr w:type="spellStart"/>
            <w:r w:rsidRPr="00F909A6">
              <w:t>Nexsan</w:t>
            </w:r>
            <w:proofErr w:type="spellEnd"/>
            <w:r w:rsidRPr="00F909A6">
              <w:t xml:space="preserve"> E-Series </w:t>
            </w:r>
          </w:p>
        </w:tc>
        <w:tc>
          <w:tcPr>
            <w:tcW w:w="1300" w:type="dxa"/>
            <w:noWrap/>
            <w:hideMark/>
            <w:tcPrChange w:id="3768" w:author="Muhammad, Alimayo (GSFC-5660)" w:date="2016-08-17T10:34:00Z">
              <w:tcPr>
                <w:tcW w:w="1300" w:type="dxa"/>
                <w:noWrap/>
                <w:hideMark/>
              </w:tcPr>
            </w:tcPrChange>
          </w:tcPr>
          <w:p w14:paraId="60C0CF83" w14:textId="77777777" w:rsidR="00F909A6" w:rsidRPr="00F909A6" w:rsidRDefault="00F909A6" w:rsidP="00F909A6">
            <w:pPr>
              <w:jc w:val="left"/>
            </w:pPr>
            <w:r w:rsidRPr="00F909A6">
              <w:t>2625136</w:t>
            </w:r>
          </w:p>
        </w:tc>
        <w:tc>
          <w:tcPr>
            <w:tcW w:w="2800" w:type="dxa"/>
            <w:noWrap/>
            <w:hideMark/>
            <w:tcPrChange w:id="3769" w:author="Muhammad, Alimayo (GSFC-5660)" w:date="2016-08-17T10:34:00Z">
              <w:tcPr>
                <w:tcW w:w="2800" w:type="dxa"/>
                <w:noWrap/>
                <w:hideMark/>
              </w:tcPr>
            </w:tcPrChange>
          </w:tcPr>
          <w:p w14:paraId="5FE5C8A7" w14:textId="77777777" w:rsidR="00F909A6" w:rsidRPr="00F909A6" w:rsidRDefault="00F909A6" w:rsidP="00F909A6">
            <w:pPr>
              <w:jc w:val="left"/>
            </w:pPr>
            <w:r w:rsidRPr="00F909A6">
              <w:t>NXT319000FR</w:t>
            </w:r>
          </w:p>
        </w:tc>
        <w:tc>
          <w:tcPr>
            <w:tcW w:w="1420" w:type="dxa"/>
            <w:noWrap/>
            <w:hideMark/>
            <w:tcPrChange w:id="3770" w:author="Muhammad, Alimayo (GSFC-5660)" w:date="2016-08-17T10:34:00Z">
              <w:tcPr>
                <w:tcW w:w="1420" w:type="dxa"/>
                <w:noWrap/>
                <w:hideMark/>
              </w:tcPr>
            </w:tcPrChange>
          </w:tcPr>
          <w:p w14:paraId="0D4F965F" w14:textId="77777777" w:rsidR="00F909A6" w:rsidRPr="00F909A6" w:rsidRDefault="00F909A6" w:rsidP="00F909A6">
            <w:pPr>
              <w:jc w:val="left"/>
            </w:pPr>
            <w:r w:rsidRPr="00F909A6">
              <w:t>3500335</w:t>
            </w:r>
          </w:p>
        </w:tc>
      </w:tr>
      <w:tr w:rsidR="00F909A6" w:rsidRPr="00F909A6" w14:paraId="4DEA74D8" w14:textId="77777777" w:rsidTr="0073353E">
        <w:trPr>
          <w:trHeight w:val="300"/>
          <w:trPrChange w:id="3771" w:author="Muhammad, Alimayo (GSFC-5660)" w:date="2016-08-17T10:34:00Z">
            <w:trPr>
              <w:trHeight w:val="300"/>
            </w:trPr>
          </w:trPrChange>
        </w:trPr>
        <w:tc>
          <w:tcPr>
            <w:tcW w:w="910" w:type="dxa"/>
            <w:noWrap/>
            <w:hideMark/>
            <w:tcPrChange w:id="3772" w:author="Muhammad, Alimayo (GSFC-5660)" w:date="2016-08-17T10:34:00Z">
              <w:tcPr>
                <w:tcW w:w="700" w:type="dxa"/>
                <w:noWrap/>
                <w:hideMark/>
              </w:tcPr>
            </w:tcPrChange>
          </w:tcPr>
          <w:p w14:paraId="14EF3AB8" w14:textId="77777777" w:rsidR="00F909A6" w:rsidRPr="00F909A6" w:rsidRDefault="00F909A6" w:rsidP="00F909A6">
            <w:pPr>
              <w:jc w:val="left"/>
            </w:pPr>
            <w:r w:rsidRPr="00F909A6">
              <w:t> </w:t>
            </w:r>
          </w:p>
        </w:tc>
        <w:tc>
          <w:tcPr>
            <w:tcW w:w="1640" w:type="dxa"/>
            <w:noWrap/>
            <w:hideMark/>
            <w:tcPrChange w:id="3773" w:author="Muhammad, Alimayo (GSFC-5660)" w:date="2016-08-17T10:34:00Z">
              <w:tcPr>
                <w:tcW w:w="1640" w:type="dxa"/>
                <w:noWrap/>
                <w:hideMark/>
              </w:tcPr>
            </w:tcPrChange>
          </w:tcPr>
          <w:p w14:paraId="38AC6BA7" w14:textId="77777777" w:rsidR="00F909A6" w:rsidRPr="00F909A6" w:rsidRDefault="00F909A6" w:rsidP="00F909A6">
            <w:pPr>
              <w:jc w:val="left"/>
            </w:pPr>
            <w:r w:rsidRPr="00F909A6">
              <w:t> </w:t>
            </w:r>
          </w:p>
        </w:tc>
        <w:tc>
          <w:tcPr>
            <w:tcW w:w="1300" w:type="dxa"/>
            <w:noWrap/>
            <w:hideMark/>
            <w:tcPrChange w:id="3774" w:author="Muhammad, Alimayo (GSFC-5660)" w:date="2016-08-17T10:34:00Z">
              <w:tcPr>
                <w:tcW w:w="1300" w:type="dxa"/>
                <w:noWrap/>
                <w:hideMark/>
              </w:tcPr>
            </w:tcPrChange>
          </w:tcPr>
          <w:p w14:paraId="49AAB218" w14:textId="77777777" w:rsidR="00F909A6" w:rsidRPr="00F909A6" w:rsidRDefault="00F909A6" w:rsidP="00F909A6">
            <w:pPr>
              <w:jc w:val="left"/>
            </w:pPr>
            <w:r w:rsidRPr="00F909A6">
              <w:t> </w:t>
            </w:r>
          </w:p>
        </w:tc>
        <w:tc>
          <w:tcPr>
            <w:tcW w:w="2800" w:type="dxa"/>
            <w:noWrap/>
            <w:hideMark/>
            <w:tcPrChange w:id="3775" w:author="Muhammad, Alimayo (GSFC-5660)" w:date="2016-08-17T10:34:00Z">
              <w:tcPr>
                <w:tcW w:w="2800" w:type="dxa"/>
                <w:noWrap/>
                <w:hideMark/>
              </w:tcPr>
            </w:tcPrChange>
          </w:tcPr>
          <w:p w14:paraId="347F270C" w14:textId="77777777" w:rsidR="00F909A6" w:rsidRPr="00F909A6" w:rsidRDefault="00F909A6" w:rsidP="00F909A6">
            <w:pPr>
              <w:jc w:val="left"/>
            </w:pPr>
            <w:r w:rsidRPr="00F909A6">
              <w:t> </w:t>
            </w:r>
          </w:p>
        </w:tc>
        <w:tc>
          <w:tcPr>
            <w:tcW w:w="1420" w:type="dxa"/>
            <w:noWrap/>
            <w:hideMark/>
            <w:tcPrChange w:id="3776" w:author="Muhammad, Alimayo (GSFC-5660)" w:date="2016-08-17T10:34:00Z">
              <w:tcPr>
                <w:tcW w:w="1420" w:type="dxa"/>
                <w:noWrap/>
                <w:hideMark/>
              </w:tcPr>
            </w:tcPrChange>
          </w:tcPr>
          <w:p w14:paraId="0D09D985" w14:textId="77777777" w:rsidR="00F909A6" w:rsidRPr="00F909A6" w:rsidRDefault="00F909A6" w:rsidP="00F909A6">
            <w:pPr>
              <w:jc w:val="left"/>
            </w:pPr>
            <w:r w:rsidRPr="00F909A6">
              <w:t> </w:t>
            </w:r>
          </w:p>
        </w:tc>
      </w:tr>
      <w:tr w:rsidR="00F909A6" w:rsidRPr="00F909A6" w14:paraId="470B865A" w14:textId="77777777" w:rsidTr="0073353E">
        <w:trPr>
          <w:trHeight w:val="300"/>
          <w:trPrChange w:id="3777" w:author="Muhammad, Alimayo (GSFC-5660)" w:date="2016-08-17T10:34:00Z">
            <w:trPr>
              <w:trHeight w:val="300"/>
            </w:trPr>
          </w:trPrChange>
        </w:trPr>
        <w:tc>
          <w:tcPr>
            <w:tcW w:w="910" w:type="dxa"/>
            <w:noWrap/>
            <w:hideMark/>
            <w:tcPrChange w:id="3778" w:author="Muhammad, Alimayo (GSFC-5660)" w:date="2016-08-17T10:34:00Z">
              <w:tcPr>
                <w:tcW w:w="700" w:type="dxa"/>
                <w:noWrap/>
                <w:hideMark/>
              </w:tcPr>
            </w:tcPrChange>
          </w:tcPr>
          <w:p w14:paraId="36915EC8" w14:textId="77777777" w:rsidR="00F909A6" w:rsidRPr="00F909A6" w:rsidRDefault="00F909A6" w:rsidP="00F909A6">
            <w:pPr>
              <w:jc w:val="left"/>
            </w:pPr>
            <w:r w:rsidRPr="00F909A6">
              <w:t>8</w:t>
            </w:r>
          </w:p>
        </w:tc>
        <w:tc>
          <w:tcPr>
            <w:tcW w:w="1640" w:type="dxa"/>
            <w:noWrap/>
            <w:hideMark/>
            <w:tcPrChange w:id="3779" w:author="Muhammad, Alimayo (GSFC-5660)" w:date="2016-08-17T10:34:00Z">
              <w:tcPr>
                <w:tcW w:w="1640" w:type="dxa"/>
                <w:noWrap/>
                <w:hideMark/>
              </w:tcPr>
            </w:tcPrChange>
          </w:tcPr>
          <w:p w14:paraId="01EDF01B" w14:textId="77777777" w:rsidR="00F909A6" w:rsidRPr="00F909A6" w:rsidRDefault="00F909A6" w:rsidP="00F909A6">
            <w:pPr>
              <w:jc w:val="left"/>
            </w:pPr>
            <w:r w:rsidRPr="00F909A6">
              <w:t xml:space="preserve">Dell Power Edge </w:t>
            </w:r>
          </w:p>
        </w:tc>
        <w:tc>
          <w:tcPr>
            <w:tcW w:w="1300" w:type="dxa"/>
            <w:noWrap/>
            <w:hideMark/>
            <w:tcPrChange w:id="3780" w:author="Muhammad, Alimayo (GSFC-5660)" w:date="2016-08-17T10:34:00Z">
              <w:tcPr>
                <w:tcW w:w="1300" w:type="dxa"/>
                <w:noWrap/>
                <w:hideMark/>
              </w:tcPr>
            </w:tcPrChange>
          </w:tcPr>
          <w:p w14:paraId="2021004C" w14:textId="77777777" w:rsidR="00F909A6" w:rsidRPr="00F909A6" w:rsidRDefault="00F909A6" w:rsidP="00F909A6">
            <w:pPr>
              <w:jc w:val="left"/>
            </w:pPr>
            <w:r w:rsidRPr="00F909A6">
              <w:t>N/A</w:t>
            </w:r>
          </w:p>
        </w:tc>
        <w:tc>
          <w:tcPr>
            <w:tcW w:w="2800" w:type="dxa"/>
            <w:noWrap/>
            <w:hideMark/>
            <w:tcPrChange w:id="3781" w:author="Muhammad, Alimayo (GSFC-5660)" w:date="2016-08-17T10:34:00Z">
              <w:tcPr>
                <w:tcW w:w="2800" w:type="dxa"/>
                <w:noWrap/>
                <w:hideMark/>
              </w:tcPr>
            </w:tcPrChange>
          </w:tcPr>
          <w:p w14:paraId="2D1517D7" w14:textId="77777777" w:rsidR="00F909A6" w:rsidRPr="00F909A6" w:rsidRDefault="00F909A6" w:rsidP="00F909A6">
            <w:pPr>
              <w:jc w:val="left"/>
            </w:pPr>
            <w:r w:rsidRPr="00F909A6">
              <w:t>6GSHN22</w:t>
            </w:r>
          </w:p>
        </w:tc>
        <w:tc>
          <w:tcPr>
            <w:tcW w:w="1420" w:type="dxa"/>
            <w:noWrap/>
            <w:hideMark/>
            <w:tcPrChange w:id="3782" w:author="Muhammad, Alimayo (GSFC-5660)" w:date="2016-08-17T10:34:00Z">
              <w:tcPr>
                <w:tcW w:w="1420" w:type="dxa"/>
                <w:noWrap/>
                <w:hideMark/>
              </w:tcPr>
            </w:tcPrChange>
          </w:tcPr>
          <w:p w14:paraId="1D404E60" w14:textId="77777777" w:rsidR="00F909A6" w:rsidRPr="00F909A6" w:rsidRDefault="00F909A6" w:rsidP="00F909A6">
            <w:pPr>
              <w:jc w:val="left"/>
            </w:pPr>
            <w:r w:rsidRPr="00F909A6">
              <w:t>R420</w:t>
            </w:r>
          </w:p>
        </w:tc>
      </w:tr>
      <w:tr w:rsidR="00F909A6" w:rsidRPr="00F909A6" w14:paraId="3BDC32A2" w14:textId="77777777" w:rsidTr="0073353E">
        <w:trPr>
          <w:trHeight w:val="300"/>
          <w:trPrChange w:id="3783" w:author="Muhammad, Alimayo (GSFC-5660)" w:date="2016-08-17T10:34:00Z">
            <w:trPr>
              <w:trHeight w:val="300"/>
            </w:trPr>
          </w:trPrChange>
        </w:trPr>
        <w:tc>
          <w:tcPr>
            <w:tcW w:w="910" w:type="dxa"/>
            <w:noWrap/>
            <w:hideMark/>
            <w:tcPrChange w:id="3784" w:author="Muhammad, Alimayo (GSFC-5660)" w:date="2016-08-17T10:34:00Z">
              <w:tcPr>
                <w:tcW w:w="700" w:type="dxa"/>
                <w:noWrap/>
                <w:hideMark/>
              </w:tcPr>
            </w:tcPrChange>
          </w:tcPr>
          <w:p w14:paraId="202DFD7E" w14:textId="77777777" w:rsidR="00F909A6" w:rsidRPr="00F909A6" w:rsidRDefault="00F909A6" w:rsidP="00F909A6">
            <w:pPr>
              <w:jc w:val="left"/>
            </w:pPr>
            <w:r w:rsidRPr="00F909A6">
              <w:t> </w:t>
            </w:r>
          </w:p>
        </w:tc>
        <w:tc>
          <w:tcPr>
            <w:tcW w:w="1640" w:type="dxa"/>
            <w:noWrap/>
            <w:hideMark/>
            <w:tcPrChange w:id="3785" w:author="Muhammad, Alimayo (GSFC-5660)" w:date="2016-08-17T10:34:00Z">
              <w:tcPr>
                <w:tcW w:w="1640" w:type="dxa"/>
                <w:noWrap/>
                <w:hideMark/>
              </w:tcPr>
            </w:tcPrChange>
          </w:tcPr>
          <w:p w14:paraId="1F62999A" w14:textId="77777777" w:rsidR="00F909A6" w:rsidRPr="00F909A6" w:rsidRDefault="00F909A6" w:rsidP="00F909A6">
            <w:pPr>
              <w:jc w:val="left"/>
            </w:pPr>
            <w:r w:rsidRPr="00F909A6">
              <w:t> </w:t>
            </w:r>
          </w:p>
        </w:tc>
        <w:tc>
          <w:tcPr>
            <w:tcW w:w="1300" w:type="dxa"/>
            <w:noWrap/>
            <w:hideMark/>
            <w:tcPrChange w:id="3786" w:author="Muhammad, Alimayo (GSFC-5660)" w:date="2016-08-17T10:34:00Z">
              <w:tcPr>
                <w:tcW w:w="1300" w:type="dxa"/>
                <w:noWrap/>
                <w:hideMark/>
              </w:tcPr>
            </w:tcPrChange>
          </w:tcPr>
          <w:p w14:paraId="24AB5FB8" w14:textId="77777777" w:rsidR="00F909A6" w:rsidRPr="00F909A6" w:rsidRDefault="00F909A6" w:rsidP="00F909A6">
            <w:pPr>
              <w:jc w:val="left"/>
            </w:pPr>
            <w:r w:rsidRPr="00F909A6">
              <w:t> </w:t>
            </w:r>
          </w:p>
        </w:tc>
        <w:tc>
          <w:tcPr>
            <w:tcW w:w="2800" w:type="dxa"/>
            <w:noWrap/>
            <w:hideMark/>
            <w:tcPrChange w:id="3787" w:author="Muhammad, Alimayo (GSFC-5660)" w:date="2016-08-17T10:34:00Z">
              <w:tcPr>
                <w:tcW w:w="2800" w:type="dxa"/>
                <w:noWrap/>
                <w:hideMark/>
              </w:tcPr>
            </w:tcPrChange>
          </w:tcPr>
          <w:p w14:paraId="5D83E737" w14:textId="77777777" w:rsidR="00F909A6" w:rsidRPr="00F909A6" w:rsidRDefault="00F909A6" w:rsidP="00F909A6">
            <w:pPr>
              <w:jc w:val="left"/>
            </w:pPr>
            <w:r w:rsidRPr="00F909A6">
              <w:t> </w:t>
            </w:r>
          </w:p>
        </w:tc>
        <w:tc>
          <w:tcPr>
            <w:tcW w:w="1420" w:type="dxa"/>
            <w:noWrap/>
            <w:hideMark/>
            <w:tcPrChange w:id="3788" w:author="Muhammad, Alimayo (GSFC-5660)" w:date="2016-08-17T10:34:00Z">
              <w:tcPr>
                <w:tcW w:w="1420" w:type="dxa"/>
                <w:noWrap/>
                <w:hideMark/>
              </w:tcPr>
            </w:tcPrChange>
          </w:tcPr>
          <w:p w14:paraId="284A0CDD" w14:textId="77777777" w:rsidR="00F909A6" w:rsidRPr="00F909A6" w:rsidRDefault="00F909A6" w:rsidP="00F909A6">
            <w:pPr>
              <w:jc w:val="left"/>
            </w:pPr>
            <w:r w:rsidRPr="00F909A6">
              <w:t> </w:t>
            </w:r>
          </w:p>
        </w:tc>
      </w:tr>
      <w:tr w:rsidR="00F909A6" w:rsidRPr="00F909A6" w14:paraId="5415BA54" w14:textId="77777777" w:rsidTr="0073353E">
        <w:trPr>
          <w:trHeight w:val="300"/>
          <w:trPrChange w:id="3789" w:author="Muhammad, Alimayo (GSFC-5660)" w:date="2016-08-17T10:34:00Z">
            <w:trPr>
              <w:trHeight w:val="300"/>
            </w:trPr>
          </w:trPrChange>
        </w:trPr>
        <w:tc>
          <w:tcPr>
            <w:tcW w:w="910" w:type="dxa"/>
            <w:noWrap/>
            <w:hideMark/>
            <w:tcPrChange w:id="3790" w:author="Muhammad, Alimayo (GSFC-5660)" w:date="2016-08-17T10:34:00Z">
              <w:tcPr>
                <w:tcW w:w="700" w:type="dxa"/>
                <w:noWrap/>
                <w:hideMark/>
              </w:tcPr>
            </w:tcPrChange>
          </w:tcPr>
          <w:p w14:paraId="098F3B1C" w14:textId="77777777" w:rsidR="00F909A6" w:rsidRPr="00F909A6" w:rsidRDefault="00F909A6" w:rsidP="00F909A6">
            <w:pPr>
              <w:jc w:val="left"/>
            </w:pPr>
            <w:r w:rsidRPr="00F909A6">
              <w:t>6</w:t>
            </w:r>
          </w:p>
        </w:tc>
        <w:tc>
          <w:tcPr>
            <w:tcW w:w="1640" w:type="dxa"/>
            <w:noWrap/>
            <w:hideMark/>
            <w:tcPrChange w:id="3791" w:author="Muhammad, Alimayo (GSFC-5660)" w:date="2016-08-17T10:34:00Z">
              <w:tcPr>
                <w:tcW w:w="1640" w:type="dxa"/>
                <w:noWrap/>
                <w:hideMark/>
              </w:tcPr>
            </w:tcPrChange>
          </w:tcPr>
          <w:p w14:paraId="56DB54DF" w14:textId="77777777" w:rsidR="00F909A6" w:rsidRPr="00F909A6" w:rsidRDefault="00F909A6" w:rsidP="00F909A6">
            <w:pPr>
              <w:jc w:val="left"/>
            </w:pPr>
            <w:r w:rsidRPr="00F909A6">
              <w:t xml:space="preserve">Dell Power Edge </w:t>
            </w:r>
          </w:p>
        </w:tc>
        <w:tc>
          <w:tcPr>
            <w:tcW w:w="1300" w:type="dxa"/>
            <w:noWrap/>
            <w:hideMark/>
            <w:tcPrChange w:id="3792" w:author="Muhammad, Alimayo (GSFC-5660)" w:date="2016-08-17T10:34:00Z">
              <w:tcPr>
                <w:tcW w:w="1300" w:type="dxa"/>
                <w:noWrap/>
                <w:hideMark/>
              </w:tcPr>
            </w:tcPrChange>
          </w:tcPr>
          <w:p w14:paraId="3753D597" w14:textId="77777777" w:rsidR="00F909A6" w:rsidRPr="00F909A6" w:rsidRDefault="00F909A6" w:rsidP="00F909A6">
            <w:pPr>
              <w:jc w:val="left"/>
            </w:pPr>
            <w:r w:rsidRPr="00F909A6">
              <w:t>N/A</w:t>
            </w:r>
          </w:p>
        </w:tc>
        <w:tc>
          <w:tcPr>
            <w:tcW w:w="2800" w:type="dxa"/>
            <w:noWrap/>
            <w:hideMark/>
            <w:tcPrChange w:id="3793" w:author="Muhammad, Alimayo (GSFC-5660)" w:date="2016-08-17T10:34:00Z">
              <w:tcPr>
                <w:tcW w:w="2800" w:type="dxa"/>
                <w:noWrap/>
                <w:hideMark/>
              </w:tcPr>
            </w:tcPrChange>
          </w:tcPr>
          <w:p w14:paraId="2635CEE2" w14:textId="77777777" w:rsidR="00F909A6" w:rsidRPr="00F909A6" w:rsidRDefault="00F909A6" w:rsidP="00F909A6">
            <w:pPr>
              <w:jc w:val="left"/>
            </w:pPr>
            <w:r w:rsidRPr="00F909A6">
              <w:t>6GWJN22</w:t>
            </w:r>
          </w:p>
        </w:tc>
        <w:tc>
          <w:tcPr>
            <w:tcW w:w="1420" w:type="dxa"/>
            <w:noWrap/>
            <w:hideMark/>
            <w:tcPrChange w:id="3794" w:author="Muhammad, Alimayo (GSFC-5660)" w:date="2016-08-17T10:34:00Z">
              <w:tcPr>
                <w:tcW w:w="1420" w:type="dxa"/>
                <w:noWrap/>
                <w:hideMark/>
              </w:tcPr>
            </w:tcPrChange>
          </w:tcPr>
          <w:p w14:paraId="794E8373" w14:textId="77777777" w:rsidR="00F909A6" w:rsidRPr="00F909A6" w:rsidRDefault="00F909A6" w:rsidP="00F909A6">
            <w:pPr>
              <w:jc w:val="left"/>
            </w:pPr>
            <w:r w:rsidRPr="00F909A6">
              <w:t>R420</w:t>
            </w:r>
          </w:p>
        </w:tc>
      </w:tr>
      <w:tr w:rsidR="00F909A6" w:rsidRPr="00F909A6" w14:paraId="20E925D5" w14:textId="77777777" w:rsidTr="0073353E">
        <w:trPr>
          <w:trHeight w:val="300"/>
          <w:trPrChange w:id="3795" w:author="Muhammad, Alimayo (GSFC-5660)" w:date="2016-08-17T10:34:00Z">
            <w:trPr>
              <w:trHeight w:val="300"/>
            </w:trPr>
          </w:trPrChange>
        </w:trPr>
        <w:tc>
          <w:tcPr>
            <w:tcW w:w="910" w:type="dxa"/>
            <w:noWrap/>
            <w:hideMark/>
            <w:tcPrChange w:id="3796" w:author="Muhammad, Alimayo (GSFC-5660)" w:date="2016-08-17T10:34:00Z">
              <w:tcPr>
                <w:tcW w:w="700" w:type="dxa"/>
                <w:noWrap/>
                <w:hideMark/>
              </w:tcPr>
            </w:tcPrChange>
          </w:tcPr>
          <w:p w14:paraId="609A038D" w14:textId="77777777" w:rsidR="00F909A6" w:rsidRPr="00F909A6" w:rsidRDefault="00F909A6" w:rsidP="00F909A6">
            <w:pPr>
              <w:jc w:val="left"/>
            </w:pPr>
            <w:r w:rsidRPr="00F909A6">
              <w:t> </w:t>
            </w:r>
          </w:p>
        </w:tc>
        <w:tc>
          <w:tcPr>
            <w:tcW w:w="1640" w:type="dxa"/>
            <w:noWrap/>
            <w:hideMark/>
            <w:tcPrChange w:id="3797" w:author="Muhammad, Alimayo (GSFC-5660)" w:date="2016-08-17T10:34:00Z">
              <w:tcPr>
                <w:tcW w:w="1640" w:type="dxa"/>
                <w:noWrap/>
                <w:hideMark/>
              </w:tcPr>
            </w:tcPrChange>
          </w:tcPr>
          <w:p w14:paraId="0F872CAA" w14:textId="77777777" w:rsidR="00F909A6" w:rsidRPr="00F909A6" w:rsidRDefault="00F909A6" w:rsidP="00F909A6">
            <w:pPr>
              <w:jc w:val="left"/>
            </w:pPr>
            <w:r w:rsidRPr="00F909A6">
              <w:t> </w:t>
            </w:r>
          </w:p>
        </w:tc>
        <w:tc>
          <w:tcPr>
            <w:tcW w:w="1300" w:type="dxa"/>
            <w:noWrap/>
            <w:hideMark/>
            <w:tcPrChange w:id="3798" w:author="Muhammad, Alimayo (GSFC-5660)" w:date="2016-08-17T10:34:00Z">
              <w:tcPr>
                <w:tcW w:w="1300" w:type="dxa"/>
                <w:noWrap/>
                <w:hideMark/>
              </w:tcPr>
            </w:tcPrChange>
          </w:tcPr>
          <w:p w14:paraId="4FC93393" w14:textId="77777777" w:rsidR="00F909A6" w:rsidRPr="00F909A6" w:rsidRDefault="00F909A6" w:rsidP="00F909A6">
            <w:pPr>
              <w:jc w:val="left"/>
            </w:pPr>
            <w:r w:rsidRPr="00F909A6">
              <w:t> </w:t>
            </w:r>
          </w:p>
        </w:tc>
        <w:tc>
          <w:tcPr>
            <w:tcW w:w="2800" w:type="dxa"/>
            <w:noWrap/>
            <w:hideMark/>
            <w:tcPrChange w:id="3799" w:author="Muhammad, Alimayo (GSFC-5660)" w:date="2016-08-17T10:34:00Z">
              <w:tcPr>
                <w:tcW w:w="2800" w:type="dxa"/>
                <w:noWrap/>
                <w:hideMark/>
              </w:tcPr>
            </w:tcPrChange>
          </w:tcPr>
          <w:p w14:paraId="74CC629E" w14:textId="77777777" w:rsidR="00F909A6" w:rsidRPr="00F909A6" w:rsidRDefault="00F909A6" w:rsidP="00F909A6">
            <w:pPr>
              <w:jc w:val="left"/>
            </w:pPr>
            <w:r w:rsidRPr="00F909A6">
              <w:t> </w:t>
            </w:r>
          </w:p>
        </w:tc>
        <w:tc>
          <w:tcPr>
            <w:tcW w:w="1420" w:type="dxa"/>
            <w:noWrap/>
            <w:hideMark/>
            <w:tcPrChange w:id="3800" w:author="Muhammad, Alimayo (GSFC-5660)" w:date="2016-08-17T10:34:00Z">
              <w:tcPr>
                <w:tcW w:w="1420" w:type="dxa"/>
                <w:noWrap/>
                <w:hideMark/>
              </w:tcPr>
            </w:tcPrChange>
          </w:tcPr>
          <w:p w14:paraId="5FF04DE5" w14:textId="77777777" w:rsidR="00F909A6" w:rsidRPr="00F909A6" w:rsidRDefault="00F909A6" w:rsidP="00F909A6">
            <w:pPr>
              <w:jc w:val="left"/>
            </w:pPr>
            <w:r w:rsidRPr="00F909A6">
              <w:t> </w:t>
            </w:r>
          </w:p>
        </w:tc>
      </w:tr>
      <w:tr w:rsidR="00F909A6" w:rsidRPr="00F909A6" w14:paraId="71F81C3C" w14:textId="77777777" w:rsidTr="0073353E">
        <w:trPr>
          <w:trHeight w:val="300"/>
          <w:trPrChange w:id="3801" w:author="Muhammad, Alimayo (GSFC-5660)" w:date="2016-08-17T10:34:00Z">
            <w:trPr>
              <w:trHeight w:val="300"/>
            </w:trPr>
          </w:trPrChange>
        </w:trPr>
        <w:tc>
          <w:tcPr>
            <w:tcW w:w="910" w:type="dxa"/>
            <w:noWrap/>
            <w:hideMark/>
            <w:tcPrChange w:id="3802" w:author="Muhammad, Alimayo (GSFC-5660)" w:date="2016-08-17T10:34:00Z">
              <w:tcPr>
                <w:tcW w:w="700" w:type="dxa"/>
                <w:noWrap/>
                <w:hideMark/>
              </w:tcPr>
            </w:tcPrChange>
          </w:tcPr>
          <w:p w14:paraId="2B5D157A" w14:textId="77777777" w:rsidR="00F909A6" w:rsidRPr="00F909A6" w:rsidRDefault="00F909A6" w:rsidP="00F909A6">
            <w:pPr>
              <w:jc w:val="left"/>
            </w:pPr>
            <w:r w:rsidRPr="00F909A6">
              <w:t>4</w:t>
            </w:r>
          </w:p>
        </w:tc>
        <w:tc>
          <w:tcPr>
            <w:tcW w:w="1640" w:type="dxa"/>
            <w:noWrap/>
            <w:hideMark/>
            <w:tcPrChange w:id="3803" w:author="Muhammad, Alimayo (GSFC-5660)" w:date="2016-08-17T10:34:00Z">
              <w:tcPr>
                <w:tcW w:w="1640" w:type="dxa"/>
                <w:noWrap/>
                <w:hideMark/>
              </w:tcPr>
            </w:tcPrChange>
          </w:tcPr>
          <w:p w14:paraId="2D0DAC88" w14:textId="77777777" w:rsidR="00F909A6" w:rsidRPr="00F909A6" w:rsidRDefault="00F909A6" w:rsidP="00F909A6">
            <w:pPr>
              <w:jc w:val="left"/>
            </w:pPr>
            <w:proofErr w:type="spellStart"/>
            <w:r w:rsidRPr="00F909A6">
              <w:t>Nexsan</w:t>
            </w:r>
            <w:proofErr w:type="spellEnd"/>
            <w:r w:rsidRPr="00F909A6">
              <w:t xml:space="preserve"> E-Series </w:t>
            </w:r>
          </w:p>
        </w:tc>
        <w:tc>
          <w:tcPr>
            <w:tcW w:w="1300" w:type="dxa"/>
            <w:noWrap/>
            <w:hideMark/>
            <w:tcPrChange w:id="3804" w:author="Muhammad, Alimayo (GSFC-5660)" w:date="2016-08-17T10:34:00Z">
              <w:tcPr>
                <w:tcW w:w="1300" w:type="dxa"/>
                <w:noWrap/>
                <w:hideMark/>
              </w:tcPr>
            </w:tcPrChange>
          </w:tcPr>
          <w:p w14:paraId="00A0B4A1" w14:textId="77777777" w:rsidR="00F909A6" w:rsidRPr="00F909A6" w:rsidRDefault="00F909A6" w:rsidP="00F909A6">
            <w:pPr>
              <w:jc w:val="left"/>
            </w:pPr>
            <w:r w:rsidRPr="00F909A6">
              <w:t>2627036</w:t>
            </w:r>
          </w:p>
        </w:tc>
        <w:tc>
          <w:tcPr>
            <w:tcW w:w="2800" w:type="dxa"/>
            <w:noWrap/>
            <w:hideMark/>
            <w:tcPrChange w:id="3805" w:author="Muhammad, Alimayo (GSFC-5660)" w:date="2016-08-17T10:34:00Z">
              <w:tcPr>
                <w:tcW w:w="2800" w:type="dxa"/>
                <w:noWrap/>
                <w:hideMark/>
              </w:tcPr>
            </w:tcPrChange>
          </w:tcPr>
          <w:p w14:paraId="303E2216" w14:textId="77777777" w:rsidR="00F909A6" w:rsidRPr="00F909A6" w:rsidRDefault="00F909A6" w:rsidP="00F909A6">
            <w:pPr>
              <w:jc w:val="left"/>
            </w:pPr>
            <w:r w:rsidRPr="00F909A6">
              <w:t>NXT31200073</w:t>
            </w:r>
          </w:p>
        </w:tc>
        <w:tc>
          <w:tcPr>
            <w:tcW w:w="1420" w:type="dxa"/>
            <w:noWrap/>
            <w:hideMark/>
            <w:tcPrChange w:id="3806" w:author="Muhammad, Alimayo (GSFC-5660)" w:date="2016-08-17T10:34:00Z">
              <w:tcPr>
                <w:tcW w:w="1420" w:type="dxa"/>
                <w:noWrap/>
                <w:hideMark/>
              </w:tcPr>
            </w:tcPrChange>
          </w:tcPr>
          <w:p w14:paraId="5AAE762A" w14:textId="77777777" w:rsidR="00F909A6" w:rsidRPr="00F909A6" w:rsidRDefault="00F909A6" w:rsidP="00F909A6">
            <w:pPr>
              <w:jc w:val="left"/>
            </w:pPr>
            <w:r w:rsidRPr="00F909A6">
              <w:t>E182-18/1</w:t>
            </w:r>
          </w:p>
        </w:tc>
      </w:tr>
    </w:tbl>
    <w:p w14:paraId="61AB92A1" w14:textId="77777777" w:rsidR="00F909A6" w:rsidRDefault="00F909A6" w:rsidP="00AB2010">
      <w:pPr>
        <w:jc w:val="left"/>
      </w:pPr>
    </w:p>
    <w:p w14:paraId="34405763" w14:textId="77777777" w:rsidR="00F55EE5" w:rsidRDefault="00F55EE5" w:rsidP="00F55EE5">
      <w:pPr>
        <w:jc w:val="left"/>
        <w:rPr>
          <w:rFonts w:ascii="Calibri" w:hAnsi="Calibri"/>
          <w:color w:val="000000"/>
          <w:sz w:val="22"/>
          <w:szCs w:val="22"/>
        </w:rPr>
      </w:pPr>
    </w:p>
    <w:p w14:paraId="1AA40761" w14:textId="50BED09D" w:rsidR="00C54681" w:rsidRDefault="0033746F">
      <w:pPr>
        <w:pStyle w:val="Heading4"/>
      </w:pPr>
      <w:bookmarkStart w:id="3807" w:name="_Ref460406773"/>
      <w:bookmarkStart w:id="3808" w:name="_Ref460406782"/>
      <w:bookmarkStart w:id="3809" w:name="_Toc460592783"/>
      <w:r>
        <w:lastRenderedPageBreak/>
        <w:t>Software/Hardware Configuration Setup</w:t>
      </w:r>
      <w:bookmarkEnd w:id="3807"/>
      <w:bookmarkEnd w:id="3808"/>
      <w:bookmarkEnd w:id="3809"/>
    </w:p>
    <w:p w14:paraId="4BCF38E7" w14:textId="5A709446" w:rsidR="00F55EE5" w:rsidRDefault="00F55EE5" w:rsidP="00E240A5">
      <w:r>
        <w:t xml:space="preserve">Backup configurations are setup by changing the Raids IP address and physically moving the four fiber optic cables from the primary server to the </w:t>
      </w:r>
      <w:r w:rsidR="00D5232D">
        <w:t xml:space="preserve">backup </w:t>
      </w:r>
      <w:r>
        <w:t>server.  See</w:t>
      </w:r>
      <w:ins w:id="3810" w:author="Muhammad, Alimayo (GSFC-5660)" w:date="2016-08-08T13:51:00Z">
        <w:r w:rsidR="000F2369">
          <w:t xml:space="preserve"> </w:t>
        </w:r>
      </w:ins>
      <w:ins w:id="3811" w:author="Muhammad, Alimayo (GSFC-5660)" w:date="2016-08-08T14:28:00Z">
        <w:r w:rsidR="000F2369">
          <w:fldChar w:fldCharType="begin"/>
        </w:r>
        <w:r w:rsidR="000F2369">
          <w:instrText xml:space="preserve"> REF _Ref458429826 \h </w:instrText>
        </w:r>
      </w:ins>
      <w:r w:rsidR="000F2369">
        <w:fldChar w:fldCharType="separate"/>
      </w:r>
      <w:ins w:id="3812" w:author="Perrine, Martin L. (GSFC-5670)" w:date="2016-08-31T11:10:00Z">
        <w:r w:rsidR="00EF27DF">
          <w:t xml:space="preserve">Figure </w:t>
        </w:r>
        <w:r w:rsidR="00EF27DF">
          <w:rPr>
            <w:noProof/>
          </w:rPr>
          <w:t>6</w:t>
        </w:r>
        <w:r w:rsidR="00EF27DF">
          <w:noBreakHyphen/>
        </w:r>
        <w:r w:rsidR="00EF27DF">
          <w:rPr>
            <w:noProof/>
          </w:rPr>
          <w:t>13</w:t>
        </w:r>
      </w:ins>
      <w:ins w:id="3813" w:author="Muhammad, Alimayo (GSFC-5660)" w:date="2016-08-17T11:34:00Z">
        <w:del w:id="3814"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4</w:delText>
          </w:r>
        </w:del>
      </w:ins>
      <w:ins w:id="3815" w:author="Muhammad, Alimayo (GSFC-5660)" w:date="2016-08-08T14:28:00Z">
        <w:r w:rsidR="000F2369">
          <w:fldChar w:fldCharType="end"/>
        </w:r>
        <w:r w:rsidR="000F2369">
          <w:t>.</w:t>
        </w:r>
      </w:ins>
      <w:del w:id="3816" w:author="Muhammad, Alimayo (GSFC-5660)" w:date="2016-08-08T13:50:00Z">
        <w:r w:rsidR="00066D63" w:rsidDel="008425F8">
          <w:delText xml:space="preserve"> </w:delText>
        </w:r>
        <w:r w:rsidR="00066D63" w:rsidDel="008425F8">
          <w:fldChar w:fldCharType="begin"/>
        </w:r>
        <w:r w:rsidR="00066D63" w:rsidDel="008425F8">
          <w:delInstrText xml:space="preserve"> REF _Ref455654888 \h </w:delInstrText>
        </w:r>
        <w:r w:rsidR="00E04DF5" w:rsidDel="008425F8">
          <w:delInstrText xml:space="preserve"> \* MERGEFORMAT </w:delInstrText>
        </w:r>
        <w:r w:rsidR="00066D63" w:rsidDel="008425F8">
          <w:fldChar w:fldCharType="separate"/>
        </w:r>
        <w:r w:rsidR="009273D6" w:rsidDel="008425F8">
          <w:delText xml:space="preserve">Figure </w:delText>
        </w:r>
        <w:r w:rsidR="009273D6" w:rsidDel="008425F8">
          <w:rPr>
            <w:noProof/>
          </w:rPr>
          <w:delText>4</w:delText>
        </w:r>
        <w:r w:rsidR="00066D63" w:rsidDel="008425F8">
          <w:fldChar w:fldCharType="end"/>
        </w:r>
      </w:del>
      <w:del w:id="3817" w:author="Muhammad, Alimayo (GSFC-5660)" w:date="2016-08-08T13:57:00Z">
        <w:r w:rsidDel="000D05A1">
          <w:delText xml:space="preserve">.  </w:delText>
        </w:r>
      </w:del>
    </w:p>
    <w:p w14:paraId="67C6D959" w14:textId="205DACB7" w:rsidR="00F55EE5" w:rsidRDefault="00F55EE5" w:rsidP="00F55EE5">
      <w:pPr>
        <w:jc w:val="left"/>
        <w:rPr>
          <w:rFonts w:ascii="Calibri" w:hAnsi="Calibri"/>
          <w:color w:val="000000"/>
          <w:sz w:val="22"/>
          <w:szCs w:val="22"/>
        </w:rPr>
      </w:pPr>
    </w:p>
    <w:p w14:paraId="502A60BB" w14:textId="44B79942" w:rsidR="00795208" w:rsidRDefault="008F6789" w:rsidP="00F55EE5">
      <w:pPr>
        <w:jc w:val="center"/>
        <w:rPr>
          <w:rFonts w:ascii="Calibri" w:hAnsi="Calibri"/>
          <w:noProof/>
          <w:color w:val="000000"/>
          <w:sz w:val="22"/>
          <w:szCs w:val="22"/>
        </w:rPr>
      </w:pPr>
      <w:r>
        <w:rPr>
          <w:noProof/>
        </w:rPr>
        <mc:AlternateContent>
          <mc:Choice Requires="wps">
            <w:drawing>
              <wp:anchor distT="0" distB="0" distL="114300" distR="114300" simplePos="0" relativeHeight="251781632" behindDoc="0" locked="0" layoutInCell="1" allowOverlap="1" wp14:anchorId="4283AECE" wp14:editId="57AE7D79">
                <wp:simplePos x="0" y="0"/>
                <wp:positionH relativeFrom="column">
                  <wp:posOffset>2430780</wp:posOffset>
                </wp:positionH>
                <wp:positionV relativeFrom="paragraph">
                  <wp:posOffset>123825</wp:posOffset>
                </wp:positionV>
                <wp:extent cx="885825" cy="495300"/>
                <wp:effectExtent l="0" t="0" r="28575" b="19050"/>
                <wp:wrapNone/>
                <wp:docPr id="247" name="Oval 247"/>
                <wp:cNvGraphicFramePr/>
                <a:graphic xmlns:a="http://schemas.openxmlformats.org/drawingml/2006/main">
                  <a:graphicData uri="http://schemas.microsoft.com/office/word/2010/wordprocessingShape">
                    <wps:wsp>
                      <wps:cNvSpPr/>
                      <wps:spPr>
                        <a:xfrm>
                          <a:off x="0" y="0"/>
                          <a:ext cx="885825" cy="495300"/>
                        </a:xfrm>
                        <a:prstGeom prst="ellipse">
                          <a:avLst/>
                        </a:prstGeom>
                        <a:noFill/>
                        <a:ln w="19050" cap="flat" cmpd="sng" algn="ctr">
                          <a:solidFill>
                            <a:srgbClr val="C0504D"/>
                          </a:solidFill>
                          <a:prstDash val="solid"/>
                        </a:ln>
                        <a:effectLst/>
                      </wps:spPr>
                      <wps:txbx>
                        <w:txbxContent>
                          <w:p w14:paraId="39D52504" w14:textId="77777777" w:rsidR="003127AA" w:rsidRDefault="003127AA" w:rsidP="00F55E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3AECE" id="Oval 247" o:spid="_x0000_s1026" style="position:absolute;left:0;text-align:left;margin-left:191.4pt;margin-top:9.75pt;width:69.75pt;height:39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" filled="f" strokecolor="#c0504d" strokeweight="1.5pt">
                <v:textbox>
                  <w:txbxContent>
                    <w:p w14:paraId="39D52504" w14:textId="77777777" w:rsidR="003127AA" w:rsidRDefault="003127AA" w:rsidP="00F55EE5">
                      <w:pPr>
                        <w:jc w:val="center"/>
                      </w:pPr>
                    </w:p>
                  </w:txbxContent>
                </v:textbox>
              </v:oval>
            </w:pict>
          </mc:Fallback>
        </mc:AlternateContent>
      </w:r>
    </w:p>
    <w:p w14:paraId="7E055EB3" w14:textId="368F3279" w:rsidR="00F50E26" w:rsidRDefault="00F55EE5" w:rsidP="008239E7">
      <w:pPr>
        <w:keepNext/>
        <w:jc w:val="center"/>
      </w:pPr>
      <w:r>
        <w:rPr>
          <w:rFonts w:ascii="Calibri" w:hAnsi="Calibri"/>
          <w:noProof/>
          <w:color w:val="000000"/>
          <w:sz w:val="22"/>
          <w:szCs w:val="22"/>
        </w:rPr>
        <w:drawing>
          <wp:inline distT="0" distB="0" distL="0" distR="0" wp14:anchorId="390D01B6" wp14:editId="0696543D">
            <wp:extent cx="5943600" cy="11049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b="29268"/>
                    <a:stretch/>
                  </pic:blipFill>
                  <pic:spPr bwMode="auto">
                    <a:xfrm>
                      <a:off x="0" y="0"/>
                      <a:ext cx="5943600" cy="1104900"/>
                    </a:xfrm>
                    <a:prstGeom prst="rect">
                      <a:avLst/>
                    </a:prstGeom>
                    <a:noFill/>
                    <a:ln>
                      <a:noFill/>
                    </a:ln>
                    <a:extLst>
                      <a:ext uri="{53640926-AAD7-44D8-BBD7-CCE9431645EC}">
                        <a14:shadowObscured xmlns:a14="http://schemas.microsoft.com/office/drawing/2010/main"/>
                      </a:ext>
                    </a:extLst>
                  </pic:spPr>
                </pic:pic>
              </a:graphicData>
            </a:graphic>
          </wp:inline>
        </w:drawing>
      </w:r>
    </w:p>
    <w:p w14:paraId="25B7A784" w14:textId="4D1F6447" w:rsidR="00F50E26" w:rsidRPr="00D21B21" w:rsidRDefault="00187ABF">
      <w:pPr>
        <w:pStyle w:val="Caption"/>
        <w:rPr>
          <w:rPrChange w:id="3818" w:author="Muhammad, Alimayo (GSFC-5660)" w:date="2016-08-08T12:08:00Z">
            <w:rPr>
              <w:rFonts w:ascii="Calibri" w:hAnsi="Calibri"/>
              <w:color w:val="000000"/>
              <w:sz w:val="22"/>
              <w:szCs w:val="22"/>
            </w:rPr>
          </w:rPrChange>
        </w:rPr>
        <w:pPrChange w:id="3819" w:author="Perrine, Martin L. (GSFC-5670)" w:date="2016-09-08T12:46:00Z">
          <w:pPr>
            <w:jc w:val="center"/>
          </w:pPr>
        </w:pPrChange>
      </w:pPr>
      <w:bookmarkStart w:id="3820" w:name="_Ref458429826"/>
      <w:bookmarkStart w:id="3821" w:name="_Ref455654888"/>
      <w:bookmarkStart w:id="3822" w:name="_Ref457986306"/>
      <w:bookmarkStart w:id="3823" w:name="_Toc460235923"/>
      <w:ins w:id="3824" w:author="Muhammad, Alimayo (GSFC-5660)" w:date="2016-08-08T10:29:00Z">
        <w:r>
          <w:t xml:space="preserve">Figure </w:t>
        </w:r>
      </w:ins>
      <w:ins w:id="3825"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826"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827" w:author="Perrine, Martin L. (GSFC-5670)" w:date="2016-08-31T11:10:00Z">
        <w:r w:rsidR="00EF27DF">
          <w:rPr>
            <w:noProof/>
          </w:rPr>
          <w:t>13</w:t>
        </w:r>
      </w:ins>
      <w:ins w:id="3828" w:author="Muhammad, Alimayo (GSFC-5660)" w:date="2016-08-29T12:55:00Z">
        <w:r w:rsidR="004B56B2">
          <w:fldChar w:fldCharType="end"/>
        </w:r>
      </w:ins>
      <w:bookmarkEnd w:id="3820"/>
      <w:ins w:id="3829" w:author="Muhammad, Alimayo (GSFC-5660)" w:date="2016-08-08T12:08:00Z">
        <w:r w:rsidR="00D21B21">
          <w:t xml:space="preserve"> </w:t>
        </w:r>
      </w:ins>
      <w:del w:id="3830"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w:delText>
        </w:r>
        <w:r w:rsidR="00386256" w:rsidDel="00D349FE">
          <w:rPr>
            <w:noProof/>
          </w:rPr>
          <w:fldChar w:fldCharType="end"/>
        </w:r>
        <w:bookmarkEnd w:id="3821"/>
        <w:r w:rsidR="00F50E26" w:rsidDel="00D349FE">
          <w:delText xml:space="preserve"> </w:delText>
        </w:r>
      </w:del>
      <w:r w:rsidR="00F50E26" w:rsidRPr="008239E7">
        <w:rPr>
          <w:color w:val="000000"/>
          <w:szCs w:val="24"/>
        </w:rPr>
        <w:t>Back panel of Dell server (fiber optic cables: red circle)</w:t>
      </w:r>
      <w:bookmarkEnd w:id="3822"/>
      <w:bookmarkEnd w:id="3823"/>
      <w:ins w:id="3831" w:author="Perrine, Martin L. (GSFC-5670)" w:date="2016-09-13T14:44:00Z">
        <w:r w:rsidR="00000457" w:rsidRPr="00000457">
          <w:rPr>
            <w:color w:val="FF0000"/>
          </w:rPr>
          <w:t xml:space="preserve"> </w:t>
        </w:r>
        <w:r w:rsidR="00000457" w:rsidRPr="00EB6093">
          <w:rPr>
            <w:color w:val="FF0000"/>
          </w:rPr>
          <w:t>(needs replacement with DAPHNE)</w:t>
        </w:r>
      </w:ins>
    </w:p>
    <w:p w14:paraId="2A6CF458" w14:textId="77777777" w:rsidR="00F55EE5" w:rsidRDefault="00F55EE5" w:rsidP="00F55EE5">
      <w:pPr>
        <w:jc w:val="center"/>
        <w:rPr>
          <w:rFonts w:ascii="Calibri" w:hAnsi="Calibri"/>
          <w:color w:val="000000"/>
          <w:sz w:val="22"/>
          <w:szCs w:val="22"/>
        </w:rPr>
      </w:pPr>
    </w:p>
    <w:p w14:paraId="30E6A950" w14:textId="55C7D0B6" w:rsidR="00F55EE5" w:rsidRDefault="009A0B22" w:rsidP="009A0B22">
      <w:pPr>
        <w:jc w:val="left"/>
      </w:pPr>
      <w:r>
        <w:t>In addition the configuration of the data path has to be changed including the IP addresses. The following script issued from the path: /home/Alimayo/sandbox/</w:t>
      </w:r>
      <w:proofErr w:type="spellStart"/>
      <w:del w:id="3832" w:author="Perrine, Martin L. (GSFC-5670)" w:date="2016-09-13T14:29:00Z">
        <w:r w:rsidDel="00055AC4">
          <w:delText>neng</w:delText>
        </w:r>
      </w:del>
      <w:ins w:id="3833" w:author="Perrine, Martin L. (GSFC-5670)" w:date="2016-09-13T14:29:00Z">
        <w:r w:rsidR="00055AC4">
          <w:t>DAPHNE</w:t>
        </w:r>
      </w:ins>
      <w:r>
        <w:t>_testbed_GUI.git</w:t>
      </w:r>
      <w:proofErr w:type="spellEnd"/>
      <w:r>
        <w:t>/</w:t>
      </w:r>
      <w:proofErr w:type="spellStart"/>
      <w:del w:id="3834" w:author="Perrine, Martin L. (GSFC-5670)" w:date="2016-09-13T14:29:00Z">
        <w:r w:rsidDel="00055AC4">
          <w:delText>neng</w:delText>
        </w:r>
      </w:del>
      <w:ins w:id="3835" w:author="Perrine, Martin L. (GSFC-5670)" w:date="2016-09-13T14:29:00Z">
        <w:r w:rsidR="00055AC4">
          <w:t>DAPHNE</w:t>
        </w:r>
      </w:ins>
      <w:r>
        <w:t>_testbed_GUI</w:t>
      </w:r>
      <w:proofErr w:type="spellEnd"/>
    </w:p>
    <w:p w14:paraId="68BAECEC" w14:textId="77777777" w:rsidR="009A0B22" w:rsidRDefault="009A0B22">
      <w:pPr>
        <w:jc w:val="left"/>
      </w:pPr>
    </w:p>
    <w:p w14:paraId="1BFA37A2" w14:textId="6D9ECA07" w:rsidR="00F55EE5" w:rsidRDefault="00F55EE5" w:rsidP="008239E7">
      <w:pPr>
        <w:pStyle w:val="ListParagraph"/>
        <w:numPr>
          <w:ilvl w:val="0"/>
          <w:numId w:val="66"/>
        </w:numPr>
      </w:pPr>
      <w:proofErr w:type="gramStart"/>
      <w:r>
        <w:t xml:space="preserve">Open  </w:t>
      </w:r>
      <w:proofErr w:type="gramEnd"/>
      <w:del w:id="3836" w:author="Perrine, Martin L. (GSFC-5670)" w:date="2016-09-13T14:29:00Z">
        <w:r w:rsidDel="00055AC4">
          <w:delText>neng</w:delText>
        </w:r>
      </w:del>
      <w:ins w:id="3837" w:author="Perrine, Martin L. (GSFC-5670)" w:date="2016-09-13T14:29:00Z">
        <w:r w:rsidR="00055AC4">
          <w:t>DAPHNE</w:t>
        </w:r>
      </w:ins>
      <w:r>
        <w:t>w_monitor.py using a text editor of choice.</w:t>
      </w:r>
    </w:p>
    <w:p w14:paraId="693505F6" w14:textId="7FB96EAB" w:rsidR="00F55EE5" w:rsidRDefault="00F55EE5" w:rsidP="008239E7">
      <w:pPr>
        <w:pStyle w:val="ListParagraph"/>
        <w:numPr>
          <w:ilvl w:val="0"/>
          <w:numId w:val="66"/>
        </w:numPr>
      </w:pPr>
      <w:r>
        <w:t xml:space="preserve">Find # </w:t>
      </w:r>
      <w:del w:id="3838" w:author="Perrine, Martin L. (GSFC-5670)" w:date="2016-09-13T14:29:00Z">
        <w:r w:rsidDel="00055AC4">
          <w:delText>neng</w:delText>
        </w:r>
      </w:del>
      <w:ins w:id="3839" w:author="Perrine, Martin L. (GSFC-5670)" w:date="2016-09-13T14:29:00Z">
        <w:r w:rsidR="00055AC4">
          <w:t>DAPHNE</w:t>
        </w:r>
      </w:ins>
      <w:r>
        <w:t xml:space="preserve"> configuration text in script</w:t>
      </w:r>
    </w:p>
    <w:p w14:paraId="1EFB559E" w14:textId="726FD9C3" w:rsidR="00E4526A" w:rsidRDefault="00F55EE5" w:rsidP="008239E7">
      <w:pPr>
        <w:pStyle w:val="ListParagraph"/>
        <w:numPr>
          <w:ilvl w:val="0"/>
          <w:numId w:val="66"/>
        </w:numPr>
        <w:rPr>
          <w:ins w:id="3840" w:author="Muhammad, Alimayo (GSFC-5660)" w:date="2016-08-08T10:30:00Z"/>
        </w:rPr>
      </w:pPr>
      <w:r>
        <w:t xml:space="preserve">Change the </w:t>
      </w:r>
      <w:proofErr w:type="spellStart"/>
      <w:r>
        <w:t>self.</w:t>
      </w:r>
      <w:del w:id="3841" w:author="Perrine, Martin L. (GSFC-5670)" w:date="2016-09-13T14:29:00Z">
        <w:r w:rsidDel="00055AC4">
          <w:delText>neng</w:delText>
        </w:r>
      </w:del>
      <w:ins w:id="3842" w:author="Perrine, Martin L. (GSFC-5670)" w:date="2016-09-13T14:29:00Z">
        <w:r w:rsidR="00055AC4">
          <w:t>DAPHNE</w:t>
        </w:r>
      </w:ins>
      <w:r>
        <w:t>_ip</w:t>
      </w:r>
      <w:proofErr w:type="spellEnd"/>
      <w:r>
        <w:t xml:space="preserve"> variable to the location of </w:t>
      </w:r>
      <w:del w:id="3843" w:author="Perrine, Martin L. (GSFC-5670)" w:date="2016-09-13T14:29:00Z">
        <w:r w:rsidR="00DD2D49" w:rsidDel="00055AC4">
          <w:delText>NENG</w:delText>
        </w:r>
      </w:del>
      <w:ins w:id="3844" w:author="Perrine, Martin L. (GSFC-5670)" w:date="2016-09-13T14:29:00Z">
        <w:r w:rsidR="00055AC4">
          <w:t>DAPHNE</w:t>
        </w:r>
      </w:ins>
      <w:r w:rsidR="00DD2D49">
        <w:t xml:space="preserve"> server under test</w:t>
      </w:r>
      <w:r>
        <w:t xml:space="preserve"> </w:t>
      </w:r>
      <w:r w:rsidR="00C673AF">
        <w:t>Setup</w:t>
      </w:r>
    </w:p>
    <w:p w14:paraId="6A14E822" w14:textId="77777777" w:rsidR="00187ABF" w:rsidRDefault="00187ABF">
      <w:pPr>
        <w:rPr>
          <w:ins w:id="3845" w:author="Muhammad, Alimayo (GSFC-5660)" w:date="2016-08-08T10:30:00Z"/>
        </w:rPr>
        <w:pPrChange w:id="3846" w:author="Muhammad, Alimayo (GSFC-5660)" w:date="2016-08-08T10:30:00Z">
          <w:pPr>
            <w:pStyle w:val="ListParagraph"/>
            <w:numPr>
              <w:numId w:val="66"/>
            </w:numPr>
            <w:ind w:hanging="360"/>
          </w:pPr>
        </w:pPrChange>
      </w:pPr>
    </w:p>
    <w:p w14:paraId="7F5A1D5C" w14:textId="77777777" w:rsidR="00187ABF" w:rsidRDefault="00187ABF">
      <w:pPr>
        <w:rPr>
          <w:ins w:id="3847" w:author="Muhammad, Alimayo (GSFC-5660)" w:date="2016-08-08T10:30:00Z"/>
        </w:rPr>
        <w:pPrChange w:id="3848" w:author="Muhammad, Alimayo (GSFC-5660)" w:date="2016-08-08T10:30:00Z">
          <w:pPr>
            <w:pStyle w:val="ListParagraph"/>
            <w:numPr>
              <w:numId w:val="66"/>
            </w:numPr>
            <w:ind w:hanging="360"/>
          </w:pPr>
        </w:pPrChange>
      </w:pPr>
    </w:p>
    <w:p w14:paraId="3F255CAA" w14:textId="77777777" w:rsidR="00187ABF" w:rsidRDefault="00187ABF">
      <w:pPr>
        <w:rPr>
          <w:ins w:id="3849" w:author="Muhammad, Alimayo (GSFC-5660)" w:date="2016-08-08T10:30:00Z"/>
        </w:rPr>
        <w:pPrChange w:id="3850" w:author="Muhammad, Alimayo (GSFC-5660)" w:date="2016-08-08T10:30:00Z">
          <w:pPr>
            <w:pStyle w:val="ListParagraph"/>
            <w:numPr>
              <w:numId w:val="66"/>
            </w:numPr>
            <w:ind w:hanging="360"/>
          </w:pPr>
        </w:pPrChange>
      </w:pPr>
    </w:p>
    <w:p w14:paraId="1760C48B" w14:textId="77777777" w:rsidR="00187ABF" w:rsidRDefault="00187ABF">
      <w:pPr>
        <w:rPr>
          <w:ins w:id="3851" w:author="Muhammad, Alimayo (GSFC-5660)" w:date="2016-08-08T10:30:00Z"/>
        </w:rPr>
        <w:pPrChange w:id="3852" w:author="Muhammad, Alimayo (GSFC-5660)" w:date="2016-08-08T10:30:00Z">
          <w:pPr>
            <w:pStyle w:val="ListParagraph"/>
            <w:numPr>
              <w:numId w:val="66"/>
            </w:numPr>
            <w:ind w:hanging="360"/>
          </w:pPr>
        </w:pPrChange>
      </w:pPr>
    </w:p>
    <w:p w14:paraId="7660D9B7" w14:textId="77777777" w:rsidR="00187ABF" w:rsidRDefault="00187ABF">
      <w:pPr>
        <w:rPr>
          <w:ins w:id="3853" w:author="Muhammad, Alimayo (GSFC-5660)" w:date="2016-08-08T10:30:00Z"/>
        </w:rPr>
        <w:pPrChange w:id="3854" w:author="Muhammad, Alimayo (GSFC-5660)" w:date="2016-08-08T10:30:00Z">
          <w:pPr>
            <w:pStyle w:val="ListParagraph"/>
            <w:numPr>
              <w:numId w:val="66"/>
            </w:numPr>
            <w:ind w:hanging="360"/>
          </w:pPr>
        </w:pPrChange>
      </w:pPr>
    </w:p>
    <w:p w14:paraId="7C8D3DC8" w14:textId="77777777" w:rsidR="00187ABF" w:rsidRDefault="00187ABF">
      <w:pPr>
        <w:rPr>
          <w:ins w:id="3855" w:author="Muhammad, Alimayo (GSFC-5660)" w:date="2016-08-08T10:30:00Z"/>
        </w:rPr>
        <w:pPrChange w:id="3856" w:author="Muhammad, Alimayo (GSFC-5660)" w:date="2016-08-08T10:30:00Z">
          <w:pPr>
            <w:pStyle w:val="ListParagraph"/>
            <w:numPr>
              <w:numId w:val="66"/>
            </w:numPr>
            <w:ind w:hanging="360"/>
          </w:pPr>
        </w:pPrChange>
      </w:pPr>
    </w:p>
    <w:p w14:paraId="51882F0C" w14:textId="77777777" w:rsidR="00187ABF" w:rsidRDefault="00187ABF">
      <w:pPr>
        <w:rPr>
          <w:ins w:id="3857" w:author="Muhammad, Alimayo (GSFC-5660)" w:date="2016-08-08T10:30:00Z"/>
        </w:rPr>
        <w:pPrChange w:id="3858" w:author="Muhammad, Alimayo (GSFC-5660)" w:date="2016-08-08T10:30:00Z">
          <w:pPr>
            <w:pStyle w:val="ListParagraph"/>
            <w:numPr>
              <w:numId w:val="66"/>
            </w:numPr>
            <w:ind w:hanging="360"/>
          </w:pPr>
        </w:pPrChange>
      </w:pPr>
    </w:p>
    <w:p w14:paraId="7081AFE8" w14:textId="77777777" w:rsidR="00187ABF" w:rsidRDefault="00187ABF">
      <w:pPr>
        <w:rPr>
          <w:ins w:id="3859" w:author="Muhammad, Alimayo (GSFC-5660)" w:date="2016-08-08T10:30:00Z"/>
        </w:rPr>
        <w:pPrChange w:id="3860" w:author="Muhammad, Alimayo (GSFC-5660)" w:date="2016-08-08T10:30:00Z">
          <w:pPr>
            <w:pStyle w:val="ListParagraph"/>
            <w:numPr>
              <w:numId w:val="66"/>
            </w:numPr>
            <w:ind w:hanging="360"/>
          </w:pPr>
        </w:pPrChange>
      </w:pPr>
    </w:p>
    <w:p w14:paraId="3A463B3C" w14:textId="77777777" w:rsidR="00187ABF" w:rsidRDefault="00187ABF">
      <w:pPr>
        <w:rPr>
          <w:ins w:id="3861" w:author="Muhammad, Alimayo (GSFC-5660)" w:date="2016-08-08T10:30:00Z"/>
        </w:rPr>
        <w:pPrChange w:id="3862" w:author="Muhammad, Alimayo (GSFC-5660)" w:date="2016-08-08T10:30:00Z">
          <w:pPr>
            <w:pStyle w:val="ListParagraph"/>
            <w:numPr>
              <w:numId w:val="66"/>
            </w:numPr>
            <w:ind w:hanging="360"/>
          </w:pPr>
        </w:pPrChange>
      </w:pPr>
    </w:p>
    <w:p w14:paraId="335B52A0" w14:textId="77777777" w:rsidR="00187ABF" w:rsidRDefault="00187ABF">
      <w:pPr>
        <w:rPr>
          <w:ins w:id="3863" w:author="Muhammad, Alimayo (GSFC-5660)" w:date="2016-08-08T10:30:00Z"/>
        </w:rPr>
        <w:pPrChange w:id="3864" w:author="Muhammad, Alimayo (GSFC-5660)" w:date="2016-08-08T10:30:00Z">
          <w:pPr>
            <w:pStyle w:val="ListParagraph"/>
            <w:numPr>
              <w:numId w:val="66"/>
            </w:numPr>
            <w:ind w:hanging="360"/>
          </w:pPr>
        </w:pPrChange>
      </w:pPr>
    </w:p>
    <w:p w14:paraId="517D9832" w14:textId="77777777" w:rsidR="00187ABF" w:rsidRDefault="00187ABF">
      <w:pPr>
        <w:rPr>
          <w:ins w:id="3865" w:author="Muhammad, Alimayo (GSFC-5660)" w:date="2016-08-08T10:30:00Z"/>
        </w:rPr>
        <w:pPrChange w:id="3866" w:author="Muhammad, Alimayo (GSFC-5660)" w:date="2016-08-08T10:30:00Z">
          <w:pPr>
            <w:pStyle w:val="ListParagraph"/>
            <w:numPr>
              <w:numId w:val="66"/>
            </w:numPr>
            <w:ind w:hanging="360"/>
          </w:pPr>
        </w:pPrChange>
      </w:pPr>
    </w:p>
    <w:p w14:paraId="5A44885C" w14:textId="77777777" w:rsidR="00187ABF" w:rsidRDefault="00187ABF">
      <w:pPr>
        <w:rPr>
          <w:ins w:id="3867" w:author="Muhammad, Alimayo (GSFC-5660)" w:date="2016-08-08T10:30:00Z"/>
        </w:rPr>
        <w:pPrChange w:id="3868" w:author="Muhammad, Alimayo (GSFC-5660)" w:date="2016-08-08T10:30:00Z">
          <w:pPr>
            <w:pStyle w:val="ListParagraph"/>
            <w:numPr>
              <w:numId w:val="66"/>
            </w:numPr>
            <w:ind w:hanging="360"/>
          </w:pPr>
        </w:pPrChange>
      </w:pPr>
    </w:p>
    <w:p w14:paraId="1230153B" w14:textId="77777777" w:rsidR="00187ABF" w:rsidRDefault="00187ABF">
      <w:pPr>
        <w:rPr>
          <w:ins w:id="3869" w:author="Muhammad, Alimayo (GSFC-5660)" w:date="2016-08-08T10:30:00Z"/>
        </w:rPr>
        <w:pPrChange w:id="3870" w:author="Muhammad, Alimayo (GSFC-5660)" w:date="2016-08-08T10:30:00Z">
          <w:pPr>
            <w:pStyle w:val="ListParagraph"/>
            <w:numPr>
              <w:numId w:val="66"/>
            </w:numPr>
            <w:ind w:hanging="360"/>
          </w:pPr>
        </w:pPrChange>
      </w:pPr>
    </w:p>
    <w:p w14:paraId="59AB29CF" w14:textId="77777777" w:rsidR="00187ABF" w:rsidRDefault="00187ABF">
      <w:pPr>
        <w:rPr>
          <w:ins w:id="3871" w:author="Muhammad, Alimayo (GSFC-5660)" w:date="2016-08-08T10:30:00Z"/>
        </w:rPr>
        <w:pPrChange w:id="3872" w:author="Muhammad, Alimayo (GSFC-5660)" w:date="2016-08-08T10:30:00Z">
          <w:pPr>
            <w:pStyle w:val="ListParagraph"/>
            <w:numPr>
              <w:numId w:val="66"/>
            </w:numPr>
            <w:ind w:hanging="360"/>
          </w:pPr>
        </w:pPrChange>
      </w:pPr>
    </w:p>
    <w:p w14:paraId="166FDEF1" w14:textId="77777777" w:rsidR="00187ABF" w:rsidRDefault="00187ABF">
      <w:pPr>
        <w:rPr>
          <w:ins w:id="3873" w:author="Muhammad, Alimayo (GSFC-5660)" w:date="2016-08-08T10:30:00Z"/>
        </w:rPr>
        <w:pPrChange w:id="3874" w:author="Muhammad, Alimayo (GSFC-5660)" w:date="2016-08-08T10:30:00Z">
          <w:pPr>
            <w:pStyle w:val="ListParagraph"/>
            <w:numPr>
              <w:numId w:val="66"/>
            </w:numPr>
            <w:ind w:hanging="360"/>
          </w:pPr>
        </w:pPrChange>
      </w:pPr>
    </w:p>
    <w:p w14:paraId="5CC876E0" w14:textId="77777777" w:rsidR="00187ABF" w:rsidRDefault="00187ABF">
      <w:pPr>
        <w:rPr>
          <w:ins w:id="3875" w:author="Muhammad, Alimayo (GSFC-5660)" w:date="2016-08-08T10:30:00Z"/>
        </w:rPr>
        <w:pPrChange w:id="3876" w:author="Muhammad, Alimayo (GSFC-5660)" w:date="2016-08-08T10:30:00Z">
          <w:pPr>
            <w:pStyle w:val="ListParagraph"/>
            <w:numPr>
              <w:numId w:val="66"/>
            </w:numPr>
            <w:ind w:hanging="360"/>
          </w:pPr>
        </w:pPrChange>
      </w:pPr>
    </w:p>
    <w:p w14:paraId="1185597A" w14:textId="77777777" w:rsidR="00187ABF" w:rsidRDefault="00187ABF">
      <w:pPr>
        <w:rPr>
          <w:ins w:id="3877" w:author="Muhammad, Alimayo (GSFC-5660)" w:date="2016-08-08T10:30:00Z"/>
        </w:rPr>
        <w:pPrChange w:id="3878" w:author="Muhammad, Alimayo (GSFC-5660)" w:date="2016-08-08T10:30:00Z">
          <w:pPr>
            <w:pStyle w:val="ListParagraph"/>
            <w:numPr>
              <w:numId w:val="66"/>
            </w:numPr>
            <w:ind w:hanging="360"/>
          </w:pPr>
        </w:pPrChange>
      </w:pPr>
    </w:p>
    <w:p w14:paraId="43C65897" w14:textId="77777777" w:rsidR="00187ABF" w:rsidRDefault="00187ABF">
      <w:pPr>
        <w:rPr>
          <w:ins w:id="3879" w:author="Muhammad, Alimayo (GSFC-5660)" w:date="2016-08-08T10:30:00Z"/>
        </w:rPr>
        <w:pPrChange w:id="3880" w:author="Muhammad, Alimayo (GSFC-5660)" w:date="2016-08-08T10:30:00Z">
          <w:pPr>
            <w:pStyle w:val="ListParagraph"/>
            <w:numPr>
              <w:numId w:val="66"/>
            </w:numPr>
            <w:ind w:hanging="360"/>
          </w:pPr>
        </w:pPrChange>
      </w:pPr>
    </w:p>
    <w:p w14:paraId="2B416655" w14:textId="77777777" w:rsidR="00187ABF" w:rsidRDefault="00187ABF">
      <w:pPr>
        <w:rPr>
          <w:ins w:id="3881" w:author="Muhammad, Alimayo (GSFC-5660)" w:date="2016-08-08T10:30:00Z"/>
        </w:rPr>
        <w:pPrChange w:id="3882" w:author="Muhammad, Alimayo (GSFC-5660)" w:date="2016-08-08T10:30:00Z">
          <w:pPr>
            <w:pStyle w:val="ListParagraph"/>
            <w:numPr>
              <w:numId w:val="66"/>
            </w:numPr>
            <w:ind w:hanging="360"/>
          </w:pPr>
        </w:pPrChange>
      </w:pPr>
    </w:p>
    <w:p w14:paraId="06FF9DAE" w14:textId="77777777" w:rsidR="00187ABF" w:rsidRDefault="00187ABF">
      <w:pPr>
        <w:rPr>
          <w:ins w:id="3883" w:author="Muhammad, Alimayo (GSFC-5660)" w:date="2016-08-08T10:30:00Z"/>
        </w:rPr>
        <w:pPrChange w:id="3884" w:author="Muhammad, Alimayo (GSFC-5660)" w:date="2016-08-08T10:30:00Z">
          <w:pPr>
            <w:pStyle w:val="ListParagraph"/>
            <w:numPr>
              <w:numId w:val="66"/>
            </w:numPr>
            <w:ind w:hanging="360"/>
          </w:pPr>
        </w:pPrChange>
      </w:pPr>
    </w:p>
    <w:p w14:paraId="1750C4AD" w14:textId="77777777" w:rsidR="00187ABF" w:rsidRDefault="00187ABF">
      <w:pPr>
        <w:rPr>
          <w:ins w:id="3885" w:author="Muhammad, Alimayo (GSFC-5660)" w:date="2016-08-08T10:30:00Z"/>
        </w:rPr>
        <w:pPrChange w:id="3886" w:author="Muhammad, Alimayo (GSFC-5660)" w:date="2016-08-08T10:30:00Z">
          <w:pPr>
            <w:pStyle w:val="ListParagraph"/>
            <w:numPr>
              <w:numId w:val="66"/>
            </w:numPr>
            <w:ind w:hanging="360"/>
          </w:pPr>
        </w:pPrChange>
      </w:pPr>
    </w:p>
    <w:p w14:paraId="1095D7A0" w14:textId="77777777" w:rsidR="00187ABF" w:rsidRDefault="00187ABF">
      <w:pPr>
        <w:rPr>
          <w:ins w:id="3887" w:author="Muhammad, Alimayo (GSFC-5660)" w:date="2016-08-08T10:30:00Z"/>
        </w:rPr>
        <w:pPrChange w:id="3888" w:author="Muhammad, Alimayo (GSFC-5660)" w:date="2016-08-08T10:30:00Z">
          <w:pPr>
            <w:pStyle w:val="ListParagraph"/>
            <w:numPr>
              <w:numId w:val="66"/>
            </w:numPr>
            <w:ind w:hanging="360"/>
          </w:pPr>
        </w:pPrChange>
      </w:pPr>
    </w:p>
    <w:p w14:paraId="5F7DC022" w14:textId="77777777" w:rsidR="00187ABF" w:rsidRDefault="00187ABF">
      <w:pPr>
        <w:pPrChange w:id="3889" w:author="Muhammad, Alimayo (GSFC-5660)" w:date="2016-08-08T10:30:00Z">
          <w:pPr>
            <w:pStyle w:val="ListParagraph"/>
            <w:numPr>
              <w:numId w:val="66"/>
            </w:numPr>
            <w:ind w:hanging="360"/>
          </w:pPr>
        </w:pPrChange>
      </w:pPr>
    </w:p>
    <w:p w14:paraId="6F4EBEA8" w14:textId="77777777" w:rsidR="00C54681" w:rsidDel="000F2369" w:rsidRDefault="00C54681" w:rsidP="008239E7">
      <w:pPr>
        <w:jc w:val="left"/>
        <w:rPr>
          <w:del w:id="3890" w:author="Muhammad, Alimayo (GSFC-5660)" w:date="2016-08-04T13:29:00Z"/>
        </w:rPr>
      </w:pPr>
    </w:p>
    <w:p w14:paraId="2BF52443" w14:textId="77777777" w:rsidR="000F2369" w:rsidRDefault="000F2369" w:rsidP="008239E7">
      <w:pPr>
        <w:jc w:val="left"/>
        <w:rPr>
          <w:ins w:id="3891" w:author="Muhammad, Alimayo (GSFC-5660)" w:date="2016-08-08T14:28:00Z"/>
        </w:rPr>
      </w:pPr>
    </w:p>
    <w:p w14:paraId="5190655E" w14:textId="77777777" w:rsidR="00C54681" w:rsidDel="003A0D68" w:rsidRDefault="00C54681" w:rsidP="008239E7">
      <w:pPr>
        <w:jc w:val="left"/>
        <w:rPr>
          <w:del w:id="3892" w:author="Muhammad, Alimayo (GSFC-5660)" w:date="2016-08-04T13:29:00Z"/>
        </w:rPr>
      </w:pPr>
    </w:p>
    <w:p w14:paraId="2B8DB153" w14:textId="77777777" w:rsidR="00C54681" w:rsidDel="003A0D68" w:rsidRDefault="00C54681" w:rsidP="008239E7">
      <w:pPr>
        <w:jc w:val="left"/>
        <w:rPr>
          <w:del w:id="3893" w:author="Muhammad, Alimayo (GSFC-5660)" w:date="2016-08-04T13:29:00Z"/>
        </w:rPr>
      </w:pPr>
    </w:p>
    <w:p w14:paraId="6DD285E5" w14:textId="77777777" w:rsidR="009A0B22" w:rsidDel="003A0D68" w:rsidRDefault="009A0B22" w:rsidP="008239E7">
      <w:pPr>
        <w:jc w:val="left"/>
        <w:rPr>
          <w:del w:id="3894" w:author="Muhammad, Alimayo (GSFC-5660)" w:date="2016-08-04T13:29:00Z"/>
        </w:rPr>
      </w:pPr>
    </w:p>
    <w:p w14:paraId="406796EE" w14:textId="77777777" w:rsidR="009A0B22" w:rsidDel="003A0D68" w:rsidRDefault="009A0B22" w:rsidP="008239E7">
      <w:pPr>
        <w:jc w:val="left"/>
        <w:rPr>
          <w:del w:id="3895" w:author="Muhammad, Alimayo (GSFC-5660)" w:date="2016-08-04T13:29:00Z"/>
        </w:rPr>
      </w:pPr>
    </w:p>
    <w:p w14:paraId="6116024C" w14:textId="77777777" w:rsidR="009A0B22" w:rsidDel="003A0D68" w:rsidRDefault="009A0B22" w:rsidP="008239E7">
      <w:pPr>
        <w:jc w:val="left"/>
        <w:rPr>
          <w:del w:id="3896" w:author="Muhammad, Alimayo (GSFC-5660)" w:date="2016-08-04T13:29:00Z"/>
        </w:rPr>
      </w:pPr>
    </w:p>
    <w:p w14:paraId="246315A6" w14:textId="77777777" w:rsidR="009A0B22" w:rsidDel="003A0D68" w:rsidRDefault="009A0B22" w:rsidP="008239E7">
      <w:pPr>
        <w:jc w:val="left"/>
        <w:rPr>
          <w:del w:id="3897" w:author="Muhammad, Alimayo (GSFC-5660)" w:date="2016-08-04T13:29:00Z"/>
        </w:rPr>
      </w:pPr>
    </w:p>
    <w:p w14:paraId="08423456" w14:textId="77777777" w:rsidR="009A0B22" w:rsidDel="003A0D68" w:rsidRDefault="009A0B22" w:rsidP="008239E7">
      <w:pPr>
        <w:jc w:val="left"/>
        <w:rPr>
          <w:del w:id="3898" w:author="Muhammad, Alimayo (GSFC-5660)" w:date="2016-08-04T13:29:00Z"/>
        </w:rPr>
      </w:pPr>
    </w:p>
    <w:p w14:paraId="6EDE6F1A" w14:textId="77777777" w:rsidR="009A0B22" w:rsidDel="003A0D68" w:rsidRDefault="009A0B22" w:rsidP="008239E7">
      <w:pPr>
        <w:jc w:val="left"/>
        <w:rPr>
          <w:del w:id="3899" w:author="Muhammad, Alimayo (GSFC-5660)" w:date="2016-08-04T13:29:00Z"/>
        </w:rPr>
      </w:pPr>
    </w:p>
    <w:p w14:paraId="66592A8F" w14:textId="77777777" w:rsidR="009A0B22" w:rsidDel="003A0D68" w:rsidRDefault="009A0B22" w:rsidP="008239E7">
      <w:pPr>
        <w:jc w:val="left"/>
        <w:rPr>
          <w:del w:id="3900" w:author="Muhammad, Alimayo (GSFC-5660)" w:date="2016-08-04T13:29:00Z"/>
        </w:rPr>
      </w:pPr>
    </w:p>
    <w:p w14:paraId="05C2A25E" w14:textId="77777777" w:rsidR="009A0B22" w:rsidDel="003A0D68" w:rsidRDefault="009A0B22" w:rsidP="008239E7">
      <w:pPr>
        <w:jc w:val="left"/>
        <w:rPr>
          <w:del w:id="3901" w:author="Muhammad, Alimayo (GSFC-5660)" w:date="2016-08-04T13:29:00Z"/>
        </w:rPr>
      </w:pPr>
    </w:p>
    <w:p w14:paraId="16DBB1A3" w14:textId="77777777" w:rsidR="009A0B22" w:rsidDel="003A0D68" w:rsidRDefault="009A0B22" w:rsidP="008239E7">
      <w:pPr>
        <w:jc w:val="left"/>
        <w:rPr>
          <w:del w:id="3902" w:author="Muhammad, Alimayo (GSFC-5660)" w:date="2016-08-04T13:29:00Z"/>
        </w:rPr>
      </w:pPr>
    </w:p>
    <w:p w14:paraId="053A8A9E" w14:textId="77777777" w:rsidR="009A0B22" w:rsidDel="003A0D68" w:rsidRDefault="009A0B22" w:rsidP="008239E7">
      <w:pPr>
        <w:jc w:val="left"/>
        <w:rPr>
          <w:del w:id="3903" w:author="Muhammad, Alimayo (GSFC-5660)" w:date="2016-08-04T13:29:00Z"/>
        </w:rPr>
      </w:pPr>
    </w:p>
    <w:p w14:paraId="31E47F0E" w14:textId="77777777" w:rsidR="009A0B22" w:rsidDel="003A0D68" w:rsidRDefault="009A0B22" w:rsidP="008239E7">
      <w:pPr>
        <w:jc w:val="left"/>
        <w:rPr>
          <w:del w:id="3904" w:author="Muhammad, Alimayo (GSFC-5660)" w:date="2016-08-04T13:29:00Z"/>
        </w:rPr>
      </w:pPr>
    </w:p>
    <w:p w14:paraId="25EB03A5" w14:textId="77777777" w:rsidR="009A0B22" w:rsidDel="003A0D68" w:rsidRDefault="009A0B22" w:rsidP="008239E7">
      <w:pPr>
        <w:jc w:val="left"/>
        <w:rPr>
          <w:del w:id="3905" w:author="Muhammad, Alimayo (GSFC-5660)" w:date="2016-08-04T13:29:00Z"/>
        </w:rPr>
      </w:pPr>
    </w:p>
    <w:p w14:paraId="43F79653" w14:textId="77777777" w:rsidR="009A0B22" w:rsidDel="003A0D68" w:rsidRDefault="009A0B22" w:rsidP="008239E7">
      <w:pPr>
        <w:jc w:val="left"/>
        <w:rPr>
          <w:del w:id="3906" w:author="Muhammad, Alimayo (GSFC-5660)" w:date="2016-08-04T13:29:00Z"/>
        </w:rPr>
      </w:pPr>
    </w:p>
    <w:p w14:paraId="0C4ECFA3" w14:textId="77777777" w:rsidR="009A0B22" w:rsidDel="003A0D68" w:rsidRDefault="009A0B22" w:rsidP="008239E7">
      <w:pPr>
        <w:jc w:val="left"/>
        <w:rPr>
          <w:del w:id="3907" w:author="Muhammad, Alimayo (GSFC-5660)" w:date="2016-08-04T13:29:00Z"/>
        </w:rPr>
      </w:pPr>
    </w:p>
    <w:p w14:paraId="46805FC1" w14:textId="77777777" w:rsidR="009A0B22" w:rsidDel="003A0D68" w:rsidRDefault="009A0B22" w:rsidP="008239E7">
      <w:pPr>
        <w:jc w:val="left"/>
        <w:rPr>
          <w:del w:id="3908" w:author="Muhammad, Alimayo (GSFC-5660)" w:date="2016-08-04T13:29:00Z"/>
        </w:rPr>
      </w:pPr>
    </w:p>
    <w:p w14:paraId="45E64A27" w14:textId="77777777" w:rsidR="009A0B22" w:rsidDel="003A0D68" w:rsidRDefault="009A0B22" w:rsidP="008239E7">
      <w:pPr>
        <w:jc w:val="left"/>
        <w:rPr>
          <w:del w:id="3909" w:author="Muhammad, Alimayo (GSFC-5660)" w:date="2016-08-04T13:29:00Z"/>
        </w:rPr>
      </w:pPr>
    </w:p>
    <w:p w14:paraId="2EB7883F" w14:textId="77777777" w:rsidR="009A0B22" w:rsidDel="003A0D68" w:rsidRDefault="009A0B22" w:rsidP="008239E7">
      <w:pPr>
        <w:jc w:val="left"/>
        <w:rPr>
          <w:del w:id="3910" w:author="Muhammad, Alimayo (GSFC-5660)" w:date="2016-08-04T13:29:00Z"/>
        </w:rPr>
      </w:pPr>
    </w:p>
    <w:p w14:paraId="51F296B4" w14:textId="77777777" w:rsidR="009A0B22" w:rsidDel="003A0D68" w:rsidRDefault="009A0B22" w:rsidP="008239E7">
      <w:pPr>
        <w:jc w:val="left"/>
        <w:rPr>
          <w:del w:id="3911" w:author="Muhammad, Alimayo (GSFC-5660)" w:date="2016-08-04T13:29:00Z"/>
        </w:rPr>
      </w:pPr>
    </w:p>
    <w:p w14:paraId="628C4B9C" w14:textId="77777777" w:rsidR="009A0B22" w:rsidDel="003A0D68" w:rsidRDefault="009A0B22" w:rsidP="008239E7">
      <w:pPr>
        <w:jc w:val="left"/>
        <w:rPr>
          <w:del w:id="3912" w:author="Muhammad, Alimayo (GSFC-5660)" w:date="2016-08-04T13:29:00Z"/>
        </w:rPr>
      </w:pPr>
    </w:p>
    <w:p w14:paraId="3B3D7FCE" w14:textId="77777777" w:rsidR="009A0B22" w:rsidDel="003A0D68" w:rsidRDefault="009A0B22" w:rsidP="008239E7">
      <w:pPr>
        <w:jc w:val="left"/>
        <w:rPr>
          <w:del w:id="3913" w:author="Muhammad, Alimayo (GSFC-5660)" w:date="2016-08-04T13:29:00Z"/>
        </w:rPr>
      </w:pPr>
    </w:p>
    <w:p w14:paraId="5C106DC9" w14:textId="77777777" w:rsidR="008F6789" w:rsidDel="003A0D68" w:rsidRDefault="008F6789" w:rsidP="008239E7">
      <w:pPr>
        <w:jc w:val="left"/>
        <w:rPr>
          <w:del w:id="3914" w:author="Muhammad, Alimayo (GSFC-5660)" w:date="2016-08-04T13:29:00Z"/>
        </w:rPr>
      </w:pPr>
    </w:p>
    <w:p w14:paraId="0D9BE8B0" w14:textId="77777777" w:rsidR="00C54681" w:rsidRDefault="00C54681" w:rsidP="008239E7">
      <w:pPr>
        <w:jc w:val="left"/>
      </w:pPr>
    </w:p>
    <w:p w14:paraId="6B4BD8AD" w14:textId="3A9682C2" w:rsidR="00EF61F5" w:rsidRDefault="00EF61F5">
      <w:pPr>
        <w:pStyle w:val="Heading4"/>
        <w:rPr>
          <w:ins w:id="3915" w:author="Muhammad, Alimayo (GSFC-5660)" w:date="2016-08-17T11:59:00Z"/>
        </w:rPr>
      </w:pPr>
      <w:bookmarkStart w:id="3916" w:name="_Toc460592784"/>
      <w:moveToRangeStart w:id="3917" w:author="Muhammad, Alimayo (GSFC-5660)" w:date="2016-08-17T11:59:00Z" w:name="move459198477"/>
      <w:moveTo w:id="3918" w:author="Muhammad, Alimayo (GSFC-5660)" w:date="2016-08-17T11:59:00Z">
        <w:r>
          <w:lastRenderedPageBreak/>
          <w:t>Test Setup</w:t>
        </w:r>
      </w:moveTo>
      <w:bookmarkEnd w:id="3916"/>
      <w:moveToRangeEnd w:id="3917"/>
    </w:p>
    <w:p w14:paraId="313A54D2" w14:textId="779AD900" w:rsidR="00C54681" w:rsidDel="00B442E0" w:rsidRDefault="00C54681">
      <w:pPr>
        <w:pStyle w:val="Heading4"/>
        <w:numPr>
          <w:ilvl w:val="0"/>
          <w:numId w:val="0"/>
        </w:numPr>
        <w:rPr>
          <w:moveFrom w:id="3919" w:author="Muhammad, Alimayo (GSFC-5660)" w:date="2016-08-17T11:59:00Z"/>
        </w:rPr>
        <w:pPrChange w:id="3920" w:author="Muhammad, Alimayo (GSFC-5660)" w:date="2016-08-17T11:58:00Z">
          <w:pPr>
            <w:pStyle w:val="Heading4"/>
          </w:pPr>
        </w:pPrChange>
      </w:pPr>
      <w:moveFromRangeStart w:id="3921" w:author="Muhammad, Alimayo (GSFC-5660)" w:date="2016-08-17T11:59:00Z" w:name="move459198477"/>
      <w:moveFrom w:id="3922" w:author="Muhammad, Alimayo (GSFC-5660)" w:date="2016-08-17T11:59:00Z">
        <w:r w:rsidDel="00973D87">
          <w:t xml:space="preserve">Test Setup </w:t>
        </w:r>
      </w:moveFrom>
    </w:p>
    <w:p w14:paraId="0FAA077E" w14:textId="77777777" w:rsidR="00C54681" w:rsidDel="00EF61F5" w:rsidRDefault="00C54681">
      <w:pPr>
        <w:pStyle w:val="Heading4"/>
        <w:numPr>
          <w:ilvl w:val="0"/>
          <w:numId w:val="0"/>
        </w:numPr>
        <w:rPr>
          <w:del w:id="3923" w:author="Muhammad, Alimayo (GSFC-5660)" w:date="2016-08-17T11:59:00Z"/>
        </w:rPr>
        <w:pPrChange w:id="3924" w:author="Muhammad, Alimayo (GSFC-5660)" w:date="2016-08-17T11:58:00Z">
          <w:pPr>
            <w:pStyle w:val="Heading4"/>
          </w:pPr>
        </w:pPrChange>
      </w:pPr>
      <w:bookmarkStart w:id="3925" w:name="_Toc458422977"/>
      <w:bookmarkEnd w:id="3925"/>
      <w:moveFromRangeEnd w:id="3921"/>
    </w:p>
    <w:p w14:paraId="1C931A5B" w14:textId="3E881585" w:rsidR="009273D6" w:rsidDel="00D27664" w:rsidRDefault="00C54681" w:rsidP="00783A32">
      <w:pPr>
        <w:rPr>
          <w:del w:id="3926" w:author="Muhammad, Alimayo (GSFC-5660)" w:date="2016-08-08T14:29:00Z"/>
        </w:rPr>
      </w:pPr>
      <w:r>
        <w:t xml:space="preserve">Block </w:t>
      </w:r>
      <w:r w:rsidR="00066D63">
        <w:t>d</w:t>
      </w:r>
      <w:r>
        <w:t xml:space="preserve">iagram </w:t>
      </w:r>
      <w:r w:rsidR="00066D63">
        <w:t>s</w:t>
      </w:r>
      <w:r>
        <w:t xml:space="preserve">howing </w:t>
      </w:r>
      <w:r w:rsidR="00066D63">
        <w:t>the t</w:t>
      </w:r>
      <w:r>
        <w:t xml:space="preserve">est </w:t>
      </w:r>
      <w:r w:rsidR="00066D63">
        <w:t>s</w:t>
      </w:r>
      <w:r>
        <w:t>etup is shown in</w:t>
      </w:r>
      <w:ins w:id="3927" w:author="Perrine, Martin L. (GSFC-5670)" w:date="2016-09-08T12:22:00Z">
        <w:r w:rsidR="00694684">
          <w:t xml:space="preserve"> </w:t>
        </w:r>
      </w:ins>
      <w:ins w:id="3928" w:author="Muhammad, Alimayo (GSFC-5660)" w:date="2016-08-08T14:29:00Z">
        <w:del w:id="3929" w:author="Perrine, Martin L. (GSFC-5670)" w:date="2016-09-08T12:22:00Z">
          <w:r w:rsidR="00D27664" w:rsidDel="00694684">
            <w:delText xml:space="preserve"> </w:delText>
          </w:r>
        </w:del>
      </w:ins>
      <w:ins w:id="3930" w:author="Muhammad, Alimayo (GSFC-5660)" w:date="2016-08-24T14:45:00Z">
        <w:del w:id="3931" w:author="Perrine, Martin L. (GSFC-5670)" w:date="2016-09-08T12:22:00Z">
          <w:r w:rsidR="001F62F2" w:rsidDel="00694684">
            <w:fldChar w:fldCharType="begin"/>
          </w:r>
          <w:r w:rsidR="001F62F2" w:rsidDel="00694684">
            <w:delInstrText xml:space="preserve"> REF _Ref459813274 \h </w:delInstrText>
          </w:r>
        </w:del>
      </w:ins>
      <w:del w:id="3932" w:author="Perrine, Martin L. (GSFC-5670)" w:date="2016-09-08T12:22:00Z">
        <w:r w:rsidR="001F62F2" w:rsidDel="00694684">
          <w:fldChar w:fldCharType="separate"/>
        </w:r>
      </w:del>
      <w:ins w:id="3933" w:author="Muhammad, Alimayo (GSFC-5660)" w:date="2016-08-24T14:45:00Z">
        <w:del w:id="3934" w:author="Perrine, Martin L. (GSFC-5670)" w:date="2016-08-31T11:09:00Z">
          <w:r w:rsidR="001F62F2" w:rsidDel="00EF27DF">
            <w:delText xml:space="preserve">Figure </w:delText>
          </w:r>
          <w:r w:rsidR="001F62F2" w:rsidDel="00EF27DF">
            <w:rPr>
              <w:noProof/>
            </w:rPr>
            <w:delText>6</w:delText>
          </w:r>
          <w:r w:rsidR="001F62F2" w:rsidDel="00EF27DF">
            <w:noBreakHyphen/>
          </w:r>
          <w:r w:rsidR="001F62F2" w:rsidDel="00EF27DF">
            <w:rPr>
              <w:noProof/>
            </w:rPr>
            <w:delText>9</w:delText>
          </w:r>
        </w:del>
        <w:del w:id="3935" w:author="Perrine, Martin L. (GSFC-5670)" w:date="2016-09-08T12:22:00Z">
          <w:r w:rsidR="001F62F2" w:rsidDel="00694684">
            <w:fldChar w:fldCharType="end"/>
          </w:r>
        </w:del>
      </w:ins>
      <w:ins w:id="3936" w:author="Perrine, Martin L. (GSFC-5670)" w:date="2016-09-08T12:22:00Z">
        <w:r w:rsidR="00694684">
          <w:fldChar w:fldCharType="begin"/>
        </w:r>
        <w:r w:rsidR="00694684">
          <w:instrText xml:space="preserve"> REF _Ref458429877 \h </w:instrText>
        </w:r>
      </w:ins>
      <w:r w:rsidR="00694684">
        <w:fldChar w:fldCharType="separate"/>
      </w:r>
      <w:ins w:id="3937" w:author="Perrine, Martin L. (GSFC-5670)" w:date="2016-09-08T12:22:00Z">
        <w:r w:rsidR="00694684">
          <w:t xml:space="preserve">Figure </w:t>
        </w:r>
        <w:r w:rsidR="00694684">
          <w:rPr>
            <w:noProof/>
          </w:rPr>
          <w:t>6</w:t>
        </w:r>
        <w:r w:rsidR="00694684">
          <w:noBreakHyphen/>
        </w:r>
        <w:r w:rsidR="00694684">
          <w:rPr>
            <w:noProof/>
          </w:rPr>
          <w:t>14</w:t>
        </w:r>
        <w:r w:rsidR="00694684">
          <w:fldChar w:fldCharType="end"/>
        </w:r>
      </w:ins>
      <w:ins w:id="3938" w:author="Muhammad, Alimayo (GSFC-5660)" w:date="2016-08-24T14:45:00Z">
        <w:r w:rsidR="001F62F2">
          <w:t>.</w:t>
        </w:r>
      </w:ins>
      <w:del w:id="3939" w:author="Muhammad, Alimayo (GSFC-5660)" w:date="2016-08-08T14:29:00Z">
        <w:r w:rsidDel="00D27664">
          <w:delText xml:space="preserve"> </w:delText>
        </w:r>
        <w:r w:rsidR="00F909A6" w:rsidDel="00D27664">
          <w:fldChar w:fldCharType="begin"/>
        </w:r>
        <w:r w:rsidR="00F909A6" w:rsidDel="00D27664">
          <w:delInstrText xml:space="preserve"> REF _Ref456010986 \h </w:delInstrText>
        </w:r>
        <w:r w:rsidR="00F909A6" w:rsidDel="00D27664">
          <w:fldChar w:fldCharType="separate"/>
        </w:r>
      </w:del>
      <w:del w:id="3940" w:author="Muhammad, Alimayo (GSFC-5660)" w:date="2016-08-08T14:28:00Z">
        <w:r w:rsidR="009273D6" w:rsidDel="00D27664">
          <w:delText xml:space="preserve">Figure </w:delText>
        </w:r>
        <w:r w:rsidR="009273D6" w:rsidDel="00D27664">
          <w:rPr>
            <w:noProof/>
          </w:rPr>
          <w:delText>5</w:delText>
        </w:r>
        <w:r w:rsidR="00911006" w:rsidDel="00D27664">
          <w:rPr>
            <w:noProof/>
          </w:rPr>
          <w:delText>.</w:delText>
        </w:r>
      </w:del>
    </w:p>
    <w:p w14:paraId="2A47EBFF" w14:textId="54485DCE" w:rsidR="001C1B79" w:rsidRPr="00C54681" w:rsidRDefault="00F909A6" w:rsidP="00783A32">
      <w:del w:id="3941" w:author="Muhammad, Alimayo (GSFC-5660)" w:date="2016-08-08T14:29:00Z">
        <w:r w:rsidDel="00D27664">
          <w:fldChar w:fldCharType="end"/>
        </w:r>
      </w:del>
    </w:p>
    <w:tbl>
      <w:tblPr>
        <w:tblpPr w:leftFromText="180" w:rightFromText="180" w:vertAnchor="text" w:tblpXSpec="center" w:tblpY="1"/>
        <w:tblOverlap w:val="never"/>
        <w:tblW w:w="9576" w:type="dxa"/>
        <w:tblLayout w:type="fixed"/>
        <w:tblCellMar>
          <w:top w:w="29" w:type="dxa"/>
          <w:left w:w="0" w:type="dxa"/>
          <w:bottom w:w="29" w:type="dxa"/>
          <w:right w:w="0" w:type="dxa"/>
        </w:tblCellMar>
        <w:tblLook w:val="01E0" w:firstRow="1" w:lastRow="1" w:firstColumn="1" w:lastColumn="1" w:noHBand="0" w:noVBand="0"/>
      </w:tblPr>
      <w:tblGrid>
        <w:gridCol w:w="9576"/>
      </w:tblGrid>
      <w:tr w:rsidR="00A538EB" w:rsidRPr="0042750F" w14:paraId="55DB7348" w14:textId="77777777" w:rsidTr="008239E7">
        <w:trPr>
          <w:cantSplit/>
        </w:trPr>
        <w:tc>
          <w:tcPr>
            <w:tcW w:w="9576" w:type="dxa"/>
            <w:vAlign w:val="center"/>
          </w:tcPr>
          <w:p w14:paraId="17B76495" w14:textId="77777777" w:rsidR="00A538EB" w:rsidRDefault="00A538EB" w:rsidP="00C54681">
            <w:pPr>
              <w:pStyle w:val="TableText"/>
              <w:rPr>
                <w:rFonts w:ascii="Times New Roman" w:hAnsi="Times New Roman"/>
                <w:sz w:val="24"/>
                <w:szCs w:val="24"/>
              </w:rPr>
            </w:pPr>
          </w:p>
          <w:p w14:paraId="719A796C" w14:textId="449247B7" w:rsidR="00A538EB" w:rsidRDefault="00A538EB" w:rsidP="00C54681">
            <w:pPr>
              <w:pStyle w:val="TableText"/>
              <w:jc w:val="center"/>
              <w:rPr>
                <w:rFonts w:ascii="Times New Roman" w:hAnsi="Times New Roman"/>
                <w:sz w:val="24"/>
                <w:szCs w:val="24"/>
              </w:rPr>
            </w:pPr>
            <w:r>
              <w:rPr>
                <w:rFonts w:ascii="Times New Roman" w:hAnsi="Times New Roman"/>
                <w:noProof/>
                <w:sz w:val="24"/>
                <w:szCs w:val="24"/>
              </w:rPr>
              <w:drawing>
                <wp:anchor distT="0" distB="0" distL="114300" distR="114300" simplePos="0" relativeHeight="251774464" behindDoc="0" locked="0" layoutInCell="1" allowOverlap="1" wp14:anchorId="37962DC8" wp14:editId="1C1A7DB0">
                  <wp:simplePos x="0" y="0"/>
                  <wp:positionH relativeFrom="column">
                    <wp:posOffset>637540</wp:posOffset>
                  </wp:positionH>
                  <wp:positionV relativeFrom="paragraph">
                    <wp:posOffset>3810</wp:posOffset>
                  </wp:positionV>
                  <wp:extent cx="4953000" cy="2837180"/>
                  <wp:effectExtent l="0" t="0" r="0" b="127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000" cy="2837180"/>
                          </a:xfrm>
                          <a:prstGeom prst="rect">
                            <a:avLst/>
                          </a:prstGeom>
                          <a:noFill/>
                        </pic:spPr>
                      </pic:pic>
                    </a:graphicData>
                  </a:graphic>
                  <wp14:sizeRelH relativeFrom="page">
                    <wp14:pctWidth>0</wp14:pctWidth>
                  </wp14:sizeRelH>
                  <wp14:sizeRelV relativeFrom="page">
                    <wp14:pctHeight>0</wp14:pctHeight>
                  </wp14:sizeRelV>
                </wp:anchor>
              </w:drawing>
            </w:r>
          </w:p>
          <w:p w14:paraId="4E312782" w14:textId="77777777" w:rsidR="00A538EB" w:rsidRDefault="00A538EB" w:rsidP="00C54681">
            <w:pPr>
              <w:pStyle w:val="TableText"/>
              <w:jc w:val="center"/>
              <w:rPr>
                <w:rFonts w:ascii="Times New Roman" w:hAnsi="Times New Roman"/>
                <w:sz w:val="24"/>
                <w:szCs w:val="24"/>
              </w:rPr>
            </w:pPr>
          </w:p>
          <w:p w14:paraId="4EC5890E" w14:textId="77777777" w:rsidR="00A538EB" w:rsidRDefault="00A538EB" w:rsidP="00C54681">
            <w:pPr>
              <w:pStyle w:val="TableText"/>
              <w:jc w:val="center"/>
              <w:rPr>
                <w:rFonts w:ascii="Times New Roman" w:hAnsi="Times New Roman"/>
                <w:sz w:val="24"/>
                <w:szCs w:val="24"/>
              </w:rPr>
            </w:pPr>
          </w:p>
          <w:p w14:paraId="0B27CE55" w14:textId="77777777" w:rsidR="00A538EB" w:rsidRDefault="00A538EB" w:rsidP="00C54681">
            <w:pPr>
              <w:pStyle w:val="TableText"/>
              <w:jc w:val="center"/>
              <w:rPr>
                <w:rFonts w:ascii="Times New Roman" w:hAnsi="Times New Roman"/>
                <w:sz w:val="24"/>
                <w:szCs w:val="24"/>
              </w:rPr>
            </w:pPr>
          </w:p>
          <w:p w14:paraId="11234A1B" w14:textId="77777777" w:rsidR="00A538EB" w:rsidRDefault="00A538EB" w:rsidP="00C54681">
            <w:pPr>
              <w:pStyle w:val="TableText"/>
              <w:jc w:val="center"/>
              <w:rPr>
                <w:rFonts w:ascii="Times New Roman" w:hAnsi="Times New Roman"/>
                <w:sz w:val="24"/>
                <w:szCs w:val="24"/>
              </w:rPr>
            </w:pPr>
          </w:p>
          <w:p w14:paraId="11DE9C44" w14:textId="77777777" w:rsidR="00A538EB" w:rsidRDefault="00A538EB" w:rsidP="00C54681">
            <w:pPr>
              <w:pStyle w:val="TableText"/>
              <w:jc w:val="center"/>
              <w:rPr>
                <w:rFonts w:ascii="Times New Roman" w:hAnsi="Times New Roman"/>
                <w:sz w:val="24"/>
                <w:szCs w:val="24"/>
              </w:rPr>
            </w:pPr>
          </w:p>
          <w:p w14:paraId="241DA7DC" w14:textId="77777777" w:rsidR="00A538EB" w:rsidRDefault="00A538EB" w:rsidP="00C54681">
            <w:pPr>
              <w:pStyle w:val="TableText"/>
              <w:jc w:val="center"/>
              <w:rPr>
                <w:rFonts w:ascii="Times New Roman" w:hAnsi="Times New Roman"/>
                <w:sz w:val="24"/>
                <w:szCs w:val="24"/>
              </w:rPr>
            </w:pPr>
          </w:p>
          <w:p w14:paraId="20BD5D85" w14:textId="77777777" w:rsidR="00A538EB" w:rsidRDefault="00A538EB" w:rsidP="00C54681">
            <w:pPr>
              <w:pStyle w:val="TableText"/>
              <w:jc w:val="center"/>
              <w:rPr>
                <w:rFonts w:ascii="Times New Roman" w:hAnsi="Times New Roman"/>
                <w:sz w:val="24"/>
                <w:szCs w:val="24"/>
              </w:rPr>
            </w:pPr>
          </w:p>
          <w:p w14:paraId="1BB96C71" w14:textId="77777777" w:rsidR="00A538EB" w:rsidRDefault="00A538EB" w:rsidP="00C54681">
            <w:pPr>
              <w:pStyle w:val="TableText"/>
              <w:jc w:val="center"/>
              <w:rPr>
                <w:rFonts w:ascii="Times New Roman" w:hAnsi="Times New Roman"/>
                <w:sz w:val="24"/>
                <w:szCs w:val="24"/>
              </w:rPr>
            </w:pPr>
          </w:p>
          <w:p w14:paraId="3381FC93" w14:textId="77777777" w:rsidR="00A538EB" w:rsidRDefault="00A538EB" w:rsidP="00C54681">
            <w:pPr>
              <w:pStyle w:val="TableText"/>
              <w:jc w:val="center"/>
              <w:rPr>
                <w:rFonts w:ascii="Times New Roman" w:hAnsi="Times New Roman"/>
                <w:sz w:val="24"/>
                <w:szCs w:val="24"/>
              </w:rPr>
            </w:pPr>
          </w:p>
          <w:p w14:paraId="1CC35EDC" w14:textId="77777777" w:rsidR="00A538EB" w:rsidRDefault="00A538EB" w:rsidP="00C54681">
            <w:pPr>
              <w:pStyle w:val="TableText"/>
              <w:jc w:val="center"/>
              <w:rPr>
                <w:rFonts w:ascii="Times New Roman" w:hAnsi="Times New Roman"/>
                <w:sz w:val="24"/>
                <w:szCs w:val="24"/>
              </w:rPr>
            </w:pPr>
          </w:p>
          <w:p w14:paraId="0E1ACE07" w14:textId="77777777" w:rsidR="00A538EB" w:rsidRDefault="00A538EB" w:rsidP="00C54681">
            <w:pPr>
              <w:pStyle w:val="TableText"/>
              <w:jc w:val="center"/>
              <w:rPr>
                <w:rFonts w:ascii="Times New Roman" w:hAnsi="Times New Roman"/>
                <w:sz w:val="24"/>
                <w:szCs w:val="24"/>
              </w:rPr>
            </w:pPr>
          </w:p>
          <w:p w14:paraId="355EAD8C" w14:textId="77777777" w:rsidR="00A538EB" w:rsidRDefault="00A538EB" w:rsidP="00C54681">
            <w:pPr>
              <w:pStyle w:val="TableText"/>
              <w:jc w:val="center"/>
              <w:rPr>
                <w:rFonts w:ascii="Times New Roman" w:hAnsi="Times New Roman"/>
                <w:sz w:val="24"/>
                <w:szCs w:val="24"/>
              </w:rPr>
            </w:pPr>
          </w:p>
          <w:p w14:paraId="0C34A6E2" w14:textId="77777777" w:rsidR="00A538EB" w:rsidRDefault="00A538EB" w:rsidP="00C54681">
            <w:pPr>
              <w:pStyle w:val="TableText"/>
              <w:jc w:val="center"/>
              <w:rPr>
                <w:rFonts w:ascii="Times New Roman" w:hAnsi="Times New Roman"/>
                <w:sz w:val="24"/>
                <w:szCs w:val="24"/>
              </w:rPr>
            </w:pPr>
          </w:p>
          <w:p w14:paraId="5AF2E977" w14:textId="77777777" w:rsidR="00A538EB" w:rsidRDefault="00A538EB" w:rsidP="00C54681">
            <w:pPr>
              <w:pStyle w:val="TableText"/>
              <w:jc w:val="center"/>
              <w:rPr>
                <w:rFonts w:ascii="Times New Roman" w:hAnsi="Times New Roman"/>
                <w:sz w:val="24"/>
                <w:szCs w:val="24"/>
              </w:rPr>
            </w:pPr>
          </w:p>
          <w:p w14:paraId="33F3715E" w14:textId="77777777" w:rsidR="00A538EB" w:rsidRDefault="00A538EB" w:rsidP="00C54681">
            <w:pPr>
              <w:pStyle w:val="TableText"/>
              <w:jc w:val="center"/>
              <w:rPr>
                <w:rFonts w:ascii="Times New Roman" w:hAnsi="Times New Roman"/>
                <w:sz w:val="24"/>
                <w:szCs w:val="24"/>
              </w:rPr>
            </w:pPr>
          </w:p>
          <w:p w14:paraId="1D50F5A6" w14:textId="77777777" w:rsidR="00A538EB" w:rsidRDefault="00A538EB" w:rsidP="00C54681">
            <w:pPr>
              <w:pStyle w:val="TableText"/>
              <w:jc w:val="center"/>
              <w:rPr>
                <w:rFonts w:ascii="Times New Roman" w:hAnsi="Times New Roman"/>
                <w:sz w:val="24"/>
                <w:szCs w:val="24"/>
              </w:rPr>
            </w:pPr>
          </w:p>
          <w:p w14:paraId="45EC9442" w14:textId="09C0AB71" w:rsidR="00A538EB" w:rsidRDefault="00A538EB" w:rsidP="00C54681">
            <w:pPr>
              <w:pStyle w:val="TableText"/>
              <w:jc w:val="center"/>
              <w:rPr>
                <w:rFonts w:ascii="Times New Roman" w:hAnsi="Times New Roman"/>
                <w:sz w:val="24"/>
                <w:szCs w:val="24"/>
              </w:rPr>
            </w:pPr>
          </w:p>
          <w:p w14:paraId="12776155" w14:textId="77777777" w:rsidR="00F50E26" w:rsidRDefault="00F50E26" w:rsidP="00C54681">
            <w:pPr>
              <w:pStyle w:val="TableText"/>
              <w:rPr>
                <w:ins w:id="3942" w:author="Muhammad, Alimayo (GSFC-5660)" w:date="2016-08-08T10:30:00Z"/>
                <w:rFonts w:ascii="Times New Roman" w:hAnsi="Times New Roman"/>
                <w:sz w:val="24"/>
                <w:szCs w:val="24"/>
              </w:rPr>
            </w:pPr>
          </w:p>
          <w:p w14:paraId="6BD2796E" w14:textId="4856C8F1" w:rsidR="001C1B79" w:rsidRDefault="001C1B79">
            <w:pPr>
              <w:pStyle w:val="Caption"/>
              <w:rPr>
                <w:ins w:id="3943" w:author="Muhammad, Alimayo (GSFC-5660)" w:date="2016-08-08T10:33:00Z"/>
              </w:rPr>
              <w:pPrChange w:id="3944" w:author="Perrine, Martin L. (GSFC-5670)" w:date="2016-09-08T12:46:00Z">
                <w:pPr/>
              </w:pPrChange>
            </w:pPr>
            <w:bookmarkStart w:id="3945" w:name="_Ref458429877"/>
            <w:bookmarkStart w:id="3946" w:name="_Ref459813274"/>
            <w:bookmarkStart w:id="3947" w:name="_Toc460235924"/>
            <w:ins w:id="3948" w:author="Muhammad, Alimayo (GSFC-5660)" w:date="2016-08-08T10:33:00Z">
              <w:r>
                <w:t xml:space="preserve">Figure </w:t>
              </w:r>
            </w:ins>
            <w:ins w:id="394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395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3951" w:author="Perrine, Martin L. (GSFC-5670)" w:date="2016-08-31T11:10:00Z">
              <w:r w:rsidR="00EF27DF">
                <w:rPr>
                  <w:noProof/>
                </w:rPr>
                <w:t>14</w:t>
              </w:r>
            </w:ins>
            <w:ins w:id="3952" w:author="Muhammad, Alimayo (GSFC-5660)" w:date="2016-08-29T12:55:00Z">
              <w:r w:rsidR="004B56B2">
                <w:fldChar w:fldCharType="end"/>
              </w:r>
            </w:ins>
            <w:bookmarkEnd w:id="3945"/>
            <w:ins w:id="3953" w:author="Muhammad, Alimayo (GSFC-5660)" w:date="2016-08-08T10:33:00Z">
              <w:r>
                <w:t xml:space="preserve"> Block diagram showing the test setup</w:t>
              </w:r>
            </w:ins>
            <w:bookmarkEnd w:id="3946"/>
            <w:bookmarkEnd w:id="3947"/>
            <w:ins w:id="3954" w:author="Perrine, Martin L. (GSFC-5670)" w:date="2016-09-13T14:45:00Z">
              <w:r w:rsidR="00000457" w:rsidRPr="00EB6093">
                <w:rPr>
                  <w:color w:val="FF0000"/>
                </w:rPr>
                <w:t>(needs replacement with DAPHNE)</w:t>
              </w:r>
            </w:ins>
          </w:p>
          <w:p w14:paraId="7426D226" w14:textId="5891C8D5" w:rsidR="001C1B79" w:rsidRPr="00C54681" w:rsidRDefault="001C1B79" w:rsidP="00666E51">
            <w:pPr>
              <w:pStyle w:val="Caption"/>
              <w:rPr>
                <w:ins w:id="3955" w:author="Muhammad, Alimayo (GSFC-5660)" w:date="2016-08-08T10:33:00Z"/>
              </w:rPr>
            </w:pPr>
          </w:p>
          <w:p w14:paraId="4139C376" w14:textId="77777777" w:rsidR="00187ABF" w:rsidDel="00772392" w:rsidRDefault="00187ABF" w:rsidP="009A0B22">
            <w:pPr>
              <w:pStyle w:val="TableText"/>
              <w:rPr>
                <w:del w:id="3956" w:author="Muhammad, Alimayo (GSFC-5660)" w:date="2016-08-08T14:09:00Z"/>
              </w:rPr>
            </w:pPr>
          </w:p>
          <w:p w14:paraId="3A00F7CD" w14:textId="77777777" w:rsidR="00772392" w:rsidRDefault="00772392">
            <w:pPr>
              <w:pStyle w:val="TableText"/>
              <w:jc w:val="center"/>
              <w:rPr>
                <w:ins w:id="3957" w:author="Muhammad, Alimayo (GSFC-5660)" w:date="2016-08-08T14:09:00Z"/>
                <w:rFonts w:ascii="Times New Roman" w:hAnsi="Times New Roman"/>
                <w:sz w:val="24"/>
                <w:szCs w:val="24"/>
              </w:rPr>
              <w:pPrChange w:id="3958" w:author="Muhammad, Alimayo (GSFC-5660)" w:date="2016-08-08T10:30:00Z">
                <w:pPr>
                  <w:pStyle w:val="TableText"/>
                  <w:framePr w:hSpace="180" w:wrap="around" w:vAnchor="text" w:hAnchor="text" w:xAlign="center" w:y="1"/>
                  <w:suppressOverlap/>
                </w:pPr>
              </w:pPrChange>
            </w:pPr>
          </w:p>
          <w:p w14:paraId="7E071EE0" w14:textId="244C1219" w:rsidR="009A0B22" w:rsidDel="001C1B79" w:rsidRDefault="00E04DF5">
            <w:pPr>
              <w:rPr>
                <w:del w:id="3959" w:author="Muhammad, Alimayo (GSFC-5660)" w:date="2016-08-08T10:33:00Z"/>
              </w:rPr>
              <w:pPrChange w:id="3960" w:author="Muhammad, Alimayo (GSFC-5660)" w:date="2016-08-08T10:32:00Z">
                <w:pPr>
                  <w:framePr w:hSpace="180" w:wrap="around" w:vAnchor="text" w:hAnchor="text" w:xAlign="center" w:y="1"/>
                  <w:suppressOverlap/>
                  <w:jc w:val="center"/>
                </w:pPr>
              </w:pPrChange>
            </w:pPr>
            <w:bookmarkStart w:id="3961" w:name="_Ref456010986"/>
            <w:del w:id="3962" w:author="Muhammad, Alimayo (GSFC-5660)" w:date="2016-08-08T10:18:00Z">
              <w:r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5</w:delText>
              </w:r>
              <w:r w:rsidR="00386256" w:rsidDel="00D349FE">
                <w:rPr>
                  <w:noProof/>
                </w:rPr>
                <w:fldChar w:fldCharType="end"/>
              </w:r>
              <w:r w:rsidDel="00D349FE">
                <w:delText xml:space="preserve"> </w:delText>
              </w:r>
              <w:r w:rsidR="009A0B22" w:rsidDel="00D349FE">
                <w:delText xml:space="preserve"> </w:delText>
              </w:r>
            </w:del>
            <w:del w:id="3963" w:author="Muhammad, Alimayo (GSFC-5660)" w:date="2016-08-08T10:33:00Z">
              <w:r w:rsidR="009A0B22" w:rsidDel="001C1B79">
                <w:delText>Block diagram showing the test setup</w:delText>
              </w:r>
            </w:del>
          </w:p>
          <w:p w14:paraId="723869F0" w14:textId="77777777" w:rsidR="009A0B22" w:rsidDel="00187ABF" w:rsidRDefault="009A0B22" w:rsidP="00C54681">
            <w:pPr>
              <w:pStyle w:val="TableText"/>
              <w:rPr>
                <w:del w:id="3964" w:author="Muhammad, Alimayo (GSFC-5660)" w:date="2016-08-04T13:29:00Z"/>
              </w:rPr>
            </w:pPr>
          </w:p>
          <w:p w14:paraId="05BD7627" w14:textId="77777777" w:rsidR="00187ABF" w:rsidRPr="00C54681" w:rsidRDefault="00187ABF" w:rsidP="009A0B22">
            <w:pPr>
              <w:pStyle w:val="TableText"/>
              <w:rPr>
                <w:ins w:id="3965" w:author="Muhammad, Alimayo (GSFC-5660)" w:date="2016-08-08T10:30:00Z"/>
              </w:rPr>
            </w:pPr>
          </w:p>
          <w:bookmarkEnd w:id="3961"/>
          <w:p w14:paraId="69D24BEB" w14:textId="77777777" w:rsidR="009A0B22" w:rsidDel="00187ABF" w:rsidRDefault="009A0B22" w:rsidP="00C54681">
            <w:pPr>
              <w:pStyle w:val="TableText"/>
              <w:rPr>
                <w:del w:id="3966" w:author="Muhammad, Alimayo (GSFC-5660)" w:date="2016-08-04T13:29:00Z"/>
                <w:rFonts w:ascii="Times New Roman" w:hAnsi="Times New Roman"/>
                <w:sz w:val="24"/>
                <w:szCs w:val="24"/>
              </w:rPr>
            </w:pPr>
          </w:p>
          <w:p w14:paraId="60F737F2" w14:textId="77777777" w:rsidR="00187ABF" w:rsidRDefault="00187ABF" w:rsidP="00C54681">
            <w:pPr>
              <w:pStyle w:val="TableText"/>
              <w:rPr>
                <w:ins w:id="3967" w:author="Muhammad, Alimayo (GSFC-5660)" w:date="2016-08-08T10:31:00Z"/>
                <w:rFonts w:ascii="Times New Roman" w:hAnsi="Times New Roman"/>
                <w:sz w:val="24"/>
                <w:szCs w:val="24"/>
              </w:rPr>
            </w:pPr>
          </w:p>
          <w:p w14:paraId="43B7766C" w14:textId="77777777" w:rsidR="009A0B22" w:rsidDel="003A0D68" w:rsidRDefault="009A0B22" w:rsidP="00C54681">
            <w:pPr>
              <w:pStyle w:val="TableText"/>
              <w:rPr>
                <w:del w:id="3968" w:author="Muhammad, Alimayo (GSFC-5660)" w:date="2016-08-04T13:29:00Z"/>
                <w:rFonts w:ascii="Times New Roman" w:hAnsi="Times New Roman"/>
                <w:sz w:val="24"/>
                <w:szCs w:val="24"/>
              </w:rPr>
            </w:pPr>
          </w:p>
          <w:p w14:paraId="7046F755" w14:textId="77777777" w:rsidR="009A0B22" w:rsidDel="003A0D68" w:rsidRDefault="009A0B22" w:rsidP="00C54681">
            <w:pPr>
              <w:pStyle w:val="TableText"/>
              <w:rPr>
                <w:del w:id="3969" w:author="Muhammad, Alimayo (GSFC-5660)" w:date="2016-08-04T13:29:00Z"/>
                <w:rFonts w:ascii="Times New Roman" w:hAnsi="Times New Roman"/>
                <w:sz w:val="24"/>
                <w:szCs w:val="24"/>
              </w:rPr>
            </w:pPr>
          </w:p>
          <w:p w14:paraId="6D8B5982" w14:textId="77777777" w:rsidR="009A0B22" w:rsidDel="003A0D68" w:rsidRDefault="009A0B22" w:rsidP="00C54681">
            <w:pPr>
              <w:pStyle w:val="TableText"/>
              <w:rPr>
                <w:del w:id="3970" w:author="Muhammad, Alimayo (GSFC-5660)" w:date="2016-08-04T13:29:00Z"/>
                <w:rFonts w:ascii="Times New Roman" w:hAnsi="Times New Roman"/>
                <w:sz w:val="24"/>
                <w:szCs w:val="24"/>
              </w:rPr>
            </w:pPr>
          </w:p>
          <w:p w14:paraId="15F5C425" w14:textId="77777777" w:rsidR="009A0B22" w:rsidDel="003A0D68" w:rsidRDefault="009A0B22" w:rsidP="00C54681">
            <w:pPr>
              <w:pStyle w:val="TableText"/>
              <w:rPr>
                <w:del w:id="3971" w:author="Muhammad, Alimayo (GSFC-5660)" w:date="2016-08-04T13:29:00Z"/>
                <w:rFonts w:ascii="Times New Roman" w:hAnsi="Times New Roman"/>
                <w:sz w:val="24"/>
                <w:szCs w:val="24"/>
              </w:rPr>
            </w:pPr>
          </w:p>
          <w:p w14:paraId="1C3B2600" w14:textId="77777777" w:rsidR="009A0B22" w:rsidDel="003A0D68" w:rsidRDefault="009A0B22" w:rsidP="00C54681">
            <w:pPr>
              <w:pStyle w:val="TableText"/>
              <w:rPr>
                <w:del w:id="3972" w:author="Muhammad, Alimayo (GSFC-5660)" w:date="2016-08-04T13:29:00Z"/>
                <w:rFonts w:ascii="Times New Roman" w:hAnsi="Times New Roman"/>
                <w:sz w:val="24"/>
                <w:szCs w:val="24"/>
              </w:rPr>
            </w:pPr>
          </w:p>
          <w:p w14:paraId="242D99D4" w14:textId="77777777" w:rsidR="009A0B22" w:rsidDel="003A0D68" w:rsidRDefault="009A0B22" w:rsidP="00C54681">
            <w:pPr>
              <w:pStyle w:val="TableText"/>
              <w:rPr>
                <w:del w:id="3973" w:author="Muhammad, Alimayo (GSFC-5660)" w:date="2016-08-04T13:29:00Z"/>
                <w:rFonts w:ascii="Times New Roman" w:hAnsi="Times New Roman"/>
                <w:sz w:val="24"/>
                <w:szCs w:val="24"/>
              </w:rPr>
            </w:pPr>
          </w:p>
          <w:p w14:paraId="04732CF7" w14:textId="77777777" w:rsidR="009A0B22" w:rsidDel="003A0D68" w:rsidRDefault="009A0B22" w:rsidP="00C54681">
            <w:pPr>
              <w:pStyle w:val="TableText"/>
              <w:rPr>
                <w:del w:id="3974" w:author="Muhammad, Alimayo (GSFC-5660)" w:date="2016-08-04T13:29:00Z"/>
                <w:rFonts w:ascii="Times New Roman" w:hAnsi="Times New Roman"/>
                <w:sz w:val="24"/>
                <w:szCs w:val="24"/>
              </w:rPr>
            </w:pPr>
          </w:p>
          <w:p w14:paraId="5190B621" w14:textId="77777777" w:rsidR="009A0B22" w:rsidDel="003A0D68" w:rsidRDefault="009A0B22" w:rsidP="00C54681">
            <w:pPr>
              <w:pStyle w:val="TableText"/>
              <w:rPr>
                <w:del w:id="3975" w:author="Muhammad, Alimayo (GSFC-5660)" w:date="2016-08-04T13:29:00Z"/>
                <w:rFonts w:ascii="Times New Roman" w:hAnsi="Times New Roman"/>
                <w:sz w:val="24"/>
                <w:szCs w:val="24"/>
              </w:rPr>
            </w:pPr>
          </w:p>
          <w:p w14:paraId="37A7E4E2" w14:textId="77777777" w:rsidR="009A0B22" w:rsidDel="003A0D68" w:rsidRDefault="009A0B22" w:rsidP="00C54681">
            <w:pPr>
              <w:pStyle w:val="TableText"/>
              <w:rPr>
                <w:del w:id="3976" w:author="Muhammad, Alimayo (GSFC-5660)" w:date="2016-08-04T13:29:00Z"/>
                <w:rFonts w:ascii="Times New Roman" w:hAnsi="Times New Roman"/>
                <w:sz w:val="24"/>
                <w:szCs w:val="24"/>
              </w:rPr>
            </w:pPr>
          </w:p>
          <w:p w14:paraId="3F048439" w14:textId="77777777" w:rsidR="009A0B22" w:rsidDel="003A0D68" w:rsidRDefault="009A0B22" w:rsidP="00C54681">
            <w:pPr>
              <w:pStyle w:val="TableText"/>
              <w:rPr>
                <w:del w:id="3977" w:author="Muhammad, Alimayo (GSFC-5660)" w:date="2016-08-04T13:29:00Z"/>
                <w:rFonts w:ascii="Times New Roman" w:hAnsi="Times New Roman"/>
                <w:sz w:val="24"/>
                <w:szCs w:val="24"/>
              </w:rPr>
            </w:pPr>
          </w:p>
          <w:p w14:paraId="24D4A96C" w14:textId="77777777" w:rsidR="00717C56" w:rsidDel="003A0D68" w:rsidRDefault="00717C56" w:rsidP="00C54681">
            <w:pPr>
              <w:pStyle w:val="TableText"/>
              <w:rPr>
                <w:del w:id="3978" w:author="Muhammad, Alimayo (GSFC-5660)" w:date="2016-08-04T13:29:00Z"/>
                <w:rFonts w:ascii="Times New Roman" w:hAnsi="Times New Roman"/>
                <w:sz w:val="24"/>
                <w:szCs w:val="24"/>
              </w:rPr>
            </w:pPr>
          </w:p>
          <w:p w14:paraId="0D744D68" w14:textId="77777777" w:rsidR="00717C56" w:rsidDel="003A0D68" w:rsidRDefault="00717C56" w:rsidP="00C54681">
            <w:pPr>
              <w:pStyle w:val="TableText"/>
              <w:rPr>
                <w:del w:id="3979" w:author="Muhammad, Alimayo (GSFC-5660)" w:date="2016-08-04T13:29:00Z"/>
                <w:rFonts w:ascii="Times New Roman" w:hAnsi="Times New Roman"/>
                <w:sz w:val="24"/>
                <w:szCs w:val="24"/>
              </w:rPr>
            </w:pPr>
          </w:p>
          <w:p w14:paraId="41CA58F6" w14:textId="77777777" w:rsidR="00717C56" w:rsidDel="003A0D68" w:rsidRDefault="00717C56" w:rsidP="00C54681">
            <w:pPr>
              <w:pStyle w:val="TableText"/>
              <w:rPr>
                <w:del w:id="3980" w:author="Muhammad, Alimayo (GSFC-5660)" w:date="2016-08-04T13:29:00Z"/>
                <w:rFonts w:ascii="Times New Roman" w:hAnsi="Times New Roman"/>
                <w:sz w:val="24"/>
                <w:szCs w:val="24"/>
              </w:rPr>
            </w:pPr>
          </w:p>
          <w:p w14:paraId="0AC3A877" w14:textId="77777777" w:rsidR="00717C56" w:rsidDel="003A0D68" w:rsidRDefault="00717C56" w:rsidP="00C54681">
            <w:pPr>
              <w:pStyle w:val="TableText"/>
              <w:rPr>
                <w:del w:id="3981" w:author="Muhammad, Alimayo (GSFC-5660)" w:date="2016-08-04T13:29:00Z"/>
                <w:rFonts w:ascii="Times New Roman" w:hAnsi="Times New Roman"/>
                <w:sz w:val="24"/>
                <w:szCs w:val="24"/>
              </w:rPr>
            </w:pPr>
          </w:p>
          <w:p w14:paraId="0F22A192" w14:textId="77777777" w:rsidR="00717C56" w:rsidDel="003A0D68" w:rsidRDefault="00717C56" w:rsidP="00C54681">
            <w:pPr>
              <w:pStyle w:val="TableText"/>
              <w:rPr>
                <w:del w:id="3982" w:author="Muhammad, Alimayo (GSFC-5660)" w:date="2016-08-04T13:29:00Z"/>
                <w:rFonts w:ascii="Times New Roman" w:hAnsi="Times New Roman"/>
                <w:sz w:val="24"/>
                <w:szCs w:val="24"/>
              </w:rPr>
            </w:pPr>
          </w:p>
          <w:p w14:paraId="3E9D0454" w14:textId="77777777" w:rsidR="00717C56" w:rsidDel="003A0D68" w:rsidRDefault="00717C56" w:rsidP="00C54681">
            <w:pPr>
              <w:pStyle w:val="TableText"/>
              <w:rPr>
                <w:del w:id="3983" w:author="Muhammad, Alimayo (GSFC-5660)" w:date="2016-08-04T13:29:00Z"/>
                <w:rFonts w:ascii="Times New Roman" w:hAnsi="Times New Roman"/>
                <w:sz w:val="24"/>
                <w:szCs w:val="24"/>
              </w:rPr>
            </w:pPr>
          </w:p>
          <w:p w14:paraId="28BBDD63" w14:textId="77777777" w:rsidR="00717C56" w:rsidDel="003A0D68" w:rsidRDefault="00717C56" w:rsidP="00C54681">
            <w:pPr>
              <w:pStyle w:val="TableText"/>
              <w:rPr>
                <w:del w:id="3984" w:author="Muhammad, Alimayo (GSFC-5660)" w:date="2016-08-04T13:29:00Z"/>
                <w:rFonts w:ascii="Times New Roman" w:hAnsi="Times New Roman"/>
                <w:sz w:val="24"/>
                <w:szCs w:val="24"/>
              </w:rPr>
            </w:pPr>
          </w:p>
          <w:p w14:paraId="2B515B8B" w14:textId="77777777" w:rsidR="009A0B22" w:rsidDel="003A0D68" w:rsidRDefault="009A0B22" w:rsidP="00C54681">
            <w:pPr>
              <w:pStyle w:val="TableText"/>
              <w:rPr>
                <w:del w:id="3985" w:author="Muhammad, Alimayo (GSFC-5660)" w:date="2016-08-04T13:29:00Z"/>
                <w:rFonts w:ascii="Times New Roman" w:hAnsi="Times New Roman"/>
                <w:sz w:val="24"/>
                <w:szCs w:val="24"/>
              </w:rPr>
            </w:pPr>
          </w:p>
          <w:p w14:paraId="71CA3216" w14:textId="77777777" w:rsidR="00A538EB" w:rsidRDefault="00A538EB" w:rsidP="00C54681">
            <w:pPr>
              <w:pStyle w:val="TableText"/>
              <w:rPr>
                <w:rFonts w:ascii="Times New Roman" w:hAnsi="Times New Roman"/>
                <w:sz w:val="24"/>
                <w:szCs w:val="24"/>
              </w:rPr>
            </w:pPr>
          </w:p>
          <w:p w14:paraId="73E85F46" w14:textId="77777777" w:rsidR="001C1B79" w:rsidRDefault="001C1B79" w:rsidP="00AE198C">
            <w:pPr>
              <w:pStyle w:val="Caption"/>
              <w:rPr>
                <w:ins w:id="3986" w:author="Muhammad, Alimayo (GSFC-5660)" w:date="2016-08-08T10:32:00Z"/>
              </w:rPr>
            </w:pPr>
          </w:p>
          <w:p w14:paraId="349C0581" w14:textId="77777777" w:rsidR="001C1B79" w:rsidRDefault="001C1B79" w:rsidP="00AE198C">
            <w:pPr>
              <w:pStyle w:val="Caption"/>
              <w:rPr>
                <w:ins w:id="3987" w:author="Muhammad, Alimayo (GSFC-5660)" w:date="2016-08-08T10:32:00Z"/>
              </w:rPr>
            </w:pPr>
          </w:p>
          <w:p w14:paraId="608BF01E" w14:textId="77777777" w:rsidR="001C1B79" w:rsidRDefault="001C1B79" w:rsidP="003127AA">
            <w:pPr>
              <w:pStyle w:val="Caption"/>
              <w:rPr>
                <w:ins w:id="3988" w:author="Muhammad, Alimayo (GSFC-5660)" w:date="2016-08-08T10:32:00Z"/>
              </w:rPr>
            </w:pPr>
          </w:p>
          <w:p w14:paraId="738788F6" w14:textId="77777777" w:rsidR="001C1B79" w:rsidRDefault="001C1B79">
            <w:pPr>
              <w:pStyle w:val="Caption"/>
              <w:rPr>
                <w:ins w:id="3989" w:author="Muhammad, Alimayo (GSFC-5660)" w:date="2016-08-08T10:34:00Z"/>
              </w:rPr>
              <w:pPrChange w:id="3990" w:author="Perrine, Martin L. (GSFC-5670)" w:date="2016-09-08T12:46:00Z">
                <w:pPr>
                  <w:pStyle w:val="Caption"/>
                  <w:framePr w:hSpace="180" w:wrap="around" w:vAnchor="text" w:hAnchor="text" w:xAlign="center" w:y="1"/>
                  <w:suppressOverlap/>
                </w:pPr>
              </w:pPrChange>
            </w:pPr>
          </w:p>
          <w:p w14:paraId="64C899C6" w14:textId="77777777" w:rsidR="001C1B79" w:rsidRDefault="001C1B79">
            <w:pPr>
              <w:pStyle w:val="BodyText"/>
              <w:rPr>
                <w:ins w:id="3991" w:author="Muhammad, Alimayo (GSFC-5660)" w:date="2016-08-08T14:29:00Z"/>
              </w:rPr>
              <w:pPrChange w:id="3992" w:author="Perrine, Martin L. (GSFC-5670)" w:date="2016-08-30T14:52:00Z">
                <w:pPr>
                  <w:pStyle w:val="Caption"/>
                  <w:framePr w:hSpace="180" w:wrap="around" w:vAnchor="text" w:hAnchor="text" w:xAlign="center" w:y="1"/>
                  <w:suppressOverlap/>
                </w:pPr>
              </w:pPrChange>
            </w:pPr>
          </w:p>
          <w:p w14:paraId="75DDFE1B" w14:textId="77777777" w:rsidR="00D27664" w:rsidRDefault="00D27664">
            <w:pPr>
              <w:pStyle w:val="BodyText"/>
              <w:rPr>
                <w:ins w:id="3993" w:author="Muhammad, Alimayo (GSFC-5660)" w:date="2016-08-08T14:29:00Z"/>
              </w:rPr>
              <w:pPrChange w:id="3994" w:author="Perrine, Martin L. (GSFC-5670)" w:date="2016-08-30T14:52:00Z">
                <w:pPr>
                  <w:pStyle w:val="Caption"/>
                  <w:framePr w:hSpace="180" w:wrap="around" w:vAnchor="text" w:hAnchor="text" w:xAlign="center" w:y="1"/>
                  <w:suppressOverlap/>
                </w:pPr>
              </w:pPrChange>
            </w:pPr>
          </w:p>
          <w:p w14:paraId="7C5BBAF7" w14:textId="77777777" w:rsidR="00D27664" w:rsidRDefault="00D27664">
            <w:pPr>
              <w:pStyle w:val="BodyText"/>
              <w:rPr>
                <w:ins w:id="3995" w:author="Muhammad, Alimayo (GSFC-5660)" w:date="2016-08-08T14:29:00Z"/>
              </w:rPr>
              <w:pPrChange w:id="3996" w:author="Perrine, Martin L. (GSFC-5670)" w:date="2016-08-30T14:52:00Z">
                <w:pPr>
                  <w:pStyle w:val="Caption"/>
                  <w:framePr w:hSpace="180" w:wrap="around" w:vAnchor="text" w:hAnchor="text" w:xAlign="center" w:y="1"/>
                  <w:suppressOverlap/>
                </w:pPr>
              </w:pPrChange>
            </w:pPr>
          </w:p>
          <w:p w14:paraId="6620A2E5" w14:textId="77777777" w:rsidR="00D27664" w:rsidRDefault="00D27664">
            <w:pPr>
              <w:pStyle w:val="BodyText"/>
              <w:rPr>
                <w:ins w:id="3997" w:author="Muhammad, Alimayo (GSFC-5660)" w:date="2016-08-08T14:29:00Z"/>
              </w:rPr>
              <w:pPrChange w:id="3998" w:author="Perrine, Martin L. (GSFC-5670)" w:date="2016-08-30T14:52:00Z">
                <w:pPr>
                  <w:pStyle w:val="Caption"/>
                  <w:framePr w:hSpace="180" w:wrap="around" w:vAnchor="text" w:hAnchor="text" w:xAlign="center" w:y="1"/>
                  <w:suppressOverlap/>
                </w:pPr>
              </w:pPrChange>
            </w:pPr>
          </w:p>
          <w:p w14:paraId="0D160D20" w14:textId="77777777" w:rsidR="00D27664" w:rsidRDefault="00D27664">
            <w:pPr>
              <w:pStyle w:val="BodyText"/>
              <w:rPr>
                <w:ins w:id="3999" w:author="Muhammad, Alimayo (GSFC-5660)" w:date="2016-08-08T14:29:00Z"/>
              </w:rPr>
              <w:pPrChange w:id="4000" w:author="Perrine, Martin L. (GSFC-5670)" w:date="2016-08-30T14:52:00Z">
                <w:pPr>
                  <w:pStyle w:val="Caption"/>
                  <w:framePr w:hSpace="180" w:wrap="around" w:vAnchor="text" w:hAnchor="text" w:xAlign="center" w:y="1"/>
                  <w:suppressOverlap/>
                </w:pPr>
              </w:pPrChange>
            </w:pPr>
          </w:p>
          <w:p w14:paraId="2202479D" w14:textId="77777777" w:rsidR="00D27664" w:rsidRDefault="00D27664">
            <w:pPr>
              <w:pStyle w:val="BodyText"/>
              <w:rPr>
                <w:ins w:id="4001" w:author="Muhammad, Alimayo (GSFC-5660)" w:date="2016-08-08T14:29:00Z"/>
              </w:rPr>
              <w:pPrChange w:id="4002" w:author="Perrine, Martin L. (GSFC-5670)" w:date="2016-08-30T14:52:00Z">
                <w:pPr>
                  <w:pStyle w:val="Caption"/>
                  <w:framePr w:hSpace="180" w:wrap="around" w:vAnchor="text" w:hAnchor="text" w:xAlign="center" w:y="1"/>
                  <w:suppressOverlap/>
                </w:pPr>
              </w:pPrChange>
            </w:pPr>
          </w:p>
          <w:p w14:paraId="4C821459" w14:textId="77777777" w:rsidR="00D27664" w:rsidRDefault="00D27664">
            <w:pPr>
              <w:pStyle w:val="BodyText"/>
              <w:rPr>
                <w:ins w:id="4003" w:author="Muhammad, Alimayo (GSFC-5660)" w:date="2016-08-08T14:29:00Z"/>
              </w:rPr>
              <w:pPrChange w:id="4004" w:author="Perrine, Martin L. (GSFC-5670)" w:date="2016-08-30T14:52:00Z">
                <w:pPr>
                  <w:pStyle w:val="Caption"/>
                  <w:framePr w:hSpace="180" w:wrap="around" w:vAnchor="text" w:hAnchor="text" w:xAlign="center" w:y="1"/>
                  <w:suppressOverlap/>
                </w:pPr>
              </w:pPrChange>
            </w:pPr>
          </w:p>
          <w:p w14:paraId="35536AA8" w14:textId="77777777" w:rsidR="00D27664" w:rsidRPr="00FA6D33" w:rsidRDefault="00D27664">
            <w:pPr>
              <w:pStyle w:val="BodyText"/>
              <w:rPr>
                <w:ins w:id="4005" w:author="Muhammad, Alimayo (GSFC-5660)" w:date="2016-08-08T10:32:00Z"/>
              </w:rPr>
              <w:pPrChange w:id="4006" w:author="Perrine, Martin L. (GSFC-5670)" w:date="2016-08-30T14:52:00Z">
                <w:pPr>
                  <w:pStyle w:val="Caption"/>
                  <w:framePr w:hSpace="180" w:wrap="around" w:vAnchor="text" w:hAnchor="text" w:xAlign="center" w:y="1"/>
                  <w:suppressOverlap/>
                </w:pPr>
              </w:pPrChange>
            </w:pPr>
          </w:p>
          <w:p w14:paraId="7E1947D8" w14:textId="7D9B9416" w:rsidR="00F55EE5" w:rsidRDefault="00717C56" w:rsidP="00EF27DF">
            <w:pPr>
              <w:jc w:val="center"/>
            </w:pPr>
            <w:bookmarkStart w:id="4007" w:name="_Toc460236104"/>
            <w:r>
              <w:lastRenderedPageBreak/>
              <w:t xml:space="preserve">Table </w:t>
            </w:r>
            <w:fldSimple w:instr=" SEQ Table \* ARABIC ">
              <w:r w:rsidR="00C92146">
                <w:rPr>
                  <w:noProof/>
                </w:rPr>
                <w:t>3</w:t>
              </w:r>
            </w:fldSimple>
            <w:r>
              <w:t xml:space="preserve"> </w:t>
            </w:r>
            <w:r w:rsidR="008F392A">
              <w:t xml:space="preserve">lists the equipment in the lab test rack. In addition, standalone desktop computers running LINUX were used as the test controller and for the </w:t>
            </w:r>
            <w:proofErr w:type="spellStart"/>
            <w:r w:rsidR="008F392A">
              <w:t>Amerigent</w:t>
            </w:r>
            <w:proofErr w:type="spellEnd"/>
            <w:r>
              <w:t>.</w:t>
            </w:r>
            <w:bookmarkEnd w:id="4007"/>
          </w:p>
          <w:p w14:paraId="4D9D243E" w14:textId="00E17A0F" w:rsidR="00C54681" w:rsidRDefault="00666E51" w:rsidP="008239E7">
            <w:pPr>
              <w:pStyle w:val="TableText"/>
              <w:keepNext/>
            </w:pPr>
            <w:r>
              <w:object w:dxaOrig="13290" w:dyaOrig="6630" w14:anchorId="214329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pt;height:233.75pt" o:ole="">
                  <v:imagedata r:id="rId26" o:title=""/>
                </v:shape>
                <o:OLEObject Type="Embed" ProgID="PBrush" ShapeID="_x0000_i1025" DrawAspect="Content" ObjectID="_1535371463" r:id="rId27"/>
              </w:object>
            </w:r>
          </w:p>
          <w:p w14:paraId="43C8BDD1" w14:textId="77777777" w:rsidR="00A538EB" w:rsidRDefault="00A538EB" w:rsidP="00C54681">
            <w:pPr>
              <w:pStyle w:val="TableText"/>
              <w:rPr>
                <w:rFonts w:ascii="Times New Roman" w:hAnsi="Times New Roman"/>
                <w:sz w:val="24"/>
                <w:szCs w:val="24"/>
              </w:rPr>
            </w:pPr>
          </w:p>
          <w:p w14:paraId="362BCA74" w14:textId="1E662870" w:rsidR="009A0B22" w:rsidDel="003A0D68" w:rsidRDefault="009A0B22" w:rsidP="008239E7">
            <w:pPr>
              <w:pStyle w:val="TableText"/>
              <w:jc w:val="center"/>
              <w:rPr>
                <w:del w:id="4008" w:author="Muhammad, Alimayo (GSFC-5660)" w:date="2016-08-04T13:29:00Z"/>
                <w:rFonts w:ascii="Times New Roman" w:hAnsi="Times New Roman"/>
                <w:sz w:val="24"/>
                <w:szCs w:val="24"/>
              </w:rPr>
            </w:pPr>
            <w:del w:id="4009" w:author="Muhammad, Alimayo (GSFC-5660)" w:date="2016-08-04T13:29:00Z">
              <w:r w:rsidDel="003A0D68">
                <w:rPr>
                  <w:szCs w:val="24"/>
                </w:rPr>
                <w:fldChar w:fldCharType="begin"/>
              </w:r>
              <w:r w:rsidDel="003A0D68">
                <w:rPr>
                  <w:rFonts w:ascii="Times New Roman" w:hAnsi="Times New Roman"/>
                  <w:sz w:val="24"/>
                  <w:szCs w:val="24"/>
                </w:rPr>
                <w:delInstrText xml:space="preserve"> REF _Ref455654975 \h </w:delInstrText>
              </w:r>
              <w:r w:rsidDel="003A0D68">
                <w:rPr>
                  <w:szCs w:val="24"/>
                </w:rPr>
              </w:r>
              <w:r w:rsidDel="003A0D68">
                <w:rPr>
                  <w:szCs w:val="24"/>
                </w:rPr>
                <w:fldChar w:fldCharType="separate"/>
              </w:r>
              <w:r w:rsidR="009273D6" w:rsidDel="003A0D68">
                <w:delText xml:space="preserve">Figure </w:delText>
              </w:r>
              <w:r w:rsidR="009273D6" w:rsidDel="003A0D68">
                <w:rPr>
                  <w:noProof/>
                </w:rPr>
                <w:delText>6</w:delText>
              </w:r>
              <w:r w:rsidR="009273D6" w:rsidDel="003A0D68">
                <w:noBreakHyphen/>
              </w:r>
              <w:r w:rsidR="009273D6" w:rsidDel="003A0D68">
                <w:rPr>
                  <w:noProof/>
                </w:rPr>
                <w:delText>66</w:delText>
              </w:r>
              <w:r w:rsidR="009273D6" w:rsidDel="003A0D68">
                <w:noBreakHyphen/>
              </w:r>
              <w:r w:rsidR="009273D6" w:rsidDel="003A0D68">
                <w:rPr>
                  <w:noProof/>
                </w:rPr>
                <w:delText>5</w:delText>
              </w:r>
              <w:r w:rsidDel="003A0D68">
                <w:rPr>
                  <w:szCs w:val="24"/>
                </w:rPr>
                <w:fldChar w:fldCharType="end"/>
              </w:r>
              <w:r w:rsidDel="003A0D68">
                <w:rPr>
                  <w:rFonts w:ascii="Times New Roman" w:hAnsi="Times New Roman"/>
                  <w:sz w:val="24"/>
                  <w:szCs w:val="24"/>
                </w:rPr>
                <w:delText xml:space="preserve"> </w:delText>
              </w:r>
            </w:del>
          </w:p>
          <w:p w14:paraId="0726CEC6" w14:textId="45BB7D8E" w:rsidR="00A538EB" w:rsidRDefault="00A538EB" w:rsidP="00C54681">
            <w:pPr>
              <w:pStyle w:val="TableText"/>
              <w:rPr>
                <w:rFonts w:ascii="Times New Roman" w:hAnsi="Times New Roman"/>
                <w:sz w:val="24"/>
                <w:szCs w:val="24"/>
              </w:rPr>
            </w:pPr>
          </w:p>
          <w:p w14:paraId="3AA13783" w14:textId="77777777" w:rsidR="00A538EB" w:rsidRPr="00E64FEA" w:rsidRDefault="00A538EB" w:rsidP="00C54681">
            <w:pPr>
              <w:pStyle w:val="TableText"/>
              <w:rPr>
                <w:rFonts w:ascii="Times New Roman" w:hAnsi="Times New Roman"/>
                <w:sz w:val="24"/>
                <w:szCs w:val="24"/>
              </w:rPr>
            </w:pPr>
            <w:r>
              <w:rPr>
                <w:rFonts w:ascii="Times New Roman" w:hAnsi="Times New Roman"/>
                <w:sz w:val="24"/>
                <w:szCs w:val="24"/>
              </w:rPr>
              <w:t xml:space="preserve"> </w:t>
            </w:r>
          </w:p>
        </w:tc>
      </w:tr>
    </w:tbl>
    <w:p w14:paraId="30CF8957" w14:textId="77777777" w:rsidR="00717C56" w:rsidDel="006234B2" w:rsidRDefault="00717C56" w:rsidP="00A538EB">
      <w:pPr>
        <w:pStyle w:val="TableText"/>
        <w:rPr>
          <w:del w:id="4010" w:author="Muhammad, Alimayo (GSFC-5660)" w:date="2016-08-08T12:21:00Z"/>
          <w:rFonts w:ascii="Times New Roman" w:hAnsi="Times New Roman"/>
          <w:sz w:val="24"/>
          <w:szCs w:val="24"/>
        </w:rPr>
      </w:pPr>
    </w:p>
    <w:p w14:paraId="50D8C95F" w14:textId="77777777" w:rsidR="006234B2" w:rsidRDefault="006234B2" w:rsidP="00A538EB">
      <w:pPr>
        <w:pStyle w:val="TableText"/>
        <w:rPr>
          <w:ins w:id="4011" w:author="Muhammad, Alimayo (GSFC-5660)" w:date="2016-08-08T15:15:00Z"/>
          <w:rFonts w:ascii="Times New Roman" w:hAnsi="Times New Roman"/>
          <w:sz w:val="24"/>
          <w:szCs w:val="24"/>
        </w:rPr>
      </w:pPr>
    </w:p>
    <w:p w14:paraId="27B22E89" w14:textId="77777777" w:rsidR="006234B2" w:rsidRDefault="006234B2" w:rsidP="00A538EB">
      <w:pPr>
        <w:pStyle w:val="TableText"/>
        <w:rPr>
          <w:ins w:id="4012" w:author="Muhammad, Alimayo (GSFC-5660)" w:date="2016-08-08T15:15:00Z"/>
          <w:rFonts w:ascii="Times New Roman" w:hAnsi="Times New Roman"/>
          <w:sz w:val="24"/>
          <w:szCs w:val="24"/>
        </w:rPr>
      </w:pPr>
    </w:p>
    <w:p w14:paraId="79AFFC42" w14:textId="77777777" w:rsidR="006234B2" w:rsidRDefault="006234B2" w:rsidP="00A538EB">
      <w:pPr>
        <w:pStyle w:val="TableText"/>
        <w:rPr>
          <w:ins w:id="4013" w:author="Muhammad, Alimayo (GSFC-5660)" w:date="2016-08-08T15:15:00Z"/>
          <w:rFonts w:ascii="Times New Roman" w:hAnsi="Times New Roman"/>
          <w:sz w:val="24"/>
          <w:szCs w:val="24"/>
        </w:rPr>
      </w:pPr>
    </w:p>
    <w:p w14:paraId="6F6D5C8C" w14:textId="77777777" w:rsidR="006234B2" w:rsidRDefault="006234B2" w:rsidP="00A538EB">
      <w:pPr>
        <w:pStyle w:val="TableText"/>
        <w:rPr>
          <w:ins w:id="4014" w:author="Muhammad, Alimayo (GSFC-5660)" w:date="2016-08-08T15:15:00Z"/>
          <w:rFonts w:ascii="Times New Roman" w:hAnsi="Times New Roman"/>
          <w:sz w:val="24"/>
          <w:szCs w:val="24"/>
        </w:rPr>
      </w:pPr>
    </w:p>
    <w:p w14:paraId="51844857" w14:textId="77777777" w:rsidR="006234B2" w:rsidRDefault="006234B2" w:rsidP="00A538EB">
      <w:pPr>
        <w:pStyle w:val="TableText"/>
        <w:rPr>
          <w:ins w:id="4015" w:author="Muhammad, Alimayo (GSFC-5660)" w:date="2016-08-08T15:15:00Z"/>
          <w:rFonts w:ascii="Times New Roman" w:hAnsi="Times New Roman"/>
          <w:sz w:val="24"/>
          <w:szCs w:val="24"/>
        </w:rPr>
      </w:pPr>
    </w:p>
    <w:p w14:paraId="5AD81795" w14:textId="77777777" w:rsidR="006234B2" w:rsidRDefault="006234B2" w:rsidP="00A538EB">
      <w:pPr>
        <w:pStyle w:val="TableText"/>
        <w:rPr>
          <w:ins w:id="4016" w:author="Muhammad, Alimayo (GSFC-5660)" w:date="2016-08-08T15:15:00Z"/>
          <w:rFonts w:ascii="Times New Roman" w:hAnsi="Times New Roman"/>
          <w:sz w:val="24"/>
          <w:szCs w:val="24"/>
        </w:rPr>
      </w:pPr>
    </w:p>
    <w:p w14:paraId="2F0D9123" w14:textId="77777777" w:rsidR="006234B2" w:rsidRDefault="006234B2" w:rsidP="00A538EB">
      <w:pPr>
        <w:pStyle w:val="TableText"/>
        <w:rPr>
          <w:ins w:id="4017" w:author="Muhammad, Alimayo (GSFC-5660)" w:date="2016-08-08T15:15:00Z"/>
          <w:rFonts w:ascii="Times New Roman" w:hAnsi="Times New Roman"/>
          <w:sz w:val="24"/>
          <w:szCs w:val="24"/>
        </w:rPr>
      </w:pPr>
    </w:p>
    <w:p w14:paraId="3685B5AC" w14:textId="77777777" w:rsidR="006234B2" w:rsidRDefault="006234B2" w:rsidP="00A538EB">
      <w:pPr>
        <w:pStyle w:val="TableText"/>
        <w:rPr>
          <w:ins w:id="4018" w:author="Muhammad, Alimayo (GSFC-5660)" w:date="2016-08-08T15:15:00Z"/>
          <w:rFonts w:ascii="Times New Roman" w:hAnsi="Times New Roman"/>
          <w:sz w:val="24"/>
          <w:szCs w:val="24"/>
        </w:rPr>
      </w:pPr>
    </w:p>
    <w:p w14:paraId="429745AD" w14:textId="77777777" w:rsidR="006234B2" w:rsidRDefault="006234B2" w:rsidP="00A538EB">
      <w:pPr>
        <w:pStyle w:val="TableText"/>
        <w:rPr>
          <w:ins w:id="4019" w:author="Muhammad, Alimayo (GSFC-5660)" w:date="2016-08-08T15:15:00Z"/>
          <w:rFonts w:ascii="Times New Roman" w:hAnsi="Times New Roman"/>
          <w:sz w:val="24"/>
          <w:szCs w:val="24"/>
        </w:rPr>
      </w:pPr>
    </w:p>
    <w:p w14:paraId="4058CE8C" w14:textId="77777777" w:rsidR="006234B2" w:rsidRDefault="006234B2" w:rsidP="00A538EB">
      <w:pPr>
        <w:pStyle w:val="TableText"/>
        <w:rPr>
          <w:ins w:id="4020" w:author="Muhammad, Alimayo (GSFC-5660)" w:date="2016-08-08T15:15:00Z"/>
          <w:rFonts w:ascii="Times New Roman" w:hAnsi="Times New Roman"/>
          <w:sz w:val="24"/>
          <w:szCs w:val="24"/>
        </w:rPr>
      </w:pPr>
    </w:p>
    <w:p w14:paraId="29F89C64" w14:textId="77777777" w:rsidR="006234B2" w:rsidRDefault="006234B2" w:rsidP="00A538EB">
      <w:pPr>
        <w:pStyle w:val="TableText"/>
        <w:rPr>
          <w:ins w:id="4021" w:author="Muhammad, Alimayo (GSFC-5660)" w:date="2016-08-08T15:15:00Z"/>
          <w:rFonts w:ascii="Times New Roman" w:hAnsi="Times New Roman"/>
          <w:sz w:val="24"/>
          <w:szCs w:val="24"/>
        </w:rPr>
      </w:pPr>
    </w:p>
    <w:p w14:paraId="41945F67" w14:textId="77777777" w:rsidR="006234B2" w:rsidRDefault="006234B2" w:rsidP="00A538EB">
      <w:pPr>
        <w:pStyle w:val="TableText"/>
        <w:rPr>
          <w:ins w:id="4022" w:author="Muhammad, Alimayo (GSFC-5660)" w:date="2016-08-08T15:15:00Z"/>
          <w:rFonts w:ascii="Times New Roman" w:hAnsi="Times New Roman"/>
          <w:sz w:val="24"/>
          <w:szCs w:val="24"/>
        </w:rPr>
      </w:pPr>
    </w:p>
    <w:p w14:paraId="741CB94C" w14:textId="77777777" w:rsidR="006234B2" w:rsidRDefault="006234B2" w:rsidP="00A538EB">
      <w:pPr>
        <w:pStyle w:val="TableText"/>
        <w:rPr>
          <w:ins w:id="4023" w:author="Muhammad, Alimayo (GSFC-5660)" w:date="2016-08-08T15:15:00Z"/>
          <w:rFonts w:ascii="Times New Roman" w:hAnsi="Times New Roman"/>
          <w:sz w:val="24"/>
          <w:szCs w:val="24"/>
        </w:rPr>
      </w:pPr>
    </w:p>
    <w:p w14:paraId="0CFD925F" w14:textId="77777777" w:rsidR="006234B2" w:rsidRDefault="006234B2" w:rsidP="00A538EB">
      <w:pPr>
        <w:pStyle w:val="TableText"/>
        <w:rPr>
          <w:ins w:id="4024" w:author="Muhammad, Alimayo (GSFC-5660)" w:date="2016-08-08T15:15:00Z"/>
          <w:rFonts w:ascii="Times New Roman" w:hAnsi="Times New Roman"/>
          <w:sz w:val="24"/>
          <w:szCs w:val="24"/>
        </w:rPr>
      </w:pPr>
    </w:p>
    <w:p w14:paraId="76E5006E" w14:textId="77777777" w:rsidR="006234B2" w:rsidRDefault="006234B2" w:rsidP="00A538EB">
      <w:pPr>
        <w:pStyle w:val="TableText"/>
        <w:rPr>
          <w:ins w:id="4025" w:author="Muhammad, Alimayo (GSFC-5660)" w:date="2016-08-08T15:15:00Z"/>
          <w:rFonts w:ascii="Times New Roman" w:hAnsi="Times New Roman"/>
          <w:sz w:val="24"/>
          <w:szCs w:val="24"/>
        </w:rPr>
      </w:pPr>
    </w:p>
    <w:p w14:paraId="4A4E6576" w14:textId="77777777" w:rsidR="006234B2" w:rsidRDefault="006234B2" w:rsidP="00A538EB">
      <w:pPr>
        <w:pStyle w:val="TableText"/>
        <w:rPr>
          <w:ins w:id="4026" w:author="Muhammad, Alimayo (GSFC-5660)" w:date="2016-08-08T15:15:00Z"/>
          <w:rFonts w:ascii="Times New Roman" w:hAnsi="Times New Roman"/>
          <w:sz w:val="24"/>
          <w:szCs w:val="24"/>
        </w:rPr>
      </w:pPr>
    </w:p>
    <w:p w14:paraId="3C97301E" w14:textId="77777777" w:rsidR="006234B2" w:rsidRDefault="006234B2" w:rsidP="00A538EB">
      <w:pPr>
        <w:pStyle w:val="TableText"/>
        <w:rPr>
          <w:ins w:id="4027" w:author="Muhammad, Alimayo (GSFC-5660)" w:date="2016-08-08T15:15:00Z"/>
          <w:rFonts w:ascii="Times New Roman" w:hAnsi="Times New Roman"/>
          <w:sz w:val="24"/>
          <w:szCs w:val="24"/>
        </w:rPr>
      </w:pPr>
    </w:p>
    <w:p w14:paraId="0F1DB6FC" w14:textId="77777777" w:rsidR="006234B2" w:rsidRDefault="006234B2" w:rsidP="00A538EB">
      <w:pPr>
        <w:pStyle w:val="TableText"/>
        <w:rPr>
          <w:ins w:id="4028" w:author="Muhammad, Alimayo (GSFC-5660)" w:date="2016-08-08T15:15:00Z"/>
          <w:rFonts w:ascii="Times New Roman" w:hAnsi="Times New Roman"/>
          <w:sz w:val="24"/>
          <w:szCs w:val="24"/>
        </w:rPr>
      </w:pPr>
    </w:p>
    <w:p w14:paraId="02018AFD" w14:textId="77777777" w:rsidR="006234B2" w:rsidRDefault="006234B2" w:rsidP="00A538EB">
      <w:pPr>
        <w:pStyle w:val="TableText"/>
        <w:rPr>
          <w:ins w:id="4029" w:author="Muhammad, Alimayo (GSFC-5660)" w:date="2016-08-08T15:15:00Z"/>
          <w:rFonts w:ascii="Times New Roman" w:hAnsi="Times New Roman"/>
          <w:sz w:val="24"/>
          <w:szCs w:val="24"/>
        </w:rPr>
      </w:pPr>
    </w:p>
    <w:p w14:paraId="103DAA2F" w14:textId="77777777" w:rsidR="006234B2" w:rsidRDefault="006234B2" w:rsidP="00A538EB">
      <w:pPr>
        <w:pStyle w:val="TableText"/>
        <w:rPr>
          <w:ins w:id="4030" w:author="Muhammad, Alimayo (GSFC-5660)" w:date="2016-08-08T15:15:00Z"/>
          <w:rFonts w:ascii="Times New Roman" w:hAnsi="Times New Roman"/>
          <w:sz w:val="24"/>
          <w:szCs w:val="24"/>
        </w:rPr>
      </w:pPr>
    </w:p>
    <w:p w14:paraId="28B68F3D" w14:textId="77777777" w:rsidR="006234B2" w:rsidRDefault="006234B2" w:rsidP="00A538EB">
      <w:pPr>
        <w:pStyle w:val="TableText"/>
        <w:rPr>
          <w:ins w:id="4031" w:author="Muhammad, Alimayo (GSFC-5660)" w:date="2016-08-08T15:15:00Z"/>
          <w:rFonts w:ascii="Times New Roman" w:hAnsi="Times New Roman"/>
          <w:sz w:val="24"/>
          <w:szCs w:val="24"/>
        </w:rPr>
      </w:pPr>
    </w:p>
    <w:p w14:paraId="7EA1F08C" w14:textId="77777777" w:rsidR="006234B2" w:rsidRDefault="006234B2" w:rsidP="00A538EB">
      <w:pPr>
        <w:pStyle w:val="TableText"/>
        <w:rPr>
          <w:ins w:id="4032" w:author="Muhammad, Alimayo (GSFC-5660)" w:date="2016-08-08T15:15:00Z"/>
          <w:rFonts w:ascii="Times New Roman" w:hAnsi="Times New Roman"/>
          <w:sz w:val="24"/>
          <w:szCs w:val="24"/>
        </w:rPr>
      </w:pPr>
    </w:p>
    <w:p w14:paraId="25961F73" w14:textId="77777777" w:rsidR="006234B2" w:rsidRDefault="006234B2" w:rsidP="00A538EB">
      <w:pPr>
        <w:pStyle w:val="TableText"/>
        <w:rPr>
          <w:ins w:id="4033" w:author="Muhammad, Alimayo (GSFC-5660)" w:date="2016-08-08T15:15:00Z"/>
          <w:rFonts w:ascii="Times New Roman" w:hAnsi="Times New Roman"/>
          <w:sz w:val="24"/>
          <w:szCs w:val="24"/>
        </w:rPr>
      </w:pPr>
    </w:p>
    <w:p w14:paraId="0B414A89" w14:textId="77777777" w:rsidR="006234B2" w:rsidRDefault="006234B2" w:rsidP="00A538EB">
      <w:pPr>
        <w:pStyle w:val="TableText"/>
        <w:rPr>
          <w:ins w:id="4034" w:author="Muhammad, Alimayo (GSFC-5660)" w:date="2016-08-08T15:15:00Z"/>
          <w:rFonts w:ascii="Times New Roman" w:hAnsi="Times New Roman"/>
          <w:sz w:val="24"/>
          <w:szCs w:val="24"/>
        </w:rPr>
      </w:pPr>
    </w:p>
    <w:p w14:paraId="58683E7A" w14:textId="77777777" w:rsidR="00717C56" w:rsidDel="0022273F" w:rsidRDefault="00717C56" w:rsidP="00A538EB">
      <w:pPr>
        <w:pStyle w:val="TableText"/>
        <w:rPr>
          <w:del w:id="4035" w:author="Muhammad, Alimayo (GSFC-5660)" w:date="2016-08-08T12:21:00Z"/>
          <w:rFonts w:ascii="Times New Roman" w:hAnsi="Times New Roman"/>
          <w:sz w:val="24"/>
          <w:szCs w:val="24"/>
        </w:rPr>
      </w:pPr>
    </w:p>
    <w:p w14:paraId="40738A70" w14:textId="77777777" w:rsidR="0022273F" w:rsidRDefault="0022273F" w:rsidP="00A538EB">
      <w:pPr>
        <w:pStyle w:val="TableText"/>
        <w:rPr>
          <w:ins w:id="4036" w:author="Muhammad, Alimayo (GSFC-5660)" w:date="2016-08-17T10:05:00Z"/>
          <w:rFonts w:ascii="Times New Roman" w:hAnsi="Times New Roman"/>
          <w:sz w:val="24"/>
          <w:szCs w:val="24"/>
        </w:rPr>
      </w:pPr>
    </w:p>
    <w:p w14:paraId="3231C083" w14:textId="77777777" w:rsidR="00717C56" w:rsidDel="0047096C" w:rsidRDefault="00717C56" w:rsidP="008239E7">
      <w:pPr>
        <w:pStyle w:val="TableText"/>
        <w:rPr>
          <w:del w:id="4037" w:author="Muhammad, Alimayo (GSFC-5660)" w:date="2016-08-08T12:21:00Z"/>
          <w:rFonts w:ascii="Times New Roman" w:hAnsi="Times New Roman"/>
          <w:sz w:val="24"/>
          <w:szCs w:val="24"/>
        </w:rPr>
      </w:pPr>
    </w:p>
    <w:p w14:paraId="39B33489" w14:textId="77777777" w:rsidR="00717C56" w:rsidDel="0047096C" w:rsidRDefault="00717C56" w:rsidP="008239E7">
      <w:pPr>
        <w:pStyle w:val="TableText"/>
        <w:rPr>
          <w:del w:id="4038" w:author="Muhammad, Alimayo (GSFC-5660)" w:date="2016-08-08T12:21:00Z"/>
          <w:rFonts w:ascii="Times New Roman" w:hAnsi="Times New Roman"/>
          <w:sz w:val="24"/>
          <w:szCs w:val="24"/>
        </w:rPr>
      </w:pPr>
    </w:p>
    <w:p w14:paraId="2AF34888" w14:textId="77777777" w:rsidR="00717C56" w:rsidDel="0047096C" w:rsidRDefault="00717C56" w:rsidP="008239E7">
      <w:pPr>
        <w:pStyle w:val="TableText"/>
        <w:rPr>
          <w:del w:id="4039" w:author="Muhammad, Alimayo (GSFC-5660)" w:date="2016-08-08T12:21:00Z"/>
          <w:rFonts w:ascii="Times New Roman" w:hAnsi="Times New Roman"/>
          <w:sz w:val="24"/>
          <w:szCs w:val="24"/>
        </w:rPr>
      </w:pPr>
    </w:p>
    <w:p w14:paraId="52325E4D" w14:textId="77777777" w:rsidR="00717C56" w:rsidDel="0047096C" w:rsidRDefault="00717C56" w:rsidP="008239E7">
      <w:pPr>
        <w:pStyle w:val="TableText"/>
        <w:rPr>
          <w:del w:id="4040" w:author="Muhammad, Alimayo (GSFC-5660)" w:date="2016-08-08T12:21:00Z"/>
          <w:rFonts w:ascii="Times New Roman" w:hAnsi="Times New Roman"/>
          <w:sz w:val="24"/>
          <w:szCs w:val="24"/>
        </w:rPr>
      </w:pPr>
    </w:p>
    <w:p w14:paraId="71588217" w14:textId="77777777" w:rsidR="00717C56" w:rsidDel="0047096C" w:rsidRDefault="00717C56" w:rsidP="008239E7">
      <w:pPr>
        <w:pStyle w:val="TableText"/>
        <w:rPr>
          <w:del w:id="4041" w:author="Muhammad, Alimayo (GSFC-5660)" w:date="2016-08-08T12:21:00Z"/>
          <w:rFonts w:ascii="Times New Roman" w:hAnsi="Times New Roman"/>
          <w:sz w:val="24"/>
          <w:szCs w:val="24"/>
        </w:rPr>
      </w:pPr>
    </w:p>
    <w:p w14:paraId="6B83AF8D" w14:textId="77777777" w:rsidR="00717C56" w:rsidDel="0047096C" w:rsidRDefault="00717C56" w:rsidP="008239E7">
      <w:pPr>
        <w:pStyle w:val="TableText"/>
        <w:rPr>
          <w:del w:id="4042" w:author="Muhammad, Alimayo (GSFC-5660)" w:date="2016-08-08T12:21:00Z"/>
          <w:rFonts w:ascii="Times New Roman" w:hAnsi="Times New Roman"/>
          <w:sz w:val="24"/>
          <w:szCs w:val="24"/>
        </w:rPr>
      </w:pPr>
    </w:p>
    <w:p w14:paraId="35F2B686" w14:textId="77777777" w:rsidR="00717C56" w:rsidDel="0047096C" w:rsidRDefault="00717C56" w:rsidP="008239E7">
      <w:pPr>
        <w:pStyle w:val="TableText"/>
        <w:rPr>
          <w:del w:id="4043" w:author="Muhammad, Alimayo (GSFC-5660)" w:date="2016-08-08T12:21:00Z"/>
          <w:rFonts w:ascii="Times New Roman" w:hAnsi="Times New Roman"/>
          <w:sz w:val="24"/>
          <w:szCs w:val="24"/>
        </w:rPr>
      </w:pPr>
    </w:p>
    <w:p w14:paraId="3B5107B9" w14:textId="77777777" w:rsidR="00717C56" w:rsidDel="0047096C" w:rsidRDefault="00717C56" w:rsidP="008239E7">
      <w:pPr>
        <w:pStyle w:val="TableText"/>
        <w:rPr>
          <w:del w:id="4044" w:author="Muhammad, Alimayo (GSFC-5660)" w:date="2016-08-08T12:21:00Z"/>
          <w:rFonts w:ascii="Times New Roman" w:hAnsi="Times New Roman"/>
          <w:sz w:val="24"/>
          <w:szCs w:val="24"/>
        </w:rPr>
      </w:pPr>
    </w:p>
    <w:p w14:paraId="2EA22444" w14:textId="77777777" w:rsidR="00717C56" w:rsidDel="0047096C" w:rsidRDefault="00717C56" w:rsidP="008239E7">
      <w:pPr>
        <w:pStyle w:val="TableText"/>
        <w:rPr>
          <w:del w:id="4045" w:author="Muhammad, Alimayo (GSFC-5660)" w:date="2016-08-08T12:21:00Z"/>
          <w:rFonts w:ascii="Times New Roman" w:hAnsi="Times New Roman"/>
          <w:sz w:val="24"/>
          <w:szCs w:val="24"/>
        </w:rPr>
      </w:pPr>
    </w:p>
    <w:p w14:paraId="1D56194D" w14:textId="77777777" w:rsidR="00717C56" w:rsidDel="0047096C" w:rsidRDefault="00717C56" w:rsidP="008239E7">
      <w:pPr>
        <w:pStyle w:val="TableText"/>
        <w:rPr>
          <w:del w:id="4046" w:author="Muhammad, Alimayo (GSFC-5660)" w:date="2016-08-08T12:21:00Z"/>
          <w:rFonts w:ascii="Times New Roman" w:hAnsi="Times New Roman"/>
          <w:sz w:val="24"/>
          <w:szCs w:val="24"/>
        </w:rPr>
      </w:pPr>
    </w:p>
    <w:p w14:paraId="08D2475A" w14:textId="77777777" w:rsidR="00717C56" w:rsidDel="0047096C" w:rsidRDefault="00717C56" w:rsidP="008239E7">
      <w:pPr>
        <w:pStyle w:val="TableText"/>
        <w:rPr>
          <w:del w:id="4047" w:author="Muhammad, Alimayo (GSFC-5660)" w:date="2016-08-08T12:21:00Z"/>
          <w:rFonts w:ascii="Times New Roman" w:hAnsi="Times New Roman"/>
          <w:sz w:val="24"/>
          <w:szCs w:val="24"/>
        </w:rPr>
      </w:pPr>
    </w:p>
    <w:p w14:paraId="0B155539" w14:textId="77777777" w:rsidR="00717C56" w:rsidDel="0047096C" w:rsidRDefault="00717C56" w:rsidP="008239E7">
      <w:pPr>
        <w:pStyle w:val="TableText"/>
        <w:rPr>
          <w:del w:id="4048" w:author="Muhammad, Alimayo (GSFC-5660)" w:date="2016-08-08T12:21:00Z"/>
          <w:rFonts w:ascii="Times New Roman" w:hAnsi="Times New Roman"/>
          <w:sz w:val="24"/>
          <w:szCs w:val="24"/>
        </w:rPr>
      </w:pPr>
    </w:p>
    <w:p w14:paraId="4C7332AA" w14:textId="77777777" w:rsidR="00717C56" w:rsidDel="0047096C" w:rsidRDefault="00717C56" w:rsidP="008239E7">
      <w:pPr>
        <w:pStyle w:val="TableText"/>
        <w:rPr>
          <w:del w:id="4049" w:author="Muhammad, Alimayo (GSFC-5660)" w:date="2016-08-08T12:21:00Z"/>
          <w:rFonts w:ascii="Times New Roman" w:hAnsi="Times New Roman"/>
          <w:sz w:val="24"/>
          <w:szCs w:val="24"/>
        </w:rPr>
      </w:pPr>
    </w:p>
    <w:p w14:paraId="4EF319C9" w14:textId="77777777" w:rsidR="008F392A" w:rsidDel="0047096C" w:rsidRDefault="008F392A" w:rsidP="008239E7">
      <w:pPr>
        <w:pStyle w:val="TableText"/>
        <w:rPr>
          <w:del w:id="4050" w:author="Muhammad, Alimayo (GSFC-5660)" w:date="2016-08-08T12:21:00Z"/>
          <w:rFonts w:ascii="Times New Roman" w:hAnsi="Times New Roman"/>
          <w:sz w:val="24"/>
          <w:szCs w:val="24"/>
        </w:rPr>
      </w:pPr>
    </w:p>
    <w:p w14:paraId="5F3107F0" w14:textId="77777777" w:rsidR="008F392A" w:rsidDel="0047096C" w:rsidRDefault="008F392A" w:rsidP="008239E7">
      <w:pPr>
        <w:pStyle w:val="TableText"/>
        <w:rPr>
          <w:del w:id="4051" w:author="Muhammad, Alimayo (GSFC-5660)" w:date="2016-08-08T12:21:00Z"/>
          <w:rFonts w:ascii="Times New Roman" w:hAnsi="Times New Roman"/>
          <w:sz w:val="24"/>
          <w:szCs w:val="24"/>
        </w:rPr>
      </w:pPr>
    </w:p>
    <w:p w14:paraId="770A6CCF" w14:textId="77777777" w:rsidR="008F392A" w:rsidDel="0047096C" w:rsidRDefault="008F392A" w:rsidP="008239E7">
      <w:pPr>
        <w:pStyle w:val="TableText"/>
        <w:rPr>
          <w:del w:id="4052" w:author="Muhammad, Alimayo (GSFC-5660)" w:date="2016-08-08T12:21:00Z"/>
          <w:rFonts w:ascii="Times New Roman" w:hAnsi="Times New Roman"/>
          <w:sz w:val="24"/>
          <w:szCs w:val="24"/>
        </w:rPr>
      </w:pPr>
    </w:p>
    <w:p w14:paraId="65FD2D3E" w14:textId="77777777" w:rsidR="008F392A" w:rsidDel="0047096C" w:rsidRDefault="008F392A" w:rsidP="008239E7">
      <w:pPr>
        <w:pStyle w:val="TableText"/>
        <w:rPr>
          <w:del w:id="4053" w:author="Muhammad, Alimayo (GSFC-5660)" w:date="2016-08-08T12:21:00Z"/>
          <w:rFonts w:ascii="Times New Roman" w:hAnsi="Times New Roman"/>
          <w:sz w:val="24"/>
          <w:szCs w:val="24"/>
        </w:rPr>
      </w:pPr>
    </w:p>
    <w:p w14:paraId="3CBDA107" w14:textId="77777777" w:rsidR="008F392A" w:rsidDel="0047096C" w:rsidRDefault="008F392A" w:rsidP="008239E7">
      <w:pPr>
        <w:pStyle w:val="TableText"/>
        <w:rPr>
          <w:del w:id="4054" w:author="Muhammad, Alimayo (GSFC-5660)" w:date="2016-08-08T12:21:00Z"/>
          <w:rFonts w:ascii="Times New Roman" w:hAnsi="Times New Roman"/>
          <w:sz w:val="24"/>
          <w:szCs w:val="24"/>
        </w:rPr>
      </w:pPr>
    </w:p>
    <w:p w14:paraId="21F3F330" w14:textId="03DA5412" w:rsidR="00A538EB" w:rsidDel="0047096C" w:rsidRDefault="00A538EB" w:rsidP="00A538EB">
      <w:pPr>
        <w:pStyle w:val="TableText"/>
        <w:rPr>
          <w:del w:id="4055" w:author="Muhammad, Alimayo (GSFC-5660)" w:date="2016-08-08T12:21:00Z"/>
          <w:rFonts w:ascii="Times New Roman" w:hAnsi="Times New Roman"/>
          <w:sz w:val="24"/>
          <w:szCs w:val="24"/>
        </w:rPr>
      </w:pPr>
    </w:p>
    <w:p w14:paraId="7EC02794" w14:textId="77777777" w:rsidR="001C1B79" w:rsidDel="00511670" w:rsidRDefault="001C1B79" w:rsidP="00A538EB">
      <w:pPr>
        <w:pStyle w:val="TableText"/>
        <w:rPr>
          <w:del w:id="4056" w:author="Muhammad, Alimayo (GSFC-5660)" w:date="2016-08-08T12:38:00Z"/>
          <w:rFonts w:ascii="Times New Roman" w:hAnsi="Times New Roman"/>
          <w:sz w:val="24"/>
          <w:szCs w:val="24"/>
        </w:rPr>
      </w:pPr>
    </w:p>
    <w:p w14:paraId="1B4A67BD" w14:textId="77777777" w:rsidR="00C2555B" w:rsidRDefault="00C2555B" w:rsidP="00A538EB">
      <w:pPr>
        <w:pStyle w:val="TableText"/>
        <w:rPr>
          <w:rFonts w:ascii="Times New Roman" w:hAnsi="Times New Roman"/>
          <w:sz w:val="24"/>
          <w:szCs w:val="24"/>
        </w:rPr>
      </w:pPr>
    </w:p>
    <w:p w14:paraId="26C54145" w14:textId="26CC9F73" w:rsidR="00A538EB" w:rsidRPr="008239E7" w:rsidRDefault="00CE0143" w:rsidP="00A538EB">
      <w:r w:rsidRPr="008239E7">
        <w:lastRenderedPageBreak/>
        <w:t>The test setup configuration follow</w:t>
      </w:r>
      <w:r w:rsidR="00795208" w:rsidRPr="008239E7">
        <w:t>s</w:t>
      </w:r>
      <w:r w:rsidR="009A0B22">
        <w:t>:</w:t>
      </w:r>
    </w:p>
    <w:p w14:paraId="7EE5CC04" w14:textId="77777777" w:rsidR="00C54681" w:rsidRDefault="00C54681" w:rsidP="00A538EB">
      <w:pPr>
        <w:rPr>
          <w:u w:val="single"/>
        </w:rPr>
      </w:pPr>
    </w:p>
    <w:p w14:paraId="1AB29F20" w14:textId="11F55FEB" w:rsidR="00356391" w:rsidRPr="00BC1466" w:rsidRDefault="00356391" w:rsidP="00356391">
      <w:r w:rsidRPr="00BC1466">
        <w:t>The set of figures</w:t>
      </w:r>
      <w:ins w:id="4057" w:author="Muhammad, Alimayo (GSFC-5660)" w:date="2016-08-08T14:29:00Z">
        <w:r w:rsidR="00D27664">
          <w:t xml:space="preserve"> </w:t>
        </w:r>
      </w:ins>
      <w:del w:id="4058" w:author="Muhammad, Alimayo (GSFC-5660)" w:date="2016-08-08T14:30:00Z">
        <w:r w:rsidRPr="00BC1466" w:rsidDel="00D27664">
          <w:delText xml:space="preserve"> </w:delText>
        </w:r>
      </w:del>
      <w:r w:rsidRPr="00BC1466">
        <w:t>from</w:t>
      </w:r>
      <w:ins w:id="4059" w:author="Muhammad, Alimayo (GSFC-5660)" w:date="2016-08-08T14:30:00Z">
        <w:r w:rsidR="00D27664">
          <w:t xml:space="preserve"> </w:t>
        </w:r>
        <w:r w:rsidR="00D27664">
          <w:fldChar w:fldCharType="begin"/>
        </w:r>
        <w:r w:rsidR="00D27664">
          <w:instrText xml:space="preserve"> REF _Ref458429918 \h </w:instrText>
        </w:r>
      </w:ins>
      <w:ins w:id="4060" w:author="Muhammad, Alimayo (GSFC-5660)" w:date="2016-08-08T14:30:00Z">
        <w:r w:rsidR="00D27664">
          <w:fldChar w:fldCharType="separate"/>
        </w:r>
      </w:ins>
      <w:ins w:id="4061" w:author="Perrine, Martin L. (GSFC-5670)" w:date="2016-09-08T12:11:00Z">
        <w:r w:rsidR="00694684">
          <w:fldChar w:fldCharType="begin"/>
        </w:r>
        <w:r w:rsidR="00694684">
          <w:instrText xml:space="preserve"> REF _Ref461100019 \h </w:instrText>
        </w:r>
      </w:ins>
      <w:r w:rsidR="00694684">
        <w:fldChar w:fldCharType="separate"/>
      </w:r>
      <w:ins w:id="4062" w:author="Perrine, Martin L. (GSFC-5670)" w:date="2016-09-08T12:11:00Z">
        <w:r w:rsidR="00694684">
          <w:t xml:space="preserve">Figure </w:t>
        </w:r>
        <w:r w:rsidR="00694684">
          <w:rPr>
            <w:noProof/>
          </w:rPr>
          <w:t>6</w:t>
        </w:r>
        <w:r w:rsidR="00694684">
          <w:noBreakHyphen/>
        </w:r>
        <w:r w:rsidR="00694684">
          <w:rPr>
            <w:noProof/>
          </w:rPr>
          <w:t>15</w:t>
        </w:r>
        <w:r w:rsidR="00694684">
          <w:fldChar w:fldCharType="end"/>
        </w:r>
      </w:ins>
      <w:ins w:id="4063" w:author="Perrine, Martin L. (GSFC-5670)" w:date="2016-08-31T11:10:00Z">
        <w:r w:rsidR="00EF27DF">
          <w:t xml:space="preserve"> </w:t>
        </w:r>
      </w:ins>
      <w:ins w:id="4064" w:author="Muhammad, Alimayo (GSFC-5660)" w:date="2016-08-17T11:34:00Z">
        <w:del w:id="4065"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4066" w:author="Muhammad, Alimayo (GSFC-5660)" w:date="2016-08-24T14:47:00Z">
        <w:del w:id="4067" w:author="Perrine, Martin L. (GSFC-5670)" w:date="2016-08-31T11:09:00Z">
          <w:r w:rsidR="001F62F2" w:rsidDel="00EF27DF">
            <w:delText>10</w:delText>
          </w:r>
        </w:del>
      </w:ins>
      <w:ins w:id="4068" w:author="Muhammad, Alimayo (GSFC-5660)" w:date="2016-08-08T14:30:00Z">
        <w:r w:rsidR="00D27664">
          <w:fldChar w:fldCharType="end"/>
        </w:r>
      </w:ins>
      <w:ins w:id="4069" w:author="Muhammad, Alimayo (GSFC-5660)" w:date="2016-08-08T14:29:00Z">
        <w:r w:rsidR="00D27664">
          <w:t xml:space="preserve"> </w:t>
        </w:r>
      </w:ins>
      <w:del w:id="4070" w:author="Muhammad, Alimayo (GSFC-5660)" w:date="2016-08-08T14:29:00Z">
        <w:r w:rsidRPr="00BC1466" w:rsidDel="00D27664">
          <w:delText xml:space="preserve"> </w:delText>
        </w:r>
        <w:r w:rsidRPr="00BC1466" w:rsidDel="00D27664">
          <w:fldChar w:fldCharType="begin"/>
        </w:r>
        <w:r w:rsidRPr="00BC1466" w:rsidDel="00D27664">
          <w:delInstrText xml:space="preserve"> REF _Ref455655185 \h </w:delInstrText>
        </w:r>
        <w:r w:rsidRPr="00BC1466" w:rsidDel="00D27664">
          <w:fldChar w:fldCharType="separate"/>
        </w:r>
        <w:r w:rsidRPr="0017074D" w:rsidDel="00D27664">
          <w:delText>Figu</w:delText>
        </w:r>
        <w:r w:rsidRPr="008F392A" w:rsidDel="00D27664">
          <w:delText xml:space="preserve">re </w:delText>
        </w:r>
        <w:r w:rsidDel="00D27664">
          <w:delText>6</w:delText>
        </w:r>
        <w:r w:rsidRPr="00BC1466" w:rsidDel="00D27664">
          <w:fldChar w:fldCharType="end"/>
        </w:r>
      </w:del>
      <w:ins w:id="4071" w:author="Muhammad, Alimayo (GSFC-5660)" w:date="2016-08-04T12:03:00Z">
        <w:r w:rsidR="00D27664">
          <w:t>through</w:t>
        </w:r>
      </w:ins>
      <w:ins w:id="4072" w:author="Muhammad, Alimayo (GSFC-5660)" w:date="2016-08-08T14:30:00Z">
        <w:del w:id="4073" w:author="Perrine, Martin L. (GSFC-5670)" w:date="2016-09-08T12:10:00Z">
          <w:r w:rsidR="00D27664" w:rsidDel="00694684">
            <w:delText xml:space="preserve"> </w:delText>
          </w:r>
        </w:del>
      </w:ins>
      <w:ins w:id="4074" w:author="Muhammad, Alimayo (GSFC-5660)" w:date="2016-08-08T14:31:00Z">
        <w:del w:id="4075" w:author="Perrine, Martin L. (GSFC-5670)" w:date="2016-09-08T12:10:00Z">
          <w:r w:rsidR="00D27664" w:rsidDel="00694684">
            <w:fldChar w:fldCharType="begin"/>
          </w:r>
          <w:r w:rsidR="00D27664" w:rsidDel="00694684">
            <w:delInstrText xml:space="preserve"> REF _Ref458429991 \h </w:delInstrText>
          </w:r>
        </w:del>
      </w:ins>
      <w:del w:id="4076" w:author="Perrine, Martin L. (GSFC-5670)" w:date="2016-09-08T12:10:00Z">
        <w:r w:rsidR="00D27664" w:rsidDel="00694684">
          <w:fldChar w:fldCharType="separate"/>
        </w:r>
      </w:del>
      <w:ins w:id="4077" w:author="Muhammad, Alimayo (GSFC-5660)" w:date="2016-08-17T11:34:00Z">
        <w:del w:id="4078"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4079" w:author="Muhammad, Alimayo (GSFC-5660)" w:date="2016-08-24T14:49:00Z">
        <w:del w:id="4080" w:author="Perrine, Martin L. (GSFC-5670)" w:date="2016-08-31T11:09:00Z">
          <w:r w:rsidR="001F62F2" w:rsidDel="00EF27DF">
            <w:rPr>
              <w:noProof/>
            </w:rPr>
            <w:delText>17</w:delText>
          </w:r>
        </w:del>
      </w:ins>
      <w:ins w:id="4081" w:author="Muhammad, Alimayo (GSFC-5660)" w:date="2016-08-08T14:31:00Z">
        <w:del w:id="4082" w:author="Perrine, Martin L. (GSFC-5670)" w:date="2016-09-08T12:10:00Z">
          <w:r w:rsidR="00D27664" w:rsidDel="00694684">
            <w:fldChar w:fldCharType="end"/>
          </w:r>
        </w:del>
      </w:ins>
      <w:del w:id="4083" w:author="Muhammad, Alimayo (GSFC-5660)" w:date="2016-08-04T12:03:00Z">
        <w:r w:rsidDel="00C71F27">
          <w:delText xml:space="preserve">, </w:delText>
        </w:r>
        <w:r w:rsidDel="00C71F27">
          <w:fldChar w:fldCharType="begin"/>
        </w:r>
        <w:r w:rsidDel="00C71F27">
          <w:delInstrText xml:space="preserve"> REF _Ref457989624 \h </w:delInstrText>
        </w:r>
        <w:r w:rsidDel="00C71F27">
          <w:fldChar w:fldCharType="separate"/>
        </w:r>
        <w:r w:rsidDel="00C71F27">
          <w:delText xml:space="preserve">Figure </w:delText>
        </w:r>
        <w:r w:rsidDel="00C71F27">
          <w:rPr>
            <w:noProof/>
          </w:rPr>
          <w:delText xml:space="preserve">7, </w:delText>
        </w:r>
        <w:r w:rsidDel="00C71F27">
          <w:delText>.</w:delText>
        </w:r>
        <w:r w:rsidDel="00C71F27">
          <w:fldChar w:fldCharType="end"/>
        </w:r>
      </w:del>
      <w:del w:id="4084" w:author="Muhammad, Alimayo (GSFC-5660)" w:date="2016-08-08T14:29:00Z">
        <w:r w:rsidRPr="00BC1466" w:rsidDel="00D27664">
          <w:fldChar w:fldCharType="begin"/>
        </w:r>
        <w:r w:rsidRPr="00BC1466" w:rsidDel="00D27664">
          <w:delInstrText xml:space="preserve"> REF _Ref455655236 \h </w:delInstrText>
        </w:r>
        <w:r w:rsidRPr="00BC1466" w:rsidDel="00D27664">
          <w:fldChar w:fldCharType="separate"/>
        </w:r>
        <w:r w:rsidRPr="0017074D" w:rsidDel="00D27664">
          <w:delText xml:space="preserve">Figure </w:delText>
        </w:r>
        <w:r w:rsidRPr="0017074D" w:rsidDel="00D27664">
          <w:rPr>
            <w:noProof/>
          </w:rPr>
          <w:delText>9</w:delText>
        </w:r>
        <w:r w:rsidRPr="00BC1466" w:rsidDel="00D27664">
          <w:fldChar w:fldCharType="end"/>
        </w:r>
      </w:del>
      <w:ins w:id="4085" w:author="Muhammad, Alimayo (GSFC-5660)" w:date="2016-08-08T14:29:00Z">
        <w:r w:rsidR="00D27664">
          <w:t xml:space="preserve"> </w:t>
        </w:r>
      </w:ins>
      <w:ins w:id="4086" w:author="Perrine, Martin L. (GSFC-5670)" w:date="2016-09-08T12:11:00Z">
        <w:r w:rsidR="00694684">
          <w:fldChar w:fldCharType="begin"/>
        </w:r>
        <w:r w:rsidR="00694684">
          <w:instrText xml:space="preserve"> REF _Ref461100027 \h </w:instrText>
        </w:r>
      </w:ins>
      <w:r w:rsidR="00694684">
        <w:fldChar w:fldCharType="separate"/>
      </w:r>
      <w:ins w:id="4087" w:author="Perrine, Martin L. (GSFC-5670)" w:date="2016-09-08T12:11:00Z">
        <w:r w:rsidR="00694684">
          <w:t xml:space="preserve">Figure </w:t>
        </w:r>
        <w:r w:rsidR="00694684">
          <w:rPr>
            <w:noProof/>
          </w:rPr>
          <w:t>6</w:t>
        </w:r>
        <w:r w:rsidR="00694684">
          <w:noBreakHyphen/>
        </w:r>
        <w:r w:rsidR="00694684">
          <w:rPr>
            <w:noProof/>
          </w:rPr>
          <w:t>22</w:t>
        </w:r>
        <w:r w:rsidR="00694684">
          <w:fldChar w:fldCharType="end"/>
        </w:r>
        <w:r w:rsidR="00694684">
          <w:t xml:space="preserve"> </w:t>
        </w:r>
      </w:ins>
      <w:del w:id="4088" w:author="Muhammad, Alimayo (GSFC-5660)" w:date="2016-08-08T14:29:00Z">
        <w:r w:rsidRPr="00BC1466" w:rsidDel="00D27664">
          <w:delText xml:space="preserve">   </w:delText>
        </w:r>
      </w:del>
      <w:r w:rsidRPr="00BC1466">
        <w:t xml:space="preserve">show the connections of the </w:t>
      </w:r>
      <w:proofErr w:type="spellStart"/>
      <w:r w:rsidRPr="00BC1466">
        <w:t>Amerigent</w:t>
      </w:r>
      <w:proofErr w:type="spellEnd"/>
      <w:r w:rsidRPr="00BC1466">
        <w:t>, controller computer, test network and the Cortex receiver.</w:t>
      </w:r>
    </w:p>
    <w:p w14:paraId="43914D76" w14:textId="5DBBE9BC" w:rsidR="00950D43" w:rsidRDefault="00C71F27" w:rsidP="008239E7">
      <w:pPr>
        <w:keepNext/>
        <w:jc w:val="center"/>
        <w:rPr>
          <w:u w:val="single"/>
        </w:rPr>
      </w:pPr>
      <w:r>
        <w:rPr>
          <w:noProof/>
        </w:rPr>
        <mc:AlternateContent>
          <mc:Choice Requires="wps">
            <w:drawing>
              <wp:anchor distT="0" distB="0" distL="114300" distR="114300" simplePos="0" relativeHeight="251760128" behindDoc="0" locked="0" layoutInCell="1" allowOverlap="1" wp14:anchorId="08D97749" wp14:editId="29C6479A">
                <wp:simplePos x="0" y="0"/>
                <wp:positionH relativeFrom="column">
                  <wp:posOffset>619125</wp:posOffset>
                </wp:positionH>
                <wp:positionV relativeFrom="paragraph">
                  <wp:posOffset>165735</wp:posOffset>
                </wp:positionV>
                <wp:extent cx="571500" cy="390525"/>
                <wp:effectExtent l="0" t="0" r="19050" b="28575"/>
                <wp:wrapNone/>
                <wp:docPr id="154" name="Oval 154"/>
                <wp:cNvGraphicFramePr/>
                <a:graphic xmlns:a="http://schemas.openxmlformats.org/drawingml/2006/main">
                  <a:graphicData uri="http://schemas.microsoft.com/office/word/2010/wordprocessingShape">
                    <wps:wsp>
                      <wps:cNvSpPr/>
                      <wps:spPr>
                        <a:xfrm>
                          <a:off x="0" y="0"/>
                          <a:ext cx="571500" cy="390525"/>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0843BD6A" w14:textId="36B5AC59" w:rsidR="003127AA" w:rsidRDefault="003127AA">
                            <w:pPr>
                              <w:jc w:val="center"/>
                              <w:pPrChange w:id="4089" w:author="Muhammad, Alimayo (GSFC-5660)" w:date="2016-08-04T12:04:00Z">
                                <w:pPr/>
                              </w:pPrChange>
                            </w:pPr>
                            <w:ins w:id="4090" w:author="Muhammad, Alimayo (GSFC-5660)" w:date="2016-08-04T12:04:00Z">
                              <w:r>
                                <w:t xml:space="preserve"> </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8D97749" id="Oval 154" o:spid="_x0000_s1027" style="position:absolute;left:0;text-align:left;margin-left:48.75pt;margin-top:13.05pt;width:45pt;height:30.7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" filled="f" strokecolor="#243f60 [1604]" strokeweight="1.5pt">
                <v:textbox>
                  <w:txbxContent>
                    <w:p w14:paraId="0843BD6A" w14:textId="36B5AC59" w:rsidR="003127AA" w:rsidRDefault="003127AA">
                      <w:pPr>
                        <w:jc w:val="center"/>
                        <w:pPrChange w:id="4091" w:author="Muhammad, Alimayo (GSFC-5660)" w:date="2016-08-04T12:04:00Z">
                          <w:pPr/>
                        </w:pPrChange>
                      </w:pPr>
                      <w:ins w:id="4092" w:author="Muhammad, Alimayo (GSFC-5660)" w:date="2016-08-04T12:04:00Z">
                        <w:r>
                          <w:t xml:space="preserve"> </w:t>
                        </w:r>
                      </w:ins>
                    </w:p>
                  </w:txbxContent>
                </v:textbox>
              </v:oval>
            </w:pict>
          </mc:Fallback>
        </mc:AlternateContent>
      </w:r>
      <w:r w:rsidR="00A538EB">
        <w:rPr>
          <w:noProof/>
        </w:rPr>
        <mc:AlternateContent>
          <mc:Choice Requires="wps">
            <w:drawing>
              <wp:anchor distT="0" distB="0" distL="114300" distR="114300" simplePos="0" relativeHeight="251749888" behindDoc="0" locked="0" layoutInCell="1" allowOverlap="1" wp14:anchorId="7B68319D" wp14:editId="67444C5E">
                <wp:simplePos x="0" y="0"/>
                <wp:positionH relativeFrom="column">
                  <wp:posOffset>419100</wp:posOffset>
                </wp:positionH>
                <wp:positionV relativeFrom="paragraph">
                  <wp:posOffset>777240</wp:posOffset>
                </wp:positionV>
                <wp:extent cx="314325" cy="342900"/>
                <wp:effectExtent l="0" t="0" r="28575" b="19050"/>
                <wp:wrapNone/>
                <wp:docPr id="152" name="Oval 152"/>
                <wp:cNvGraphicFramePr/>
                <a:graphic xmlns:a="http://schemas.openxmlformats.org/drawingml/2006/main">
                  <a:graphicData uri="http://schemas.microsoft.com/office/word/2010/wordprocessingShape">
                    <wps:wsp>
                      <wps:cNvSpPr/>
                      <wps:spPr>
                        <a:xfrm>
                          <a:off x="0" y="0"/>
                          <a:ext cx="314325" cy="342900"/>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0F128" id="Oval 152" o:spid="_x0000_s1026" style="position:absolute;margin-left:33pt;margin-top:61.2pt;width:24.75pt;height:2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" filled="f" strokecolor="#00b050" strokeweight="1.5pt">
                <v:stroke joinstyle="miter"/>
              </v:oval>
            </w:pict>
          </mc:Fallback>
        </mc:AlternateContent>
      </w:r>
      <w:r w:rsidR="00A538EB">
        <w:rPr>
          <w:noProof/>
        </w:rPr>
        <mc:AlternateContent>
          <mc:Choice Requires="wps">
            <w:drawing>
              <wp:anchor distT="0" distB="0" distL="114300" distR="114300" simplePos="0" relativeHeight="251750912" behindDoc="0" locked="0" layoutInCell="1" allowOverlap="1" wp14:anchorId="4232A790" wp14:editId="0D02AA51">
                <wp:simplePos x="0" y="0"/>
                <wp:positionH relativeFrom="column">
                  <wp:posOffset>419100</wp:posOffset>
                </wp:positionH>
                <wp:positionV relativeFrom="paragraph">
                  <wp:posOffset>529590</wp:posOffset>
                </wp:positionV>
                <wp:extent cx="314325" cy="342900"/>
                <wp:effectExtent l="0" t="0" r="28575" b="19050"/>
                <wp:wrapNone/>
                <wp:docPr id="153" name="Oval 153"/>
                <wp:cNvGraphicFramePr/>
                <a:graphic xmlns:a="http://schemas.openxmlformats.org/drawingml/2006/main">
                  <a:graphicData uri="http://schemas.microsoft.com/office/word/2010/wordprocessingShape">
                    <wps:wsp>
                      <wps:cNvSpPr/>
                      <wps:spPr>
                        <a:xfrm>
                          <a:off x="0" y="0"/>
                          <a:ext cx="314325" cy="342900"/>
                        </a:xfrm>
                        <a:prstGeom prst="ellipse">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F4AA0" id="Oval 153" o:spid="_x0000_s1026" style="position:absolute;margin-left:33pt;margin-top:41.7pt;width:24.75pt;height:2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" filled="f" strokecolor="#c0504d [3205]" strokeweight="1.5pt"/>
            </w:pict>
          </mc:Fallback>
        </mc:AlternateContent>
      </w:r>
    </w:p>
    <w:p w14:paraId="083334AD" w14:textId="38557B6A" w:rsidR="00F50E26" w:rsidRDefault="00A538EB" w:rsidP="008239E7">
      <w:pPr>
        <w:keepNext/>
        <w:jc w:val="center"/>
      </w:pPr>
      <w:r>
        <w:rPr>
          <w:noProof/>
        </w:rPr>
        <w:drawing>
          <wp:inline distT="0" distB="0" distL="0" distR="0" wp14:anchorId="3F40FB0A" wp14:editId="3AEB87CC">
            <wp:extent cx="5943600" cy="12096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p>
    <w:p w14:paraId="12DCE65C" w14:textId="36E69B11" w:rsidR="009A0B22" w:rsidRPr="008239E7" w:rsidRDefault="00DF5458">
      <w:pPr>
        <w:pStyle w:val="Caption"/>
        <w:pPrChange w:id="4093" w:author="Perrine, Martin L. (GSFC-5670)" w:date="2016-09-08T12:46:00Z">
          <w:pPr/>
        </w:pPrChange>
      </w:pPr>
      <w:bookmarkStart w:id="4094" w:name="_Ref461100019"/>
      <w:bookmarkStart w:id="4095" w:name="_Toc460235925"/>
      <w:bookmarkStart w:id="4096" w:name="_Ref458429918"/>
      <w:bookmarkStart w:id="4097" w:name="_Ref455655185"/>
      <w:ins w:id="4098" w:author="Muhammad, Alimayo (GSFC-5660)" w:date="2016-08-25T13:42:00Z">
        <w:r>
          <w:t xml:space="preserve">Figure </w:t>
        </w:r>
      </w:ins>
      <w:ins w:id="409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10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101" w:author="Perrine, Martin L. (GSFC-5670)" w:date="2016-08-31T11:10:00Z">
        <w:r w:rsidR="00EF27DF">
          <w:rPr>
            <w:noProof/>
          </w:rPr>
          <w:t>15</w:t>
        </w:r>
      </w:ins>
      <w:ins w:id="4102" w:author="Muhammad, Alimayo (GSFC-5660)" w:date="2016-08-29T12:55:00Z">
        <w:r w:rsidR="004B56B2">
          <w:fldChar w:fldCharType="end"/>
        </w:r>
      </w:ins>
      <w:bookmarkEnd w:id="4094"/>
      <w:ins w:id="4103" w:author="Muhammad, Alimayo (GSFC-5660)" w:date="2016-08-25T13:42:00Z">
        <w:r>
          <w:t xml:space="preserve"> </w:t>
        </w:r>
      </w:ins>
      <w:ins w:id="4104" w:author="Muhammad, Alimayo (GSFC-5660)" w:date="2016-08-08T12:08:00Z">
        <w:r w:rsidR="00D21B21">
          <w:t xml:space="preserve">shows the </w:t>
        </w:r>
        <w:proofErr w:type="spellStart"/>
        <w:r w:rsidR="00D21B21">
          <w:t>Amergint</w:t>
        </w:r>
        <w:proofErr w:type="spellEnd"/>
        <w:r w:rsidR="00D21B21">
          <w:t xml:space="preserve"> Technologies </w:t>
        </w:r>
        <w:proofErr w:type="spellStart"/>
        <w:r w:rsidR="00D21B21">
          <w:t>SoftFEP</w:t>
        </w:r>
        <w:proofErr w:type="spellEnd"/>
        <w:r w:rsidR="00D21B21">
          <w:t xml:space="preserve"> Payload Processor</w:t>
        </w:r>
        <w:bookmarkEnd w:id="4095"/>
        <w:r w:rsidR="00D21B21">
          <w:t xml:space="preserve"> </w:t>
        </w:r>
      </w:ins>
      <w:bookmarkEnd w:id="4096"/>
      <w:del w:id="4105"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6</w:delText>
        </w:r>
        <w:r w:rsidR="00386256" w:rsidDel="00D349FE">
          <w:rPr>
            <w:noProof/>
          </w:rPr>
          <w:fldChar w:fldCharType="end"/>
        </w:r>
        <w:bookmarkEnd w:id="4097"/>
        <w:r w:rsidR="00F50E26" w:rsidDel="00D349FE">
          <w:delText xml:space="preserve"> </w:delText>
        </w:r>
      </w:del>
      <w:del w:id="4106" w:author="Muhammad, Alimayo (GSFC-5660)" w:date="2016-08-08T12:08:00Z">
        <w:r w:rsidR="00A812E9" w:rsidDel="00D21B21">
          <w:delText>shows the Amergint Technologies SoftFEP Payload Processor</w:delText>
        </w:r>
      </w:del>
    </w:p>
    <w:p w14:paraId="6ED5C7B4" w14:textId="77777777" w:rsidR="009A0B22" w:rsidRDefault="009A0B22" w:rsidP="00A538EB"/>
    <w:p w14:paraId="6C504848" w14:textId="7645DDF0" w:rsidR="00A538EB" w:rsidRDefault="00C71F27" w:rsidP="00A538EB">
      <w:pPr>
        <w:rPr>
          <w:u w:val="single"/>
        </w:rPr>
      </w:pPr>
      <w:ins w:id="4107" w:author="Muhammad, Alimayo (GSFC-5660)" w:date="2016-08-04T12:04:00Z">
        <w:r>
          <w:rPr>
            <w:u w:val="single"/>
          </w:rPr>
          <w:t xml:space="preserve">                                                                                                  </w:t>
        </w:r>
      </w:ins>
    </w:p>
    <w:p w14:paraId="5BDC6AEE" w14:textId="5A5A59B5" w:rsidR="00E26DC0" w:rsidRDefault="00A538EB">
      <w:pPr>
        <w:keepNext/>
        <w:jc w:val="center"/>
        <w:rPr>
          <w:ins w:id="4108" w:author="Muhammad, Alimayo (GSFC-5660)" w:date="2016-08-17T12:15:00Z"/>
        </w:rPr>
        <w:pPrChange w:id="4109" w:author="Muhammad, Alimayo (GSFC-5660)" w:date="2016-08-17T12:13:00Z">
          <w:pPr>
            <w:pStyle w:val="StyleListParagraphLeft"/>
          </w:pPr>
        </w:pPrChange>
      </w:pPr>
      <w:r>
        <w:rPr>
          <w:noProof/>
        </w:rPr>
        <mc:AlternateContent>
          <mc:Choice Requires="wps">
            <w:drawing>
              <wp:anchor distT="0" distB="0" distL="114300" distR="114300" simplePos="0" relativeHeight="251752960" behindDoc="0" locked="0" layoutInCell="1" allowOverlap="1" wp14:anchorId="78C57CCA" wp14:editId="4B514FDD">
                <wp:simplePos x="0" y="0"/>
                <wp:positionH relativeFrom="column">
                  <wp:posOffset>223520</wp:posOffset>
                </wp:positionH>
                <wp:positionV relativeFrom="paragraph">
                  <wp:posOffset>121285</wp:posOffset>
                </wp:positionV>
                <wp:extent cx="890270" cy="563245"/>
                <wp:effectExtent l="0" t="0" r="24130" b="27305"/>
                <wp:wrapNone/>
                <wp:docPr id="155" name="Oval 155"/>
                <wp:cNvGraphicFramePr/>
                <a:graphic xmlns:a="http://schemas.openxmlformats.org/drawingml/2006/main">
                  <a:graphicData uri="http://schemas.microsoft.com/office/word/2010/wordprocessingShape">
                    <wps:wsp>
                      <wps:cNvSpPr/>
                      <wps:spPr>
                        <a:xfrm>
                          <a:off x="0" y="0"/>
                          <a:ext cx="890270" cy="563245"/>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FACEF" id="Oval 155" o:spid="_x0000_s1026" style="position:absolute;margin-left:17.6pt;margin-top:9.55pt;width:70.1pt;height:44.3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" filled="f" strokecolor="#00b050" strokeweight="1.5pt">
                <v:stroke joinstyle="miter"/>
              </v:oval>
            </w:pict>
          </mc:Fallback>
        </mc:AlternateContent>
      </w:r>
      <w:r>
        <w:rPr>
          <w:noProof/>
        </w:rPr>
        <mc:AlternateContent>
          <mc:Choice Requires="wps">
            <w:drawing>
              <wp:anchor distT="0" distB="0" distL="114300" distR="114300" simplePos="0" relativeHeight="251753984" behindDoc="0" locked="0" layoutInCell="1" allowOverlap="1" wp14:anchorId="09719C24" wp14:editId="667FD629">
                <wp:simplePos x="0" y="0"/>
                <wp:positionH relativeFrom="column">
                  <wp:posOffset>3391535</wp:posOffset>
                </wp:positionH>
                <wp:positionV relativeFrom="paragraph">
                  <wp:posOffset>216535</wp:posOffset>
                </wp:positionV>
                <wp:extent cx="1329055" cy="584835"/>
                <wp:effectExtent l="0" t="0" r="23495" b="24765"/>
                <wp:wrapNone/>
                <wp:docPr id="156" name="Oval 156"/>
                <wp:cNvGraphicFramePr/>
                <a:graphic xmlns:a="http://schemas.openxmlformats.org/drawingml/2006/main">
                  <a:graphicData uri="http://schemas.microsoft.com/office/word/2010/wordprocessingShape">
                    <wps:wsp>
                      <wps:cNvSpPr/>
                      <wps:spPr>
                        <a:xfrm>
                          <a:off x="0" y="0"/>
                          <a:ext cx="1329055" cy="584200"/>
                        </a:xfrm>
                        <a:prstGeom prst="ellipse">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F827B" id="Oval 156" o:spid="_x0000_s1026" style="position:absolute;margin-left:267.05pt;margin-top:17.05pt;width:104.65pt;height:46.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" filled="f" strokecolor="#ed7d31" strokeweight="1.5pt">
                <v:stroke joinstyle="miter"/>
              </v:oval>
            </w:pict>
          </mc:Fallback>
        </mc:AlternateContent>
      </w:r>
      <w:r>
        <w:rPr>
          <w:noProof/>
        </w:rPr>
        <mc:AlternateContent>
          <mc:Choice Requires="wps">
            <w:drawing>
              <wp:anchor distT="0" distB="0" distL="114300" distR="114300" simplePos="0" relativeHeight="251755008" behindDoc="0" locked="0" layoutInCell="1" allowOverlap="1" wp14:anchorId="5147CEDE" wp14:editId="4AD7EAAC">
                <wp:simplePos x="0" y="0"/>
                <wp:positionH relativeFrom="column">
                  <wp:posOffset>4600575</wp:posOffset>
                </wp:positionH>
                <wp:positionV relativeFrom="paragraph">
                  <wp:posOffset>117475</wp:posOffset>
                </wp:positionV>
                <wp:extent cx="1343025" cy="781050"/>
                <wp:effectExtent l="0" t="0" r="28575" b="19050"/>
                <wp:wrapNone/>
                <wp:docPr id="157" name="Oval 157"/>
                <wp:cNvGraphicFramePr/>
                <a:graphic xmlns:a="http://schemas.openxmlformats.org/drawingml/2006/main">
                  <a:graphicData uri="http://schemas.microsoft.com/office/word/2010/wordprocessingShape">
                    <wps:wsp>
                      <wps:cNvSpPr/>
                      <wps:spPr>
                        <a:xfrm>
                          <a:off x="0" y="0"/>
                          <a:ext cx="1343025" cy="781050"/>
                        </a:xfrm>
                        <a:prstGeom prst="ellipse">
                          <a:avLst/>
                        </a:prstGeom>
                        <a:noFill/>
                        <a:ln w="1905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2FA304" id="Oval 157" o:spid="_x0000_s1026" style="position:absolute;margin-left:362.25pt;margin-top:9.25pt;width:105.75pt;height:61.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" filled="f" strokecolor="#41719c" strokeweight="1.5pt">
                <v:stroke joinstyle="miter"/>
              </v:oval>
            </w:pict>
          </mc:Fallback>
        </mc:AlternateContent>
      </w:r>
      <w:r>
        <w:rPr>
          <w:noProof/>
        </w:rPr>
        <w:drawing>
          <wp:inline distT="0" distB="0" distL="0" distR="0" wp14:anchorId="5852A206" wp14:editId="3E05F00A">
            <wp:extent cx="5943600" cy="11620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30000" contrast="18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bookmarkStart w:id="4110" w:name="_Ref455656136"/>
    </w:p>
    <w:p w14:paraId="64580F05" w14:textId="77777777" w:rsidR="006A77D6" w:rsidRDefault="006A77D6">
      <w:pPr>
        <w:keepNext/>
        <w:jc w:val="center"/>
        <w:rPr>
          <w:ins w:id="4111" w:author="Muhammad, Alimayo (GSFC-5660)" w:date="2016-08-17T12:13:00Z"/>
        </w:rPr>
        <w:pPrChange w:id="4112" w:author="Muhammad, Alimayo (GSFC-5660)" w:date="2016-08-17T12:13:00Z">
          <w:pPr>
            <w:pStyle w:val="StyleListParagraphLeft"/>
          </w:pPr>
        </w:pPrChange>
      </w:pPr>
    </w:p>
    <w:p w14:paraId="12B03062" w14:textId="38513321" w:rsidR="001C1B79" w:rsidDel="006A77D6" w:rsidRDefault="001C1B79">
      <w:pPr>
        <w:pStyle w:val="Caption"/>
        <w:rPr>
          <w:del w:id="4113" w:author="Muhammad, Alimayo (GSFC-5660)" w:date="2016-08-08T12:07:00Z"/>
        </w:rPr>
        <w:pPrChange w:id="4114" w:author="Perrine, Martin L. (GSFC-5670)" w:date="2016-09-08T12:46:00Z">
          <w:pPr>
            <w:pStyle w:val="StyleListParagraphLeft"/>
          </w:pPr>
        </w:pPrChange>
      </w:pPr>
    </w:p>
    <w:p w14:paraId="3A07BAAB" w14:textId="30178657" w:rsidR="009A0B22" w:rsidRDefault="006A77D6">
      <w:pPr>
        <w:pStyle w:val="Caption"/>
        <w:pPrChange w:id="4115" w:author="Perrine, Martin L. (GSFC-5670)" w:date="2016-09-08T12:46:00Z">
          <w:pPr>
            <w:pStyle w:val="StyleListParagraphLeft"/>
          </w:pPr>
        </w:pPrChange>
      </w:pPr>
      <w:bookmarkStart w:id="4116" w:name="_Toc460235926"/>
      <w:ins w:id="4117" w:author="Muhammad, Alimayo (GSFC-5660)" w:date="2016-08-17T12:16:00Z">
        <w:r>
          <w:t xml:space="preserve">Figure </w:t>
        </w:r>
      </w:ins>
      <w:ins w:id="4118"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119"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120" w:author="Perrine, Martin L. (GSFC-5670)" w:date="2016-08-31T11:10:00Z">
        <w:r w:rsidR="00EF27DF">
          <w:rPr>
            <w:noProof/>
          </w:rPr>
          <w:t>16</w:t>
        </w:r>
      </w:ins>
      <w:ins w:id="4121" w:author="Muhammad, Alimayo (GSFC-5660)" w:date="2016-08-29T12:55:00Z">
        <w:r w:rsidR="004B56B2">
          <w:fldChar w:fldCharType="end"/>
        </w:r>
      </w:ins>
      <w:bookmarkStart w:id="4122" w:name="_Ref457989624"/>
      <w:ins w:id="4123" w:author="Muhammad, Alimayo (GSFC-5660)" w:date="2016-08-17T12:16:00Z">
        <w:r>
          <w:t xml:space="preserve"> </w:t>
        </w:r>
      </w:ins>
      <w:del w:id="4124" w:author="Muhammad, Alimayo (GSFC-5660)" w:date="2016-08-08T10:18:00Z">
        <w:r w:rsidR="008F392A"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7</w:delText>
        </w:r>
        <w:r w:rsidR="00386256" w:rsidDel="00D349FE">
          <w:rPr>
            <w:noProof/>
          </w:rPr>
          <w:fldChar w:fldCharType="end"/>
        </w:r>
        <w:r w:rsidR="008F392A" w:rsidDel="00D349FE">
          <w:delText xml:space="preserve"> </w:delText>
        </w:r>
      </w:del>
      <w:r w:rsidR="009A0B22">
        <w:t xml:space="preserve">shows the connections for the Samsung monitor from the </w:t>
      </w:r>
      <w:proofErr w:type="spellStart"/>
      <w:r w:rsidR="009A0B22">
        <w:t>Amerigent</w:t>
      </w:r>
      <w:proofErr w:type="spellEnd"/>
      <w:r w:rsidR="009A0B22">
        <w:t xml:space="preserve"> unit. The blue circle is a RGB connection using a VGA cable. The orange circle is the input connection for a mouse. The green circle is the input connection for a dell keyboard.</w:t>
      </w:r>
      <w:bookmarkEnd w:id="4116"/>
      <w:bookmarkEnd w:id="4122"/>
    </w:p>
    <w:p w14:paraId="55910358" w14:textId="77777777" w:rsidR="009A0B22" w:rsidRDefault="009A0B22" w:rsidP="009A0B22">
      <w:pPr>
        <w:rPr>
          <w:u w:val="single"/>
        </w:rPr>
      </w:pPr>
    </w:p>
    <w:bookmarkEnd w:id="4110"/>
    <w:p w14:paraId="4BEBD3E1" w14:textId="77777777" w:rsidR="00A538EB" w:rsidRDefault="00A538EB" w:rsidP="00A538EB">
      <w:pPr>
        <w:jc w:val="center"/>
      </w:pPr>
    </w:p>
    <w:p w14:paraId="33E12FC8" w14:textId="030602EE" w:rsidR="00294A67" w:rsidRDefault="00294A67" w:rsidP="00694684">
      <w:pPr>
        <w:pStyle w:val="StyleListParagraphLeft"/>
      </w:pPr>
    </w:p>
    <w:p w14:paraId="69F2DE76" w14:textId="2B25AE1D" w:rsidR="00B442E0" w:rsidDel="001C1B79" w:rsidRDefault="00A538EB">
      <w:pPr>
        <w:pStyle w:val="StyleListParagraphLeft"/>
        <w:rPr>
          <w:del w:id="4125" w:author="Muhammad, Alimayo (GSFC-5660)" w:date="2016-08-04T11:53:00Z"/>
        </w:rPr>
      </w:pPr>
      <w:r>
        <w:rPr>
          <w:noProof/>
        </w:rPr>
        <w:lastRenderedPageBreak/>
        <w:drawing>
          <wp:inline distT="0" distB="0" distL="0" distR="0" wp14:anchorId="15C68E6B" wp14:editId="40015DBF">
            <wp:extent cx="1843477" cy="4718050"/>
            <wp:effectExtent l="0" t="0" r="444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52695" cy="4741643"/>
                    </a:xfrm>
                    <a:prstGeom prst="rect">
                      <a:avLst/>
                    </a:prstGeom>
                    <a:noFill/>
                    <a:ln>
                      <a:noFill/>
                    </a:ln>
                  </pic:spPr>
                </pic:pic>
              </a:graphicData>
            </a:graphic>
          </wp:inline>
        </w:drawing>
      </w:r>
    </w:p>
    <w:p w14:paraId="3ECE5804" w14:textId="77777777" w:rsidR="001C1B79" w:rsidRDefault="001C1B79">
      <w:pPr>
        <w:pStyle w:val="StyleListParagraphLeft"/>
        <w:rPr>
          <w:ins w:id="4126" w:author="Muhammad, Alimayo (GSFC-5660)" w:date="2016-08-08T10:34:00Z"/>
        </w:rPr>
        <w:pPrChange w:id="4127" w:author="Perrine, Martin L. (GSFC-5670)" w:date="2016-09-08T12:29:00Z">
          <w:pPr>
            <w:pStyle w:val="StyleListParagraphLeft"/>
            <w:jc w:val="center"/>
          </w:pPr>
        </w:pPrChange>
      </w:pPr>
    </w:p>
    <w:p w14:paraId="20A611BB" w14:textId="41CD7A7A" w:rsidR="00A538EB" w:rsidRDefault="001C1B79">
      <w:pPr>
        <w:pStyle w:val="Caption"/>
        <w:pPrChange w:id="4128" w:author="Perrine, Martin L. (GSFC-5670)" w:date="2016-09-08T12:46:00Z">
          <w:pPr>
            <w:pStyle w:val="StyleListParagraphLeft"/>
            <w:jc w:val="center"/>
          </w:pPr>
        </w:pPrChange>
      </w:pPr>
      <w:bookmarkStart w:id="4129" w:name="_Toc460235927"/>
      <w:ins w:id="4130" w:author="Muhammad, Alimayo (GSFC-5660)" w:date="2016-08-08T10:34:00Z">
        <w:r>
          <w:t xml:space="preserve">Figure </w:t>
        </w:r>
      </w:ins>
      <w:ins w:id="413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13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133" w:author="Perrine, Martin L. (GSFC-5670)" w:date="2016-08-31T11:10:00Z">
        <w:r w:rsidR="00EF27DF">
          <w:rPr>
            <w:noProof/>
          </w:rPr>
          <w:t>17</w:t>
        </w:r>
      </w:ins>
      <w:ins w:id="4134" w:author="Muhammad, Alimayo (GSFC-5660)" w:date="2016-08-29T12:55:00Z">
        <w:r w:rsidR="004B56B2">
          <w:fldChar w:fldCharType="end"/>
        </w:r>
      </w:ins>
      <w:bookmarkStart w:id="4135" w:name="_Ref457989672"/>
      <w:bookmarkStart w:id="4136" w:name="_Ref455736200"/>
      <w:ins w:id="4137" w:author="Muhammad, Alimayo (GSFC-5660)" w:date="2016-08-08T12:07:00Z">
        <w:r w:rsidR="00D21B21">
          <w:t xml:space="preserve"> </w:t>
        </w:r>
      </w:ins>
      <w:del w:id="4138" w:author="Muhammad, Alimayo (GSFC-5660)" w:date="2016-08-04T11:51:00Z">
        <w:r w:rsidR="00356391" w:rsidDel="00B442E0">
          <w:delText>Figure 8</w:delText>
        </w:r>
        <w:r w:rsidR="00356391" w:rsidDel="00B442E0">
          <w:rPr>
            <w:noProof/>
          </w:rPr>
          <w:delText xml:space="preserve"> </w:delText>
        </w:r>
      </w:del>
      <w:bookmarkEnd w:id="4135"/>
      <w:bookmarkEnd w:id="4136"/>
      <w:r w:rsidR="009A0B22">
        <w:t>Test controller, Dell Precision T3400 Tower Workstation showing Ethernet connection into the test network and interface connections. The</w:t>
      </w:r>
      <w:r w:rsidR="00A538EB">
        <w:t xml:space="preserve"> blue circle is a RGB connection </w:t>
      </w:r>
      <w:r w:rsidR="006317C5">
        <w:t>with a</w:t>
      </w:r>
      <w:r w:rsidR="00A538EB">
        <w:t xml:space="preserve"> VGA cable.</w:t>
      </w:r>
      <w:bookmarkEnd w:id="4129"/>
    </w:p>
    <w:p w14:paraId="1E02F59F" w14:textId="77777777" w:rsidR="00A538EB" w:rsidRDefault="00A538EB" w:rsidP="00A538EB">
      <w:pPr>
        <w:jc w:val="center"/>
      </w:pPr>
    </w:p>
    <w:p w14:paraId="7295A18F" w14:textId="77777777" w:rsidR="00A538EB" w:rsidRDefault="00A538EB" w:rsidP="00A538EB"/>
    <w:p w14:paraId="5928716F" w14:textId="539BDEE3" w:rsidR="001C1B79" w:rsidDel="006A77D6" w:rsidRDefault="00A538EB">
      <w:pPr>
        <w:keepNext/>
        <w:jc w:val="center"/>
        <w:rPr>
          <w:del w:id="4139" w:author="Muhammad, Alimayo (GSFC-5660)" w:date="2016-08-08T12:06:00Z"/>
        </w:rPr>
      </w:pPr>
      <w:r>
        <w:rPr>
          <w:noProof/>
        </w:rPr>
        <mc:AlternateContent>
          <mc:Choice Requires="wps">
            <w:drawing>
              <wp:anchor distT="0" distB="0" distL="114300" distR="114300" simplePos="0" relativeHeight="251759104" behindDoc="0" locked="0" layoutInCell="1" allowOverlap="1" wp14:anchorId="596D5AAB" wp14:editId="533C3327">
                <wp:simplePos x="0" y="0"/>
                <wp:positionH relativeFrom="column">
                  <wp:posOffset>4244975</wp:posOffset>
                </wp:positionH>
                <wp:positionV relativeFrom="paragraph">
                  <wp:posOffset>120015</wp:posOffset>
                </wp:positionV>
                <wp:extent cx="445770" cy="584200"/>
                <wp:effectExtent l="0" t="0" r="11430" b="25400"/>
                <wp:wrapNone/>
                <wp:docPr id="161" name="Oval 161"/>
                <wp:cNvGraphicFramePr/>
                <a:graphic xmlns:a="http://schemas.openxmlformats.org/drawingml/2006/main">
                  <a:graphicData uri="http://schemas.microsoft.com/office/word/2010/wordprocessingShape">
                    <wps:wsp>
                      <wps:cNvSpPr/>
                      <wps:spPr>
                        <a:xfrm>
                          <a:off x="0" y="0"/>
                          <a:ext cx="445770" cy="584200"/>
                        </a:xfrm>
                        <a:prstGeom prst="ellipse">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94053" id="Oval 161" o:spid="_x0000_s1026" style="position:absolute;margin-left:334.25pt;margin-top:9.45pt;width:35.1pt;height:4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" filled="f" strokecolor="#ed7d31" strokeweight="1.5pt">
                <v:stroke joinstyle="miter"/>
              </v:oval>
            </w:pict>
          </mc:Fallback>
        </mc:AlternateContent>
      </w:r>
      <w:r>
        <w:rPr>
          <w:noProof/>
        </w:rPr>
        <w:drawing>
          <wp:inline distT="0" distB="0" distL="0" distR="0" wp14:anchorId="478341A0" wp14:editId="11796487">
            <wp:extent cx="5943600" cy="1447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17EF79A2" w14:textId="77777777" w:rsidR="006A77D6" w:rsidRPr="00772A31" w:rsidRDefault="006A77D6">
      <w:pPr>
        <w:rPr>
          <w:ins w:id="4140" w:author="Muhammad, Alimayo (GSFC-5660)" w:date="2016-08-17T12:14:00Z"/>
        </w:rPr>
        <w:pPrChange w:id="4141" w:author="Muhammad, Alimayo (GSFC-5660)" w:date="2016-08-17T12:14:00Z">
          <w:pPr>
            <w:pStyle w:val="TableText"/>
            <w:keepNext/>
            <w:jc w:val="center"/>
          </w:pPr>
        </w:pPrChange>
      </w:pPr>
    </w:p>
    <w:p w14:paraId="3F7EF101" w14:textId="3938C6E4" w:rsidR="00294A67" w:rsidDel="0047096C" w:rsidRDefault="006A77D6">
      <w:pPr>
        <w:pStyle w:val="Caption"/>
        <w:rPr>
          <w:del w:id="4142" w:author="Muhammad, Alimayo (GSFC-5660)" w:date="2016-08-08T12:21:00Z"/>
        </w:rPr>
        <w:pPrChange w:id="4143" w:author="Perrine, Martin L. (GSFC-5670)" w:date="2016-09-08T12:46:00Z">
          <w:pPr>
            <w:pStyle w:val="ListParagraph"/>
            <w:ind w:left="0"/>
          </w:pPr>
        </w:pPrChange>
      </w:pPr>
      <w:bookmarkStart w:id="4144" w:name="_Toc460235928"/>
      <w:ins w:id="4145" w:author="Muhammad, Alimayo (GSFC-5660)" w:date="2016-08-17T12:14:00Z">
        <w:r>
          <w:t xml:space="preserve">Figure </w:t>
        </w:r>
      </w:ins>
      <w:ins w:id="414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14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148" w:author="Perrine, Martin L. (GSFC-5670)" w:date="2016-08-31T11:10:00Z">
        <w:r w:rsidR="00EF27DF">
          <w:rPr>
            <w:noProof/>
          </w:rPr>
          <w:t>18</w:t>
        </w:r>
      </w:ins>
      <w:ins w:id="4149" w:author="Muhammad, Alimayo (GSFC-5660)" w:date="2016-08-29T12:55:00Z">
        <w:r w:rsidR="004B56B2">
          <w:fldChar w:fldCharType="end"/>
        </w:r>
      </w:ins>
      <w:bookmarkStart w:id="4150" w:name="_Ref457990391"/>
      <w:ins w:id="4151" w:author="Muhammad, Alimayo (GSFC-5660)" w:date="2016-08-17T12:14:00Z">
        <w:r>
          <w:t xml:space="preserve"> </w:t>
        </w:r>
      </w:ins>
      <w:del w:id="4152" w:author="Muhammad, Alimayo (GSFC-5660)" w:date="2016-08-08T10:18:00Z">
        <w:r w:rsidR="00485681" w:rsidDel="00D349FE">
          <w:delText>Figure</w:delText>
        </w:r>
        <w:r w:rsidR="00C2555B" w:rsidDel="00D349FE">
          <w:delText xml:space="preserv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9</w:delText>
        </w:r>
        <w:r w:rsidR="00386256" w:rsidDel="00D349FE">
          <w:rPr>
            <w:noProof/>
          </w:rPr>
          <w:fldChar w:fldCharType="end"/>
        </w:r>
        <w:r w:rsidR="00485681" w:rsidDel="00D349FE">
          <w:delText xml:space="preserve"> </w:delText>
        </w:r>
        <w:r w:rsidR="00294A67" w:rsidDel="00D349FE">
          <w:delText xml:space="preserve"> </w:delText>
        </w:r>
      </w:del>
      <w:proofErr w:type="spellStart"/>
      <w:r w:rsidR="00294A67">
        <w:t>Netgear</w:t>
      </w:r>
      <w:proofErr w:type="spellEnd"/>
      <w:r w:rsidR="00294A67">
        <w:t xml:space="preserve"> M7100-24X-ProSAFE 24 Ports 10G Fully Managed L2 Switch with connections for test equipment to the test network</w:t>
      </w:r>
      <w:r w:rsidR="00485681">
        <w:t>. The orange circle is the Ethernet cable to the Dell Precision T3400 Tower Workstation.</w:t>
      </w:r>
      <w:bookmarkEnd w:id="4144"/>
      <w:bookmarkEnd w:id="4150"/>
    </w:p>
    <w:p w14:paraId="03F09A52" w14:textId="77777777" w:rsidR="00294A67" w:rsidDel="0047096C" w:rsidRDefault="00294A67">
      <w:pPr>
        <w:pStyle w:val="Caption"/>
        <w:rPr>
          <w:del w:id="4153" w:author="Muhammad, Alimayo (GSFC-5660)" w:date="2016-08-08T12:21:00Z"/>
        </w:rPr>
        <w:pPrChange w:id="4154" w:author="Perrine, Martin L. (GSFC-5670)" w:date="2016-09-08T12:46:00Z">
          <w:pPr>
            <w:pStyle w:val="ListParagraph"/>
            <w:ind w:left="0"/>
          </w:pPr>
        </w:pPrChange>
      </w:pPr>
    </w:p>
    <w:p w14:paraId="7163F21E" w14:textId="5BA0B650" w:rsidR="00A538EB" w:rsidDel="0047096C" w:rsidRDefault="00A538EB">
      <w:pPr>
        <w:pStyle w:val="Caption"/>
        <w:rPr>
          <w:del w:id="4155" w:author="Muhammad, Alimayo (GSFC-5660)" w:date="2016-08-08T12:21:00Z"/>
        </w:rPr>
      </w:pPr>
    </w:p>
    <w:p w14:paraId="66B55F05" w14:textId="1693032B" w:rsidR="00F50E26" w:rsidRDefault="00494F00">
      <w:pPr>
        <w:pStyle w:val="Caption"/>
        <w:pPrChange w:id="4156" w:author="Perrine, Martin L. (GSFC-5670)" w:date="2016-09-08T12:46:00Z">
          <w:pPr>
            <w:pStyle w:val="TableText"/>
            <w:keepNext/>
            <w:jc w:val="center"/>
          </w:pPr>
        </w:pPrChange>
      </w:pPr>
      <w:del w:id="4157" w:author="Muhammad, Alimayo (GSFC-5660)" w:date="2016-08-04T12:02:00Z">
        <w:r w:rsidDel="00C71F27">
          <w:rPr>
            <w:noProof/>
          </w:rPr>
          <w:drawing>
            <wp:inline distT="0" distB="0" distL="0" distR="0" wp14:anchorId="39997CDB" wp14:editId="46DFAB7F">
              <wp:extent cx="5943600" cy="2186940"/>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mergint_Data_Clk_Connectionscleann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del>
    </w:p>
    <w:p w14:paraId="0DA63BCD" w14:textId="77777777" w:rsidR="00BA72E6" w:rsidRDefault="00BA72E6">
      <w:pPr>
        <w:jc w:val="left"/>
        <w:rPr>
          <w:ins w:id="4158" w:author="Muhammad, Alimayo (GSFC-5660)" w:date="2016-08-17T14:12:00Z"/>
        </w:rPr>
        <w:pPrChange w:id="4159" w:author="Muhammad, Alimayo (GSFC-5660)" w:date="2016-08-17T12:14:00Z">
          <w:pPr/>
        </w:pPrChange>
      </w:pPr>
    </w:p>
    <w:p w14:paraId="3D50DCF9" w14:textId="77777777" w:rsidR="00BA72E6" w:rsidRDefault="00BA72E6">
      <w:pPr>
        <w:jc w:val="left"/>
        <w:rPr>
          <w:ins w:id="4160" w:author="Muhammad, Alimayo (GSFC-5660)" w:date="2016-08-17T14:12:00Z"/>
        </w:rPr>
        <w:pPrChange w:id="4161" w:author="Muhammad, Alimayo (GSFC-5660)" w:date="2016-08-17T12:14:00Z">
          <w:pPr/>
        </w:pPrChange>
      </w:pPr>
    </w:p>
    <w:p w14:paraId="623A0A75" w14:textId="77777777" w:rsidR="00BA72E6" w:rsidRDefault="00BA72E6">
      <w:pPr>
        <w:jc w:val="left"/>
        <w:rPr>
          <w:ins w:id="4162" w:author="Muhammad, Alimayo (GSFC-5660)" w:date="2016-08-17T14:12:00Z"/>
        </w:rPr>
        <w:pPrChange w:id="4163" w:author="Muhammad, Alimayo (GSFC-5660)" w:date="2016-08-17T12:14:00Z">
          <w:pPr/>
        </w:pPrChange>
      </w:pPr>
    </w:p>
    <w:p w14:paraId="67B007B6" w14:textId="77777777" w:rsidR="00BA72E6" w:rsidRDefault="00BA72E6">
      <w:pPr>
        <w:jc w:val="left"/>
        <w:rPr>
          <w:ins w:id="4164" w:author="Muhammad, Alimayo (GSFC-5660)" w:date="2016-08-17T14:12:00Z"/>
        </w:rPr>
        <w:pPrChange w:id="4165" w:author="Muhammad, Alimayo (GSFC-5660)" w:date="2016-08-17T12:14:00Z">
          <w:pPr/>
        </w:pPrChange>
      </w:pPr>
    </w:p>
    <w:p w14:paraId="0A458B0D" w14:textId="77777777" w:rsidR="00BA72E6" w:rsidRDefault="00BA72E6">
      <w:pPr>
        <w:jc w:val="left"/>
        <w:rPr>
          <w:ins w:id="4166" w:author="Muhammad, Alimayo (GSFC-5660)" w:date="2016-08-17T14:12:00Z"/>
        </w:rPr>
        <w:pPrChange w:id="4167" w:author="Muhammad, Alimayo (GSFC-5660)" w:date="2016-08-17T12:14:00Z">
          <w:pPr/>
        </w:pPrChange>
      </w:pPr>
    </w:p>
    <w:p w14:paraId="44A605EE" w14:textId="7D58DE18" w:rsidR="001C1B79" w:rsidRDefault="00694684">
      <w:pPr>
        <w:jc w:val="left"/>
        <w:rPr>
          <w:ins w:id="4168" w:author="Muhammad, Alimayo (GSFC-5660)" w:date="2016-08-08T10:35:00Z"/>
        </w:rPr>
        <w:pPrChange w:id="4169" w:author="Muhammad, Alimayo (GSFC-5660)" w:date="2016-08-17T12:14:00Z">
          <w:pPr/>
        </w:pPrChange>
      </w:pPr>
      <w:ins w:id="4170" w:author="Perrine, Martin L. (GSFC-5670)" w:date="2016-09-08T12:12:00Z">
        <w:r>
          <w:lastRenderedPageBreak/>
          <w:fldChar w:fldCharType="begin"/>
        </w:r>
        <w:r>
          <w:instrText xml:space="preserve"> REF _Ref461100106 \h </w:instrText>
        </w:r>
      </w:ins>
      <w:r>
        <w:fldChar w:fldCharType="separate"/>
      </w:r>
      <w:ins w:id="4171" w:author="Perrine, Martin L. (GSFC-5670)" w:date="2016-09-08T12:12:00Z">
        <w:r>
          <w:t xml:space="preserve">Figure </w:t>
        </w:r>
        <w:r>
          <w:rPr>
            <w:noProof/>
          </w:rPr>
          <w:t>6</w:t>
        </w:r>
        <w:r>
          <w:noBreakHyphen/>
        </w:r>
        <w:r>
          <w:rPr>
            <w:noProof/>
          </w:rPr>
          <w:t>19</w:t>
        </w:r>
        <w:r>
          <w:fldChar w:fldCharType="end"/>
        </w:r>
      </w:ins>
      <w:ins w:id="4172" w:author="Muhammad, Alimayo (GSFC-5660)" w:date="2016-08-25T13:43:00Z">
        <w:del w:id="4173" w:author="Perrine, Martin L. (GSFC-5670)" w:date="2016-09-08T12:12:00Z">
          <w:r w:rsidR="00DF5458" w:rsidDel="00694684">
            <w:fldChar w:fldCharType="begin"/>
          </w:r>
          <w:r w:rsidR="00DF5458" w:rsidDel="00694684">
            <w:delInstrText xml:space="preserve"> REF _Ref459895929 \h </w:delInstrText>
          </w:r>
        </w:del>
      </w:ins>
      <w:del w:id="4174" w:author="Perrine, Martin L. (GSFC-5670)" w:date="2016-09-08T12:12:00Z">
        <w:r w:rsidR="00DF5458" w:rsidDel="00694684">
          <w:fldChar w:fldCharType="separate"/>
        </w:r>
      </w:del>
      <w:ins w:id="4175" w:author="Muhammad, Alimayo (GSFC-5660)" w:date="2016-08-25T13:43:00Z">
        <w:del w:id="4176" w:author="Perrine, Martin L. (GSFC-5670)" w:date="2016-08-31T11:09:00Z">
          <w:r w:rsidR="00DF5458" w:rsidDel="00EF27DF">
            <w:delText xml:space="preserve">Figure </w:delText>
          </w:r>
          <w:r w:rsidR="00DF5458" w:rsidDel="00EF27DF">
            <w:rPr>
              <w:noProof/>
            </w:rPr>
            <w:delText>6</w:delText>
          </w:r>
          <w:r w:rsidR="00DF5458" w:rsidDel="00EF27DF">
            <w:noBreakHyphen/>
          </w:r>
          <w:r w:rsidR="00DF5458" w:rsidDel="00EF27DF">
            <w:rPr>
              <w:noProof/>
            </w:rPr>
            <w:delText>15</w:delText>
          </w:r>
        </w:del>
        <w:del w:id="4177" w:author="Perrine, Martin L. (GSFC-5670)" w:date="2016-09-08T12:12:00Z">
          <w:r w:rsidR="00DF5458" w:rsidDel="00694684">
            <w:fldChar w:fldCharType="end"/>
          </w:r>
        </w:del>
      </w:ins>
      <w:r w:rsidR="00C71F27">
        <w:rPr>
          <w:noProof/>
        </w:rPr>
        <mc:AlternateContent>
          <mc:Choice Requires="wps">
            <w:drawing>
              <wp:anchor distT="0" distB="0" distL="114300" distR="114300" simplePos="0" relativeHeight="251761152" behindDoc="0" locked="0" layoutInCell="1" allowOverlap="1" wp14:anchorId="79125ADE" wp14:editId="0EB1C99C">
                <wp:simplePos x="0" y="0"/>
                <wp:positionH relativeFrom="column">
                  <wp:posOffset>3916680</wp:posOffset>
                </wp:positionH>
                <wp:positionV relativeFrom="paragraph">
                  <wp:posOffset>659130</wp:posOffset>
                </wp:positionV>
                <wp:extent cx="379095" cy="508000"/>
                <wp:effectExtent l="0" t="0" r="20955" b="25400"/>
                <wp:wrapNone/>
                <wp:docPr id="162" name="Oval 162"/>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FD84B" id="Oval 162" o:spid="_x0000_s1026" style="position:absolute;margin-left:308.4pt;margin-top:51.9pt;width:29.85pt;height:40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" filled="f" strokecolor="#0070c0" strokeweight="1.5pt">
                <v:stroke joinstyle="miter"/>
              </v:oval>
            </w:pict>
          </mc:Fallback>
        </mc:AlternateContent>
      </w:r>
      <w:r w:rsidR="00C71F27">
        <w:rPr>
          <w:noProof/>
        </w:rPr>
        <mc:AlternateContent>
          <mc:Choice Requires="wps">
            <w:drawing>
              <wp:anchor distT="0" distB="0" distL="114300" distR="114300" simplePos="0" relativeHeight="251742720" behindDoc="0" locked="0" layoutInCell="1" allowOverlap="1" wp14:anchorId="19E666D8" wp14:editId="5496D5B3">
                <wp:simplePos x="0" y="0"/>
                <wp:positionH relativeFrom="column">
                  <wp:posOffset>3444875</wp:posOffset>
                </wp:positionH>
                <wp:positionV relativeFrom="paragraph">
                  <wp:posOffset>712470</wp:posOffset>
                </wp:positionV>
                <wp:extent cx="379095" cy="508000"/>
                <wp:effectExtent l="0" t="0" r="20955" b="25400"/>
                <wp:wrapNone/>
                <wp:docPr id="163" name="Oval 163"/>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84F04" id="Oval 163" o:spid="_x0000_s1026" style="position:absolute;margin-left:271.25pt;margin-top:56.1pt;width:29.85pt;height:40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" filled="f" strokecolor="#00b050" strokeweight="1.5pt">
                <v:stroke joinstyle="miter"/>
              </v:oval>
            </w:pict>
          </mc:Fallback>
        </mc:AlternateContent>
      </w:r>
      <w:r w:rsidR="00C71F27">
        <w:rPr>
          <w:noProof/>
        </w:rPr>
        <mc:AlternateContent>
          <mc:Choice Requires="wps">
            <w:drawing>
              <wp:anchor distT="0" distB="0" distL="114300" distR="114300" simplePos="0" relativeHeight="251741696" behindDoc="0" locked="0" layoutInCell="1" allowOverlap="1" wp14:anchorId="3497F518" wp14:editId="28F34BEF">
                <wp:simplePos x="0" y="0"/>
                <wp:positionH relativeFrom="column">
                  <wp:posOffset>3009900</wp:posOffset>
                </wp:positionH>
                <wp:positionV relativeFrom="paragraph">
                  <wp:posOffset>729615</wp:posOffset>
                </wp:positionV>
                <wp:extent cx="379095" cy="508000"/>
                <wp:effectExtent l="0" t="0" r="20955" b="25400"/>
                <wp:wrapNone/>
                <wp:docPr id="164" name="Oval 164"/>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485655" id="Oval 164" o:spid="_x0000_s1026" style="position:absolute;margin-left:237pt;margin-top:57.45pt;width:29.85pt;height:40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" filled="f" strokecolor="yellow" strokeweight="1.5pt">
                <v:stroke joinstyle="miter"/>
              </v:oval>
            </w:pict>
          </mc:Fallback>
        </mc:AlternateContent>
      </w:r>
      <w:r w:rsidR="00C71F27" w:rsidRPr="00E64FEA">
        <w:rPr>
          <w:noProof/>
          <w:color w:val="FF0000"/>
        </w:rPr>
        <mc:AlternateContent>
          <mc:Choice Requires="wps">
            <w:drawing>
              <wp:anchor distT="0" distB="0" distL="114300" distR="114300" simplePos="0" relativeHeight="251740672" behindDoc="0" locked="0" layoutInCell="1" allowOverlap="1" wp14:anchorId="27B960CE" wp14:editId="7C409120">
                <wp:simplePos x="0" y="0"/>
                <wp:positionH relativeFrom="column">
                  <wp:posOffset>2570480</wp:posOffset>
                </wp:positionH>
                <wp:positionV relativeFrom="paragraph">
                  <wp:posOffset>673735</wp:posOffset>
                </wp:positionV>
                <wp:extent cx="379095" cy="508000"/>
                <wp:effectExtent l="0" t="0" r="20955" b="25400"/>
                <wp:wrapNone/>
                <wp:docPr id="165" name="Oval 165"/>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30490" id="Oval 165" o:spid="_x0000_s1026" style="position:absolute;margin-left:202.4pt;margin-top:53.05pt;width:29.85pt;height:40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" filled="f" strokecolor="#c00000" strokeweight="1.5pt">
                <v:stroke joinstyle="miter"/>
              </v:oval>
            </w:pict>
          </mc:Fallback>
        </mc:AlternateContent>
      </w:r>
      <w:ins w:id="4178" w:author="Muhammad, Alimayo (GSFC-5660)" w:date="2016-08-08T14:31:00Z">
        <w:r w:rsidR="00D27664">
          <w:t xml:space="preserve"> </w:t>
        </w:r>
      </w:ins>
      <w:del w:id="4179" w:author="Muhammad, Alimayo (GSFC-5660)" w:date="2016-08-04T12:16:00Z">
        <w:r w:rsidR="00485681" w:rsidDel="001C160C">
          <w:delText xml:space="preserve">Figure </w:delText>
        </w:r>
        <w:r w:rsidR="00BA2801" w:rsidDel="001C160C">
          <w:fldChar w:fldCharType="begin"/>
        </w:r>
        <w:r w:rsidR="00BA2801" w:rsidDel="001C160C">
          <w:delInstrText xml:space="preserve"> SEQ Figure \* ARABIC </w:delInstrText>
        </w:r>
        <w:r w:rsidR="00BA2801" w:rsidDel="001C160C">
          <w:fldChar w:fldCharType="separate"/>
        </w:r>
        <w:r w:rsidR="009273D6" w:rsidDel="001C160C">
          <w:rPr>
            <w:noProof/>
          </w:rPr>
          <w:delText>10</w:delText>
        </w:r>
        <w:r w:rsidR="00BA2801" w:rsidDel="001C160C">
          <w:rPr>
            <w:noProof/>
          </w:rPr>
          <w:fldChar w:fldCharType="end"/>
        </w:r>
        <w:r w:rsidR="00485681" w:rsidDel="001C160C">
          <w:delText xml:space="preserve">  </w:delText>
        </w:r>
      </w:del>
      <w:r w:rsidR="00294A67">
        <w:t xml:space="preserve">shows the </w:t>
      </w:r>
      <w:proofErr w:type="spellStart"/>
      <w:r w:rsidR="00294A67">
        <w:t>Amerigent</w:t>
      </w:r>
      <w:proofErr w:type="spellEnd"/>
      <w:r w:rsidR="00294A67">
        <w:t xml:space="preserve"> data and </w:t>
      </w:r>
      <w:r w:rsidR="00294A67" w:rsidRPr="004416D5">
        <w:t>clock</w:t>
      </w:r>
      <w:r w:rsidR="00294A67">
        <w:t xml:space="preserve"> connections to be made to the Cortex back panel </w:t>
      </w:r>
      <w:ins w:id="4180" w:author="Muhammad, Alimayo (GSFC-5660)" w:date="2016-08-25T13:43:00Z">
        <w:del w:id="4181" w:author="Perrine, Martin L. (GSFC-5670)" w:date="2016-09-08T12:13:00Z">
          <w:r w:rsidR="00DF5458" w:rsidDel="00694684">
            <w:fldChar w:fldCharType="begin"/>
          </w:r>
          <w:r w:rsidR="00DF5458" w:rsidDel="00694684">
            <w:delInstrText xml:space="preserve"> REF _Ref459895965 \h </w:delInstrText>
          </w:r>
        </w:del>
      </w:ins>
      <w:del w:id="4182" w:author="Perrine, Martin L. (GSFC-5670)" w:date="2016-09-08T12:13:00Z">
        <w:r w:rsidR="00DF5458" w:rsidDel="00694684">
          <w:fldChar w:fldCharType="separate"/>
        </w:r>
      </w:del>
      <w:ins w:id="4183" w:author="Muhammad, Alimayo (GSFC-5660)" w:date="2016-08-25T13:43:00Z">
        <w:del w:id="4184" w:author="Perrine, Martin L. (GSFC-5670)" w:date="2016-08-31T11:09:00Z">
          <w:r w:rsidR="00DF5458" w:rsidDel="00EF27DF">
            <w:delText xml:space="preserve">Figure </w:delText>
          </w:r>
          <w:r w:rsidR="00DF5458" w:rsidDel="00EF27DF">
            <w:rPr>
              <w:noProof/>
            </w:rPr>
            <w:delText>6</w:delText>
          </w:r>
          <w:r w:rsidR="00DF5458" w:rsidDel="00EF27DF">
            <w:noBreakHyphen/>
          </w:r>
          <w:r w:rsidR="00DF5458" w:rsidDel="00EF27DF">
            <w:rPr>
              <w:noProof/>
            </w:rPr>
            <w:delText>16</w:delText>
          </w:r>
        </w:del>
        <w:del w:id="4185" w:author="Perrine, Martin L. (GSFC-5670)" w:date="2016-09-08T12:13:00Z">
          <w:r w:rsidR="00DF5458" w:rsidDel="00694684">
            <w:fldChar w:fldCharType="end"/>
          </w:r>
        </w:del>
      </w:ins>
      <w:ins w:id="4186" w:author="Muhammad, Alimayo (GSFC-5660)" w:date="2016-08-04T12:08:00Z">
        <w:del w:id="4187" w:author="Perrine, Martin L. (GSFC-5670)" w:date="2016-09-08T12:13:00Z">
          <w:r w:rsidR="00C71F27" w:rsidDel="00694684">
            <w:delText>.</w:delText>
          </w:r>
        </w:del>
      </w:ins>
      <w:ins w:id="4188" w:author="Perrine, Martin L. (GSFC-5670)" w:date="2016-09-08T12:13:00Z">
        <w:r>
          <w:fldChar w:fldCharType="begin"/>
        </w:r>
        <w:r>
          <w:instrText xml:space="preserve"> REF _Ref458430140 \h </w:instrText>
        </w:r>
      </w:ins>
      <w:r>
        <w:fldChar w:fldCharType="separate"/>
      </w:r>
      <w:ins w:id="4189" w:author="Perrine, Martin L. (GSFC-5670)" w:date="2016-09-08T12:13:00Z">
        <w:r>
          <w:t xml:space="preserve">Figure </w:t>
        </w:r>
        <w:r>
          <w:rPr>
            <w:noProof/>
          </w:rPr>
          <w:t>6</w:t>
        </w:r>
        <w:r>
          <w:noBreakHyphen/>
        </w:r>
        <w:r>
          <w:rPr>
            <w:noProof/>
          </w:rPr>
          <w:t>20</w:t>
        </w:r>
        <w:r>
          <w:fldChar w:fldCharType="end"/>
        </w:r>
        <w:r>
          <w:t>.</w:t>
        </w:r>
      </w:ins>
      <w:ins w:id="4190" w:author="Muhammad, Alimayo (GSFC-5660)" w:date="2016-08-04T12:02:00Z">
        <w:r w:rsidR="00C71F27">
          <w:rPr>
            <w:noProof/>
          </w:rPr>
          <w:drawing>
            <wp:inline distT="0" distB="0" distL="0" distR="0" wp14:anchorId="302D7E6F" wp14:editId="7B51F52A">
              <wp:extent cx="5943600" cy="2186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mergint_Data_Clk_Connectionscleann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ins>
    </w:p>
    <w:p w14:paraId="0EF8CD5D" w14:textId="434A0870" w:rsidR="00BA72E6" w:rsidRDefault="00BA72E6">
      <w:pPr>
        <w:pStyle w:val="Caption"/>
        <w:rPr>
          <w:ins w:id="4191" w:author="Muhammad, Alimayo (GSFC-5660)" w:date="2016-08-17T14:13:00Z"/>
        </w:rPr>
        <w:pPrChange w:id="4192" w:author="Perrine, Martin L. (GSFC-5670)" w:date="2016-09-08T12:46:00Z">
          <w:pPr/>
        </w:pPrChange>
      </w:pPr>
      <w:bookmarkStart w:id="4193" w:name="_Ref461100106"/>
      <w:bookmarkStart w:id="4194" w:name="_Ref459895929"/>
      <w:bookmarkStart w:id="4195" w:name="_Toc460235929"/>
      <w:ins w:id="4196" w:author="Muhammad, Alimayo (GSFC-5660)" w:date="2016-08-17T14:12:00Z">
        <w:r>
          <w:t xml:space="preserve">Figure </w:t>
        </w:r>
      </w:ins>
      <w:ins w:id="4197"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198"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199" w:author="Perrine, Martin L. (GSFC-5670)" w:date="2016-08-31T11:10:00Z">
        <w:r w:rsidR="00EF27DF">
          <w:rPr>
            <w:noProof/>
          </w:rPr>
          <w:t>19</w:t>
        </w:r>
      </w:ins>
      <w:ins w:id="4200" w:author="Muhammad, Alimayo (GSFC-5660)" w:date="2016-08-29T12:55:00Z">
        <w:r w:rsidR="004B56B2">
          <w:fldChar w:fldCharType="end"/>
        </w:r>
      </w:ins>
      <w:bookmarkEnd w:id="4193"/>
      <w:ins w:id="4201" w:author="Muhammad, Alimayo (GSFC-5660)" w:date="2016-08-17T14:13:00Z">
        <w:r>
          <w:t xml:space="preserve"> C</w:t>
        </w:r>
        <w:bookmarkStart w:id="4202" w:name="_Ref458076339"/>
        <w:r>
          <w:t>ortex Series Back Panel</w:t>
        </w:r>
        <w:bookmarkEnd w:id="4194"/>
        <w:bookmarkEnd w:id="4195"/>
        <w:bookmarkEnd w:id="4202"/>
      </w:ins>
    </w:p>
    <w:p w14:paraId="4A91FF40" w14:textId="79EB19B6" w:rsidR="00A538EB" w:rsidDel="00D21B21" w:rsidRDefault="00294A67">
      <w:pPr>
        <w:pStyle w:val="Caption"/>
        <w:rPr>
          <w:del w:id="4203" w:author="Muhammad, Alimayo (GSFC-5660)" w:date="2016-08-08T12:06:00Z"/>
        </w:rPr>
        <w:pPrChange w:id="4204" w:author="Perrine, Martin L. (GSFC-5670)" w:date="2016-09-08T12:46:00Z">
          <w:pPr/>
        </w:pPrChange>
      </w:pPr>
      <w:del w:id="4205" w:author="Muhammad, Alimayo (GSFC-5660)" w:date="2016-08-04T12:08:00Z">
        <w:r w:rsidDel="00C71F27">
          <w:delText xml:space="preserve">in </w:delText>
        </w:r>
        <w:r w:rsidDel="00C71F27">
          <w:fldChar w:fldCharType="begin"/>
        </w:r>
        <w:r w:rsidDel="00C71F27">
          <w:delInstrText xml:space="preserve"> REF _Ref455656320 \h </w:delInstrText>
        </w:r>
        <w:r w:rsidDel="00C71F27">
          <w:fldChar w:fldCharType="separate"/>
        </w:r>
        <w:r w:rsidR="00356391" w:rsidDel="00C71F27">
          <w:delText xml:space="preserve">Figure </w:delText>
        </w:r>
        <w:r w:rsidR="009273D6" w:rsidDel="00C71F27">
          <w:rPr>
            <w:noProof/>
          </w:rPr>
          <w:delText>11</w:delText>
        </w:r>
        <w:r w:rsidDel="00C71F27">
          <w:fldChar w:fldCharType="end"/>
        </w:r>
        <w:r w:rsidDel="00C71F27">
          <w:delText>.</w:delText>
        </w:r>
      </w:del>
    </w:p>
    <w:p w14:paraId="2A36F8E3" w14:textId="77777777" w:rsidR="00BA72E6" w:rsidRPr="00BA72E6" w:rsidRDefault="00BA72E6">
      <w:pPr>
        <w:pStyle w:val="Caption"/>
        <w:pPrChange w:id="4206" w:author="Perrine, Martin L. (GSFC-5670)" w:date="2016-09-08T12:46:00Z">
          <w:pPr/>
        </w:pPrChange>
      </w:pPr>
    </w:p>
    <w:p w14:paraId="5DFA1B81" w14:textId="71EB2288" w:rsidR="00A538EB" w:rsidRPr="004416D5" w:rsidRDefault="00A538EB" w:rsidP="008239E7">
      <w:r>
        <w:t>The red circle in</w:t>
      </w:r>
      <w:r w:rsidRPr="004416D5">
        <w:t xml:space="preserve"> is the </w:t>
      </w:r>
      <w:proofErr w:type="spellStart"/>
      <w:r w:rsidRPr="004416D5">
        <w:t>Dout</w:t>
      </w:r>
      <w:proofErr w:type="spellEnd"/>
      <w:r w:rsidRPr="004416D5">
        <w:t xml:space="preserve"> + output which goes to input of the Cortex at J3 IN 1+.</w:t>
      </w:r>
    </w:p>
    <w:p w14:paraId="5EFE1B39" w14:textId="510EF0AE" w:rsidR="00A538EB" w:rsidRPr="004416D5" w:rsidRDefault="00A538EB" w:rsidP="008239E7">
      <w:r w:rsidRPr="004416D5">
        <w:t xml:space="preserve">The yellow circle is the </w:t>
      </w:r>
      <w:proofErr w:type="spellStart"/>
      <w:r w:rsidRPr="004416D5">
        <w:t>Dout</w:t>
      </w:r>
      <w:proofErr w:type="spellEnd"/>
      <w:r w:rsidRPr="004416D5">
        <w:t xml:space="preserve"> - output which goes to input of the Cortex at J4 IN 1-.</w:t>
      </w:r>
    </w:p>
    <w:p w14:paraId="5567411B" w14:textId="7A68379C" w:rsidR="00A538EB" w:rsidRPr="004416D5" w:rsidRDefault="00A538EB" w:rsidP="008239E7">
      <w:r w:rsidRPr="004416D5">
        <w:t xml:space="preserve">The green circle is the </w:t>
      </w:r>
      <w:proofErr w:type="spellStart"/>
      <w:r w:rsidRPr="004416D5">
        <w:t>Cout</w:t>
      </w:r>
      <w:proofErr w:type="spellEnd"/>
      <w:r w:rsidRPr="004416D5">
        <w:t xml:space="preserve"> + output which goes to input of the Cortex at J1 CLK +.</w:t>
      </w:r>
    </w:p>
    <w:p w14:paraId="75399C1F" w14:textId="700E34FC" w:rsidR="00A538EB" w:rsidRDefault="00A538EB" w:rsidP="008239E7">
      <w:r w:rsidRPr="004416D5">
        <w:t>The blue circle i</w:t>
      </w:r>
      <w:r>
        <w:t xml:space="preserve">n is the </w:t>
      </w:r>
      <w:proofErr w:type="spellStart"/>
      <w:r>
        <w:t>Cout</w:t>
      </w:r>
      <w:proofErr w:type="spellEnd"/>
      <w:r>
        <w:t xml:space="preserve"> - output which goes to input of the Cortex at J2 CLK -.</w:t>
      </w:r>
    </w:p>
    <w:p w14:paraId="3E274002" w14:textId="77777777" w:rsidR="00A538EB" w:rsidRDefault="00A538EB" w:rsidP="00694684">
      <w:pPr>
        <w:pStyle w:val="StyleListParagraphLeft"/>
      </w:pPr>
    </w:p>
    <w:p w14:paraId="02CF5230" w14:textId="77777777" w:rsidR="00A538EB" w:rsidRDefault="00A538EB" w:rsidP="00A538EB">
      <w:pPr>
        <w:jc w:val="left"/>
      </w:pPr>
    </w:p>
    <w:p w14:paraId="7F5BD85A" w14:textId="77777777" w:rsidR="00F50E26" w:rsidRDefault="00A538EB" w:rsidP="008239E7">
      <w:pPr>
        <w:keepNext/>
        <w:jc w:val="center"/>
      </w:pPr>
      <w:r w:rsidRPr="00951215">
        <w:rPr>
          <w:noProof/>
        </w:rPr>
        <mc:AlternateContent>
          <mc:Choice Requires="wps">
            <w:drawing>
              <wp:anchor distT="0" distB="0" distL="114300" distR="114300" simplePos="0" relativeHeight="251763200" behindDoc="0" locked="0" layoutInCell="1" allowOverlap="1" wp14:anchorId="48C9B72E" wp14:editId="7D854828">
                <wp:simplePos x="0" y="0"/>
                <wp:positionH relativeFrom="column">
                  <wp:posOffset>4296410</wp:posOffset>
                </wp:positionH>
                <wp:positionV relativeFrom="paragraph">
                  <wp:posOffset>598170</wp:posOffset>
                </wp:positionV>
                <wp:extent cx="379095" cy="508000"/>
                <wp:effectExtent l="0" t="0" r="20955" b="25400"/>
                <wp:wrapNone/>
                <wp:docPr id="166" name="Oval 166"/>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AC30A" id="Oval 166" o:spid="_x0000_s1026" style="position:absolute;margin-left:338.3pt;margin-top:47.1pt;width:29.85pt;height:40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" filled="f" strokecolor="#0070c0" strokeweight="1.5pt">
                <v:stroke joinstyle="miter"/>
              </v:oval>
            </w:pict>
          </mc:Fallback>
        </mc:AlternateContent>
      </w:r>
      <w:r w:rsidRPr="00951215">
        <w:rPr>
          <w:noProof/>
        </w:rPr>
        <mc:AlternateContent>
          <mc:Choice Requires="wps">
            <w:drawing>
              <wp:anchor distT="0" distB="0" distL="114300" distR="114300" simplePos="0" relativeHeight="251751936" behindDoc="0" locked="0" layoutInCell="1" allowOverlap="1" wp14:anchorId="7D2E2EAC" wp14:editId="6FC17E55">
                <wp:simplePos x="0" y="0"/>
                <wp:positionH relativeFrom="column">
                  <wp:posOffset>4315460</wp:posOffset>
                </wp:positionH>
                <wp:positionV relativeFrom="paragraph">
                  <wp:posOffset>188595</wp:posOffset>
                </wp:positionV>
                <wp:extent cx="379095" cy="508000"/>
                <wp:effectExtent l="0" t="0" r="20955" b="25400"/>
                <wp:wrapNone/>
                <wp:docPr id="167" name="Oval 167"/>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28E3" id="Oval 167" o:spid="_x0000_s1026" style="position:absolute;margin-left:339.8pt;margin-top:14.85pt;width:29.85pt;height:40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" filled="f" strokecolor="#00b050" strokeweight="1.5pt">
                <v:stroke joinstyle="miter"/>
              </v:oval>
            </w:pict>
          </mc:Fallback>
        </mc:AlternateContent>
      </w:r>
      <w:r w:rsidRPr="00951215">
        <w:rPr>
          <w:noProof/>
        </w:rPr>
        <mc:AlternateContent>
          <mc:Choice Requires="wps">
            <w:drawing>
              <wp:anchor distT="0" distB="0" distL="114300" distR="114300" simplePos="0" relativeHeight="251744768" behindDoc="0" locked="0" layoutInCell="1" allowOverlap="1" wp14:anchorId="6D187AD6" wp14:editId="5F2D5C9A">
                <wp:simplePos x="0" y="0"/>
                <wp:positionH relativeFrom="column">
                  <wp:posOffset>4294505</wp:posOffset>
                </wp:positionH>
                <wp:positionV relativeFrom="paragraph">
                  <wp:posOffset>1388745</wp:posOffset>
                </wp:positionV>
                <wp:extent cx="379095" cy="508000"/>
                <wp:effectExtent l="0" t="0" r="20955" b="25400"/>
                <wp:wrapNone/>
                <wp:docPr id="168" name="Oval 168"/>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6A21A3" id="Oval 168" o:spid="_x0000_s1026" style="position:absolute;margin-left:338.15pt;margin-top:109.35pt;width:29.85pt;height:40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" filled="f" strokecolor="yellow" strokeweight="1.5pt">
                <v:stroke joinstyle="miter"/>
              </v:oval>
            </w:pict>
          </mc:Fallback>
        </mc:AlternateContent>
      </w:r>
      <w:r w:rsidRPr="00E64FEA">
        <w:rPr>
          <w:noProof/>
        </w:rPr>
        <mc:AlternateContent>
          <mc:Choice Requires="wps">
            <w:drawing>
              <wp:anchor distT="0" distB="0" distL="114300" distR="114300" simplePos="0" relativeHeight="251743744" behindDoc="0" locked="0" layoutInCell="1" allowOverlap="1" wp14:anchorId="6A465955" wp14:editId="27DE0678">
                <wp:simplePos x="0" y="0"/>
                <wp:positionH relativeFrom="column">
                  <wp:posOffset>4314825</wp:posOffset>
                </wp:positionH>
                <wp:positionV relativeFrom="paragraph">
                  <wp:posOffset>1007745</wp:posOffset>
                </wp:positionV>
                <wp:extent cx="379095" cy="508000"/>
                <wp:effectExtent l="0" t="0" r="20955" b="25400"/>
                <wp:wrapNone/>
                <wp:docPr id="169" name="Oval 169"/>
                <wp:cNvGraphicFramePr/>
                <a:graphic xmlns:a="http://schemas.openxmlformats.org/drawingml/2006/main">
                  <a:graphicData uri="http://schemas.microsoft.com/office/word/2010/wordprocessingShape">
                    <wps:wsp>
                      <wps:cNvSpPr/>
                      <wps:spPr>
                        <a:xfrm>
                          <a:off x="0" y="0"/>
                          <a:ext cx="379095" cy="508000"/>
                        </a:xfrm>
                        <a:prstGeom prst="ellipse">
                          <a:avLst/>
                        </a:prstGeom>
                        <a:noFill/>
                        <a:ln w="1905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03881" id="Oval 169" o:spid="_x0000_s1026" style="position:absolute;margin-left:339.75pt;margin-top:79.35pt;width:29.85pt;height:40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" filled="f" strokecolor="#c00000" strokeweight="1.5pt">
                <v:stroke joinstyle="miter"/>
              </v:oval>
            </w:pict>
          </mc:Fallback>
        </mc:AlternateContent>
      </w:r>
      <w:r>
        <w:rPr>
          <w:noProof/>
        </w:rPr>
        <w:drawing>
          <wp:inline distT="0" distB="0" distL="0" distR="0" wp14:anchorId="0BAAF55A" wp14:editId="3893234F">
            <wp:extent cx="5943600" cy="29260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6690BD86" w14:textId="71954C30" w:rsidR="00A538EB" w:rsidDel="0047096C" w:rsidRDefault="001C1B79">
      <w:pPr>
        <w:pStyle w:val="Caption"/>
        <w:rPr>
          <w:del w:id="4207" w:author="Muhammad, Alimayo (GSFC-5660)" w:date="2016-08-08T12:21:00Z"/>
        </w:rPr>
      </w:pPr>
      <w:bookmarkStart w:id="4208" w:name="_Ref458430140"/>
      <w:bookmarkStart w:id="4209" w:name="_Ref455656320"/>
      <w:bookmarkStart w:id="4210" w:name="_Ref459895965"/>
      <w:bookmarkStart w:id="4211" w:name="_Toc460235930"/>
      <w:ins w:id="4212" w:author="Muhammad, Alimayo (GSFC-5660)" w:date="2016-08-08T10:35:00Z">
        <w:r>
          <w:t xml:space="preserve">Figure </w:t>
        </w:r>
      </w:ins>
      <w:ins w:id="421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21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215" w:author="Perrine, Martin L. (GSFC-5670)" w:date="2016-08-31T11:10:00Z">
        <w:r w:rsidR="00EF27DF">
          <w:rPr>
            <w:noProof/>
          </w:rPr>
          <w:t>20</w:t>
        </w:r>
      </w:ins>
      <w:ins w:id="4216" w:author="Muhammad, Alimayo (GSFC-5660)" w:date="2016-08-29T12:55:00Z">
        <w:r w:rsidR="004B56B2">
          <w:fldChar w:fldCharType="end"/>
        </w:r>
      </w:ins>
      <w:bookmarkEnd w:id="4208"/>
      <w:ins w:id="4217" w:author="Muhammad, Alimayo (GSFC-5660)" w:date="2016-08-08T12:05:00Z">
        <w:r w:rsidR="00D21B21">
          <w:t xml:space="preserve"> </w:t>
        </w:r>
      </w:ins>
      <w:del w:id="4218"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11</w:delText>
        </w:r>
        <w:r w:rsidR="00386256" w:rsidDel="00D349FE">
          <w:rPr>
            <w:noProof/>
          </w:rPr>
          <w:fldChar w:fldCharType="end"/>
        </w:r>
        <w:bookmarkEnd w:id="4209"/>
        <w:r w:rsidR="00F50E26" w:rsidDel="00D349FE">
          <w:delText xml:space="preserve"> </w:delText>
        </w:r>
      </w:del>
      <w:r w:rsidR="00F50E26">
        <w:t>Cortex Series Back Panel</w:t>
      </w:r>
      <w:bookmarkEnd w:id="4210"/>
      <w:bookmarkEnd w:id="4211"/>
    </w:p>
    <w:p w14:paraId="4C43A674" w14:textId="77777777" w:rsidR="006317C5" w:rsidDel="0047096C" w:rsidRDefault="006317C5">
      <w:pPr>
        <w:pStyle w:val="Caption"/>
        <w:rPr>
          <w:del w:id="4219" w:author="Muhammad, Alimayo (GSFC-5660)" w:date="2016-08-08T12:21:00Z"/>
        </w:rPr>
        <w:pPrChange w:id="4220" w:author="Perrine, Martin L. (GSFC-5670)" w:date="2016-09-08T12:46:00Z">
          <w:pPr/>
        </w:pPrChange>
      </w:pPr>
    </w:p>
    <w:p w14:paraId="5A557C91" w14:textId="77777777" w:rsidR="006317C5" w:rsidRPr="006317C5" w:rsidRDefault="006317C5" w:rsidP="005152B5">
      <w:pPr>
        <w:pStyle w:val="Caption"/>
      </w:pPr>
    </w:p>
    <w:p w14:paraId="02540E5C" w14:textId="4682E47E" w:rsidR="00DE25A9" w:rsidRDefault="00DE25A9" w:rsidP="00A538EB">
      <w:pPr>
        <w:pStyle w:val="TableText"/>
        <w:rPr>
          <w:rFonts w:ascii="Times New Roman" w:hAnsi="Times New Roman"/>
          <w:noProof/>
          <w:sz w:val="24"/>
          <w:szCs w:val="24"/>
        </w:rPr>
      </w:pPr>
    </w:p>
    <w:p w14:paraId="40C96448" w14:textId="6DB7919F" w:rsidR="00A538EB" w:rsidDel="007730ED" w:rsidRDefault="008378EE" w:rsidP="00A538EB">
      <w:pPr>
        <w:pStyle w:val="TableText"/>
        <w:rPr>
          <w:del w:id="4221" w:author="Muhammad, Alimayo (GSFC-5660)" w:date="2016-08-17T12:17:00Z"/>
          <w:rFonts w:ascii="Times New Roman" w:hAnsi="Times New Roman"/>
          <w:sz w:val="24"/>
          <w:szCs w:val="24"/>
        </w:rPr>
      </w:pPr>
      <w:r>
        <w:rPr>
          <w:noProof/>
          <w:szCs w:val="24"/>
        </w:rPr>
        <w:lastRenderedPageBreak/>
        <w:drawing>
          <wp:inline distT="0" distB="0" distL="0" distR="0" wp14:anchorId="40600C49" wp14:editId="6691CC36">
            <wp:extent cx="5943600" cy="230124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Amergint_Eth_Connectionclean.jpg"/>
                    <pic:cNvPicPr/>
                  </pic:nvPicPr>
                  <pic:blipFill rotWithShape="1">
                    <a:blip r:embed="rId35" cstate="print">
                      <a:extLst>
                        <a:ext uri="{28A0092B-C50C-407E-A947-70E740481C1C}">
                          <a14:useLocalDpi xmlns:a14="http://schemas.microsoft.com/office/drawing/2010/main" val="0"/>
                        </a:ext>
                      </a:extLst>
                    </a:blip>
                    <a:srcRect t="15705" b="3904"/>
                    <a:stretch/>
                  </pic:blipFill>
                  <pic:spPr bwMode="auto">
                    <a:xfrm>
                      <a:off x="0" y="0"/>
                      <a:ext cx="5943600" cy="2301240"/>
                    </a:xfrm>
                    <a:prstGeom prst="rect">
                      <a:avLst/>
                    </a:prstGeom>
                    <a:ln>
                      <a:noFill/>
                    </a:ln>
                    <a:extLst>
                      <a:ext uri="{53640926-AAD7-44D8-BBD7-CCE9431645EC}">
                        <a14:shadowObscured xmlns:a14="http://schemas.microsoft.com/office/drawing/2010/main"/>
                      </a:ext>
                    </a:extLst>
                  </pic:spPr>
                </pic:pic>
              </a:graphicData>
            </a:graphic>
          </wp:inline>
        </w:drawing>
      </w:r>
    </w:p>
    <w:p w14:paraId="585BB0F5" w14:textId="77777777" w:rsidR="00A538EB" w:rsidDel="007730ED" w:rsidRDefault="00A538EB">
      <w:pPr>
        <w:pStyle w:val="StyleListParagraphLeft"/>
        <w:rPr>
          <w:del w:id="4222" w:author="Muhammad, Alimayo (GSFC-5660)" w:date="2016-08-17T12:17:00Z"/>
        </w:rPr>
      </w:pPr>
    </w:p>
    <w:p w14:paraId="25EFFDA5" w14:textId="71DC0436" w:rsidR="00F50E26" w:rsidDel="007730ED" w:rsidRDefault="00F50E26">
      <w:pPr>
        <w:pStyle w:val="Caption"/>
        <w:jc w:val="both"/>
        <w:rPr>
          <w:del w:id="4223" w:author="Muhammad, Alimayo (GSFC-5660)" w:date="2016-08-08T12:05:00Z"/>
        </w:rPr>
        <w:pPrChange w:id="4224" w:author="Muhammad, Alimayo (GSFC-5660)" w:date="2016-08-17T12:17:00Z">
          <w:pPr>
            <w:jc w:val="center"/>
          </w:pPr>
        </w:pPrChange>
      </w:pPr>
    </w:p>
    <w:p w14:paraId="209A9052" w14:textId="77777777" w:rsidR="007730ED" w:rsidRDefault="007730ED">
      <w:pPr>
        <w:pStyle w:val="TableText"/>
        <w:rPr>
          <w:ins w:id="4225" w:author="Muhammad, Alimayo (GSFC-5660)" w:date="2016-08-17T12:17:00Z"/>
        </w:rPr>
        <w:pPrChange w:id="4226" w:author="Muhammad, Alimayo (GSFC-5660)" w:date="2016-08-17T12:17:00Z">
          <w:pPr>
            <w:pStyle w:val="TableText"/>
            <w:keepNext/>
            <w:jc w:val="center"/>
          </w:pPr>
        </w:pPrChange>
      </w:pPr>
    </w:p>
    <w:p w14:paraId="35D86322" w14:textId="469090A7" w:rsidR="00F50E26" w:rsidRDefault="007730ED">
      <w:pPr>
        <w:pStyle w:val="Caption"/>
        <w:rPr>
          <w:ins w:id="4227" w:author="Muhammad, Alimayo (GSFC-5660)" w:date="2016-08-08T14:34:00Z"/>
        </w:rPr>
        <w:pPrChange w:id="4228" w:author="Perrine, Martin L. (GSFC-5670)" w:date="2016-09-08T12:46:00Z">
          <w:pPr>
            <w:jc w:val="center"/>
          </w:pPr>
        </w:pPrChange>
      </w:pPr>
      <w:bookmarkStart w:id="4229" w:name="_Ref461100183"/>
      <w:bookmarkStart w:id="4230" w:name="_Ref459620311"/>
      <w:bookmarkStart w:id="4231" w:name="_Toc460235931"/>
      <w:ins w:id="4232" w:author="Muhammad, Alimayo (GSFC-5660)" w:date="2016-08-17T12:17:00Z">
        <w:r>
          <w:t xml:space="preserve">Figure </w:t>
        </w:r>
      </w:ins>
      <w:ins w:id="423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23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235" w:author="Perrine, Martin L. (GSFC-5670)" w:date="2016-08-31T11:10:00Z">
        <w:r w:rsidR="00EF27DF">
          <w:rPr>
            <w:noProof/>
          </w:rPr>
          <w:t>21</w:t>
        </w:r>
      </w:ins>
      <w:ins w:id="4236" w:author="Muhammad, Alimayo (GSFC-5660)" w:date="2016-08-29T12:55:00Z">
        <w:r w:rsidR="004B56B2">
          <w:fldChar w:fldCharType="end"/>
        </w:r>
      </w:ins>
      <w:bookmarkStart w:id="4237" w:name="_Ref455656641"/>
      <w:bookmarkEnd w:id="4229"/>
      <w:ins w:id="4238" w:author="Muhammad, Alimayo (GSFC-5660)" w:date="2016-08-17T12:17:00Z">
        <w:r>
          <w:t xml:space="preserve"> </w:t>
        </w:r>
      </w:ins>
      <w:del w:id="4239" w:author="Muhammad, Alimayo (GSFC-5660)" w:date="2016-08-08T10:18:00Z">
        <w:r w:rsidR="00F50E2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12</w:delText>
        </w:r>
        <w:r w:rsidR="00386256" w:rsidDel="00D349FE">
          <w:rPr>
            <w:noProof/>
          </w:rPr>
          <w:fldChar w:fldCharType="end"/>
        </w:r>
        <w:bookmarkEnd w:id="4237"/>
        <w:r w:rsidR="00F50E26" w:rsidDel="00D349FE">
          <w:delText xml:space="preserve"> </w:delText>
        </w:r>
      </w:del>
      <w:proofErr w:type="spellStart"/>
      <w:r w:rsidR="00F50E26">
        <w:t>Amergint</w:t>
      </w:r>
      <w:proofErr w:type="spellEnd"/>
      <w:r w:rsidR="00F50E26">
        <w:t xml:space="preserve"> Technologies </w:t>
      </w:r>
      <w:proofErr w:type="spellStart"/>
      <w:r w:rsidR="00F50E26">
        <w:t>SoftFEP</w:t>
      </w:r>
      <w:proofErr w:type="spellEnd"/>
      <w:r w:rsidR="00F50E26">
        <w:t xml:space="preserve"> Payload Processor Back Panel</w:t>
      </w:r>
      <w:r w:rsidR="008378EE">
        <w:t xml:space="preserve"> showing</w:t>
      </w:r>
      <w:r w:rsidR="00294A67">
        <w:t xml:space="preserve"> Ethernet connection</w:t>
      </w:r>
      <w:r w:rsidR="008378EE">
        <w:t xml:space="preserve"> to test network</w:t>
      </w:r>
      <w:r w:rsidR="00294A67">
        <w:t>.</w:t>
      </w:r>
      <w:bookmarkEnd w:id="4230"/>
      <w:bookmarkEnd w:id="4231"/>
    </w:p>
    <w:p w14:paraId="7CD67397" w14:textId="77777777" w:rsidR="001C444D" w:rsidRPr="00783A32" w:rsidRDefault="001C444D">
      <w:pPr>
        <w:pStyle w:val="BodyText"/>
        <w:pPrChange w:id="4240" w:author="Perrine, Martin L. (GSFC-5670)" w:date="2016-08-30T14:52:00Z">
          <w:pPr>
            <w:jc w:val="center"/>
          </w:pPr>
        </w:pPrChange>
      </w:pPr>
    </w:p>
    <w:p w14:paraId="50A08F74" w14:textId="2815089C" w:rsidR="00A538EB" w:rsidDel="007730ED" w:rsidRDefault="00494F00">
      <w:pPr>
        <w:pStyle w:val="Caption"/>
        <w:rPr>
          <w:del w:id="4241" w:author="Muhammad, Alimayo (GSFC-5660)" w:date="2016-08-17T12:18:00Z"/>
          <w:szCs w:val="24"/>
        </w:rPr>
      </w:pPr>
      <w:r>
        <w:rPr>
          <w:noProof/>
        </w:rPr>
        <w:drawing>
          <wp:inline distT="0" distB="0" distL="0" distR="0" wp14:anchorId="7C967A95" wp14:editId="33E9B205">
            <wp:extent cx="4953000" cy="2133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000" cy="2133600"/>
                    </a:xfrm>
                    <a:prstGeom prst="rect">
                      <a:avLst/>
                    </a:prstGeom>
                  </pic:spPr>
                </pic:pic>
              </a:graphicData>
            </a:graphic>
          </wp:inline>
        </w:drawing>
      </w:r>
    </w:p>
    <w:p w14:paraId="5AB87412" w14:textId="6869BC51" w:rsidR="00A538EB" w:rsidDel="007730ED" w:rsidRDefault="00A538EB">
      <w:pPr>
        <w:pStyle w:val="Caption"/>
        <w:rPr>
          <w:del w:id="4242" w:author="Muhammad, Alimayo (GSFC-5660)" w:date="2016-08-08T12:05:00Z"/>
        </w:rPr>
        <w:pPrChange w:id="4243" w:author="Perrine, Martin L. (GSFC-5670)" w:date="2016-09-08T12:46:00Z">
          <w:pPr>
            <w:keepNext/>
            <w:jc w:val="center"/>
          </w:pPr>
        </w:pPrChange>
      </w:pPr>
    </w:p>
    <w:p w14:paraId="3B6A6F54" w14:textId="77777777" w:rsidR="007730ED" w:rsidRDefault="007730ED">
      <w:pPr>
        <w:pStyle w:val="Caption"/>
        <w:rPr>
          <w:ins w:id="4244" w:author="Muhammad, Alimayo (GSFC-5660)" w:date="2016-08-17T12:17:00Z"/>
        </w:rPr>
        <w:pPrChange w:id="4245" w:author="Perrine, Martin L. (GSFC-5670)" w:date="2016-09-08T12:46:00Z">
          <w:pPr>
            <w:jc w:val="center"/>
          </w:pPr>
        </w:pPrChange>
      </w:pPr>
    </w:p>
    <w:p w14:paraId="337BE55A" w14:textId="54D4B2FE" w:rsidR="00A538EB" w:rsidRDefault="007730ED">
      <w:pPr>
        <w:pStyle w:val="Caption"/>
        <w:pPrChange w:id="4246" w:author="Perrine, Martin L. (GSFC-5670)" w:date="2016-09-08T12:46:00Z">
          <w:pPr>
            <w:keepNext/>
            <w:jc w:val="center"/>
          </w:pPr>
        </w:pPrChange>
      </w:pPr>
      <w:bookmarkStart w:id="4247" w:name="_Ref461100027"/>
      <w:bookmarkStart w:id="4248" w:name="_Ref459620338"/>
      <w:bookmarkStart w:id="4249" w:name="_Toc460235932"/>
      <w:ins w:id="4250" w:author="Muhammad, Alimayo (GSFC-5660)" w:date="2016-08-17T12:18:00Z">
        <w:r>
          <w:t xml:space="preserve">Figure </w:t>
        </w:r>
      </w:ins>
      <w:ins w:id="425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25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253" w:author="Perrine, Martin L. (GSFC-5670)" w:date="2016-08-31T11:10:00Z">
        <w:r w:rsidR="00EF27DF">
          <w:rPr>
            <w:noProof/>
          </w:rPr>
          <w:t>22</w:t>
        </w:r>
      </w:ins>
      <w:ins w:id="4254" w:author="Muhammad, Alimayo (GSFC-5660)" w:date="2016-08-29T12:55:00Z">
        <w:r w:rsidR="004B56B2">
          <w:fldChar w:fldCharType="end"/>
        </w:r>
      </w:ins>
      <w:bookmarkStart w:id="4255" w:name="_Ref455655236"/>
      <w:bookmarkEnd w:id="4247"/>
      <w:ins w:id="4256" w:author="Muhammad, Alimayo (GSFC-5660)" w:date="2016-08-17T12:18:00Z">
        <w:r>
          <w:t xml:space="preserve"> </w:t>
        </w:r>
      </w:ins>
      <w:del w:id="4257" w:author="Muhammad, Alimayo (GSFC-5660)" w:date="2016-08-08T10:18:00Z">
        <w:r w:rsidR="00C01E1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13</w:delText>
        </w:r>
        <w:r w:rsidR="00386256" w:rsidDel="00D349FE">
          <w:rPr>
            <w:noProof/>
          </w:rPr>
          <w:fldChar w:fldCharType="end"/>
        </w:r>
      </w:del>
      <w:bookmarkEnd w:id="4255"/>
      <w:del w:id="4258" w:author="Muhammad, Alimayo (GSFC-5660)" w:date="2016-08-08T12:05:00Z">
        <w:r w:rsidR="00C01E12" w:rsidDel="00D21B21">
          <w:delText xml:space="preserve"> </w:delText>
        </w:r>
      </w:del>
      <w:r w:rsidR="00C01E12">
        <w:t>Cortex Series Back Panel</w:t>
      </w:r>
      <w:r w:rsidR="008378EE">
        <w:t xml:space="preserve"> showing Ethernet connection to test network.</w:t>
      </w:r>
      <w:bookmarkEnd w:id="4248"/>
      <w:bookmarkEnd w:id="4249"/>
    </w:p>
    <w:p w14:paraId="331A6F69" w14:textId="77777777" w:rsidR="00A538EB" w:rsidRDefault="00A538EB" w:rsidP="00A538EB">
      <w:pPr>
        <w:jc w:val="center"/>
      </w:pPr>
    </w:p>
    <w:p w14:paraId="76755318" w14:textId="1D48413C" w:rsidR="00834291" w:rsidDel="00511670" w:rsidRDefault="00694684">
      <w:pPr>
        <w:rPr>
          <w:del w:id="4259" w:author="Muhammad, Alimayo (GSFC-5660)" w:date="2016-08-08T12:38:00Z"/>
        </w:rPr>
        <w:pPrChange w:id="4260" w:author="Muhammad, Alimayo (GSFC-5660)" w:date="2016-08-08T12:38:00Z">
          <w:pPr>
            <w:jc w:val="left"/>
          </w:pPr>
        </w:pPrChange>
      </w:pPr>
      <w:ins w:id="4261" w:author="Perrine, Martin L. (GSFC-5670)" w:date="2016-09-08T12:14:00Z">
        <w:r>
          <w:fldChar w:fldCharType="begin"/>
        </w:r>
        <w:r>
          <w:instrText xml:space="preserve"> REF _Ref461100183 \h </w:instrText>
        </w:r>
      </w:ins>
      <w:r>
        <w:fldChar w:fldCharType="separate"/>
      </w:r>
      <w:ins w:id="4262" w:author="Perrine, Martin L. (GSFC-5670)" w:date="2016-09-08T12:14:00Z">
        <w:r>
          <w:t xml:space="preserve">Figure </w:t>
        </w:r>
        <w:r>
          <w:rPr>
            <w:noProof/>
          </w:rPr>
          <w:t>6</w:t>
        </w:r>
        <w:r>
          <w:noBreakHyphen/>
        </w:r>
        <w:r>
          <w:rPr>
            <w:noProof/>
          </w:rPr>
          <w:t>21</w:t>
        </w:r>
        <w:r>
          <w:fldChar w:fldCharType="end"/>
        </w:r>
      </w:ins>
      <w:ins w:id="4263" w:author="Muhammad, Alimayo (GSFC-5660)" w:date="2016-08-22T09:09:00Z">
        <w:del w:id="4264" w:author="Perrine, Martin L. (GSFC-5670)" w:date="2016-09-08T12:14:00Z">
          <w:r w:rsidR="009432D2" w:rsidDel="00694684">
            <w:fldChar w:fldCharType="begin"/>
          </w:r>
          <w:r w:rsidR="009432D2" w:rsidDel="00694684">
            <w:delInstrText xml:space="preserve"> REF _Ref459620311 \h </w:delInstrText>
          </w:r>
        </w:del>
      </w:ins>
      <w:del w:id="4265" w:author="Perrine, Martin L. (GSFC-5670)" w:date="2016-09-08T12:14:00Z">
        <w:r w:rsidR="009432D2" w:rsidDel="00694684">
          <w:fldChar w:fldCharType="separate"/>
        </w:r>
      </w:del>
      <w:ins w:id="4266" w:author="Muhammad, Alimayo (GSFC-5660)" w:date="2016-08-22T09:09:00Z">
        <w:del w:id="4267" w:author="Perrine, Martin L. (GSFC-5670)" w:date="2016-08-31T11:09:00Z">
          <w:r w:rsidR="009432D2" w:rsidDel="00EF27DF">
            <w:delText xml:space="preserve">Figure </w:delText>
          </w:r>
          <w:r w:rsidR="009432D2" w:rsidDel="00EF27DF">
            <w:rPr>
              <w:noProof/>
            </w:rPr>
            <w:delText>6</w:delText>
          </w:r>
          <w:r w:rsidR="009432D2" w:rsidDel="00EF27DF">
            <w:noBreakHyphen/>
          </w:r>
          <w:r w:rsidR="009432D2" w:rsidDel="00EF27DF">
            <w:rPr>
              <w:noProof/>
            </w:rPr>
            <w:delText>1</w:delText>
          </w:r>
        </w:del>
      </w:ins>
      <w:ins w:id="4268" w:author="Muhammad, Alimayo (GSFC-5660)" w:date="2016-08-25T13:44:00Z">
        <w:del w:id="4269" w:author="Perrine, Martin L. (GSFC-5670)" w:date="2016-08-31T11:09:00Z">
          <w:r w:rsidR="00DF5458" w:rsidDel="00EF27DF">
            <w:rPr>
              <w:noProof/>
            </w:rPr>
            <w:delText>7</w:delText>
          </w:r>
        </w:del>
      </w:ins>
      <w:ins w:id="4270" w:author="Muhammad, Alimayo (GSFC-5660)" w:date="2016-08-22T09:09:00Z">
        <w:del w:id="4271" w:author="Perrine, Martin L. (GSFC-5670)" w:date="2016-09-08T12:14:00Z">
          <w:r w:rsidR="009432D2" w:rsidDel="00694684">
            <w:fldChar w:fldCharType="end"/>
          </w:r>
        </w:del>
      </w:ins>
      <w:ins w:id="4272" w:author="Muhammad, Alimayo (GSFC-5660)" w:date="2016-08-22T09:10:00Z">
        <w:del w:id="4273" w:author="Perrine, Martin L. (GSFC-5670)" w:date="2016-09-08T12:14:00Z">
          <w:r w:rsidR="009432D2" w:rsidDel="00694684">
            <w:delText xml:space="preserve"> </w:delText>
          </w:r>
        </w:del>
      </w:ins>
      <w:r w:rsidR="00834291" w:rsidRPr="004416D5">
        <w:fldChar w:fldCharType="begin"/>
      </w:r>
      <w:r w:rsidR="00834291" w:rsidRPr="00BB1BE0">
        <w:instrText xml:space="preserve"> REF _Ref455656641 \h  \* MERGEFORMAT </w:instrText>
      </w:r>
      <w:del w:id="4274" w:author="Muhammad, Alimayo (GSFC-5660)" w:date="2016-08-15T15:01:00Z">
        <w:r w:rsidR="00834291" w:rsidRPr="004416D5">
          <w:fldChar w:fldCharType="separate"/>
        </w:r>
      </w:del>
      <w:ins w:id="4275" w:author="Perrine, Martin L. (GSFC-5670)" w:date="2016-08-31T11:10:00Z">
        <w:r w:rsidR="00EF27DF">
          <w:t xml:space="preserve"> </w:t>
        </w:r>
      </w:ins>
      <w:del w:id="4276" w:author="Perrine, Martin L. (GSFC-5670)" w:date="2016-08-31T11:09:00Z">
        <w:r w:rsidR="009273D6" w:rsidDel="00EF27DF">
          <w:delText>Figure 126</w:delText>
        </w:r>
        <w:r w:rsidR="009273D6" w:rsidDel="00EF27DF">
          <w:noBreakHyphen/>
          <w:delText>130</w:delText>
        </w:r>
        <w:r w:rsidR="009273D6" w:rsidDel="00EF27DF">
          <w:noBreakHyphen/>
          <w:delText>6</w:delText>
        </w:r>
        <w:r w:rsidR="009273D6" w:rsidDel="00EF27DF">
          <w:noBreakHyphen/>
          <w:delText>12</w:delText>
        </w:r>
      </w:del>
      <w:r w:rsidR="00834291" w:rsidRPr="004416D5">
        <w:fldChar w:fldCharType="end"/>
      </w:r>
      <w:del w:id="4277" w:author="Muhammad, Alimayo (GSFC-5660)" w:date="2016-08-22T09:10:00Z">
        <w:r w:rsidR="00834291" w:rsidRPr="00BB1BE0" w:rsidDel="009432D2">
          <w:delText xml:space="preserve"> </w:delText>
        </w:r>
      </w:del>
      <w:proofErr w:type="gramStart"/>
      <w:r w:rsidR="00834291" w:rsidRPr="00BB1BE0">
        <w:t>and</w:t>
      </w:r>
      <w:ins w:id="4278" w:author="Muhammad, Alimayo (GSFC-5660)" w:date="2016-08-22T09:10:00Z">
        <w:r w:rsidR="009432D2">
          <w:t xml:space="preserve"> </w:t>
        </w:r>
        <w:proofErr w:type="gramEnd"/>
        <w:r w:rsidR="009432D2">
          <w:fldChar w:fldCharType="begin"/>
        </w:r>
        <w:r w:rsidR="009432D2">
          <w:instrText xml:space="preserve"> REF _Ref459620338 \h </w:instrText>
        </w:r>
      </w:ins>
      <w:r w:rsidR="009432D2">
        <w:fldChar w:fldCharType="separate"/>
      </w:r>
      <w:ins w:id="4279" w:author="Perrine, Martin L. (GSFC-5670)" w:date="2016-09-08T12:14:00Z">
        <w:r>
          <w:fldChar w:fldCharType="begin"/>
        </w:r>
        <w:r>
          <w:instrText xml:space="preserve"> REF _Ref461100027 \h </w:instrText>
        </w:r>
      </w:ins>
      <w:r>
        <w:fldChar w:fldCharType="separate"/>
      </w:r>
      <w:ins w:id="4280" w:author="Perrine, Martin L. (GSFC-5670)" w:date="2016-09-08T12:14:00Z">
        <w:r>
          <w:t xml:space="preserve">Figure </w:t>
        </w:r>
        <w:r>
          <w:rPr>
            <w:noProof/>
          </w:rPr>
          <w:t>6</w:t>
        </w:r>
        <w:r>
          <w:noBreakHyphen/>
        </w:r>
        <w:r>
          <w:rPr>
            <w:noProof/>
          </w:rPr>
          <w:t>22</w:t>
        </w:r>
        <w:r>
          <w:fldChar w:fldCharType="end"/>
        </w:r>
      </w:ins>
      <w:ins w:id="4281" w:author="Perrine, Martin L. (GSFC-5670)" w:date="2016-08-31T11:10:00Z">
        <w:r w:rsidR="00EF27DF">
          <w:t>.</w:t>
        </w:r>
      </w:ins>
      <w:ins w:id="4282" w:author="Muhammad, Alimayo (GSFC-5660)" w:date="2016-08-22T09:10:00Z">
        <w:del w:id="4283" w:author="Perrine, Martin L. (GSFC-5670)" w:date="2016-08-31T11:09:00Z">
          <w:r w:rsidR="009432D2" w:rsidDel="00EF27DF">
            <w:delText xml:space="preserve">Figure </w:delText>
          </w:r>
          <w:r w:rsidR="009432D2" w:rsidDel="00EF27DF">
            <w:rPr>
              <w:noProof/>
            </w:rPr>
            <w:delText>6</w:delText>
          </w:r>
          <w:r w:rsidR="009432D2" w:rsidDel="00EF27DF">
            <w:noBreakHyphen/>
          </w:r>
          <w:r w:rsidR="009432D2" w:rsidDel="00EF27DF">
            <w:rPr>
              <w:noProof/>
            </w:rPr>
            <w:delText>1</w:delText>
          </w:r>
        </w:del>
      </w:ins>
      <w:ins w:id="4284" w:author="Muhammad, Alimayo (GSFC-5660)" w:date="2016-08-25T13:44:00Z">
        <w:del w:id="4285" w:author="Perrine, Martin L. (GSFC-5670)" w:date="2016-08-31T11:09:00Z">
          <w:r w:rsidR="00DF5458" w:rsidDel="00EF27DF">
            <w:rPr>
              <w:noProof/>
            </w:rPr>
            <w:delText>8</w:delText>
          </w:r>
        </w:del>
      </w:ins>
      <w:ins w:id="4286" w:author="Muhammad, Alimayo (GSFC-5660)" w:date="2016-08-22T09:10:00Z">
        <w:r w:rsidR="009432D2">
          <w:fldChar w:fldCharType="end"/>
        </w:r>
      </w:ins>
      <w:r w:rsidR="00834291" w:rsidRPr="00BB1BE0">
        <w:t xml:space="preserve"> </w:t>
      </w:r>
      <w:r w:rsidR="00834291" w:rsidRPr="004416D5">
        <w:fldChar w:fldCharType="begin"/>
      </w:r>
      <w:r w:rsidR="00834291" w:rsidRPr="00BB1BE0">
        <w:instrText xml:space="preserve"> REF _Ref455655236 \h  \* MERGEFORMAT </w:instrText>
      </w:r>
      <w:del w:id="4287" w:author="Muhammad, Alimayo (GSFC-5660)" w:date="2016-08-15T15:01:00Z">
        <w:r w:rsidR="00834291" w:rsidRPr="004416D5">
          <w:fldChar w:fldCharType="separate"/>
        </w:r>
      </w:del>
      <w:ins w:id="4288" w:author="Perrine, Martin L. (GSFC-5670)" w:date="2016-08-31T11:10:00Z">
        <w:r w:rsidR="00EF27DF">
          <w:t xml:space="preserve"> </w:t>
        </w:r>
      </w:ins>
      <w:del w:id="4289" w:author="Perrine, Martin L. (GSFC-5670)" w:date="2016-08-31T11:09:00Z">
        <w:r w:rsidR="009273D6" w:rsidDel="00EF27DF">
          <w:delText>Figure 13106</w:delText>
        </w:r>
        <w:r w:rsidR="009273D6" w:rsidDel="00EF27DF">
          <w:noBreakHyphen/>
          <w:delText>140</w:delText>
        </w:r>
        <w:r w:rsidR="009273D6" w:rsidDel="00EF27DF">
          <w:noBreakHyphen/>
          <w:delText>6</w:delText>
        </w:r>
        <w:r w:rsidR="009273D6" w:rsidDel="00EF27DF">
          <w:noBreakHyphen/>
          <w:delText>13</w:delText>
        </w:r>
      </w:del>
      <w:r w:rsidR="00834291" w:rsidRPr="004416D5">
        <w:fldChar w:fldCharType="end"/>
      </w:r>
      <w:del w:id="4290" w:author="Muhammad, Alimayo (GSFC-5660)" w:date="2016-08-22T09:10:00Z">
        <w:r w:rsidR="00834291" w:rsidRPr="00BB1BE0" w:rsidDel="009432D2">
          <w:delText xml:space="preserve"> </w:delText>
        </w:r>
      </w:del>
      <w:proofErr w:type="gramStart"/>
      <w:r w:rsidR="00834291" w:rsidRPr="00BB1BE0">
        <w:t>shows</w:t>
      </w:r>
      <w:proofErr w:type="gramEnd"/>
      <w:r w:rsidR="00834291" w:rsidRPr="00BB1BE0">
        <w:t xml:space="preserve"> the </w:t>
      </w:r>
      <w:r w:rsidR="00415346" w:rsidRPr="00BB1BE0">
        <w:t>Ethernet</w:t>
      </w:r>
      <w:r w:rsidR="00834291" w:rsidRPr="00BB1BE0">
        <w:t xml:space="preserve"> connection for the </w:t>
      </w:r>
      <w:proofErr w:type="spellStart"/>
      <w:r w:rsidR="00834291" w:rsidRPr="00BB1BE0">
        <w:t>Amerigent</w:t>
      </w:r>
      <w:proofErr w:type="spellEnd"/>
      <w:r w:rsidR="00834291" w:rsidRPr="00BB1BE0">
        <w:t xml:space="preserve"> and Cortex units to the test network.</w:t>
      </w:r>
    </w:p>
    <w:p w14:paraId="32E45C96" w14:textId="77777777" w:rsidR="00511670" w:rsidRDefault="00511670" w:rsidP="00834291">
      <w:pPr>
        <w:rPr>
          <w:ins w:id="4291" w:author="Muhammad, Alimayo (GSFC-5660)" w:date="2016-08-08T12:39:00Z"/>
        </w:rPr>
      </w:pPr>
    </w:p>
    <w:p w14:paraId="7DC0A91A" w14:textId="77777777" w:rsidR="00511670" w:rsidRDefault="00511670" w:rsidP="00834291">
      <w:pPr>
        <w:rPr>
          <w:ins w:id="4292" w:author="Muhammad, Alimayo (GSFC-5660)" w:date="2016-08-08T12:39:00Z"/>
        </w:rPr>
      </w:pPr>
    </w:p>
    <w:p w14:paraId="632436A4" w14:textId="77777777" w:rsidR="00511670" w:rsidRPr="00BB1BE0" w:rsidRDefault="00511670" w:rsidP="00834291">
      <w:pPr>
        <w:rPr>
          <w:ins w:id="4293" w:author="Muhammad, Alimayo (GSFC-5660)" w:date="2016-08-08T12:39:00Z"/>
        </w:rPr>
      </w:pPr>
    </w:p>
    <w:p w14:paraId="235EEBA6" w14:textId="0AF4C7F1" w:rsidR="00A538EB" w:rsidDel="00511670" w:rsidRDefault="00A538EB" w:rsidP="00A538EB">
      <w:pPr>
        <w:jc w:val="left"/>
        <w:rPr>
          <w:del w:id="4294" w:author="Muhammad, Alimayo (GSFC-5660)" w:date="2016-08-08T12:38:00Z"/>
        </w:rPr>
      </w:pPr>
    </w:p>
    <w:p w14:paraId="70B84252" w14:textId="77777777" w:rsidR="00415346" w:rsidDel="00511670" w:rsidRDefault="00415346" w:rsidP="00A538EB">
      <w:pPr>
        <w:jc w:val="left"/>
        <w:rPr>
          <w:del w:id="4295" w:author="Muhammad, Alimayo (GSFC-5660)" w:date="2016-08-08T12:38:00Z"/>
          <w:szCs w:val="24"/>
        </w:rPr>
      </w:pPr>
    </w:p>
    <w:p w14:paraId="67D5420B" w14:textId="77777777" w:rsidR="00415346" w:rsidDel="00511670" w:rsidRDefault="00415346" w:rsidP="00A538EB">
      <w:pPr>
        <w:jc w:val="left"/>
        <w:rPr>
          <w:del w:id="4296" w:author="Muhammad, Alimayo (GSFC-5660)" w:date="2016-08-08T12:38:00Z"/>
          <w:szCs w:val="24"/>
        </w:rPr>
      </w:pPr>
    </w:p>
    <w:p w14:paraId="7B537C61" w14:textId="77777777" w:rsidR="00415346" w:rsidDel="00511670" w:rsidRDefault="00415346" w:rsidP="00A538EB">
      <w:pPr>
        <w:jc w:val="left"/>
        <w:rPr>
          <w:del w:id="4297" w:author="Muhammad, Alimayo (GSFC-5660)" w:date="2016-08-08T12:38:00Z"/>
          <w:szCs w:val="24"/>
        </w:rPr>
      </w:pPr>
    </w:p>
    <w:p w14:paraId="4CD79404" w14:textId="77777777" w:rsidR="00415346" w:rsidDel="00511670" w:rsidRDefault="00415346" w:rsidP="00A538EB">
      <w:pPr>
        <w:jc w:val="left"/>
        <w:rPr>
          <w:del w:id="4298" w:author="Muhammad, Alimayo (GSFC-5660)" w:date="2016-08-08T12:38:00Z"/>
          <w:szCs w:val="24"/>
        </w:rPr>
      </w:pPr>
    </w:p>
    <w:p w14:paraId="0556442F" w14:textId="77777777" w:rsidR="00415346" w:rsidDel="00511670" w:rsidRDefault="00415346" w:rsidP="00A538EB">
      <w:pPr>
        <w:jc w:val="left"/>
        <w:rPr>
          <w:del w:id="4299" w:author="Muhammad, Alimayo (GSFC-5660)" w:date="2016-08-08T12:38:00Z"/>
          <w:szCs w:val="24"/>
        </w:rPr>
      </w:pPr>
    </w:p>
    <w:p w14:paraId="598273AC" w14:textId="77777777" w:rsidR="00415346" w:rsidDel="00511670" w:rsidRDefault="00415346" w:rsidP="00A538EB">
      <w:pPr>
        <w:jc w:val="left"/>
        <w:rPr>
          <w:del w:id="4300" w:author="Muhammad, Alimayo (GSFC-5660)" w:date="2016-08-08T12:38:00Z"/>
          <w:szCs w:val="24"/>
        </w:rPr>
      </w:pPr>
    </w:p>
    <w:p w14:paraId="7C9C7AF4" w14:textId="77777777" w:rsidR="00415346" w:rsidDel="00511670" w:rsidRDefault="00415346" w:rsidP="00A538EB">
      <w:pPr>
        <w:jc w:val="left"/>
        <w:rPr>
          <w:del w:id="4301" w:author="Muhammad, Alimayo (GSFC-5660)" w:date="2016-08-08T12:38:00Z"/>
          <w:szCs w:val="24"/>
        </w:rPr>
      </w:pPr>
    </w:p>
    <w:p w14:paraId="1A25CAF2" w14:textId="77777777" w:rsidR="00415346" w:rsidDel="00511670" w:rsidRDefault="00415346" w:rsidP="00A538EB">
      <w:pPr>
        <w:jc w:val="left"/>
        <w:rPr>
          <w:del w:id="4302" w:author="Muhammad, Alimayo (GSFC-5660)" w:date="2016-08-08T12:38:00Z"/>
          <w:szCs w:val="24"/>
        </w:rPr>
      </w:pPr>
    </w:p>
    <w:p w14:paraId="36E75365" w14:textId="77777777" w:rsidR="00415346" w:rsidDel="00511670" w:rsidRDefault="00415346" w:rsidP="00A538EB">
      <w:pPr>
        <w:jc w:val="left"/>
        <w:rPr>
          <w:del w:id="4303" w:author="Muhammad, Alimayo (GSFC-5660)" w:date="2016-08-08T12:38:00Z"/>
          <w:szCs w:val="24"/>
        </w:rPr>
      </w:pPr>
    </w:p>
    <w:p w14:paraId="63772D58" w14:textId="77777777" w:rsidR="00415346" w:rsidRDefault="00415346">
      <w:pPr>
        <w:pPrChange w:id="4304" w:author="Muhammad, Alimayo (GSFC-5660)" w:date="2016-08-08T12:38:00Z">
          <w:pPr>
            <w:jc w:val="left"/>
          </w:pPr>
        </w:pPrChange>
      </w:pPr>
    </w:p>
    <w:p w14:paraId="2EDE1F04" w14:textId="77777777" w:rsidR="00A538EB" w:rsidRDefault="00A538EB" w:rsidP="00A538EB">
      <w:pPr>
        <w:pStyle w:val="TableText"/>
        <w:rPr>
          <w:ins w:id="4305" w:author="Muhammad, Alimayo (GSFC-5660)" w:date="2016-08-08T14:35:00Z"/>
          <w:rFonts w:ascii="Times New Roman" w:hAnsi="Times New Roman"/>
          <w:sz w:val="24"/>
          <w:szCs w:val="24"/>
        </w:rPr>
      </w:pPr>
    </w:p>
    <w:p w14:paraId="6EC22B92" w14:textId="77777777" w:rsidR="001C444D" w:rsidRDefault="001C444D" w:rsidP="00A538EB">
      <w:pPr>
        <w:pStyle w:val="TableText"/>
        <w:rPr>
          <w:ins w:id="4306" w:author="Muhammad, Alimayo (GSFC-5660)" w:date="2016-08-08T14:35:00Z"/>
          <w:rFonts w:ascii="Times New Roman" w:hAnsi="Times New Roman"/>
          <w:sz w:val="24"/>
          <w:szCs w:val="24"/>
        </w:rPr>
      </w:pPr>
    </w:p>
    <w:p w14:paraId="2A0E6006" w14:textId="77777777" w:rsidR="001C444D" w:rsidRDefault="001C444D" w:rsidP="00A538EB">
      <w:pPr>
        <w:pStyle w:val="TableText"/>
        <w:rPr>
          <w:ins w:id="4307" w:author="Muhammad, Alimayo (GSFC-5660)" w:date="2016-08-08T14:35:00Z"/>
          <w:rFonts w:ascii="Times New Roman" w:hAnsi="Times New Roman"/>
          <w:sz w:val="24"/>
          <w:szCs w:val="24"/>
        </w:rPr>
      </w:pPr>
    </w:p>
    <w:p w14:paraId="048693E2" w14:textId="77777777" w:rsidR="001C444D" w:rsidRDefault="001C444D" w:rsidP="00A538EB">
      <w:pPr>
        <w:pStyle w:val="TableText"/>
        <w:rPr>
          <w:ins w:id="4308" w:author="Muhammad, Alimayo (GSFC-5660)" w:date="2016-08-08T14:35:00Z"/>
          <w:rFonts w:ascii="Times New Roman" w:hAnsi="Times New Roman"/>
          <w:sz w:val="24"/>
          <w:szCs w:val="24"/>
        </w:rPr>
      </w:pPr>
    </w:p>
    <w:p w14:paraId="39E40671" w14:textId="77777777" w:rsidR="001C444D" w:rsidRDefault="001C444D" w:rsidP="00A538EB">
      <w:pPr>
        <w:pStyle w:val="TableText"/>
        <w:rPr>
          <w:ins w:id="4309" w:author="Muhammad, Alimayo (GSFC-5660)" w:date="2016-08-08T14:35:00Z"/>
          <w:rFonts w:ascii="Times New Roman" w:hAnsi="Times New Roman"/>
          <w:sz w:val="24"/>
          <w:szCs w:val="24"/>
        </w:rPr>
      </w:pPr>
    </w:p>
    <w:p w14:paraId="7BD7DF82" w14:textId="77777777" w:rsidR="001C444D" w:rsidRDefault="001C444D" w:rsidP="00A538EB">
      <w:pPr>
        <w:pStyle w:val="TableText"/>
        <w:rPr>
          <w:ins w:id="4310" w:author="Muhammad, Alimayo (GSFC-5660)" w:date="2016-08-08T14:35:00Z"/>
          <w:rFonts w:ascii="Times New Roman" w:hAnsi="Times New Roman"/>
          <w:sz w:val="24"/>
          <w:szCs w:val="24"/>
        </w:rPr>
      </w:pPr>
    </w:p>
    <w:p w14:paraId="23A682DA" w14:textId="77777777" w:rsidR="001C444D" w:rsidRDefault="001C444D" w:rsidP="00A538EB">
      <w:pPr>
        <w:pStyle w:val="TableText"/>
        <w:rPr>
          <w:ins w:id="4311" w:author="Muhammad, Alimayo (GSFC-5660)" w:date="2016-08-08T14:35:00Z"/>
          <w:rFonts w:ascii="Times New Roman" w:hAnsi="Times New Roman"/>
          <w:sz w:val="24"/>
          <w:szCs w:val="24"/>
        </w:rPr>
      </w:pPr>
    </w:p>
    <w:p w14:paraId="45F6AC27" w14:textId="77777777" w:rsidR="001C444D" w:rsidRDefault="001C444D" w:rsidP="00A538EB">
      <w:pPr>
        <w:pStyle w:val="TableText"/>
        <w:rPr>
          <w:ins w:id="4312" w:author="Muhammad, Alimayo (GSFC-5660)" w:date="2016-08-08T14:35:00Z"/>
          <w:rFonts w:ascii="Times New Roman" w:hAnsi="Times New Roman"/>
          <w:sz w:val="24"/>
          <w:szCs w:val="24"/>
        </w:rPr>
      </w:pPr>
    </w:p>
    <w:p w14:paraId="23372E89" w14:textId="77777777" w:rsidR="001C444D" w:rsidRDefault="001C444D" w:rsidP="00A538EB">
      <w:pPr>
        <w:pStyle w:val="TableText"/>
        <w:rPr>
          <w:ins w:id="4313" w:author="Muhammad, Alimayo (GSFC-5660)" w:date="2016-08-08T14:35:00Z"/>
          <w:rFonts w:ascii="Times New Roman" w:hAnsi="Times New Roman"/>
          <w:sz w:val="24"/>
          <w:szCs w:val="24"/>
        </w:rPr>
      </w:pPr>
    </w:p>
    <w:p w14:paraId="1700F37F" w14:textId="77777777" w:rsidR="001C444D" w:rsidRDefault="001C444D" w:rsidP="00A538EB">
      <w:pPr>
        <w:pStyle w:val="TableText"/>
        <w:rPr>
          <w:ins w:id="4314" w:author="Muhammad, Alimayo (GSFC-5660)" w:date="2016-08-08T14:35:00Z"/>
          <w:rFonts w:ascii="Times New Roman" w:hAnsi="Times New Roman"/>
          <w:sz w:val="24"/>
          <w:szCs w:val="24"/>
        </w:rPr>
      </w:pPr>
    </w:p>
    <w:p w14:paraId="1A8A0BAE" w14:textId="77777777" w:rsidR="001C444D" w:rsidRDefault="001C444D" w:rsidP="00A538EB">
      <w:pPr>
        <w:pStyle w:val="TableText"/>
        <w:rPr>
          <w:ins w:id="4315" w:author="Muhammad, Alimayo (GSFC-5660)" w:date="2016-08-22T09:07:00Z"/>
          <w:rFonts w:ascii="Times New Roman" w:hAnsi="Times New Roman"/>
          <w:sz w:val="24"/>
          <w:szCs w:val="24"/>
        </w:rPr>
      </w:pPr>
    </w:p>
    <w:p w14:paraId="0CA59125" w14:textId="77777777" w:rsidR="009432D2" w:rsidRDefault="009432D2" w:rsidP="00A538EB">
      <w:pPr>
        <w:pStyle w:val="TableText"/>
        <w:rPr>
          <w:rFonts w:ascii="Times New Roman" w:hAnsi="Times New Roman"/>
          <w:sz w:val="24"/>
          <w:szCs w:val="24"/>
        </w:rPr>
      </w:pPr>
    </w:p>
    <w:p w14:paraId="53B11160" w14:textId="7824B008" w:rsidR="009A0B22" w:rsidRDefault="00DE25A9" w:rsidP="008239E7">
      <w:r>
        <w:lastRenderedPageBreak/>
        <w:t>The procedure t</w:t>
      </w:r>
      <w:r w:rsidR="00A538EB">
        <w:t xml:space="preserve">o </w:t>
      </w:r>
      <w:r w:rsidR="009A0B22">
        <w:t>create</w:t>
      </w:r>
      <w:r w:rsidR="00A538EB">
        <w:t xml:space="preserve"> an Input File for System Testing</w:t>
      </w:r>
      <w:r w:rsidR="00980E81">
        <w:t xml:space="preserve"> on the </w:t>
      </w:r>
      <w:proofErr w:type="spellStart"/>
      <w:r w:rsidR="00980E81" w:rsidRPr="00E15036">
        <w:t>Amergint</w:t>
      </w:r>
      <w:proofErr w:type="spellEnd"/>
      <w:r w:rsidR="00415346">
        <w:t xml:space="preserve"> is as</w:t>
      </w:r>
      <w:r>
        <w:t xml:space="preserve"> follows</w:t>
      </w:r>
      <w:r w:rsidR="009A0B22">
        <w:t>:</w:t>
      </w:r>
    </w:p>
    <w:p w14:paraId="1A58B219" w14:textId="41C3E65F" w:rsidR="00A538EB" w:rsidRPr="00783A32" w:rsidRDefault="00A538EB" w:rsidP="008239E7">
      <w:pPr>
        <w:rPr>
          <w:szCs w:val="24"/>
        </w:rPr>
      </w:pPr>
    </w:p>
    <w:p w14:paraId="57B53429" w14:textId="1369AE78" w:rsidR="00A538EB" w:rsidRPr="00783A32" w:rsidRDefault="00DE25A9" w:rsidP="00A538EB">
      <w:pPr>
        <w:pStyle w:val="TableText"/>
        <w:numPr>
          <w:ilvl w:val="0"/>
          <w:numId w:val="16"/>
        </w:numPr>
        <w:rPr>
          <w:rFonts w:ascii="Times New Roman" w:hAnsi="Times New Roman"/>
          <w:sz w:val="24"/>
          <w:szCs w:val="24"/>
        </w:rPr>
      </w:pPr>
      <w:r w:rsidRPr="00783A32">
        <w:rPr>
          <w:rFonts w:ascii="Times New Roman" w:hAnsi="Times New Roman"/>
          <w:sz w:val="24"/>
          <w:szCs w:val="24"/>
        </w:rPr>
        <w:t>M</w:t>
      </w:r>
      <w:r w:rsidR="00A538EB" w:rsidRPr="00783A32">
        <w:rPr>
          <w:rFonts w:ascii="Times New Roman" w:hAnsi="Times New Roman"/>
          <w:sz w:val="24"/>
          <w:szCs w:val="24"/>
        </w:rPr>
        <w:t xml:space="preserve">ake sure the desktop computer is powered on that has the </w:t>
      </w:r>
      <w:proofErr w:type="spellStart"/>
      <w:r w:rsidR="00A538EB" w:rsidRPr="00783A32">
        <w:rPr>
          <w:rFonts w:ascii="Times New Roman" w:hAnsi="Times New Roman"/>
          <w:sz w:val="24"/>
          <w:szCs w:val="24"/>
        </w:rPr>
        <w:t>Amergint</w:t>
      </w:r>
      <w:proofErr w:type="spellEnd"/>
      <w:r w:rsidR="00A538EB" w:rsidRPr="00783A32">
        <w:rPr>
          <w:rFonts w:ascii="Times New Roman" w:hAnsi="Times New Roman"/>
          <w:sz w:val="24"/>
          <w:szCs w:val="24"/>
        </w:rPr>
        <w:t xml:space="preserve"> SFEP software.</w:t>
      </w:r>
    </w:p>
    <w:p w14:paraId="5D9EE2E2" w14:textId="0922C405" w:rsidR="00A538EB" w:rsidRPr="00783A32" w:rsidRDefault="00DE25A9" w:rsidP="00A538EB">
      <w:pPr>
        <w:pStyle w:val="TableText"/>
        <w:numPr>
          <w:ilvl w:val="0"/>
          <w:numId w:val="16"/>
        </w:numPr>
        <w:rPr>
          <w:rFonts w:ascii="Times New Roman" w:hAnsi="Times New Roman"/>
          <w:sz w:val="24"/>
          <w:szCs w:val="24"/>
        </w:rPr>
      </w:pPr>
      <w:r w:rsidRPr="00783A32">
        <w:rPr>
          <w:rFonts w:ascii="Times New Roman" w:hAnsi="Times New Roman"/>
          <w:sz w:val="24"/>
          <w:szCs w:val="24"/>
        </w:rPr>
        <w:t>R</w:t>
      </w:r>
      <w:r w:rsidR="00A30FAC" w:rsidRPr="001C444D">
        <w:rPr>
          <w:rFonts w:ascii="Times New Roman" w:hAnsi="Times New Roman"/>
          <w:sz w:val="24"/>
          <w:szCs w:val="24"/>
        </w:rPr>
        <w:t xml:space="preserve">un the </w:t>
      </w:r>
      <w:proofErr w:type="spellStart"/>
      <w:r w:rsidR="00A30FAC" w:rsidRPr="001C444D">
        <w:rPr>
          <w:rFonts w:ascii="Times New Roman" w:hAnsi="Times New Roman"/>
          <w:sz w:val="24"/>
          <w:szCs w:val="24"/>
        </w:rPr>
        <w:t>Amerigint</w:t>
      </w:r>
      <w:proofErr w:type="spellEnd"/>
      <w:r w:rsidR="00A30FAC" w:rsidRPr="001C444D">
        <w:rPr>
          <w:rFonts w:ascii="Times New Roman" w:hAnsi="Times New Roman"/>
          <w:sz w:val="24"/>
          <w:szCs w:val="24"/>
        </w:rPr>
        <w:t xml:space="preserve"> software</w:t>
      </w:r>
      <w:r w:rsidR="00A538EB" w:rsidRPr="001C444D">
        <w:rPr>
          <w:rFonts w:ascii="Times New Roman" w:hAnsi="Times New Roman"/>
          <w:sz w:val="24"/>
          <w:szCs w:val="24"/>
        </w:rPr>
        <w:t xml:space="preserve"> </w:t>
      </w:r>
      <w:r w:rsidR="00A538EB" w:rsidRPr="001C444D">
        <w:rPr>
          <w:rFonts w:ascii="Times New Roman" w:hAnsi="Times New Roman"/>
          <w:b/>
          <w:sz w:val="24"/>
          <w:szCs w:val="24"/>
        </w:rPr>
        <w:t>Low-rate, High-rate FEP 1.0</w:t>
      </w:r>
      <w:r w:rsidR="00795208" w:rsidRPr="001C444D">
        <w:rPr>
          <w:rFonts w:ascii="Times New Roman" w:hAnsi="Times New Roman"/>
          <w:b/>
          <w:sz w:val="24"/>
          <w:szCs w:val="24"/>
        </w:rPr>
        <w:t>.</w:t>
      </w:r>
      <w:r w:rsidR="00F069B0" w:rsidRPr="001C444D">
        <w:rPr>
          <w:rFonts w:ascii="Times New Roman" w:hAnsi="Times New Roman"/>
          <w:b/>
          <w:sz w:val="24"/>
          <w:szCs w:val="24"/>
        </w:rPr>
        <w:t xml:space="preserve"> </w:t>
      </w:r>
      <w:proofErr w:type="gramStart"/>
      <w:r w:rsidR="00F069B0" w:rsidRPr="001C444D">
        <w:rPr>
          <w:rFonts w:ascii="Times New Roman" w:hAnsi="Times New Roman"/>
          <w:b/>
          <w:sz w:val="24"/>
          <w:szCs w:val="24"/>
        </w:rPr>
        <w:t>shown</w:t>
      </w:r>
      <w:proofErr w:type="gramEnd"/>
      <w:r w:rsidR="00F069B0" w:rsidRPr="001C444D">
        <w:rPr>
          <w:rFonts w:ascii="Times New Roman" w:hAnsi="Times New Roman"/>
          <w:b/>
          <w:sz w:val="24"/>
          <w:szCs w:val="24"/>
        </w:rPr>
        <w:t xml:space="preserve"> in </w:t>
      </w:r>
      <w:ins w:id="4316" w:author="Perrine, Martin L. (GSFC-5670)" w:date="2016-09-08T12:15:00Z">
        <w:r w:rsidR="00694684">
          <w:rPr>
            <w:rFonts w:ascii="Times New Roman" w:hAnsi="Times New Roman"/>
            <w:b/>
            <w:sz w:val="24"/>
            <w:szCs w:val="24"/>
          </w:rPr>
          <w:fldChar w:fldCharType="begin"/>
        </w:r>
        <w:r w:rsidR="00694684">
          <w:rPr>
            <w:rFonts w:ascii="Times New Roman" w:hAnsi="Times New Roman"/>
            <w:b/>
            <w:sz w:val="24"/>
            <w:szCs w:val="24"/>
          </w:rPr>
          <w:instrText xml:space="preserve"> REF _Ref458430283 \h </w:instrText>
        </w:r>
      </w:ins>
      <w:r w:rsidR="00694684">
        <w:rPr>
          <w:rFonts w:ascii="Times New Roman" w:hAnsi="Times New Roman"/>
          <w:b/>
          <w:sz w:val="24"/>
          <w:szCs w:val="24"/>
        </w:rPr>
      </w:r>
      <w:r w:rsidR="00694684">
        <w:rPr>
          <w:rFonts w:ascii="Times New Roman" w:hAnsi="Times New Roman"/>
          <w:b/>
          <w:sz w:val="24"/>
          <w:szCs w:val="24"/>
        </w:rPr>
        <w:fldChar w:fldCharType="separate"/>
      </w:r>
      <w:ins w:id="4317" w:author="Perrine, Martin L. (GSFC-5670)" w:date="2016-09-08T12:15:00Z">
        <w:r w:rsidR="00694684">
          <w:t xml:space="preserve">Figure </w:t>
        </w:r>
        <w:r w:rsidR="00694684">
          <w:rPr>
            <w:noProof/>
          </w:rPr>
          <w:t>6</w:t>
        </w:r>
        <w:r w:rsidR="00694684">
          <w:noBreakHyphen/>
        </w:r>
        <w:r w:rsidR="00694684">
          <w:rPr>
            <w:noProof/>
          </w:rPr>
          <w:t>23</w:t>
        </w:r>
        <w:r w:rsidR="00694684">
          <w:rPr>
            <w:rFonts w:ascii="Times New Roman" w:hAnsi="Times New Roman"/>
            <w:b/>
            <w:sz w:val="24"/>
            <w:szCs w:val="24"/>
          </w:rPr>
          <w:fldChar w:fldCharType="end"/>
        </w:r>
        <w:r w:rsidR="00694684">
          <w:rPr>
            <w:rFonts w:ascii="Times New Roman" w:hAnsi="Times New Roman"/>
            <w:b/>
            <w:sz w:val="24"/>
            <w:szCs w:val="24"/>
          </w:rPr>
          <w:t>.</w:t>
        </w:r>
      </w:ins>
      <w:ins w:id="4318" w:author="Muhammad, Alimayo (GSFC-5660)" w:date="2016-08-24T14:54:00Z">
        <w:del w:id="4319" w:author="Perrine, Martin L. (GSFC-5670)" w:date="2016-09-08T12:14:00Z">
          <w:r w:rsidR="006C6F12" w:rsidRPr="003E6F4E" w:rsidDel="00694684">
            <w:rPr>
              <w:rFonts w:ascii="Times New Roman" w:hAnsi="Times New Roman"/>
              <w:b/>
              <w:sz w:val="24"/>
              <w:szCs w:val="24"/>
            </w:rPr>
            <w:fldChar w:fldCharType="begin"/>
          </w:r>
          <w:r w:rsidR="006C6F12" w:rsidRPr="006C6F12" w:rsidDel="00694684">
            <w:rPr>
              <w:rFonts w:ascii="Times New Roman" w:hAnsi="Times New Roman"/>
              <w:b/>
              <w:sz w:val="24"/>
              <w:szCs w:val="24"/>
            </w:rPr>
            <w:delInstrText xml:space="preserve"> REF _Ref459813823 \h </w:delInstrText>
          </w:r>
        </w:del>
      </w:ins>
      <w:del w:id="4320" w:author="Perrine, Martin L. (GSFC-5670)" w:date="2016-09-08T12:14:00Z">
        <w:r w:rsidR="006C6F12" w:rsidRPr="006C6F12" w:rsidDel="00694684">
          <w:rPr>
            <w:rFonts w:ascii="Times New Roman" w:hAnsi="Times New Roman"/>
            <w:b/>
            <w:sz w:val="24"/>
            <w:szCs w:val="24"/>
          </w:rPr>
          <w:delInstrText xml:space="preserve"> \* MERGEFORMAT </w:delInstrText>
        </w:r>
        <w:r w:rsidR="006C6F12" w:rsidRPr="003E6F4E" w:rsidDel="00694684">
          <w:rPr>
            <w:rFonts w:ascii="Times New Roman" w:hAnsi="Times New Roman"/>
            <w:b/>
            <w:sz w:val="24"/>
            <w:szCs w:val="24"/>
          </w:rPr>
        </w:r>
        <w:r w:rsidR="006C6F12" w:rsidRPr="003E6F4E" w:rsidDel="00694684">
          <w:rPr>
            <w:rFonts w:ascii="Times New Roman" w:hAnsi="Times New Roman"/>
            <w:b/>
            <w:sz w:val="24"/>
            <w:szCs w:val="24"/>
          </w:rPr>
          <w:fldChar w:fldCharType="separate"/>
        </w:r>
      </w:del>
      <w:ins w:id="4321" w:author="Muhammad, Alimayo (GSFC-5660)" w:date="2016-08-24T14:54:00Z">
        <w:del w:id="4322" w:author="Perrine, Martin L. (GSFC-5670)" w:date="2016-08-31T11:09:00Z">
          <w:r w:rsidR="006C6F12" w:rsidRPr="006C6F12" w:rsidDel="00EF27DF">
            <w:rPr>
              <w:rFonts w:ascii="Times New Roman" w:hAnsi="Times New Roman"/>
              <w:sz w:val="24"/>
              <w:szCs w:val="24"/>
              <w:rPrChange w:id="4323" w:author="Muhammad, Alimayo (GSFC-5660)" w:date="2016-08-24T14:55:00Z">
                <w:rPr/>
              </w:rPrChange>
            </w:rPr>
            <w:delText xml:space="preserve">Figure </w:delText>
          </w:r>
          <w:r w:rsidR="006C6F12" w:rsidRPr="006C6F12" w:rsidDel="00EF27DF">
            <w:rPr>
              <w:rFonts w:ascii="Times New Roman" w:hAnsi="Times New Roman"/>
              <w:noProof/>
              <w:sz w:val="24"/>
              <w:szCs w:val="24"/>
              <w:rPrChange w:id="4324" w:author="Muhammad, Alimayo (GSFC-5660)" w:date="2016-08-24T14:55:00Z">
                <w:rPr>
                  <w:noProof/>
                </w:rPr>
              </w:rPrChange>
            </w:rPr>
            <w:delText>6</w:delText>
          </w:r>
          <w:r w:rsidR="006C6F12" w:rsidRPr="006C6F12" w:rsidDel="00EF27DF">
            <w:rPr>
              <w:rFonts w:ascii="Times New Roman" w:hAnsi="Times New Roman"/>
              <w:sz w:val="24"/>
              <w:szCs w:val="24"/>
              <w:rPrChange w:id="4325" w:author="Muhammad, Alimayo (GSFC-5660)" w:date="2016-08-24T14:55:00Z">
                <w:rPr/>
              </w:rPrChange>
            </w:rPr>
            <w:noBreakHyphen/>
          </w:r>
          <w:r w:rsidR="006C6F12" w:rsidRPr="006C6F12" w:rsidDel="00EF27DF">
            <w:rPr>
              <w:rFonts w:ascii="Times New Roman" w:hAnsi="Times New Roman"/>
              <w:noProof/>
              <w:sz w:val="24"/>
              <w:szCs w:val="24"/>
              <w:rPrChange w:id="4326" w:author="Muhammad, Alimayo (GSFC-5660)" w:date="2016-08-24T14:55:00Z">
                <w:rPr>
                  <w:noProof/>
                </w:rPr>
              </w:rPrChange>
            </w:rPr>
            <w:delText>1</w:delText>
          </w:r>
        </w:del>
      </w:ins>
      <w:ins w:id="4327" w:author="Muhammad, Alimayo (GSFC-5660)" w:date="2016-08-25T13:44:00Z">
        <w:del w:id="4328" w:author="Perrine, Martin L. (GSFC-5670)" w:date="2016-08-31T11:09:00Z">
          <w:r w:rsidR="00DF5458" w:rsidDel="00EF27DF">
            <w:rPr>
              <w:rFonts w:ascii="Times New Roman" w:hAnsi="Times New Roman"/>
              <w:noProof/>
              <w:sz w:val="24"/>
              <w:szCs w:val="24"/>
            </w:rPr>
            <w:delText>9</w:delText>
          </w:r>
        </w:del>
      </w:ins>
      <w:ins w:id="4329" w:author="Muhammad, Alimayo (GSFC-5660)" w:date="2016-08-24T14:55:00Z">
        <w:del w:id="4330" w:author="Perrine, Martin L. (GSFC-5670)" w:date="2016-08-31T11:09:00Z">
          <w:r w:rsidR="006C6F12" w:rsidDel="00EF27DF">
            <w:rPr>
              <w:rFonts w:ascii="Times New Roman" w:hAnsi="Times New Roman"/>
              <w:sz w:val="24"/>
              <w:szCs w:val="24"/>
            </w:rPr>
            <w:delText>.</w:delText>
          </w:r>
        </w:del>
      </w:ins>
      <w:ins w:id="4331" w:author="Muhammad, Alimayo (GSFC-5660)" w:date="2016-08-24T14:54:00Z">
        <w:del w:id="4332" w:author="Perrine, Martin L. (GSFC-5670)" w:date="2016-09-08T12:14:00Z">
          <w:r w:rsidR="006C6F12" w:rsidRPr="003E6F4E" w:rsidDel="00694684">
            <w:rPr>
              <w:rFonts w:ascii="Times New Roman" w:hAnsi="Times New Roman"/>
              <w:b/>
              <w:sz w:val="24"/>
              <w:szCs w:val="24"/>
            </w:rPr>
            <w:fldChar w:fldCharType="end"/>
          </w:r>
        </w:del>
      </w:ins>
      <w:del w:id="4333" w:author="Muhammad, Alimayo (GSFC-5660)" w:date="2016-08-24T14:54:00Z">
        <w:r w:rsidR="00F069B0" w:rsidRPr="00783A32" w:rsidDel="006C6F12">
          <w:rPr>
            <w:rFonts w:ascii="Times New Roman" w:hAnsi="Times New Roman"/>
            <w:b/>
            <w:sz w:val="24"/>
            <w:szCs w:val="24"/>
          </w:rPr>
          <w:fldChar w:fldCharType="begin"/>
        </w:r>
        <w:r w:rsidR="00F069B0" w:rsidRPr="001C444D" w:rsidDel="006C6F12">
          <w:rPr>
            <w:rFonts w:ascii="Times New Roman" w:hAnsi="Times New Roman"/>
            <w:b/>
            <w:sz w:val="24"/>
            <w:szCs w:val="24"/>
          </w:rPr>
          <w:delInstrText xml:space="preserve"> REF _Ref455657215 \h </w:delInstrText>
        </w:r>
        <w:r w:rsidR="00950D43" w:rsidRPr="001C444D" w:rsidDel="006C6F12">
          <w:rPr>
            <w:rFonts w:ascii="Times New Roman" w:hAnsi="Times New Roman"/>
            <w:b/>
            <w:sz w:val="24"/>
            <w:szCs w:val="24"/>
          </w:rPr>
          <w:delInstrText xml:space="preserve"> \* MERGEFORMAT </w:delInstrText>
        </w:r>
        <w:r w:rsidR="00F069B0" w:rsidRPr="00783A32" w:rsidDel="006C6F12">
          <w:rPr>
            <w:rFonts w:ascii="Times New Roman" w:hAnsi="Times New Roman"/>
            <w:b/>
            <w:sz w:val="24"/>
            <w:szCs w:val="24"/>
          </w:rPr>
        </w:r>
        <w:r w:rsidR="00F069B0" w:rsidRPr="00783A32" w:rsidDel="006C6F12">
          <w:rPr>
            <w:rFonts w:ascii="Times New Roman" w:hAnsi="Times New Roman"/>
            <w:b/>
            <w:sz w:val="24"/>
            <w:szCs w:val="24"/>
          </w:rPr>
          <w:fldChar w:fldCharType="separate"/>
        </w:r>
      </w:del>
      <w:del w:id="4334" w:author="Muhammad, Alimayo (GSFC-5660)" w:date="2016-08-08T14:35:00Z">
        <w:r w:rsidR="009273D6" w:rsidRPr="001C444D" w:rsidDel="001C444D">
          <w:rPr>
            <w:rFonts w:ascii="Times New Roman" w:hAnsi="Times New Roman"/>
            <w:sz w:val="24"/>
            <w:szCs w:val="24"/>
            <w:rPrChange w:id="4335" w:author="Muhammad, Alimayo (GSFC-5660)" w:date="2016-08-08T14:36:00Z">
              <w:rPr>
                <w:sz w:val="24"/>
                <w:szCs w:val="24"/>
              </w:rPr>
            </w:rPrChange>
          </w:rPr>
          <w:delText>Figure</w:delText>
        </w:r>
        <w:r w:rsidR="009273D6" w:rsidRPr="001C444D" w:rsidDel="001C444D">
          <w:rPr>
            <w:rFonts w:ascii="Times New Roman" w:hAnsi="Times New Roman"/>
            <w:sz w:val="24"/>
            <w:szCs w:val="24"/>
            <w:rPrChange w:id="4336" w:author="Muhammad, Alimayo (GSFC-5660)" w:date="2016-08-08T14:36:00Z">
              <w:rPr/>
            </w:rPrChange>
          </w:rPr>
          <w:delText xml:space="preserve"> </w:delText>
        </w:r>
        <w:r w:rsidR="009273D6" w:rsidRPr="001C444D" w:rsidDel="001C444D">
          <w:rPr>
            <w:rFonts w:ascii="Times New Roman" w:hAnsi="Times New Roman"/>
            <w:noProof/>
            <w:sz w:val="24"/>
            <w:szCs w:val="24"/>
            <w:rPrChange w:id="4337" w:author="Muhammad, Alimayo (GSFC-5660)" w:date="2016-08-08T14:36:00Z">
              <w:rPr>
                <w:noProof/>
              </w:rPr>
            </w:rPrChange>
          </w:rPr>
          <w:delText>14</w:delText>
        </w:r>
      </w:del>
      <w:del w:id="4338" w:author="Muhammad, Alimayo (GSFC-5660)" w:date="2016-08-04T12:18:00Z">
        <w:r w:rsidR="009273D6" w:rsidRPr="001C444D" w:rsidDel="001C160C">
          <w:rPr>
            <w:rFonts w:ascii="Times New Roman" w:hAnsi="Times New Roman"/>
            <w:noProof/>
            <w:sz w:val="24"/>
            <w:szCs w:val="24"/>
            <w:rPrChange w:id="4339" w:author="Muhammad, Alimayo (GSFC-5660)" w:date="2016-08-08T14:36:00Z">
              <w:rPr>
                <w:noProof/>
              </w:rPr>
            </w:rPrChange>
          </w:rPr>
          <w:delText>6</w:delText>
        </w:r>
        <w:r w:rsidR="009273D6" w:rsidRPr="001C444D" w:rsidDel="001C160C">
          <w:rPr>
            <w:rFonts w:ascii="Times New Roman" w:hAnsi="Times New Roman"/>
            <w:noProof/>
            <w:sz w:val="24"/>
            <w:szCs w:val="24"/>
            <w:rPrChange w:id="4340" w:author="Muhammad, Alimayo (GSFC-5660)" w:date="2016-08-08T14:36:00Z">
              <w:rPr>
                <w:noProof/>
              </w:rPr>
            </w:rPrChange>
          </w:rPr>
          <w:noBreakHyphen/>
          <w:delText>150</w:delText>
        </w:r>
        <w:r w:rsidR="009273D6" w:rsidRPr="001C444D" w:rsidDel="001C160C">
          <w:rPr>
            <w:rFonts w:ascii="Times New Roman" w:hAnsi="Times New Roman"/>
            <w:noProof/>
            <w:sz w:val="24"/>
            <w:szCs w:val="24"/>
            <w:rPrChange w:id="4341" w:author="Muhammad, Alimayo (GSFC-5660)" w:date="2016-08-08T14:36:00Z">
              <w:rPr>
                <w:noProof/>
              </w:rPr>
            </w:rPrChange>
          </w:rPr>
          <w:noBreakHyphen/>
          <w:delText>6</w:delText>
        </w:r>
        <w:r w:rsidR="009273D6" w:rsidRPr="001C444D" w:rsidDel="001C160C">
          <w:rPr>
            <w:rFonts w:ascii="Times New Roman" w:hAnsi="Times New Roman"/>
            <w:noProof/>
            <w:sz w:val="24"/>
            <w:szCs w:val="24"/>
            <w:rPrChange w:id="4342" w:author="Muhammad, Alimayo (GSFC-5660)" w:date="2016-08-08T14:36:00Z">
              <w:rPr>
                <w:noProof/>
              </w:rPr>
            </w:rPrChange>
          </w:rPr>
          <w:noBreakHyphen/>
          <w:delText>14</w:delText>
        </w:r>
      </w:del>
      <w:del w:id="4343" w:author="Muhammad, Alimayo (GSFC-5660)" w:date="2016-08-24T14:54:00Z">
        <w:r w:rsidR="00F069B0" w:rsidRPr="00783A32" w:rsidDel="006C6F12">
          <w:rPr>
            <w:rFonts w:ascii="Times New Roman" w:hAnsi="Times New Roman"/>
            <w:b/>
            <w:sz w:val="24"/>
            <w:szCs w:val="24"/>
          </w:rPr>
          <w:fldChar w:fldCharType="end"/>
        </w:r>
      </w:del>
    </w:p>
    <w:p w14:paraId="3372D7B6" w14:textId="77777777" w:rsidR="00A538EB" w:rsidRPr="00E64FEA" w:rsidRDefault="00A538EB" w:rsidP="00A538EB">
      <w:pPr>
        <w:pStyle w:val="TableText"/>
        <w:ind w:left="720"/>
        <w:rPr>
          <w:rFonts w:ascii="Times New Roman" w:hAnsi="Times New Roman"/>
          <w:sz w:val="24"/>
          <w:szCs w:val="24"/>
        </w:rPr>
      </w:pPr>
    </w:p>
    <w:p w14:paraId="7A04CD43" w14:textId="77777777" w:rsidR="00F069B0" w:rsidRDefault="00A538EB" w:rsidP="008239E7">
      <w:pPr>
        <w:pStyle w:val="TableText"/>
        <w:keepNext/>
        <w:ind w:left="720"/>
        <w:jc w:val="center"/>
      </w:pPr>
      <w:r>
        <w:rPr>
          <w:noProof/>
        </w:rPr>
        <mc:AlternateContent>
          <mc:Choice Requires="wps">
            <w:drawing>
              <wp:anchor distT="0" distB="0" distL="114300" distR="114300" simplePos="0" relativeHeight="251725312" behindDoc="0" locked="0" layoutInCell="1" allowOverlap="1" wp14:anchorId="45B1911B" wp14:editId="48189259">
                <wp:simplePos x="0" y="0"/>
                <wp:positionH relativeFrom="column">
                  <wp:posOffset>438150</wp:posOffset>
                </wp:positionH>
                <wp:positionV relativeFrom="paragraph">
                  <wp:posOffset>186690</wp:posOffset>
                </wp:positionV>
                <wp:extent cx="1114425" cy="171450"/>
                <wp:effectExtent l="0" t="0" r="28575" b="19050"/>
                <wp:wrapNone/>
                <wp:docPr id="176" name="Oval 176"/>
                <wp:cNvGraphicFramePr/>
                <a:graphic xmlns:a="http://schemas.openxmlformats.org/drawingml/2006/main">
                  <a:graphicData uri="http://schemas.microsoft.com/office/word/2010/wordprocessingShape">
                    <wps:wsp>
                      <wps:cNvSpPr/>
                      <wps:spPr>
                        <a:xfrm>
                          <a:off x="0" y="0"/>
                          <a:ext cx="1114425" cy="171450"/>
                        </a:xfrm>
                        <a:prstGeom prst="ellipse">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2E622" id="Oval 176" o:spid="_x0000_s1026" style="position:absolute;margin-left:34.5pt;margin-top:14.7pt;width:87.75pt;height:13.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" filled="f" strokecolor="#c0504d" strokeweight="1.5pt"/>
            </w:pict>
          </mc:Fallback>
        </mc:AlternateContent>
      </w:r>
      <w:r>
        <w:rPr>
          <w:rFonts w:ascii="Times New Roman" w:hAnsi="Times New Roman"/>
          <w:noProof/>
          <w:sz w:val="24"/>
          <w:szCs w:val="24"/>
        </w:rPr>
        <w:drawing>
          <wp:inline distT="0" distB="0" distL="0" distR="0" wp14:anchorId="71B33C7E" wp14:editId="2FA8817B">
            <wp:extent cx="5067300" cy="2736667"/>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3328" cy="2756124"/>
                    </a:xfrm>
                    <a:prstGeom prst="rect">
                      <a:avLst/>
                    </a:prstGeom>
                    <a:noFill/>
                    <a:ln>
                      <a:noFill/>
                    </a:ln>
                  </pic:spPr>
                </pic:pic>
              </a:graphicData>
            </a:graphic>
          </wp:inline>
        </w:drawing>
      </w:r>
    </w:p>
    <w:p w14:paraId="57CA3243" w14:textId="75DFF5A2" w:rsidR="00A538EB" w:rsidRPr="00FA6D33" w:rsidRDefault="001C1B79" w:rsidP="005152B5">
      <w:pPr>
        <w:pStyle w:val="Caption"/>
      </w:pPr>
      <w:bookmarkStart w:id="4344" w:name="_Ref458430283"/>
      <w:bookmarkStart w:id="4345" w:name="_Ref455657215"/>
      <w:bookmarkStart w:id="4346" w:name="_Ref459813823"/>
      <w:bookmarkStart w:id="4347" w:name="_Toc460235933"/>
      <w:ins w:id="4348" w:author="Muhammad, Alimayo (GSFC-5660)" w:date="2016-08-08T10:35:00Z">
        <w:r>
          <w:t xml:space="preserve">Figure </w:t>
        </w:r>
      </w:ins>
      <w:ins w:id="434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35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351" w:author="Perrine, Martin L. (GSFC-5670)" w:date="2016-08-31T11:10:00Z">
        <w:r w:rsidR="00EF27DF">
          <w:rPr>
            <w:noProof/>
          </w:rPr>
          <w:t>23</w:t>
        </w:r>
      </w:ins>
      <w:ins w:id="4352" w:author="Muhammad, Alimayo (GSFC-5660)" w:date="2016-08-29T12:55:00Z">
        <w:r w:rsidR="004B56B2">
          <w:fldChar w:fldCharType="end"/>
        </w:r>
      </w:ins>
      <w:bookmarkEnd w:id="4344"/>
      <w:ins w:id="4353" w:author="Muhammad, Alimayo (GSFC-5660)" w:date="2016-08-08T12:05:00Z">
        <w:r w:rsidR="00D21B21">
          <w:t xml:space="preserve"> </w:t>
        </w:r>
      </w:ins>
      <w:del w:id="4354"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14</w:delText>
        </w:r>
        <w:r w:rsidR="00386256" w:rsidDel="00D349FE">
          <w:rPr>
            <w:noProof/>
          </w:rPr>
          <w:fldChar w:fldCharType="end"/>
        </w:r>
        <w:bookmarkEnd w:id="4345"/>
        <w:r w:rsidR="00F069B0" w:rsidDel="00D349FE">
          <w:delText xml:space="preserve"> </w:delText>
        </w:r>
      </w:del>
      <w:proofErr w:type="spellStart"/>
      <w:r w:rsidR="00F069B0">
        <w:t>S</w:t>
      </w:r>
      <w:del w:id="4355" w:author="Muhammad, Alimayo (GSFC-5660)" w:date="2016-08-22T09:11:00Z">
        <w:r w:rsidR="00F069B0" w:rsidDel="009432D2">
          <w:delText>OFTFEP</w:delText>
        </w:r>
      </w:del>
      <w:ins w:id="4356" w:author="Muhammad, Alimayo (GSFC-5660)" w:date="2016-08-22T09:11:00Z">
        <w:r w:rsidR="009432D2">
          <w:t>oftfep</w:t>
        </w:r>
      </w:ins>
      <w:proofErr w:type="spellEnd"/>
      <w:r w:rsidR="00F069B0">
        <w:t xml:space="preserve"> </w:t>
      </w:r>
      <w:del w:id="4357" w:author="Muhammad, Alimayo (GSFC-5660)" w:date="2016-08-22T09:11:00Z">
        <w:r w:rsidR="006317C5" w:rsidDel="009432D2">
          <w:delText>GUI</w:delText>
        </w:r>
      </w:del>
      <w:proofErr w:type="spellStart"/>
      <w:proofErr w:type="gramStart"/>
      <w:ins w:id="4358" w:author="Muhammad, Alimayo (GSFC-5660)" w:date="2016-08-22T09:11:00Z">
        <w:r w:rsidR="009432D2">
          <w:t>Gui</w:t>
        </w:r>
      </w:ins>
      <w:bookmarkEnd w:id="4346"/>
      <w:bookmarkEnd w:id="4347"/>
      <w:proofErr w:type="spellEnd"/>
      <w:proofErr w:type="gramEnd"/>
    </w:p>
    <w:p w14:paraId="208A72DE" w14:textId="77777777" w:rsidR="00A538EB" w:rsidRDefault="00A538EB" w:rsidP="008239E7">
      <w:pPr>
        <w:pStyle w:val="TableText"/>
        <w:rPr>
          <w:rFonts w:ascii="Times New Roman" w:hAnsi="Times New Roman"/>
          <w:sz w:val="24"/>
          <w:szCs w:val="24"/>
        </w:rPr>
      </w:pPr>
    </w:p>
    <w:p w14:paraId="7A6583EA" w14:textId="6CFB3BCD" w:rsidR="00A538EB" w:rsidRPr="001C160C" w:rsidDel="00694684" w:rsidRDefault="00A538EB">
      <w:pPr>
        <w:pStyle w:val="TableText"/>
        <w:numPr>
          <w:ilvl w:val="0"/>
          <w:numId w:val="16"/>
        </w:numPr>
        <w:rPr>
          <w:del w:id="4359" w:author="Perrine, Martin L. (GSFC-5670)" w:date="2016-09-08T12:15:00Z"/>
          <w:rFonts w:ascii="Times New Roman" w:hAnsi="Times New Roman"/>
          <w:sz w:val="24"/>
          <w:szCs w:val="24"/>
        </w:rPr>
      </w:pPr>
      <w:r w:rsidRPr="00694684">
        <w:rPr>
          <w:rFonts w:ascii="Times New Roman" w:hAnsi="Times New Roman"/>
          <w:sz w:val="24"/>
          <w:szCs w:val="24"/>
        </w:rPr>
        <w:t xml:space="preserve">Select </w:t>
      </w:r>
      <w:r w:rsidRPr="00694684">
        <w:rPr>
          <w:rFonts w:ascii="Times New Roman" w:hAnsi="Times New Roman"/>
          <w:b/>
          <w:sz w:val="24"/>
          <w:szCs w:val="24"/>
        </w:rPr>
        <w:t>Import from Raw</w:t>
      </w:r>
      <w:r w:rsidR="00A30FAC" w:rsidRPr="00694684">
        <w:rPr>
          <w:rFonts w:ascii="Times New Roman" w:hAnsi="Times New Roman"/>
          <w:sz w:val="24"/>
          <w:szCs w:val="24"/>
        </w:rPr>
        <w:t xml:space="preserve"> from the Import </w:t>
      </w:r>
      <w:r w:rsidRPr="00694684">
        <w:rPr>
          <w:rFonts w:ascii="Times New Roman" w:hAnsi="Times New Roman"/>
          <w:sz w:val="24"/>
          <w:szCs w:val="24"/>
        </w:rPr>
        <w:t xml:space="preserve">from </w:t>
      </w:r>
      <w:proofErr w:type="spellStart"/>
      <w:r w:rsidRPr="00694684">
        <w:rPr>
          <w:rFonts w:ascii="Times New Roman" w:hAnsi="Times New Roman"/>
          <w:sz w:val="24"/>
          <w:szCs w:val="24"/>
        </w:rPr>
        <w:t>Amergint</w:t>
      </w:r>
      <w:proofErr w:type="spellEnd"/>
      <w:r w:rsidRPr="00694684">
        <w:rPr>
          <w:rFonts w:ascii="Times New Roman" w:hAnsi="Times New Roman"/>
          <w:sz w:val="24"/>
          <w:szCs w:val="24"/>
        </w:rPr>
        <w:t xml:space="preserve"> tab</w:t>
      </w:r>
      <w:r w:rsidR="00F069B0" w:rsidRPr="00694684">
        <w:rPr>
          <w:rFonts w:ascii="Times New Roman" w:hAnsi="Times New Roman"/>
          <w:sz w:val="24"/>
          <w:szCs w:val="24"/>
        </w:rPr>
        <w:t xml:space="preserve">, </w:t>
      </w:r>
      <w:ins w:id="4360" w:author="Muhammad, Alimayo (GSFC-5660)" w:date="2016-08-24T14:55:00Z">
        <w:del w:id="4361" w:author="Perrine, Martin L. (GSFC-5670)" w:date="2016-09-08T12:15:00Z">
          <w:r w:rsidR="006C6F12" w:rsidDel="00694684">
            <w:rPr>
              <w:szCs w:val="24"/>
            </w:rPr>
            <w:fldChar w:fldCharType="begin"/>
          </w:r>
          <w:r w:rsidR="006C6F12" w:rsidDel="00694684">
            <w:rPr>
              <w:rFonts w:ascii="Times New Roman" w:hAnsi="Times New Roman"/>
              <w:sz w:val="24"/>
              <w:szCs w:val="24"/>
            </w:rPr>
            <w:delInstrText xml:space="preserve"> REF _Ref459813867 \h </w:delInstrText>
          </w:r>
        </w:del>
      </w:ins>
      <w:del w:id="4362" w:author="Perrine, Martin L. (GSFC-5670)" w:date="2016-09-08T12:15:00Z">
        <w:r w:rsidR="006C6F12" w:rsidDel="00694684">
          <w:rPr>
            <w:szCs w:val="24"/>
          </w:rPr>
        </w:r>
        <w:r w:rsidR="006C6F12" w:rsidDel="00694684">
          <w:rPr>
            <w:szCs w:val="24"/>
          </w:rPr>
          <w:fldChar w:fldCharType="separate"/>
        </w:r>
      </w:del>
      <w:ins w:id="4363" w:author="Muhammad, Alimayo (GSFC-5660)" w:date="2016-08-24T14:55:00Z">
        <w:del w:id="4364" w:author="Perrine, Martin L. (GSFC-5670)" w:date="2016-08-31T11:09:00Z">
          <w:r w:rsidR="006C6F12" w:rsidDel="00EF27DF">
            <w:delText xml:space="preserve">Figure </w:delText>
          </w:r>
          <w:r w:rsidR="006C6F12" w:rsidDel="00EF27DF">
            <w:rPr>
              <w:noProof/>
            </w:rPr>
            <w:delText>6</w:delText>
          </w:r>
          <w:r w:rsidR="006C6F12" w:rsidDel="00EF27DF">
            <w:noBreakHyphen/>
          </w:r>
        </w:del>
      </w:ins>
      <w:ins w:id="4365" w:author="Muhammad, Alimayo (GSFC-5660)" w:date="2016-08-25T13:45:00Z">
        <w:del w:id="4366" w:author="Perrine, Martin L. (GSFC-5670)" w:date="2016-08-31T11:09:00Z">
          <w:r w:rsidR="00DF5458" w:rsidDel="00EF27DF">
            <w:rPr>
              <w:noProof/>
            </w:rPr>
            <w:delText>20</w:delText>
          </w:r>
        </w:del>
      </w:ins>
      <w:ins w:id="4367" w:author="Muhammad, Alimayo (GSFC-5660)" w:date="2016-08-24T14:55:00Z">
        <w:del w:id="4368" w:author="Perrine, Martin L. (GSFC-5670)" w:date="2016-08-31T11:09:00Z">
          <w:r w:rsidR="006C6F12" w:rsidDel="00EF27DF">
            <w:delText>.</w:delText>
          </w:r>
        </w:del>
        <w:del w:id="4369" w:author="Perrine, Martin L. (GSFC-5670)" w:date="2016-09-08T12:15:00Z">
          <w:r w:rsidR="006C6F12" w:rsidDel="00694684">
            <w:rPr>
              <w:szCs w:val="24"/>
            </w:rPr>
            <w:fldChar w:fldCharType="end"/>
          </w:r>
        </w:del>
      </w:ins>
      <w:del w:id="4370" w:author="Perrine, Martin L. (GSFC-5670)" w:date="2016-09-08T12:15:00Z">
        <w:r w:rsidR="00F069B0" w:rsidRPr="00D349FE" w:rsidDel="00694684">
          <w:rPr>
            <w:szCs w:val="24"/>
          </w:rPr>
          <w:fldChar w:fldCharType="begin"/>
        </w:r>
        <w:r w:rsidR="00F069B0" w:rsidRPr="001C160C" w:rsidDel="00694684">
          <w:rPr>
            <w:rFonts w:ascii="Times New Roman" w:hAnsi="Times New Roman"/>
            <w:sz w:val="24"/>
            <w:szCs w:val="24"/>
          </w:rPr>
          <w:delInstrText xml:space="preserve"> REF _Ref455657278 \h </w:delInstrText>
        </w:r>
        <w:r w:rsidR="001C160C" w:rsidRPr="001C160C" w:rsidDel="00694684">
          <w:rPr>
            <w:rFonts w:ascii="Times New Roman" w:hAnsi="Times New Roman"/>
            <w:sz w:val="24"/>
            <w:szCs w:val="24"/>
          </w:rPr>
          <w:delInstrText xml:space="preserve"> \* MERGEFORMAT </w:delInstrText>
        </w:r>
        <w:r w:rsidR="00F069B0" w:rsidRPr="00D349FE" w:rsidDel="00694684">
          <w:rPr>
            <w:szCs w:val="24"/>
          </w:rPr>
        </w:r>
        <w:r w:rsidR="00F069B0" w:rsidRPr="00D349FE" w:rsidDel="00694684">
          <w:rPr>
            <w:szCs w:val="24"/>
          </w:rPr>
          <w:fldChar w:fldCharType="separate"/>
        </w:r>
        <w:r w:rsidR="009273D6" w:rsidRPr="001C160C" w:rsidDel="00694684">
          <w:rPr>
            <w:rFonts w:ascii="Times New Roman" w:hAnsi="Times New Roman"/>
            <w:sz w:val="24"/>
            <w:szCs w:val="24"/>
            <w:rPrChange w:id="4371" w:author="Muhammad, Alimayo (GSFC-5660)" w:date="2016-08-04T12:20:00Z">
              <w:rPr/>
            </w:rPrChange>
          </w:rPr>
          <w:delText xml:space="preserve">Figure </w:delText>
        </w:r>
        <w:r w:rsidR="009273D6" w:rsidRPr="001C160C" w:rsidDel="00694684">
          <w:rPr>
            <w:rFonts w:ascii="Times New Roman" w:hAnsi="Times New Roman"/>
            <w:noProof/>
            <w:sz w:val="24"/>
            <w:szCs w:val="24"/>
            <w:rPrChange w:id="4372" w:author="Muhammad, Alimayo (GSFC-5660)" w:date="2016-08-04T12:20:00Z">
              <w:rPr>
                <w:noProof/>
              </w:rPr>
            </w:rPrChange>
          </w:rPr>
          <w:delText>1512</w:delText>
        </w:r>
        <w:r w:rsidR="00F069B0" w:rsidRPr="00D349FE" w:rsidDel="00694684">
          <w:rPr>
            <w:szCs w:val="24"/>
          </w:rPr>
          <w:fldChar w:fldCharType="end"/>
        </w:r>
        <w:r w:rsidR="00F069B0" w:rsidRPr="001C160C" w:rsidDel="00694684">
          <w:rPr>
            <w:rFonts w:ascii="Times New Roman" w:hAnsi="Times New Roman"/>
            <w:sz w:val="24"/>
            <w:szCs w:val="24"/>
          </w:rPr>
          <w:delText>.</w:delText>
        </w:r>
      </w:del>
    </w:p>
    <w:p w14:paraId="23829CF9" w14:textId="2D86E5B8" w:rsidR="00A538EB" w:rsidRPr="00694684" w:rsidRDefault="00694684">
      <w:pPr>
        <w:pStyle w:val="TableText"/>
        <w:numPr>
          <w:ilvl w:val="0"/>
          <w:numId w:val="16"/>
        </w:numPr>
        <w:rPr>
          <w:rFonts w:ascii="Times New Roman" w:hAnsi="Times New Roman"/>
          <w:sz w:val="24"/>
          <w:szCs w:val="24"/>
        </w:rPr>
        <w:pPrChange w:id="4373" w:author="Perrine, Martin L. (GSFC-5670)" w:date="2016-09-08T12:15:00Z">
          <w:pPr>
            <w:pStyle w:val="TableText"/>
            <w:ind w:left="720"/>
          </w:pPr>
        </w:pPrChange>
      </w:pPr>
      <w:ins w:id="4374" w:author="Perrine, Martin L. (GSFC-5670)" w:date="2016-09-08T12:15:00Z">
        <w:r>
          <w:rPr>
            <w:rFonts w:ascii="Times New Roman" w:hAnsi="Times New Roman"/>
            <w:sz w:val="24"/>
            <w:szCs w:val="24"/>
          </w:rPr>
          <w:fldChar w:fldCharType="begin"/>
        </w:r>
        <w:r>
          <w:rPr>
            <w:rFonts w:ascii="Times New Roman" w:hAnsi="Times New Roman"/>
            <w:sz w:val="24"/>
            <w:szCs w:val="24"/>
          </w:rPr>
          <w:instrText xml:space="preserve"> REF _Ref458430355 \h </w:instrText>
        </w:r>
      </w:ins>
      <w:r>
        <w:rPr>
          <w:rFonts w:ascii="Times New Roman" w:hAnsi="Times New Roman"/>
          <w:sz w:val="24"/>
          <w:szCs w:val="24"/>
        </w:rPr>
      </w:r>
      <w:r>
        <w:rPr>
          <w:rFonts w:ascii="Times New Roman" w:hAnsi="Times New Roman"/>
          <w:sz w:val="24"/>
          <w:szCs w:val="24"/>
        </w:rPr>
        <w:fldChar w:fldCharType="separate"/>
      </w:r>
      <w:ins w:id="4375" w:author="Perrine, Martin L. (GSFC-5670)" w:date="2016-09-08T12:15:00Z">
        <w:r>
          <w:t xml:space="preserve">Figure </w:t>
        </w:r>
        <w:r>
          <w:rPr>
            <w:noProof/>
          </w:rPr>
          <w:t>6</w:t>
        </w:r>
        <w:r>
          <w:noBreakHyphen/>
        </w:r>
        <w:r>
          <w:rPr>
            <w:noProof/>
          </w:rPr>
          <w:t>24</w:t>
        </w:r>
        <w:r>
          <w:rPr>
            <w:rFonts w:ascii="Times New Roman" w:hAnsi="Times New Roman"/>
            <w:sz w:val="24"/>
            <w:szCs w:val="24"/>
          </w:rPr>
          <w:fldChar w:fldCharType="end"/>
        </w:r>
        <w:r>
          <w:rPr>
            <w:rFonts w:ascii="Times New Roman" w:hAnsi="Times New Roman"/>
            <w:sz w:val="24"/>
            <w:szCs w:val="24"/>
          </w:rPr>
          <w:t>.</w:t>
        </w:r>
      </w:ins>
    </w:p>
    <w:p w14:paraId="13A62A37" w14:textId="77777777" w:rsidR="00F069B0" w:rsidRDefault="00A538EB" w:rsidP="008239E7">
      <w:pPr>
        <w:pStyle w:val="TableText"/>
        <w:keepNext/>
        <w:ind w:left="720"/>
        <w:jc w:val="center"/>
      </w:pPr>
      <w:r>
        <w:rPr>
          <w:noProof/>
        </w:rPr>
        <mc:AlternateContent>
          <mc:Choice Requires="wps">
            <w:drawing>
              <wp:anchor distT="0" distB="0" distL="114300" distR="114300" simplePos="0" relativeHeight="251726336" behindDoc="0" locked="0" layoutInCell="1" allowOverlap="1" wp14:anchorId="0ADA881C" wp14:editId="7791921F">
                <wp:simplePos x="0" y="0"/>
                <wp:positionH relativeFrom="column">
                  <wp:posOffset>1525905</wp:posOffset>
                </wp:positionH>
                <wp:positionV relativeFrom="paragraph">
                  <wp:posOffset>2518410</wp:posOffset>
                </wp:positionV>
                <wp:extent cx="1085850" cy="247650"/>
                <wp:effectExtent l="0" t="0" r="19050" b="19050"/>
                <wp:wrapNone/>
                <wp:docPr id="177" name="Oval 177"/>
                <wp:cNvGraphicFramePr/>
                <a:graphic xmlns:a="http://schemas.openxmlformats.org/drawingml/2006/main">
                  <a:graphicData uri="http://schemas.microsoft.com/office/word/2010/wordprocessingShape">
                    <wps:wsp>
                      <wps:cNvSpPr/>
                      <wps:spPr>
                        <a:xfrm>
                          <a:off x="0" y="0"/>
                          <a:ext cx="1085850" cy="247650"/>
                        </a:xfrm>
                        <a:prstGeom prst="ellipse">
                          <a:avLst/>
                        </a:prstGeom>
                        <a:noFill/>
                        <a:ln w="19050" cap="flat" cmpd="sng" algn="ctr">
                          <a:solidFill>
                            <a:srgbClr val="C0504D"/>
                          </a:solidFill>
                          <a:prstDash val="solid"/>
                        </a:ln>
                        <a:effectLst/>
                      </wps:spPr>
                      <wps:txbx>
                        <w:txbxContent>
                          <w:p w14:paraId="62057EFF" w14:textId="77777777" w:rsidR="003127AA" w:rsidRDefault="003127AA" w:rsidP="00A538EB">
                            <w:pPr>
                              <w:jc w:val="center"/>
                            </w:pPr>
                            <w:proofErr w:type="spellStart"/>
                            <w:proofErr w:type="gramStart"/>
                            <w:r>
                              <w:t>qq</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A881C" id="Oval 177" o:spid="_x0000_s1028" style="position:absolute;left:0;text-align:left;margin-left:120.15pt;margin-top:198.3pt;width:85.5pt;height:1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" filled="f" strokecolor="#c0504d" strokeweight="1.5pt">
                <v:textbox>
                  <w:txbxContent>
                    <w:p w14:paraId="62057EFF" w14:textId="77777777" w:rsidR="003127AA" w:rsidRDefault="003127AA"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474EFEF3" wp14:editId="3A4BEA87">
            <wp:extent cx="5433060" cy="297773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42" cy="2980575"/>
                    </a:xfrm>
                    <a:prstGeom prst="rect">
                      <a:avLst/>
                    </a:prstGeom>
                    <a:noFill/>
                    <a:ln>
                      <a:noFill/>
                    </a:ln>
                  </pic:spPr>
                </pic:pic>
              </a:graphicData>
            </a:graphic>
          </wp:inline>
        </w:drawing>
      </w:r>
    </w:p>
    <w:p w14:paraId="64CCC4C3" w14:textId="5CD50034" w:rsidR="00A538EB" w:rsidRPr="00FA6D33" w:rsidRDefault="001C1B79" w:rsidP="005152B5">
      <w:pPr>
        <w:pStyle w:val="Caption"/>
      </w:pPr>
      <w:bookmarkStart w:id="4376" w:name="_Ref458430355"/>
      <w:bookmarkStart w:id="4377" w:name="_Ref455657278"/>
      <w:bookmarkStart w:id="4378" w:name="_Ref459813867"/>
      <w:bookmarkStart w:id="4379" w:name="_Toc460235934"/>
      <w:ins w:id="4380" w:author="Muhammad, Alimayo (GSFC-5660)" w:date="2016-08-08T10:36:00Z">
        <w:r>
          <w:t xml:space="preserve">Figure </w:t>
        </w:r>
      </w:ins>
      <w:ins w:id="438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38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383" w:author="Perrine, Martin L. (GSFC-5670)" w:date="2016-08-31T11:10:00Z">
        <w:r w:rsidR="00EF27DF">
          <w:rPr>
            <w:noProof/>
          </w:rPr>
          <w:t>24</w:t>
        </w:r>
      </w:ins>
      <w:ins w:id="4384" w:author="Muhammad, Alimayo (GSFC-5660)" w:date="2016-08-29T12:55:00Z">
        <w:r w:rsidR="004B56B2">
          <w:fldChar w:fldCharType="end"/>
        </w:r>
      </w:ins>
      <w:bookmarkEnd w:id="4376"/>
      <w:ins w:id="4385" w:author="Muhammad, Alimayo (GSFC-5660)" w:date="2016-08-08T12:05:00Z">
        <w:r w:rsidR="00D21B21">
          <w:t xml:space="preserve"> </w:t>
        </w:r>
      </w:ins>
      <w:del w:id="4386"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15</w:delText>
        </w:r>
        <w:r w:rsidR="00386256" w:rsidDel="00D349FE">
          <w:rPr>
            <w:noProof/>
          </w:rPr>
          <w:fldChar w:fldCharType="end"/>
        </w:r>
        <w:bookmarkEnd w:id="4377"/>
        <w:r w:rsidR="00F069B0" w:rsidDel="00D349FE">
          <w:delText xml:space="preserve"> </w:delText>
        </w:r>
      </w:del>
      <w:r w:rsidR="00F069B0">
        <w:t>Import from Raw select</w:t>
      </w:r>
      <w:bookmarkEnd w:id="4378"/>
      <w:bookmarkEnd w:id="4379"/>
    </w:p>
    <w:p w14:paraId="1EA5518C" w14:textId="77777777" w:rsidR="00A538EB" w:rsidRDefault="00A538EB" w:rsidP="00A538EB">
      <w:pPr>
        <w:pStyle w:val="TableText"/>
        <w:ind w:left="720"/>
        <w:jc w:val="center"/>
        <w:rPr>
          <w:ins w:id="4387" w:author="Muhammad, Alimayo (GSFC-5660)" w:date="2016-08-08T14:37:00Z"/>
          <w:rFonts w:ascii="Times New Roman" w:hAnsi="Times New Roman"/>
          <w:sz w:val="24"/>
          <w:szCs w:val="24"/>
        </w:rPr>
      </w:pPr>
    </w:p>
    <w:p w14:paraId="3F61F95D" w14:textId="77777777" w:rsidR="001C444D" w:rsidRDefault="001C444D" w:rsidP="00A538EB">
      <w:pPr>
        <w:pStyle w:val="TableText"/>
        <w:ind w:left="720"/>
        <w:jc w:val="center"/>
        <w:rPr>
          <w:ins w:id="4388" w:author="Muhammad, Alimayo (GSFC-5660)" w:date="2016-08-08T14:37:00Z"/>
          <w:rFonts w:ascii="Times New Roman" w:hAnsi="Times New Roman"/>
          <w:sz w:val="24"/>
          <w:szCs w:val="24"/>
        </w:rPr>
      </w:pPr>
    </w:p>
    <w:p w14:paraId="1822F247" w14:textId="77777777" w:rsidR="001C444D" w:rsidRDefault="001C444D" w:rsidP="00A538EB">
      <w:pPr>
        <w:pStyle w:val="TableText"/>
        <w:ind w:left="720"/>
        <w:jc w:val="center"/>
        <w:rPr>
          <w:ins w:id="4389" w:author="Muhammad, Alimayo (GSFC-5660)" w:date="2016-08-08T14:37:00Z"/>
          <w:rFonts w:ascii="Times New Roman" w:hAnsi="Times New Roman"/>
          <w:sz w:val="24"/>
          <w:szCs w:val="24"/>
        </w:rPr>
      </w:pPr>
    </w:p>
    <w:p w14:paraId="0FB540BF" w14:textId="77777777" w:rsidR="001C444D" w:rsidRDefault="001C444D" w:rsidP="00A538EB">
      <w:pPr>
        <w:pStyle w:val="TableText"/>
        <w:ind w:left="720"/>
        <w:jc w:val="center"/>
        <w:rPr>
          <w:ins w:id="4390" w:author="Muhammad, Alimayo (GSFC-5660)" w:date="2016-08-08T14:37:00Z"/>
          <w:rFonts w:ascii="Times New Roman" w:hAnsi="Times New Roman"/>
          <w:sz w:val="24"/>
          <w:szCs w:val="24"/>
        </w:rPr>
      </w:pPr>
    </w:p>
    <w:p w14:paraId="3781A6A5" w14:textId="77777777" w:rsidR="001C444D" w:rsidRDefault="001C444D" w:rsidP="00A538EB">
      <w:pPr>
        <w:pStyle w:val="TableText"/>
        <w:ind w:left="720"/>
        <w:jc w:val="center"/>
        <w:rPr>
          <w:rFonts w:ascii="Times New Roman" w:hAnsi="Times New Roman"/>
          <w:sz w:val="24"/>
          <w:szCs w:val="24"/>
        </w:rPr>
      </w:pPr>
    </w:p>
    <w:p w14:paraId="47362021" w14:textId="735EAA99" w:rsidR="00A538EB" w:rsidRPr="00783A32" w:rsidDel="001C444D" w:rsidRDefault="00A538EB" w:rsidP="00783A32">
      <w:pPr>
        <w:pStyle w:val="TableText"/>
        <w:numPr>
          <w:ilvl w:val="0"/>
          <w:numId w:val="16"/>
        </w:numPr>
        <w:rPr>
          <w:del w:id="4391" w:author="Muhammad, Alimayo (GSFC-5660)" w:date="2016-08-08T14:37:00Z"/>
          <w:rFonts w:ascii="Times New Roman" w:hAnsi="Times New Roman"/>
          <w:sz w:val="24"/>
          <w:szCs w:val="24"/>
        </w:rPr>
      </w:pPr>
      <w:r w:rsidRPr="00783A32">
        <w:rPr>
          <w:rFonts w:ascii="Times New Roman" w:hAnsi="Times New Roman"/>
          <w:sz w:val="24"/>
          <w:szCs w:val="24"/>
        </w:rPr>
        <w:t xml:space="preserve">Click Create Recording once you have created a </w:t>
      </w:r>
      <w:r w:rsidRPr="00783A32">
        <w:rPr>
          <w:rFonts w:ascii="Times New Roman" w:hAnsi="Times New Roman"/>
          <w:b/>
          <w:sz w:val="24"/>
          <w:szCs w:val="24"/>
        </w:rPr>
        <w:t xml:space="preserve">Recording Title </w:t>
      </w:r>
      <w:r w:rsidRPr="00783A32">
        <w:rPr>
          <w:rFonts w:ascii="Times New Roman" w:hAnsi="Times New Roman"/>
          <w:sz w:val="24"/>
          <w:szCs w:val="24"/>
        </w:rPr>
        <w:t>and</w:t>
      </w:r>
      <w:r w:rsidRPr="001C444D">
        <w:rPr>
          <w:b/>
          <w:szCs w:val="24"/>
        </w:rPr>
        <w:t xml:space="preserve"> Recording Description</w:t>
      </w:r>
      <w:r w:rsidR="009A4138" w:rsidRPr="001C444D">
        <w:rPr>
          <w:b/>
          <w:szCs w:val="24"/>
        </w:rPr>
        <w:t>,</w:t>
      </w:r>
      <w:ins w:id="4392" w:author="Muhammad, Alimayo (GSFC-5660)" w:date="2016-08-08T14:37:00Z">
        <w:r w:rsidR="001C444D">
          <w:rPr>
            <w:rFonts w:ascii="Times New Roman" w:hAnsi="Times New Roman"/>
            <w:b/>
            <w:sz w:val="24"/>
            <w:szCs w:val="24"/>
          </w:rPr>
          <w:t xml:space="preserve"> </w:t>
        </w:r>
      </w:ins>
      <w:ins w:id="4393" w:author="Perrine, Martin L. (GSFC-5670)" w:date="2016-09-08T12:16:00Z">
        <w:r w:rsidR="00694684">
          <w:rPr>
            <w:b/>
            <w:szCs w:val="24"/>
          </w:rPr>
          <w:fldChar w:fldCharType="begin"/>
        </w:r>
        <w:r w:rsidR="00694684">
          <w:rPr>
            <w:rFonts w:ascii="Times New Roman" w:hAnsi="Times New Roman"/>
            <w:b/>
            <w:sz w:val="24"/>
            <w:szCs w:val="24"/>
          </w:rPr>
          <w:instrText xml:space="preserve"> REF _Ref458430382 \h </w:instrText>
        </w:r>
      </w:ins>
      <w:r w:rsidR="00694684">
        <w:rPr>
          <w:b/>
          <w:szCs w:val="24"/>
        </w:rPr>
      </w:r>
      <w:r w:rsidR="00694684">
        <w:rPr>
          <w:b/>
          <w:szCs w:val="24"/>
        </w:rPr>
        <w:fldChar w:fldCharType="separate"/>
      </w:r>
      <w:ins w:id="4394" w:author="Perrine, Martin L. (GSFC-5670)" w:date="2016-09-08T12:16:00Z">
        <w:r w:rsidR="00694684">
          <w:t xml:space="preserve">Figure </w:t>
        </w:r>
        <w:r w:rsidR="00694684">
          <w:rPr>
            <w:noProof/>
          </w:rPr>
          <w:t>6</w:t>
        </w:r>
        <w:r w:rsidR="00694684">
          <w:noBreakHyphen/>
        </w:r>
        <w:r w:rsidR="00694684">
          <w:rPr>
            <w:noProof/>
          </w:rPr>
          <w:t>25</w:t>
        </w:r>
        <w:r w:rsidR="00694684">
          <w:rPr>
            <w:b/>
            <w:szCs w:val="24"/>
          </w:rPr>
          <w:fldChar w:fldCharType="end"/>
        </w:r>
        <w:r w:rsidR="00694684">
          <w:rPr>
            <w:rFonts w:ascii="Times New Roman" w:hAnsi="Times New Roman"/>
            <w:b/>
            <w:sz w:val="24"/>
            <w:szCs w:val="24"/>
          </w:rPr>
          <w:t>.</w:t>
        </w:r>
      </w:ins>
      <w:ins w:id="4395" w:author="Muhammad, Alimayo (GSFC-5660)" w:date="2016-08-24T14:56:00Z">
        <w:r w:rsidR="006C6F12">
          <w:rPr>
            <w:b/>
            <w:szCs w:val="24"/>
          </w:rPr>
          <w:fldChar w:fldCharType="begin"/>
        </w:r>
        <w:r w:rsidR="006C6F12">
          <w:rPr>
            <w:rFonts w:ascii="Times New Roman" w:hAnsi="Times New Roman"/>
            <w:b/>
            <w:sz w:val="24"/>
            <w:szCs w:val="24"/>
          </w:rPr>
          <w:instrText xml:space="preserve"> REF _Ref457992894 \h </w:instrText>
        </w:r>
      </w:ins>
      <w:r w:rsidR="006C6F12">
        <w:rPr>
          <w:b/>
          <w:szCs w:val="24"/>
        </w:rPr>
        <w:instrText xml:space="preserve"> \* MERGEFORMAT </w:instrText>
      </w:r>
      <w:r w:rsidR="006C6F12">
        <w:rPr>
          <w:b/>
          <w:szCs w:val="24"/>
        </w:rPr>
      </w:r>
      <w:r w:rsidR="006C6F12">
        <w:rPr>
          <w:b/>
          <w:szCs w:val="24"/>
        </w:rPr>
        <w:fldChar w:fldCharType="separate"/>
      </w:r>
      <w:ins w:id="4396" w:author="Muhammad, Alimayo (GSFC-5660)" w:date="2016-08-24T14:56:00Z">
        <w:del w:id="4397" w:author="Perrine, Martin L. (GSFC-5670)" w:date="2016-08-31T11:09:00Z">
          <w:r w:rsidR="006C6F12" w:rsidDel="00EF27DF">
            <w:delText>Figu</w:delText>
          </w:r>
          <w:r w:rsidR="006C6F12" w:rsidRPr="006C6F12" w:rsidDel="00EF27DF">
            <w:rPr>
              <w:rFonts w:ascii="Times New Roman" w:hAnsi="Times New Roman"/>
              <w:sz w:val="24"/>
              <w:szCs w:val="24"/>
              <w:rPrChange w:id="4398" w:author="Muhammad, Alimayo (GSFC-5660)" w:date="2016-08-24T14:56:00Z">
                <w:rPr/>
              </w:rPrChange>
            </w:rPr>
            <w:delText xml:space="preserve">re </w:delText>
          </w:r>
          <w:r w:rsidR="006C6F12" w:rsidRPr="006C6F12" w:rsidDel="00EF27DF">
            <w:rPr>
              <w:rFonts w:ascii="Times New Roman" w:hAnsi="Times New Roman"/>
              <w:noProof/>
              <w:sz w:val="24"/>
              <w:szCs w:val="24"/>
              <w:rPrChange w:id="4399" w:author="Muhammad, Alimayo (GSFC-5660)" w:date="2016-08-24T14:56:00Z">
                <w:rPr>
                  <w:noProof/>
                </w:rPr>
              </w:rPrChange>
            </w:rPr>
            <w:delText>6</w:delText>
          </w:r>
          <w:r w:rsidR="006C6F12" w:rsidRPr="006C6F12" w:rsidDel="00EF27DF">
            <w:rPr>
              <w:rFonts w:ascii="Times New Roman" w:hAnsi="Times New Roman"/>
              <w:sz w:val="24"/>
              <w:szCs w:val="24"/>
              <w:rPrChange w:id="4400" w:author="Muhammad, Alimayo (GSFC-5660)" w:date="2016-08-24T14:56:00Z">
                <w:rPr/>
              </w:rPrChange>
            </w:rPr>
            <w:noBreakHyphen/>
          </w:r>
        </w:del>
      </w:ins>
      <w:ins w:id="4401" w:author="Muhammad, Alimayo (GSFC-5660)" w:date="2016-08-25T13:45:00Z">
        <w:del w:id="4402" w:author="Perrine, Martin L. (GSFC-5670)" w:date="2016-08-31T11:09:00Z">
          <w:r w:rsidR="00DF5458" w:rsidDel="00EF27DF">
            <w:rPr>
              <w:rFonts w:ascii="Times New Roman" w:hAnsi="Times New Roman"/>
              <w:noProof/>
              <w:sz w:val="24"/>
              <w:szCs w:val="24"/>
            </w:rPr>
            <w:delText>21</w:delText>
          </w:r>
        </w:del>
      </w:ins>
      <w:ins w:id="4403" w:author="Muhammad, Alimayo (GSFC-5660)" w:date="2016-08-24T14:56:00Z">
        <w:del w:id="4404" w:author="Perrine, Martin L. (GSFC-5670)" w:date="2016-08-31T11:09:00Z">
          <w:r w:rsidR="006C6F12" w:rsidRPr="006C6F12" w:rsidDel="00EF27DF">
            <w:rPr>
              <w:rFonts w:ascii="Times New Roman" w:hAnsi="Times New Roman"/>
              <w:sz w:val="24"/>
              <w:szCs w:val="24"/>
              <w:rPrChange w:id="4405" w:author="Muhammad, Alimayo (GSFC-5660)" w:date="2016-08-24T14:56:00Z">
                <w:rPr/>
              </w:rPrChange>
            </w:rPr>
            <w:delText>.</w:delText>
          </w:r>
        </w:del>
        <w:r w:rsidR="006C6F12">
          <w:rPr>
            <w:b/>
            <w:szCs w:val="24"/>
          </w:rPr>
          <w:fldChar w:fldCharType="end"/>
        </w:r>
      </w:ins>
      <w:del w:id="4406" w:author="Muhammad, Alimayo (GSFC-5660)" w:date="2016-08-08T14:37:00Z">
        <w:r w:rsidR="009A4138" w:rsidDel="001C444D">
          <w:rPr>
            <w:rFonts w:ascii="Times New Roman" w:hAnsi="Times New Roman"/>
            <w:b/>
            <w:sz w:val="24"/>
            <w:szCs w:val="24"/>
          </w:rPr>
          <w:delText xml:space="preserve"> </w:delText>
        </w:r>
        <w:r w:rsidR="009A4138" w:rsidDel="001C444D">
          <w:rPr>
            <w:szCs w:val="24"/>
          </w:rPr>
          <w:fldChar w:fldCharType="begin"/>
        </w:r>
        <w:r w:rsidR="009A4138" w:rsidDel="001C444D">
          <w:rPr>
            <w:rFonts w:ascii="Times New Roman" w:hAnsi="Times New Roman"/>
            <w:b/>
            <w:sz w:val="24"/>
            <w:szCs w:val="24"/>
          </w:rPr>
          <w:delInstrText xml:space="preserve"> REF _Ref457992894 \h </w:delInstrText>
        </w:r>
        <w:r w:rsidR="009A4138" w:rsidDel="001C444D">
          <w:rPr>
            <w:szCs w:val="24"/>
          </w:rPr>
        </w:r>
        <w:r w:rsidR="009A4138" w:rsidDel="001C444D">
          <w:rPr>
            <w:szCs w:val="24"/>
          </w:rPr>
          <w:fldChar w:fldCharType="separate"/>
        </w:r>
        <w:r w:rsidR="009273D6" w:rsidRPr="008239E7" w:rsidDel="001C444D">
          <w:rPr>
            <w:rFonts w:ascii="Times New Roman" w:hAnsi="Times New Roman"/>
            <w:sz w:val="24"/>
            <w:szCs w:val="24"/>
          </w:rPr>
          <w:delText xml:space="preserve">Figure </w:delText>
        </w:r>
        <w:r w:rsidR="009273D6" w:rsidDel="001C444D">
          <w:rPr>
            <w:rFonts w:ascii="Times New Roman" w:hAnsi="Times New Roman"/>
            <w:noProof/>
            <w:sz w:val="24"/>
            <w:szCs w:val="24"/>
          </w:rPr>
          <w:delText>16</w:delText>
        </w:r>
      </w:del>
      <w:del w:id="4407" w:author="Muhammad, Alimayo (GSFC-5660)" w:date="2016-08-04T12:20:00Z">
        <w:r w:rsidR="009273D6" w:rsidRPr="008239E7" w:rsidDel="001C160C">
          <w:rPr>
            <w:rFonts w:ascii="Times New Roman" w:hAnsi="Times New Roman"/>
            <w:noProof/>
            <w:sz w:val="24"/>
            <w:szCs w:val="24"/>
          </w:rPr>
          <w:delText>6</w:delText>
        </w:r>
        <w:r w:rsidR="009273D6" w:rsidRPr="008239E7" w:rsidDel="001C160C">
          <w:rPr>
            <w:rFonts w:ascii="Times New Roman" w:hAnsi="Times New Roman"/>
            <w:sz w:val="24"/>
            <w:szCs w:val="24"/>
          </w:rPr>
          <w:noBreakHyphen/>
        </w:r>
        <w:r w:rsidR="009273D6" w:rsidRPr="008239E7" w:rsidDel="001C160C">
          <w:rPr>
            <w:rFonts w:ascii="Times New Roman" w:hAnsi="Times New Roman"/>
            <w:noProof/>
            <w:sz w:val="24"/>
            <w:szCs w:val="24"/>
          </w:rPr>
          <w:delText>170</w:delText>
        </w:r>
        <w:r w:rsidR="009273D6" w:rsidRPr="008239E7" w:rsidDel="001C160C">
          <w:rPr>
            <w:rFonts w:ascii="Times New Roman" w:hAnsi="Times New Roman"/>
            <w:sz w:val="24"/>
            <w:szCs w:val="24"/>
          </w:rPr>
          <w:noBreakHyphen/>
        </w:r>
        <w:r w:rsidR="009273D6" w:rsidRPr="008239E7" w:rsidDel="001C160C">
          <w:rPr>
            <w:rFonts w:ascii="Times New Roman" w:hAnsi="Times New Roman"/>
            <w:noProof/>
            <w:sz w:val="24"/>
            <w:szCs w:val="24"/>
          </w:rPr>
          <w:delText>6</w:delText>
        </w:r>
        <w:r w:rsidR="009273D6" w:rsidRPr="008239E7" w:rsidDel="001C160C">
          <w:rPr>
            <w:rFonts w:ascii="Times New Roman" w:hAnsi="Times New Roman"/>
            <w:sz w:val="24"/>
            <w:szCs w:val="24"/>
          </w:rPr>
          <w:noBreakHyphen/>
        </w:r>
        <w:r w:rsidR="009273D6" w:rsidRPr="008239E7" w:rsidDel="001C160C">
          <w:rPr>
            <w:rFonts w:ascii="Times New Roman" w:hAnsi="Times New Roman"/>
            <w:noProof/>
            <w:sz w:val="24"/>
            <w:szCs w:val="24"/>
          </w:rPr>
          <w:delText>16</w:delText>
        </w:r>
      </w:del>
      <w:del w:id="4408" w:author="Muhammad, Alimayo (GSFC-5660)" w:date="2016-08-08T14:37:00Z">
        <w:r w:rsidR="009273D6" w:rsidRPr="008239E7" w:rsidDel="001C444D">
          <w:rPr>
            <w:rFonts w:ascii="Times New Roman" w:hAnsi="Times New Roman"/>
            <w:sz w:val="24"/>
            <w:szCs w:val="24"/>
          </w:rPr>
          <w:delText xml:space="preserve"> </w:delText>
        </w:r>
      </w:del>
      <w:del w:id="4409" w:author="Muhammad, Alimayo (GSFC-5660)" w:date="2016-08-04T12:21:00Z">
        <w:r w:rsidR="009273D6" w:rsidRPr="009273D6" w:rsidDel="001C160C">
          <w:rPr>
            <w:rFonts w:ascii="Times New Roman" w:hAnsi="Times New Roman"/>
            <w:sz w:val="24"/>
            <w:szCs w:val="24"/>
          </w:rPr>
          <w:delText xml:space="preserve">Create Recording and create a </w:delText>
        </w:r>
        <w:r w:rsidR="009273D6" w:rsidRPr="009A4138" w:rsidDel="001C160C">
          <w:rPr>
            <w:rFonts w:ascii="Times New Roman" w:hAnsi="Times New Roman"/>
            <w:b/>
            <w:sz w:val="24"/>
            <w:szCs w:val="24"/>
          </w:rPr>
          <w:delText xml:space="preserve">Recording Title </w:delText>
        </w:r>
        <w:r w:rsidR="009273D6" w:rsidRPr="009A4138" w:rsidDel="001C160C">
          <w:rPr>
            <w:rFonts w:ascii="Times New Roman" w:hAnsi="Times New Roman"/>
            <w:sz w:val="24"/>
            <w:szCs w:val="24"/>
          </w:rPr>
          <w:delText>and</w:delText>
        </w:r>
        <w:r w:rsidR="009273D6" w:rsidRPr="009A4138" w:rsidDel="001C160C">
          <w:rPr>
            <w:rFonts w:ascii="Times New Roman" w:hAnsi="Times New Roman"/>
            <w:b/>
            <w:sz w:val="24"/>
            <w:szCs w:val="24"/>
          </w:rPr>
          <w:delText xml:space="preserve"> Recording Description</w:delText>
        </w:r>
      </w:del>
      <w:del w:id="4410" w:author="Muhammad, Alimayo (GSFC-5660)" w:date="2016-08-08T14:37:00Z">
        <w:r w:rsidR="009A4138" w:rsidDel="001C444D">
          <w:rPr>
            <w:szCs w:val="24"/>
          </w:rPr>
          <w:fldChar w:fldCharType="end"/>
        </w:r>
      </w:del>
      <w:del w:id="4411" w:author="Muhammad, Alimayo (GSFC-5660)" w:date="2016-08-04T12:21:00Z">
        <w:r w:rsidR="00F069B0" w:rsidDel="001C160C">
          <w:rPr>
            <w:rFonts w:ascii="Times New Roman" w:hAnsi="Times New Roman"/>
            <w:b/>
            <w:sz w:val="24"/>
            <w:szCs w:val="24"/>
          </w:rPr>
          <w:delText>.</w:delText>
        </w:r>
      </w:del>
    </w:p>
    <w:p w14:paraId="64DF6EA0" w14:textId="77777777" w:rsidR="00F069B0" w:rsidRPr="00E64FEA" w:rsidRDefault="00F069B0">
      <w:pPr>
        <w:pStyle w:val="TableText"/>
        <w:numPr>
          <w:ilvl w:val="0"/>
          <w:numId w:val="16"/>
        </w:numPr>
        <w:rPr>
          <w:rFonts w:ascii="Times New Roman" w:hAnsi="Times New Roman"/>
          <w:sz w:val="24"/>
          <w:szCs w:val="24"/>
        </w:rPr>
        <w:pPrChange w:id="4412" w:author="Muhammad, Alimayo (GSFC-5660)" w:date="2016-08-08T14:38:00Z">
          <w:pPr>
            <w:pStyle w:val="TableText"/>
            <w:ind w:left="720"/>
          </w:pPr>
        </w:pPrChange>
      </w:pPr>
    </w:p>
    <w:p w14:paraId="11647B44" w14:textId="49A01795" w:rsidR="00F069B0" w:rsidRDefault="00F069B0">
      <w:pPr>
        <w:pStyle w:val="TableText"/>
        <w:ind w:left="720"/>
        <w:pPrChange w:id="4413" w:author="Muhammad, Alimayo (GSFC-5660)" w:date="2016-08-08T14:38:00Z">
          <w:pPr>
            <w:pStyle w:val="TableText"/>
            <w:keepNext/>
            <w:jc w:val="center"/>
          </w:pPr>
        </w:pPrChange>
      </w:pPr>
      <w:r>
        <w:rPr>
          <w:noProof/>
        </w:rPr>
        <w:lastRenderedPageBreak/>
        <mc:AlternateContent>
          <mc:Choice Requires="wps">
            <w:drawing>
              <wp:anchor distT="0" distB="0" distL="114300" distR="114300" simplePos="0" relativeHeight="251727360" behindDoc="0" locked="0" layoutInCell="1" allowOverlap="1" wp14:anchorId="27C45E30" wp14:editId="681A9533">
                <wp:simplePos x="0" y="0"/>
                <wp:positionH relativeFrom="column">
                  <wp:posOffset>3057525</wp:posOffset>
                </wp:positionH>
                <wp:positionV relativeFrom="paragraph">
                  <wp:posOffset>2089150</wp:posOffset>
                </wp:positionV>
                <wp:extent cx="885825" cy="200025"/>
                <wp:effectExtent l="0" t="0" r="28575" b="28575"/>
                <wp:wrapNone/>
                <wp:docPr id="179" name="Oval 179"/>
                <wp:cNvGraphicFramePr/>
                <a:graphic xmlns:a="http://schemas.openxmlformats.org/drawingml/2006/main">
                  <a:graphicData uri="http://schemas.microsoft.com/office/word/2010/wordprocessingShape">
                    <wps:wsp>
                      <wps:cNvSpPr/>
                      <wps:spPr>
                        <a:xfrm>
                          <a:off x="0" y="0"/>
                          <a:ext cx="885825" cy="200025"/>
                        </a:xfrm>
                        <a:prstGeom prst="ellipse">
                          <a:avLst/>
                        </a:prstGeom>
                        <a:noFill/>
                        <a:ln w="19050" cap="flat" cmpd="sng" algn="ctr">
                          <a:solidFill>
                            <a:srgbClr val="C0504D"/>
                          </a:solidFill>
                          <a:prstDash val="solid"/>
                        </a:ln>
                        <a:effectLst/>
                      </wps:spPr>
                      <wps:txbx>
                        <w:txbxContent>
                          <w:p w14:paraId="3FC14EA8" w14:textId="77777777" w:rsidR="003127AA" w:rsidRDefault="003127AA" w:rsidP="00A538EB">
                            <w:pPr>
                              <w:jc w:val="center"/>
                            </w:pPr>
                            <w:proofErr w:type="spellStart"/>
                            <w:proofErr w:type="gramStart"/>
                            <w:r>
                              <w:t>qq</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45E30" id="Oval 179" o:spid="_x0000_s1029" style="position:absolute;left:0;text-align:left;margin-left:240.75pt;margin-top:164.5pt;width:69.75pt;height:15.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" filled="f" strokecolor="#c0504d" strokeweight="1.5pt">
                <v:textbox>
                  <w:txbxContent>
                    <w:p w14:paraId="3FC14EA8" w14:textId="77777777" w:rsidR="003127AA" w:rsidRDefault="003127AA" w:rsidP="00A538EB">
                      <w:pPr>
                        <w:jc w:val="center"/>
                      </w:pPr>
                      <w:proofErr w:type="spellStart"/>
                      <w:proofErr w:type="gramStart"/>
                      <w:r>
                        <w:t>qq</w:t>
                      </w:r>
                      <w:proofErr w:type="spellEnd"/>
                      <w:proofErr w:type="gramEnd"/>
                    </w:p>
                  </w:txbxContent>
                </v:textbox>
              </v:oval>
            </w:pict>
          </mc:Fallback>
        </mc:AlternateContent>
      </w:r>
      <w:r w:rsidR="00A538EB">
        <w:rPr>
          <w:noProof/>
        </w:rPr>
        <mc:AlternateContent>
          <mc:Choice Requires="wps">
            <w:drawing>
              <wp:anchor distT="0" distB="0" distL="114300" distR="114300" simplePos="0" relativeHeight="251728384" behindDoc="0" locked="0" layoutInCell="1" allowOverlap="1" wp14:anchorId="1C9A7293" wp14:editId="1DB592B6">
                <wp:simplePos x="0" y="0"/>
                <wp:positionH relativeFrom="column">
                  <wp:posOffset>1440815</wp:posOffset>
                </wp:positionH>
                <wp:positionV relativeFrom="paragraph">
                  <wp:posOffset>1310640</wp:posOffset>
                </wp:positionV>
                <wp:extent cx="1590675" cy="695325"/>
                <wp:effectExtent l="0" t="0" r="28575" b="28575"/>
                <wp:wrapNone/>
                <wp:docPr id="178" name="Oval 178"/>
                <wp:cNvGraphicFramePr/>
                <a:graphic xmlns:a="http://schemas.openxmlformats.org/drawingml/2006/main">
                  <a:graphicData uri="http://schemas.microsoft.com/office/word/2010/wordprocessingShape">
                    <wps:wsp>
                      <wps:cNvSpPr/>
                      <wps:spPr>
                        <a:xfrm>
                          <a:off x="0" y="0"/>
                          <a:ext cx="1590675" cy="695325"/>
                        </a:xfrm>
                        <a:prstGeom prst="ellipse">
                          <a:avLst/>
                        </a:prstGeom>
                        <a:noFill/>
                        <a:ln w="19050" cap="flat" cmpd="sng" algn="ctr">
                          <a:solidFill>
                            <a:srgbClr val="C0504D"/>
                          </a:solidFill>
                          <a:prstDash val="solid"/>
                        </a:ln>
                        <a:effectLst/>
                      </wps:spPr>
                      <wps:txbx>
                        <w:txbxContent>
                          <w:p w14:paraId="194D61E1"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A7293" id="Oval 178" o:spid="_x0000_s1030" style="position:absolute;left:0;text-align:left;margin-left:113.45pt;margin-top:103.2pt;width:125.25pt;height:54.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" filled="f" strokecolor="#c0504d" strokeweight="1.5pt">
                <v:textbox>
                  <w:txbxContent>
                    <w:p w14:paraId="194D61E1" w14:textId="77777777" w:rsidR="003127AA" w:rsidRDefault="003127AA" w:rsidP="00A538EB">
                      <w:pPr>
                        <w:jc w:val="center"/>
                      </w:pPr>
                    </w:p>
                  </w:txbxContent>
                </v:textbox>
              </v:oval>
            </w:pict>
          </mc:Fallback>
        </mc:AlternateContent>
      </w:r>
      <w:r w:rsidR="00A538EB">
        <w:rPr>
          <w:rFonts w:ascii="Times New Roman" w:hAnsi="Times New Roman"/>
          <w:noProof/>
          <w:sz w:val="24"/>
          <w:szCs w:val="24"/>
        </w:rPr>
        <w:drawing>
          <wp:inline distT="0" distB="0" distL="0" distR="0" wp14:anchorId="3D78DAC7" wp14:editId="6FC6666C">
            <wp:extent cx="4991100" cy="269551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4279" cy="2702631"/>
                    </a:xfrm>
                    <a:prstGeom prst="rect">
                      <a:avLst/>
                    </a:prstGeom>
                    <a:noFill/>
                    <a:ln>
                      <a:noFill/>
                    </a:ln>
                  </pic:spPr>
                </pic:pic>
              </a:graphicData>
            </a:graphic>
          </wp:inline>
        </w:drawing>
      </w:r>
    </w:p>
    <w:p w14:paraId="05F0CC84" w14:textId="0A7414A3" w:rsidR="00F069B0" w:rsidRPr="009A4138" w:rsidRDefault="001C1B79">
      <w:pPr>
        <w:pStyle w:val="Caption"/>
        <w:pPrChange w:id="4414" w:author="Perrine, Martin L. (GSFC-5670)" w:date="2016-09-08T12:46:00Z">
          <w:pPr>
            <w:pStyle w:val="TableText"/>
          </w:pPr>
        </w:pPrChange>
      </w:pPr>
      <w:bookmarkStart w:id="4415" w:name="_Ref458430382"/>
      <w:bookmarkStart w:id="4416" w:name="_Ref457992894"/>
      <w:bookmarkStart w:id="4417" w:name="_Toc460235935"/>
      <w:ins w:id="4418" w:author="Muhammad, Alimayo (GSFC-5660)" w:date="2016-08-08T10:36:00Z">
        <w:r>
          <w:t xml:space="preserve">Figure </w:t>
        </w:r>
      </w:ins>
      <w:ins w:id="441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42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421" w:author="Perrine, Martin L. (GSFC-5670)" w:date="2016-08-31T11:10:00Z">
        <w:r w:rsidR="00EF27DF">
          <w:rPr>
            <w:noProof/>
          </w:rPr>
          <w:t>25</w:t>
        </w:r>
      </w:ins>
      <w:ins w:id="4422" w:author="Muhammad, Alimayo (GSFC-5660)" w:date="2016-08-29T12:55:00Z">
        <w:r w:rsidR="004B56B2">
          <w:fldChar w:fldCharType="end"/>
        </w:r>
      </w:ins>
      <w:bookmarkEnd w:id="4415"/>
      <w:ins w:id="4423" w:author="Muhammad, Alimayo (GSFC-5660)" w:date="2016-08-08T12:05:00Z">
        <w:r w:rsidR="00D21B21">
          <w:t xml:space="preserve"> </w:t>
        </w:r>
      </w:ins>
      <w:del w:id="4424" w:author="Muhammad, Alimayo (GSFC-5660)" w:date="2016-08-08T10:17:00Z">
        <w:r w:rsidR="00F069B0" w:rsidRPr="008239E7" w:rsidDel="00D349FE">
          <w:delText xml:space="preserve">Figure </w:delText>
        </w:r>
        <w:r w:rsidR="00B57D71" w:rsidRPr="008239E7" w:rsidDel="00D349FE">
          <w:fldChar w:fldCharType="begin"/>
        </w:r>
        <w:r w:rsidR="00B57D71" w:rsidRPr="008239E7" w:rsidDel="00D349FE">
          <w:delInstrText xml:space="preserve"> SEQ Figure \* ARABIC </w:delInstrText>
        </w:r>
        <w:r w:rsidR="00B57D71" w:rsidRPr="008239E7" w:rsidDel="00D349FE">
          <w:fldChar w:fldCharType="separate"/>
        </w:r>
        <w:r w:rsidR="009273D6" w:rsidDel="00D349FE">
          <w:rPr>
            <w:noProof/>
          </w:rPr>
          <w:delText>16</w:delText>
        </w:r>
        <w:r w:rsidR="00B57D71" w:rsidRPr="008239E7" w:rsidDel="00D349FE">
          <w:fldChar w:fldCharType="end"/>
        </w:r>
        <w:r w:rsidR="00F069B0" w:rsidRPr="008239E7" w:rsidDel="00D349FE">
          <w:delText xml:space="preserve"> </w:delText>
        </w:r>
      </w:del>
      <w:r w:rsidR="00F069B0" w:rsidRPr="009273D6">
        <w:t xml:space="preserve">Create Recording and create a </w:t>
      </w:r>
      <w:r w:rsidR="00F069B0" w:rsidRPr="009A4138">
        <w:rPr>
          <w:b/>
        </w:rPr>
        <w:t xml:space="preserve">Recording Title </w:t>
      </w:r>
      <w:r w:rsidR="00F069B0" w:rsidRPr="009A4138">
        <w:t>and</w:t>
      </w:r>
      <w:r w:rsidR="00F069B0" w:rsidRPr="009A4138">
        <w:rPr>
          <w:b/>
        </w:rPr>
        <w:t xml:space="preserve"> Recording Description</w:t>
      </w:r>
      <w:bookmarkEnd w:id="4416"/>
      <w:bookmarkEnd w:id="4417"/>
    </w:p>
    <w:p w14:paraId="45D950C1" w14:textId="77777777" w:rsidR="009A4138" w:rsidRDefault="009A4138" w:rsidP="005152B5">
      <w:pPr>
        <w:pStyle w:val="Caption"/>
      </w:pPr>
    </w:p>
    <w:p w14:paraId="5642FA66" w14:textId="77777777" w:rsidR="00A538EB" w:rsidRDefault="00A538EB" w:rsidP="008239E7">
      <w:pPr>
        <w:pStyle w:val="TableText"/>
        <w:rPr>
          <w:rFonts w:ascii="Times New Roman" w:hAnsi="Times New Roman"/>
          <w:sz w:val="24"/>
          <w:szCs w:val="24"/>
        </w:rPr>
      </w:pPr>
    </w:p>
    <w:p w14:paraId="628D0142" w14:textId="14F93C89" w:rsidR="00A538EB" w:rsidRDefault="00A538EB" w:rsidP="006612F1">
      <w:pPr>
        <w:pStyle w:val="TableText"/>
        <w:numPr>
          <w:ilvl w:val="0"/>
          <w:numId w:val="16"/>
        </w:numPr>
        <w:rPr>
          <w:rFonts w:ascii="Times New Roman" w:hAnsi="Times New Roman"/>
          <w:sz w:val="24"/>
          <w:szCs w:val="24"/>
        </w:rPr>
      </w:pPr>
      <w:r>
        <w:rPr>
          <w:rFonts w:ascii="Times New Roman" w:hAnsi="Times New Roman"/>
          <w:sz w:val="24"/>
          <w:szCs w:val="24"/>
        </w:rPr>
        <w:t xml:space="preserve">Once the recording file is created, highlight the </w:t>
      </w:r>
      <w:r w:rsidRPr="001C160C">
        <w:rPr>
          <w:rFonts w:ascii="Times New Roman" w:hAnsi="Times New Roman"/>
          <w:sz w:val="24"/>
          <w:szCs w:val="24"/>
        </w:rPr>
        <w:t>file</w:t>
      </w:r>
      <w:ins w:id="4425" w:author="Muhammad, Alimayo (GSFC-5660)" w:date="2016-08-08T14:38:00Z">
        <w:r w:rsidR="001C444D">
          <w:rPr>
            <w:rFonts w:ascii="Times New Roman" w:hAnsi="Times New Roman"/>
            <w:sz w:val="24"/>
            <w:szCs w:val="24"/>
          </w:rPr>
          <w:t xml:space="preserve"> </w:t>
        </w:r>
      </w:ins>
      <w:ins w:id="4426" w:author="Perrine, Martin L. (GSFC-5670)" w:date="2016-09-08T12:17: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_Ref458430448 \h </w:instrText>
        </w:r>
      </w:ins>
      <w:r w:rsidR="00694684">
        <w:rPr>
          <w:rFonts w:ascii="Times New Roman" w:hAnsi="Times New Roman"/>
          <w:sz w:val="24"/>
          <w:szCs w:val="24"/>
        </w:rPr>
      </w:r>
      <w:r w:rsidR="00694684">
        <w:rPr>
          <w:rFonts w:ascii="Times New Roman" w:hAnsi="Times New Roman"/>
          <w:sz w:val="24"/>
          <w:szCs w:val="24"/>
        </w:rPr>
        <w:fldChar w:fldCharType="separate"/>
      </w:r>
      <w:ins w:id="4427" w:author="Perrine, Martin L. (GSFC-5670)" w:date="2016-09-08T12:17:00Z">
        <w:r w:rsidR="00694684">
          <w:t xml:space="preserve">Figure </w:t>
        </w:r>
        <w:r w:rsidR="00694684">
          <w:rPr>
            <w:noProof/>
          </w:rPr>
          <w:t>6</w:t>
        </w:r>
        <w:r w:rsidR="00694684">
          <w:noBreakHyphen/>
        </w:r>
        <w:r w:rsidR="00694684">
          <w:rPr>
            <w:noProof/>
          </w:rPr>
          <w:t>26</w:t>
        </w:r>
        <w:r w:rsidR="00694684">
          <w:rPr>
            <w:rFonts w:ascii="Times New Roman" w:hAnsi="Times New Roman"/>
            <w:sz w:val="24"/>
            <w:szCs w:val="24"/>
          </w:rPr>
          <w:fldChar w:fldCharType="end"/>
        </w:r>
        <w:r w:rsidR="00694684">
          <w:rPr>
            <w:rFonts w:ascii="Times New Roman" w:hAnsi="Times New Roman"/>
            <w:sz w:val="24"/>
            <w:szCs w:val="24"/>
          </w:rPr>
          <w:t>.</w:t>
        </w:r>
      </w:ins>
      <w:ins w:id="4428" w:author="Muhammad, Alimayo (GSFC-5660)" w:date="2016-08-24T14:57:00Z">
        <w:del w:id="4429" w:author="Perrine, Martin L. (GSFC-5670)" w:date="2016-09-08T12:17:00Z">
          <w:r w:rsidR="006C6F12" w:rsidRPr="003E6F4E" w:rsidDel="00694684">
            <w:rPr>
              <w:rFonts w:ascii="Times New Roman" w:hAnsi="Times New Roman"/>
              <w:sz w:val="24"/>
              <w:szCs w:val="24"/>
            </w:rPr>
            <w:fldChar w:fldCharType="begin"/>
          </w:r>
          <w:r w:rsidR="006C6F12" w:rsidRPr="006C6F12" w:rsidDel="00694684">
            <w:rPr>
              <w:rFonts w:ascii="Times New Roman" w:hAnsi="Times New Roman"/>
              <w:sz w:val="24"/>
              <w:szCs w:val="24"/>
            </w:rPr>
            <w:delInstrText xml:space="preserve"> REF _Ref459813954 \h </w:delInstrText>
          </w:r>
        </w:del>
      </w:ins>
      <w:del w:id="4430" w:author="Perrine, Martin L. (GSFC-5670)" w:date="2016-09-08T12:17:00Z">
        <w:r w:rsidR="006C6F12" w:rsidRPr="006C6F12" w:rsidDel="00694684">
          <w:rPr>
            <w:rFonts w:ascii="Times New Roman" w:hAnsi="Times New Roman"/>
            <w:sz w:val="24"/>
            <w:szCs w:val="24"/>
          </w:rPr>
          <w:delInstrText xml:space="preserve"> \* MERGEFORMAT </w:delInstrText>
        </w:r>
        <w:r w:rsidR="006C6F12" w:rsidRPr="003E6F4E" w:rsidDel="00694684">
          <w:rPr>
            <w:rFonts w:ascii="Times New Roman" w:hAnsi="Times New Roman"/>
            <w:sz w:val="24"/>
            <w:szCs w:val="24"/>
          </w:rPr>
        </w:r>
        <w:r w:rsidR="006C6F12" w:rsidRPr="003E6F4E" w:rsidDel="00694684">
          <w:rPr>
            <w:rFonts w:ascii="Times New Roman" w:hAnsi="Times New Roman"/>
            <w:sz w:val="24"/>
            <w:szCs w:val="24"/>
          </w:rPr>
          <w:fldChar w:fldCharType="separate"/>
        </w:r>
      </w:del>
      <w:ins w:id="4431" w:author="Muhammad, Alimayo (GSFC-5660)" w:date="2016-08-24T14:57:00Z">
        <w:del w:id="4432" w:author="Perrine, Martin L. (GSFC-5670)" w:date="2016-08-31T11:09:00Z">
          <w:r w:rsidR="006C6F12" w:rsidRPr="006C6F12" w:rsidDel="00EF27DF">
            <w:rPr>
              <w:rFonts w:ascii="Times New Roman" w:hAnsi="Times New Roman"/>
              <w:sz w:val="24"/>
              <w:szCs w:val="24"/>
              <w:rPrChange w:id="4433" w:author="Muhammad, Alimayo (GSFC-5660)" w:date="2016-08-24T14:57:00Z">
                <w:rPr/>
              </w:rPrChange>
            </w:rPr>
            <w:delText xml:space="preserve">Figure </w:delText>
          </w:r>
          <w:r w:rsidR="006C6F12" w:rsidRPr="006C6F12" w:rsidDel="00EF27DF">
            <w:rPr>
              <w:rFonts w:ascii="Times New Roman" w:hAnsi="Times New Roman"/>
              <w:noProof/>
              <w:sz w:val="24"/>
              <w:szCs w:val="24"/>
              <w:rPrChange w:id="4434" w:author="Muhammad, Alimayo (GSFC-5660)" w:date="2016-08-24T14:57:00Z">
                <w:rPr>
                  <w:noProof/>
                </w:rPr>
              </w:rPrChange>
            </w:rPr>
            <w:delText>6</w:delText>
          </w:r>
          <w:r w:rsidR="006C6F12" w:rsidRPr="006C6F12" w:rsidDel="00EF27DF">
            <w:rPr>
              <w:rFonts w:ascii="Times New Roman" w:hAnsi="Times New Roman"/>
              <w:sz w:val="24"/>
              <w:szCs w:val="24"/>
              <w:rPrChange w:id="4435" w:author="Muhammad, Alimayo (GSFC-5660)" w:date="2016-08-24T14:57:00Z">
                <w:rPr/>
              </w:rPrChange>
            </w:rPr>
            <w:noBreakHyphen/>
          </w:r>
          <w:r w:rsidR="006C6F12" w:rsidDel="00EF27DF">
            <w:rPr>
              <w:rFonts w:ascii="Times New Roman" w:hAnsi="Times New Roman"/>
              <w:noProof/>
              <w:sz w:val="24"/>
              <w:szCs w:val="24"/>
            </w:rPr>
            <w:delText>2</w:delText>
          </w:r>
        </w:del>
      </w:ins>
      <w:ins w:id="4436" w:author="Muhammad, Alimayo (GSFC-5660)" w:date="2016-08-25T13:45:00Z">
        <w:del w:id="4437" w:author="Perrine, Martin L. (GSFC-5670)" w:date="2016-08-31T11:09:00Z">
          <w:r w:rsidR="00DF5458" w:rsidDel="00EF27DF">
            <w:rPr>
              <w:rFonts w:ascii="Times New Roman" w:hAnsi="Times New Roman"/>
              <w:noProof/>
              <w:sz w:val="24"/>
              <w:szCs w:val="24"/>
            </w:rPr>
            <w:delText>2</w:delText>
          </w:r>
        </w:del>
      </w:ins>
      <w:ins w:id="4438" w:author="Muhammad, Alimayo (GSFC-5660)" w:date="2016-08-24T14:57:00Z">
        <w:del w:id="4439" w:author="Perrine, Martin L. (GSFC-5670)" w:date="2016-08-31T11:09:00Z">
          <w:r w:rsidR="006C6F12" w:rsidRPr="006C6F12" w:rsidDel="00EF27DF">
            <w:rPr>
              <w:rFonts w:ascii="Times New Roman" w:hAnsi="Times New Roman"/>
              <w:sz w:val="24"/>
              <w:szCs w:val="24"/>
              <w:rPrChange w:id="4440" w:author="Muhammad, Alimayo (GSFC-5660)" w:date="2016-08-24T14:57:00Z">
                <w:rPr/>
              </w:rPrChange>
            </w:rPr>
            <w:delText>.</w:delText>
          </w:r>
        </w:del>
        <w:del w:id="4441" w:author="Perrine, Martin L. (GSFC-5670)" w:date="2016-09-08T12:17:00Z">
          <w:r w:rsidR="006C6F12" w:rsidRPr="003E6F4E" w:rsidDel="00694684">
            <w:rPr>
              <w:rFonts w:ascii="Times New Roman" w:hAnsi="Times New Roman"/>
              <w:sz w:val="24"/>
              <w:szCs w:val="24"/>
            </w:rPr>
            <w:fldChar w:fldCharType="end"/>
          </w:r>
        </w:del>
      </w:ins>
      <w:del w:id="4442" w:author="Perrine, Martin L. (GSFC-5670)" w:date="2016-09-08T12:17:00Z">
        <w:r w:rsidR="00F069B0" w:rsidRPr="001C160C" w:rsidDel="00694684">
          <w:rPr>
            <w:rFonts w:ascii="Times New Roman" w:hAnsi="Times New Roman"/>
            <w:sz w:val="24"/>
            <w:szCs w:val="24"/>
          </w:rPr>
          <w:delText xml:space="preserve"> </w:delText>
        </w:r>
      </w:del>
      <w:del w:id="4443" w:author="Muhammad, Alimayo (GSFC-5660)" w:date="2016-08-08T14:38:00Z">
        <w:r w:rsidR="00F069B0" w:rsidRPr="00D349FE" w:rsidDel="001C444D">
          <w:rPr>
            <w:rFonts w:ascii="Times New Roman" w:hAnsi="Times New Roman"/>
            <w:sz w:val="24"/>
            <w:szCs w:val="24"/>
          </w:rPr>
          <w:fldChar w:fldCharType="begin"/>
        </w:r>
        <w:r w:rsidR="00F069B0" w:rsidRPr="001C160C" w:rsidDel="001C444D">
          <w:rPr>
            <w:rFonts w:ascii="Times New Roman" w:hAnsi="Times New Roman"/>
            <w:sz w:val="24"/>
            <w:szCs w:val="24"/>
          </w:rPr>
          <w:delInstrText xml:space="preserve"> REF _Ref455657503 \h </w:delInstrText>
        </w:r>
        <w:r w:rsidR="001C160C" w:rsidRPr="001C160C" w:rsidDel="001C444D">
          <w:rPr>
            <w:rFonts w:ascii="Times New Roman" w:hAnsi="Times New Roman"/>
            <w:sz w:val="24"/>
            <w:szCs w:val="24"/>
          </w:rPr>
          <w:delInstrText xml:space="preserve"> \* MERGEFORMAT </w:delInstrText>
        </w:r>
        <w:r w:rsidR="00F069B0" w:rsidRPr="00D349FE" w:rsidDel="001C444D">
          <w:rPr>
            <w:rFonts w:ascii="Times New Roman" w:hAnsi="Times New Roman"/>
            <w:sz w:val="24"/>
            <w:szCs w:val="24"/>
          </w:rPr>
        </w:r>
        <w:r w:rsidR="00F069B0" w:rsidRPr="00D349FE" w:rsidDel="001C444D">
          <w:rPr>
            <w:rFonts w:ascii="Times New Roman" w:hAnsi="Times New Roman"/>
            <w:sz w:val="24"/>
            <w:szCs w:val="24"/>
          </w:rPr>
          <w:fldChar w:fldCharType="separate"/>
        </w:r>
        <w:r w:rsidR="009273D6" w:rsidRPr="001C160C" w:rsidDel="001C444D">
          <w:rPr>
            <w:rFonts w:ascii="Times New Roman" w:hAnsi="Times New Roman"/>
            <w:sz w:val="24"/>
            <w:szCs w:val="24"/>
            <w:rPrChange w:id="4444" w:author="Muhammad, Alimayo (GSFC-5660)" w:date="2016-08-04T12:23:00Z">
              <w:rPr/>
            </w:rPrChange>
          </w:rPr>
          <w:delText xml:space="preserve">Figure </w:delText>
        </w:r>
        <w:r w:rsidR="009273D6" w:rsidRPr="001C160C" w:rsidDel="001C444D">
          <w:rPr>
            <w:rFonts w:ascii="Times New Roman" w:hAnsi="Times New Roman"/>
            <w:noProof/>
            <w:sz w:val="24"/>
            <w:szCs w:val="24"/>
            <w:rPrChange w:id="4445" w:author="Muhammad, Alimayo (GSFC-5660)" w:date="2016-08-04T12:23:00Z">
              <w:rPr>
                <w:noProof/>
              </w:rPr>
            </w:rPrChange>
          </w:rPr>
          <w:delText>17</w:delText>
        </w:r>
      </w:del>
      <w:del w:id="4446" w:author="Muhammad, Alimayo (GSFC-5660)" w:date="2016-08-04T12:21:00Z">
        <w:r w:rsidR="009273D6" w:rsidRPr="001C160C" w:rsidDel="001C160C">
          <w:rPr>
            <w:rFonts w:ascii="Times New Roman" w:hAnsi="Times New Roman"/>
            <w:noProof/>
            <w:sz w:val="24"/>
            <w:szCs w:val="24"/>
            <w:rPrChange w:id="4447" w:author="Muhammad, Alimayo (GSFC-5660)" w:date="2016-08-04T12:23:00Z">
              <w:rPr>
                <w:noProof/>
              </w:rPr>
            </w:rPrChange>
          </w:rPr>
          <w:delText>6</w:delText>
        </w:r>
        <w:r w:rsidR="009273D6" w:rsidRPr="001C160C" w:rsidDel="001C160C">
          <w:rPr>
            <w:rFonts w:ascii="Times New Roman" w:hAnsi="Times New Roman"/>
            <w:sz w:val="24"/>
            <w:szCs w:val="24"/>
            <w:rPrChange w:id="4448" w:author="Muhammad, Alimayo (GSFC-5660)" w:date="2016-08-04T12:23:00Z">
              <w:rPr/>
            </w:rPrChange>
          </w:rPr>
          <w:noBreakHyphen/>
        </w:r>
        <w:r w:rsidR="009273D6" w:rsidRPr="001C160C" w:rsidDel="001C160C">
          <w:rPr>
            <w:rFonts w:ascii="Times New Roman" w:hAnsi="Times New Roman"/>
            <w:noProof/>
            <w:sz w:val="24"/>
            <w:szCs w:val="24"/>
            <w:rPrChange w:id="4449" w:author="Muhammad, Alimayo (GSFC-5660)" w:date="2016-08-04T12:23:00Z">
              <w:rPr>
                <w:noProof/>
              </w:rPr>
            </w:rPrChange>
          </w:rPr>
          <w:delText>180</w:delText>
        </w:r>
        <w:r w:rsidR="009273D6" w:rsidRPr="001C160C" w:rsidDel="001C160C">
          <w:rPr>
            <w:rFonts w:ascii="Times New Roman" w:hAnsi="Times New Roman"/>
            <w:sz w:val="24"/>
            <w:szCs w:val="24"/>
            <w:rPrChange w:id="4450" w:author="Muhammad, Alimayo (GSFC-5660)" w:date="2016-08-04T12:23:00Z">
              <w:rPr/>
            </w:rPrChange>
          </w:rPr>
          <w:noBreakHyphen/>
        </w:r>
        <w:r w:rsidR="009273D6" w:rsidRPr="001C160C" w:rsidDel="001C160C">
          <w:rPr>
            <w:rFonts w:ascii="Times New Roman" w:hAnsi="Times New Roman"/>
            <w:noProof/>
            <w:sz w:val="24"/>
            <w:szCs w:val="24"/>
            <w:rPrChange w:id="4451" w:author="Muhammad, Alimayo (GSFC-5660)" w:date="2016-08-04T12:23:00Z">
              <w:rPr>
                <w:noProof/>
              </w:rPr>
            </w:rPrChange>
          </w:rPr>
          <w:delText>6</w:delText>
        </w:r>
        <w:r w:rsidR="009273D6" w:rsidRPr="001C160C" w:rsidDel="001C160C">
          <w:rPr>
            <w:rFonts w:ascii="Times New Roman" w:hAnsi="Times New Roman"/>
            <w:sz w:val="24"/>
            <w:szCs w:val="24"/>
            <w:rPrChange w:id="4452" w:author="Muhammad, Alimayo (GSFC-5660)" w:date="2016-08-04T12:23:00Z">
              <w:rPr/>
            </w:rPrChange>
          </w:rPr>
          <w:noBreakHyphen/>
        </w:r>
        <w:r w:rsidR="009273D6" w:rsidRPr="001C160C" w:rsidDel="001C160C">
          <w:rPr>
            <w:rFonts w:ascii="Times New Roman" w:hAnsi="Times New Roman"/>
            <w:noProof/>
            <w:sz w:val="24"/>
            <w:szCs w:val="24"/>
            <w:rPrChange w:id="4453" w:author="Muhammad, Alimayo (GSFC-5660)" w:date="2016-08-04T12:23:00Z">
              <w:rPr>
                <w:noProof/>
              </w:rPr>
            </w:rPrChange>
          </w:rPr>
          <w:delText>17</w:delText>
        </w:r>
      </w:del>
      <w:del w:id="4454" w:author="Muhammad, Alimayo (GSFC-5660)" w:date="2016-08-08T14:38:00Z">
        <w:r w:rsidR="00F069B0" w:rsidRPr="00D349FE" w:rsidDel="001C444D">
          <w:rPr>
            <w:rFonts w:ascii="Times New Roman" w:hAnsi="Times New Roman"/>
            <w:sz w:val="24"/>
            <w:szCs w:val="24"/>
          </w:rPr>
          <w:fldChar w:fldCharType="end"/>
        </w:r>
        <w:r w:rsidRPr="001C160C" w:rsidDel="001C444D">
          <w:rPr>
            <w:rFonts w:ascii="Times New Roman" w:hAnsi="Times New Roman"/>
            <w:sz w:val="24"/>
            <w:szCs w:val="24"/>
          </w:rPr>
          <w:delText>.</w:delText>
        </w:r>
      </w:del>
    </w:p>
    <w:p w14:paraId="56762887" w14:textId="77777777" w:rsidR="00A538EB" w:rsidRDefault="00A538EB" w:rsidP="00A538EB">
      <w:pPr>
        <w:pStyle w:val="TableText"/>
        <w:ind w:left="720"/>
        <w:rPr>
          <w:rFonts w:ascii="Times New Roman" w:hAnsi="Times New Roman"/>
          <w:sz w:val="24"/>
          <w:szCs w:val="24"/>
        </w:rPr>
      </w:pPr>
    </w:p>
    <w:p w14:paraId="45B22A91" w14:textId="77777777" w:rsidR="00F069B0" w:rsidRDefault="00A538EB" w:rsidP="008239E7">
      <w:pPr>
        <w:pStyle w:val="TableText"/>
        <w:keepNext/>
        <w:jc w:val="center"/>
      </w:pPr>
      <w:r>
        <w:rPr>
          <w:noProof/>
        </w:rPr>
        <mc:AlternateContent>
          <mc:Choice Requires="wps">
            <w:drawing>
              <wp:anchor distT="0" distB="0" distL="114300" distR="114300" simplePos="0" relativeHeight="251729408" behindDoc="0" locked="0" layoutInCell="1" allowOverlap="1" wp14:anchorId="72FDC3DD" wp14:editId="0C4FF14C">
                <wp:simplePos x="0" y="0"/>
                <wp:positionH relativeFrom="column">
                  <wp:posOffset>1143000</wp:posOffset>
                </wp:positionH>
                <wp:positionV relativeFrom="paragraph">
                  <wp:posOffset>2265045</wp:posOffset>
                </wp:positionV>
                <wp:extent cx="1162050" cy="342900"/>
                <wp:effectExtent l="0" t="0" r="19050" b="19050"/>
                <wp:wrapNone/>
                <wp:docPr id="180" name="Oval 180"/>
                <wp:cNvGraphicFramePr/>
                <a:graphic xmlns:a="http://schemas.openxmlformats.org/drawingml/2006/main">
                  <a:graphicData uri="http://schemas.microsoft.com/office/word/2010/wordprocessingShape">
                    <wps:wsp>
                      <wps:cNvSpPr/>
                      <wps:spPr>
                        <a:xfrm>
                          <a:off x="0" y="0"/>
                          <a:ext cx="1162050" cy="342900"/>
                        </a:xfrm>
                        <a:prstGeom prst="ellipse">
                          <a:avLst/>
                        </a:prstGeom>
                        <a:noFill/>
                        <a:ln w="19050" cap="flat" cmpd="sng" algn="ctr">
                          <a:solidFill>
                            <a:srgbClr val="C0504D"/>
                          </a:solidFill>
                          <a:prstDash val="solid"/>
                        </a:ln>
                        <a:effectLst/>
                      </wps:spPr>
                      <wps:txbx>
                        <w:txbxContent>
                          <w:p w14:paraId="13DFCCF4"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DC3DD" id="Oval 180" o:spid="_x0000_s1031" style="position:absolute;left:0;text-align:left;margin-left:90pt;margin-top:178.35pt;width:91.5pt;height: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" filled="f" strokecolor="#c0504d" strokeweight="1.5pt">
                <v:textbox>
                  <w:txbxContent>
                    <w:p w14:paraId="13DFCCF4" w14:textId="77777777" w:rsidR="003127AA" w:rsidRDefault="003127AA" w:rsidP="00A538EB">
                      <w:pPr>
                        <w:jc w:val="center"/>
                      </w:pPr>
                    </w:p>
                  </w:txbxContent>
                </v:textbox>
              </v:oval>
            </w:pict>
          </mc:Fallback>
        </mc:AlternateContent>
      </w:r>
      <w:r>
        <w:rPr>
          <w:rFonts w:ascii="Times New Roman" w:hAnsi="Times New Roman"/>
          <w:noProof/>
          <w:sz w:val="24"/>
          <w:szCs w:val="24"/>
        </w:rPr>
        <w:drawing>
          <wp:inline distT="0" distB="0" distL="0" distR="0" wp14:anchorId="71E89565" wp14:editId="02B84B04">
            <wp:extent cx="5943600" cy="3200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DFD9DEF" w14:textId="2948DA90" w:rsidR="00A538EB" w:rsidDel="001C444D" w:rsidRDefault="001C1B79">
      <w:pPr>
        <w:pStyle w:val="Caption"/>
        <w:rPr>
          <w:del w:id="4455" w:author="Muhammad, Alimayo (GSFC-5660)" w:date="2016-08-04T12:22:00Z"/>
        </w:rPr>
        <w:pPrChange w:id="4456" w:author="Perrine, Martin L. (GSFC-5670)" w:date="2016-09-08T12:46:00Z">
          <w:pPr>
            <w:pStyle w:val="TableText"/>
            <w:jc w:val="center"/>
          </w:pPr>
        </w:pPrChange>
      </w:pPr>
      <w:bookmarkStart w:id="4457" w:name="_Ref458430448"/>
      <w:bookmarkStart w:id="4458" w:name="_Ref455657503"/>
      <w:bookmarkStart w:id="4459" w:name="_Ref459813954"/>
      <w:bookmarkStart w:id="4460" w:name="_Toc460235936"/>
      <w:ins w:id="4461" w:author="Muhammad, Alimayo (GSFC-5660)" w:date="2016-08-08T10:36:00Z">
        <w:r>
          <w:t xml:space="preserve">Figure </w:t>
        </w:r>
      </w:ins>
      <w:ins w:id="446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46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464" w:author="Perrine, Martin L. (GSFC-5670)" w:date="2016-08-31T11:10:00Z">
        <w:r w:rsidR="00EF27DF">
          <w:rPr>
            <w:noProof/>
          </w:rPr>
          <w:t>26</w:t>
        </w:r>
      </w:ins>
      <w:ins w:id="4465" w:author="Muhammad, Alimayo (GSFC-5660)" w:date="2016-08-29T12:55:00Z">
        <w:r w:rsidR="004B56B2">
          <w:fldChar w:fldCharType="end"/>
        </w:r>
      </w:ins>
      <w:bookmarkEnd w:id="4457"/>
      <w:ins w:id="4466" w:author="Muhammad, Alimayo (GSFC-5660)" w:date="2016-08-08T12:05:00Z">
        <w:r w:rsidR="00D21B21">
          <w:t xml:space="preserve"> </w:t>
        </w:r>
      </w:ins>
      <w:del w:id="4467"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17</w:delText>
        </w:r>
        <w:r w:rsidR="00386256" w:rsidDel="00D349FE">
          <w:rPr>
            <w:noProof/>
          </w:rPr>
          <w:fldChar w:fldCharType="end"/>
        </w:r>
      </w:del>
      <w:bookmarkEnd w:id="4458"/>
      <w:del w:id="4468" w:author="Muhammad, Alimayo (GSFC-5660)" w:date="2016-08-08T12:04:00Z">
        <w:r w:rsidR="00F069B0" w:rsidDel="00D21B21">
          <w:delText xml:space="preserve">  </w:delText>
        </w:r>
      </w:del>
      <w:r w:rsidR="00F069B0">
        <w:t>Select recorded file.</w:t>
      </w:r>
      <w:bookmarkEnd w:id="4459"/>
      <w:bookmarkEnd w:id="4460"/>
    </w:p>
    <w:p w14:paraId="0627AEFE" w14:textId="77777777" w:rsidR="001C444D" w:rsidRDefault="001C444D" w:rsidP="005152B5">
      <w:pPr>
        <w:pStyle w:val="Caption"/>
        <w:rPr>
          <w:ins w:id="4469" w:author="Muhammad, Alimayo (GSFC-5660)" w:date="2016-08-08T14:38:00Z"/>
        </w:rPr>
      </w:pPr>
    </w:p>
    <w:p w14:paraId="3B70EC1D" w14:textId="77777777" w:rsidR="001C444D" w:rsidRDefault="001C444D">
      <w:pPr>
        <w:pStyle w:val="BodyText"/>
        <w:rPr>
          <w:ins w:id="4470" w:author="Muhammad, Alimayo (GSFC-5660)" w:date="2016-08-08T14:38:00Z"/>
        </w:rPr>
        <w:pPrChange w:id="4471" w:author="Perrine, Martin L. (GSFC-5670)" w:date="2016-08-30T14:52:00Z">
          <w:pPr>
            <w:pStyle w:val="Caption"/>
          </w:pPr>
        </w:pPrChange>
      </w:pPr>
    </w:p>
    <w:p w14:paraId="761EE3F5" w14:textId="77777777" w:rsidR="001C444D" w:rsidRDefault="001C444D">
      <w:pPr>
        <w:pStyle w:val="BodyText"/>
        <w:rPr>
          <w:ins w:id="4472" w:author="Muhammad, Alimayo (GSFC-5660)" w:date="2016-08-08T14:38:00Z"/>
        </w:rPr>
        <w:pPrChange w:id="4473" w:author="Perrine, Martin L. (GSFC-5670)" w:date="2016-08-30T14:52:00Z">
          <w:pPr>
            <w:pStyle w:val="Caption"/>
          </w:pPr>
        </w:pPrChange>
      </w:pPr>
    </w:p>
    <w:p w14:paraId="1A1C1C87" w14:textId="77777777" w:rsidR="001C444D" w:rsidRPr="00783A32" w:rsidRDefault="001C444D">
      <w:pPr>
        <w:pStyle w:val="BodyText"/>
        <w:rPr>
          <w:ins w:id="4474" w:author="Muhammad, Alimayo (GSFC-5660)" w:date="2016-08-08T14:38:00Z"/>
        </w:rPr>
        <w:pPrChange w:id="4475" w:author="Perrine, Martin L. (GSFC-5670)" w:date="2016-08-30T14:52:00Z">
          <w:pPr>
            <w:pStyle w:val="Caption"/>
          </w:pPr>
        </w:pPrChange>
      </w:pPr>
    </w:p>
    <w:p w14:paraId="55A099F6" w14:textId="77777777" w:rsidR="00A538EB" w:rsidDel="001C160C" w:rsidRDefault="00A538EB">
      <w:pPr>
        <w:pStyle w:val="Caption"/>
        <w:rPr>
          <w:del w:id="4476" w:author="Muhammad, Alimayo (GSFC-5660)" w:date="2016-08-04T12:22:00Z"/>
        </w:rPr>
        <w:pPrChange w:id="4477" w:author="Perrine, Martin L. (GSFC-5670)" w:date="2016-09-08T12:46:00Z">
          <w:pPr>
            <w:pStyle w:val="TableText"/>
            <w:jc w:val="center"/>
          </w:pPr>
        </w:pPrChange>
      </w:pPr>
    </w:p>
    <w:p w14:paraId="1834DC8D" w14:textId="77777777" w:rsidR="00DE25A9" w:rsidDel="001C160C" w:rsidRDefault="00DE25A9">
      <w:pPr>
        <w:pStyle w:val="Caption"/>
        <w:rPr>
          <w:del w:id="4478" w:author="Muhammad, Alimayo (GSFC-5660)" w:date="2016-08-04T12:22:00Z"/>
        </w:rPr>
        <w:pPrChange w:id="4479" w:author="Perrine, Martin L. (GSFC-5670)" w:date="2016-09-08T12:46:00Z">
          <w:pPr>
            <w:pStyle w:val="TableText"/>
            <w:jc w:val="center"/>
          </w:pPr>
        </w:pPrChange>
      </w:pPr>
    </w:p>
    <w:p w14:paraId="0965D1C7" w14:textId="77777777" w:rsidR="00980E81" w:rsidRDefault="00980E81">
      <w:pPr>
        <w:pStyle w:val="Caption"/>
        <w:pPrChange w:id="4480" w:author="Perrine, Martin L. (GSFC-5670)" w:date="2016-09-08T12:46:00Z">
          <w:pPr>
            <w:pStyle w:val="TableText"/>
            <w:jc w:val="center"/>
          </w:pPr>
        </w:pPrChange>
      </w:pPr>
    </w:p>
    <w:p w14:paraId="748FAFE0" w14:textId="37DCEA5D" w:rsidR="00A538EB" w:rsidDel="00694684" w:rsidRDefault="00A538EB" w:rsidP="00666E51">
      <w:pPr>
        <w:pStyle w:val="TableText"/>
        <w:numPr>
          <w:ilvl w:val="0"/>
          <w:numId w:val="16"/>
        </w:numPr>
        <w:rPr>
          <w:del w:id="4481" w:author="Perrine, Martin L. (GSFC-5670)" w:date="2016-09-08T12:18:00Z"/>
          <w:rFonts w:ascii="Times New Roman" w:hAnsi="Times New Roman"/>
          <w:sz w:val="24"/>
          <w:szCs w:val="24"/>
        </w:rPr>
      </w:pPr>
      <w:r w:rsidRPr="00694684">
        <w:rPr>
          <w:rFonts w:ascii="Times New Roman" w:hAnsi="Times New Roman"/>
          <w:sz w:val="24"/>
          <w:szCs w:val="24"/>
        </w:rPr>
        <w:t xml:space="preserve">Select the </w:t>
      </w:r>
      <w:r w:rsidRPr="00694684">
        <w:rPr>
          <w:rFonts w:ascii="Times New Roman" w:hAnsi="Times New Roman"/>
          <w:b/>
          <w:sz w:val="24"/>
          <w:szCs w:val="24"/>
        </w:rPr>
        <w:t>Channel</w:t>
      </w:r>
      <w:r w:rsidR="00F069B0" w:rsidRPr="00694684">
        <w:rPr>
          <w:rFonts w:ascii="Times New Roman" w:hAnsi="Times New Roman"/>
          <w:sz w:val="24"/>
          <w:szCs w:val="24"/>
        </w:rPr>
        <w:t xml:space="preserve"> to be </w:t>
      </w:r>
      <w:proofErr w:type="spellStart"/>
      <w:r w:rsidR="00F069B0" w:rsidRPr="00694684">
        <w:rPr>
          <w:rFonts w:ascii="Times New Roman" w:hAnsi="Times New Roman"/>
          <w:sz w:val="24"/>
          <w:szCs w:val="24"/>
        </w:rPr>
        <w:t>HighRate</w:t>
      </w:r>
      <w:proofErr w:type="spellEnd"/>
      <w:r w:rsidR="00F069B0" w:rsidRPr="00694684">
        <w:rPr>
          <w:rFonts w:ascii="Times New Roman" w:hAnsi="Times New Roman"/>
          <w:sz w:val="24"/>
          <w:szCs w:val="24"/>
        </w:rPr>
        <w:t>,</w:t>
      </w:r>
      <w:ins w:id="4482" w:author="Muhammad, Alimayo (GSFC-5660)" w:date="2016-08-08T14:39:00Z">
        <w:r w:rsidR="001C444D" w:rsidRPr="00694684">
          <w:rPr>
            <w:rFonts w:ascii="Times New Roman" w:hAnsi="Times New Roman"/>
            <w:sz w:val="24"/>
            <w:szCs w:val="24"/>
          </w:rPr>
          <w:t xml:space="preserve"> </w:t>
        </w:r>
      </w:ins>
      <w:ins w:id="4483" w:author="Muhammad, Alimayo (GSFC-5660)" w:date="2016-08-24T14:57:00Z">
        <w:del w:id="4484" w:author="Perrine, Martin L. (GSFC-5670)" w:date="2016-09-08T12:18:00Z">
          <w:r w:rsidR="006C6F12" w:rsidRPr="003E6F4E" w:rsidDel="00694684">
            <w:rPr>
              <w:szCs w:val="24"/>
            </w:rPr>
            <w:fldChar w:fldCharType="begin"/>
          </w:r>
          <w:r w:rsidR="006C6F12" w:rsidRPr="006C6F12" w:rsidDel="00694684">
            <w:rPr>
              <w:rFonts w:ascii="Times New Roman" w:hAnsi="Times New Roman"/>
              <w:sz w:val="24"/>
              <w:szCs w:val="24"/>
            </w:rPr>
            <w:delInstrText xml:space="preserve"> REF _Ref459813993 \h </w:delInstrText>
          </w:r>
        </w:del>
      </w:ins>
      <w:del w:id="4485" w:author="Perrine, Martin L. (GSFC-5670)" w:date="2016-09-08T12:18:00Z">
        <w:r w:rsidR="006C6F12" w:rsidRPr="006C6F12" w:rsidDel="00694684">
          <w:rPr>
            <w:rFonts w:ascii="Times New Roman" w:hAnsi="Times New Roman"/>
            <w:sz w:val="24"/>
            <w:szCs w:val="24"/>
          </w:rPr>
          <w:delInstrText xml:space="preserve"> \* MERGEFORMAT </w:delInstrText>
        </w:r>
        <w:r w:rsidR="006C6F12" w:rsidRPr="003E6F4E" w:rsidDel="00694684">
          <w:rPr>
            <w:szCs w:val="24"/>
          </w:rPr>
        </w:r>
        <w:r w:rsidR="006C6F12" w:rsidRPr="003E6F4E" w:rsidDel="00694684">
          <w:rPr>
            <w:szCs w:val="24"/>
          </w:rPr>
          <w:fldChar w:fldCharType="separate"/>
        </w:r>
      </w:del>
      <w:ins w:id="4486" w:author="Muhammad, Alimayo (GSFC-5660)" w:date="2016-08-24T14:57:00Z">
        <w:del w:id="4487" w:author="Perrine, Martin L. (GSFC-5670)" w:date="2016-08-31T11:09:00Z">
          <w:r w:rsidR="006C6F12" w:rsidRPr="006C6F12" w:rsidDel="00EF27DF">
            <w:rPr>
              <w:rFonts w:ascii="Times New Roman" w:hAnsi="Times New Roman"/>
              <w:sz w:val="24"/>
              <w:szCs w:val="24"/>
              <w:rPrChange w:id="4488" w:author="Muhammad, Alimayo (GSFC-5660)" w:date="2016-08-24T14:58:00Z">
                <w:rPr/>
              </w:rPrChange>
            </w:rPr>
            <w:delText xml:space="preserve">Figure </w:delText>
          </w:r>
          <w:r w:rsidR="006C6F12" w:rsidRPr="006C6F12" w:rsidDel="00EF27DF">
            <w:rPr>
              <w:rFonts w:ascii="Times New Roman" w:hAnsi="Times New Roman"/>
              <w:noProof/>
              <w:sz w:val="24"/>
              <w:szCs w:val="24"/>
              <w:rPrChange w:id="4489" w:author="Muhammad, Alimayo (GSFC-5660)" w:date="2016-08-24T14:58:00Z">
                <w:rPr>
                  <w:noProof/>
                </w:rPr>
              </w:rPrChange>
            </w:rPr>
            <w:delText>6</w:delText>
          </w:r>
          <w:r w:rsidR="006C6F12" w:rsidRPr="006C6F12" w:rsidDel="00EF27DF">
            <w:rPr>
              <w:rFonts w:ascii="Times New Roman" w:hAnsi="Times New Roman"/>
              <w:sz w:val="24"/>
              <w:szCs w:val="24"/>
              <w:rPrChange w:id="4490" w:author="Muhammad, Alimayo (GSFC-5660)" w:date="2016-08-24T14:58:00Z">
                <w:rPr/>
              </w:rPrChange>
            </w:rPr>
            <w:noBreakHyphen/>
          </w:r>
          <w:r w:rsidR="006C6F12" w:rsidRPr="006C6F12" w:rsidDel="00EF27DF">
            <w:rPr>
              <w:rFonts w:ascii="Times New Roman" w:hAnsi="Times New Roman"/>
              <w:noProof/>
              <w:sz w:val="24"/>
              <w:szCs w:val="24"/>
              <w:rPrChange w:id="4491" w:author="Muhammad, Alimayo (GSFC-5660)" w:date="2016-08-24T14:58:00Z">
                <w:rPr>
                  <w:noProof/>
                </w:rPr>
              </w:rPrChange>
            </w:rPr>
            <w:delText>2</w:delText>
          </w:r>
        </w:del>
      </w:ins>
      <w:ins w:id="4492" w:author="Muhammad, Alimayo (GSFC-5660)" w:date="2016-08-25T13:45:00Z">
        <w:del w:id="4493" w:author="Perrine, Martin L. (GSFC-5670)" w:date="2016-08-31T11:09:00Z">
          <w:r w:rsidR="00DF5458" w:rsidDel="00EF27DF">
            <w:rPr>
              <w:rFonts w:ascii="Times New Roman" w:hAnsi="Times New Roman"/>
              <w:noProof/>
              <w:sz w:val="24"/>
              <w:szCs w:val="24"/>
            </w:rPr>
            <w:delText>3</w:delText>
          </w:r>
        </w:del>
      </w:ins>
      <w:ins w:id="4494" w:author="Muhammad, Alimayo (GSFC-5660)" w:date="2016-08-24T14:57:00Z">
        <w:del w:id="4495" w:author="Perrine, Martin L. (GSFC-5670)" w:date="2016-09-08T12:18:00Z">
          <w:r w:rsidR="006C6F12" w:rsidRPr="003E6F4E" w:rsidDel="00694684">
            <w:rPr>
              <w:szCs w:val="24"/>
            </w:rPr>
            <w:fldChar w:fldCharType="end"/>
          </w:r>
        </w:del>
      </w:ins>
      <w:ins w:id="4496" w:author="Muhammad, Alimayo (GSFC-5660)" w:date="2016-08-24T14:58:00Z">
        <w:del w:id="4497" w:author="Perrine, Martin L. (GSFC-5670)" w:date="2016-09-08T12:18:00Z">
          <w:r w:rsidR="006C6F12" w:rsidDel="00694684">
            <w:rPr>
              <w:rFonts w:ascii="Times New Roman" w:hAnsi="Times New Roman"/>
              <w:sz w:val="24"/>
              <w:szCs w:val="24"/>
            </w:rPr>
            <w:delText>.</w:delText>
          </w:r>
        </w:del>
      </w:ins>
      <w:del w:id="4498" w:author="Perrine, Martin L. (GSFC-5670)" w:date="2016-09-08T12:18:00Z">
        <w:r w:rsidR="00F069B0" w:rsidRPr="001C160C" w:rsidDel="00694684">
          <w:rPr>
            <w:rFonts w:ascii="Times New Roman" w:hAnsi="Times New Roman"/>
            <w:sz w:val="24"/>
            <w:szCs w:val="24"/>
          </w:rPr>
          <w:delText xml:space="preserve"> </w:delText>
        </w:r>
        <w:r w:rsidR="00F069B0" w:rsidRPr="00D349FE" w:rsidDel="00694684">
          <w:rPr>
            <w:szCs w:val="24"/>
          </w:rPr>
          <w:fldChar w:fldCharType="begin"/>
        </w:r>
        <w:r w:rsidR="00F069B0" w:rsidRPr="001C160C" w:rsidDel="00694684">
          <w:rPr>
            <w:rFonts w:ascii="Times New Roman" w:hAnsi="Times New Roman"/>
            <w:sz w:val="24"/>
            <w:szCs w:val="24"/>
          </w:rPr>
          <w:delInstrText xml:space="preserve"> REF _Ref455657621 \h </w:delInstrText>
        </w:r>
        <w:r w:rsidR="001C160C" w:rsidRPr="001C160C" w:rsidDel="00694684">
          <w:rPr>
            <w:rFonts w:ascii="Times New Roman" w:hAnsi="Times New Roman"/>
            <w:sz w:val="24"/>
            <w:szCs w:val="24"/>
          </w:rPr>
          <w:delInstrText xml:space="preserve"> \* MERGEFORMAT </w:delInstrText>
        </w:r>
        <w:r w:rsidR="00F069B0" w:rsidRPr="00D349FE" w:rsidDel="00694684">
          <w:rPr>
            <w:szCs w:val="24"/>
          </w:rPr>
        </w:r>
        <w:r w:rsidR="00F069B0" w:rsidRPr="00D349FE" w:rsidDel="00694684">
          <w:rPr>
            <w:szCs w:val="24"/>
          </w:rPr>
          <w:fldChar w:fldCharType="separate"/>
        </w:r>
        <w:r w:rsidR="009273D6" w:rsidRPr="001C160C" w:rsidDel="00694684">
          <w:rPr>
            <w:rFonts w:ascii="Times New Roman" w:hAnsi="Times New Roman"/>
            <w:sz w:val="24"/>
            <w:szCs w:val="24"/>
            <w:rPrChange w:id="4499" w:author="Muhammad, Alimayo (GSFC-5660)" w:date="2016-08-04T12:23:00Z">
              <w:rPr/>
            </w:rPrChange>
          </w:rPr>
          <w:delText xml:space="preserve">Figure </w:delText>
        </w:r>
        <w:r w:rsidR="009273D6" w:rsidRPr="001C160C" w:rsidDel="00694684">
          <w:rPr>
            <w:rFonts w:ascii="Times New Roman" w:hAnsi="Times New Roman"/>
            <w:noProof/>
            <w:sz w:val="24"/>
            <w:szCs w:val="24"/>
            <w:rPrChange w:id="4500" w:author="Muhammad, Alimayo (GSFC-5660)" w:date="2016-08-04T12:23:00Z">
              <w:rPr>
                <w:noProof/>
              </w:rPr>
            </w:rPrChange>
          </w:rPr>
          <w:delText>186</w:delText>
        </w:r>
        <w:r w:rsidR="009273D6" w:rsidRPr="001C160C" w:rsidDel="00694684">
          <w:rPr>
            <w:rFonts w:ascii="Times New Roman" w:hAnsi="Times New Roman"/>
            <w:sz w:val="24"/>
            <w:szCs w:val="24"/>
            <w:rPrChange w:id="4501" w:author="Muhammad, Alimayo (GSFC-5660)" w:date="2016-08-04T12:23:00Z">
              <w:rPr/>
            </w:rPrChange>
          </w:rPr>
          <w:noBreakHyphen/>
        </w:r>
        <w:r w:rsidR="009273D6" w:rsidRPr="001C160C" w:rsidDel="00694684">
          <w:rPr>
            <w:rFonts w:ascii="Times New Roman" w:hAnsi="Times New Roman"/>
            <w:noProof/>
            <w:sz w:val="24"/>
            <w:szCs w:val="24"/>
            <w:rPrChange w:id="4502" w:author="Muhammad, Alimayo (GSFC-5660)" w:date="2016-08-04T12:23:00Z">
              <w:rPr>
                <w:noProof/>
              </w:rPr>
            </w:rPrChange>
          </w:rPr>
          <w:delText>190</w:delText>
        </w:r>
        <w:r w:rsidR="009273D6" w:rsidRPr="001C160C" w:rsidDel="00694684">
          <w:rPr>
            <w:rFonts w:ascii="Times New Roman" w:hAnsi="Times New Roman"/>
            <w:sz w:val="24"/>
            <w:szCs w:val="24"/>
            <w:rPrChange w:id="4503" w:author="Muhammad, Alimayo (GSFC-5660)" w:date="2016-08-04T12:23:00Z">
              <w:rPr/>
            </w:rPrChange>
          </w:rPr>
          <w:noBreakHyphen/>
        </w:r>
        <w:r w:rsidR="009273D6" w:rsidRPr="001C160C" w:rsidDel="00694684">
          <w:rPr>
            <w:rFonts w:ascii="Times New Roman" w:hAnsi="Times New Roman"/>
            <w:noProof/>
            <w:sz w:val="24"/>
            <w:szCs w:val="24"/>
            <w:rPrChange w:id="4504" w:author="Muhammad, Alimayo (GSFC-5660)" w:date="2016-08-04T12:23:00Z">
              <w:rPr>
                <w:noProof/>
              </w:rPr>
            </w:rPrChange>
          </w:rPr>
          <w:delText>6</w:delText>
        </w:r>
        <w:r w:rsidR="009273D6" w:rsidRPr="001C160C" w:rsidDel="00694684">
          <w:rPr>
            <w:rFonts w:ascii="Times New Roman" w:hAnsi="Times New Roman"/>
            <w:sz w:val="24"/>
            <w:szCs w:val="24"/>
            <w:rPrChange w:id="4505" w:author="Muhammad, Alimayo (GSFC-5660)" w:date="2016-08-04T12:23:00Z">
              <w:rPr/>
            </w:rPrChange>
          </w:rPr>
          <w:noBreakHyphen/>
        </w:r>
        <w:r w:rsidR="009273D6" w:rsidRPr="001C160C" w:rsidDel="00694684">
          <w:rPr>
            <w:rFonts w:ascii="Times New Roman" w:hAnsi="Times New Roman"/>
            <w:noProof/>
            <w:sz w:val="24"/>
            <w:szCs w:val="24"/>
            <w:rPrChange w:id="4506" w:author="Muhammad, Alimayo (GSFC-5660)" w:date="2016-08-04T12:23:00Z">
              <w:rPr>
                <w:noProof/>
              </w:rPr>
            </w:rPrChange>
          </w:rPr>
          <w:delText>18</w:delText>
        </w:r>
        <w:r w:rsidR="00F069B0" w:rsidRPr="00D349FE" w:rsidDel="00694684">
          <w:rPr>
            <w:szCs w:val="24"/>
          </w:rPr>
          <w:fldChar w:fldCharType="end"/>
        </w:r>
        <w:r w:rsidR="00F069B0" w:rsidRPr="001C160C" w:rsidDel="00694684">
          <w:rPr>
            <w:rFonts w:ascii="Times New Roman" w:hAnsi="Times New Roman"/>
            <w:sz w:val="24"/>
            <w:szCs w:val="24"/>
          </w:rPr>
          <w:delText>.</w:delText>
        </w:r>
      </w:del>
    </w:p>
    <w:p w14:paraId="475B0D6D" w14:textId="6930C2D0" w:rsidR="00A538EB" w:rsidRPr="00694684" w:rsidRDefault="00694684">
      <w:pPr>
        <w:pStyle w:val="TableText"/>
        <w:numPr>
          <w:ilvl w:val="0"/>
          <w:numId w:val="16"/>
        </w:numPr>
        <w:rPr>
          <w:rFonts w:ascii="Times New Roman" w:hAnsi="Times New Roman"/>
          <w:sz w:val="24"/>
          <w:szCs w:val="24"/>
        </w:rPr>
        <w:pPrChange w:id="4507" w:author="Perrine, Martin L. (GSFC-5670)" w:date="2016-09-08T12:18:00Z">
          <w:pPr>
            <w:pStyle w:val="TableText"/>
          </w:pPr>
        </w:pPrChange>
      </w:pPr>
      <w:ins w:id="4508" w:author="Perrine, Martin L. (GSFC-5670)" w:date="2016-09-08T12:18:00Z">
        <w:r>
          <w:rPr>
            <w:rFonts w:ascii="Times New Roman" w:hAnsi="Times New Roman"/>
            <w:sz w:val="24"/>
            <w:szCs w:val="24"/>
          </w:rPr>
          <w:fldChar w:fldCharType="begin"/>
        </w:r>
        <w:r>
          <w:rPr>
            <w:rFonts w:ascii="Times New Roman" w:hAnsi="Times New Roman"/>
            <w:sz w:val="24"/>
            <w:szCs w:val="24"/>
          </w:rPr>
          <w:instrText xml:space="preserve"> REF _Ref461100416 \h </w:instrText>
        </w:r>
      </w:ins>
      <w:r>
        <w:rPr>
          <w:rFonts w:ascii="Times New Roman" w:hAnsi="Times New Roman"/>
          <w:sz w:val="24"/>
          <w:szCs w:val="24"/>
        </w:rPr>
      </w:r>
      <w:r>
        <w:rPr>
          <w:rFonts w:ascii="Times New Roman" w:hAnsi="Times New Roman"/>
          <w:sz w:val="24"/>
          <w:szCs w:val="24"/>
        </w:rPr>
        <w:fldChar w:fldCharType="separate"/>
      </w:r>
      <w:ins w:id="4509" w:author="Perrine, Martin L. (GSFC-5670)" w:date="2016-09-08T12:18:00Z">
        <w:r>
          <w:t xml:space="preserve">Figure </w:t>
        </w:r>
        <w:r>
          <w:rPr>
            <w:noProof/>
          </w:rPr>
          <w:t>6</w:t>
        </w:r>
        <w:r>
          <w:noBreakHyphen/>
        </w:r>
        <w:r>
          <w:rPr>
            <w:noProof/>
          </w:rPr>
          <w:t>27</w:t>
        </w:r>
        <w:r>
          <w:rPr>
            <w:rFonts w:ascii="Times New Roman" w:hAnsi="Times New Roman"/>
            <w:sz w:val="24"/>
            <w:szCs w:val="24"/>
          </w:rPr>
          <w:fldChar w:fldCharType="end"/>
        </w:r>
        <w:r>
          <w:rPr>
            <w:rFonts w:ascii="Times New Roman" w:hAnsi="Times New Roman"/>
            <w:sz w:val="24"/>
            <w:szCs w:val="24"/>
          </w:rPr>
          <w:t>.</w:t>
        </w:r>
      </w:ins>
    </w:p>
    <w:p w14:paraId="07470F2C" w14:textId="052E7198" w:rsidR="00F069B0" w:rsidDel="00267E30" w:rsidRDefault="00A538EB">
      <w:pPr>
        <w:pStyle w:val="TableText"/>
        <w:keepNext/>
        <w:jc w:val="center"/>
        <w:rPr>
          <w:del w:id="4510" w:author="Muhammad, Alimayo (GSFC-5660)" w:date="2016-08-08T12:04:00Z"/>
        </w:rPr>
      </w:pPr>
      <w:r>
        <w:rPr>
          <w:noProof/>
        </w:rPr>
        <w:lastRenderedPageBreak/>
        <mc:AlternateContent>
          <mc:Choice Requires="wps">
            <w:drawing>
              <wp:anchor distT="0" distB="0" distL="114300" distR="114300" simplePos="0" relativeHeight="251731456" behindDoc="0" locked="0" layoutInCell="1" allowOverlap="1" wp14:anchorId="73228DB9" wp14:editId="117AA362">
                <wp:simplePos x="0" y="0"/>
                <wp:positionH relativeFrom="column">
                  <wp:posOffset>3759200</wp:posOffset>
                </wp:positionH>
                <wp:positionV relativeFrom="paragraph">
                  <wp:posOffset>1623060</wp:posOffset>
                </wp:positionV>
                <wp:extent cx="723900" cy="241300"/>
                <wp:effectExtent l="0" t="0" r="19050" b="25400"/>
                <wp:wrapNone/>
                <wp:docPr id="181" name="Oval 181"/>
                <wp:cNvGraphicFramePr/>
                <a:graphic xmlns:a="http://schemas.openxmlformats.org/drawingml/2006/main">
                  <a:graphicData uri="http://schemas.microsoft.com/office/word/2010/wordprocessingShape">
                    <wps:wsp>
                      <wps:cNvSpPr/>
                      <wps:spPr>
                        <a:xfrm>
                          <a:off x="0" y="0"/>
                          <a:ext cx="723900" cy="241300"/>
                        </a:xfrm>
                        <a:prstGeom prst="ellipse">
                          <a:avLst/>
                        </a:prstGeom>
                        <a:noFill/>
                        <a:ln w="19050" cap="flat" cmpd="sng" algn="ctr">
                          <a:solidFill>
                            <a:srgbClr val="C0504D"/>
                          </a:solidFill>
                          <a:prstDash val="solid"/>
                        </a:ln>
                        <a:effectLst/>
                      </wps:spPr>
                      <wps:txbx>
                        <w:txbxContent>
                          <w:p w14:paraId="5775CD22" w14:textId="77777777" w:rsidR="003127AA" w:rsidRDefault="003127AA" w:rsidP="00A538EB">
                            <w:pPr>
                              <w:jc w:val="center"/>
                            </w:pPr>
                            <w:proofErr w:type="spellStart"/>
                            <w:proofErr w:type="gramStart"/>
                            <w:r>
                              <w:t>qq</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28DB9" id="Oval 181" o:spid="_x0000_s1032" style="position:absolute;left:0;text-align:left;margin-left:296pt;margin-top:127.8pt;width:57pt;height:19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" filled="f" strokecolor="#c0504d" strokeweight="1.5pt">
                <v:textbox>
                  <w:txbxContent>
                    <w:p w14:paraId="5775CD22" w14:textId="77777777" w:rsidR="003127AA" w:rsidRDefault="003127AA" w:rsidP="00A538EB">
                      <w:pPr>
                        <w:jc w:val="center"/>
                      </w:pPr>
                      <w:proofErr w:type="spellStart"/>
                      <w:proofErr w:type="gramStart"/>
                      <w:r>
                        <w:t>qq</w:t>
                      </w:r>
                      <w:proofErr w:type="spellEnd"/>
                      <w:proofErr w:type="gramEnd"/>
                    </w:p>
                  </w:txbxContent>
                </v:textbox>
              </v:oval>
            </w:pict>
          </mc:Fallback>
        </mc:AlternateContent>
      </w:r>
      <w:r>
        <w:rPr>
          <w:noProof/>
          <w:szCs w:val="24"/>
        </w:rPr>
        <w:drawing>
          <wp:inline distT="0" distB="0" distL="0" distR="0" wp14:anchorId="206F2532" wp14:editId="2523D6A1">
            <wp:extent cx="4679950" cy="2587472"/>
            <wp:effectExtent l="0" t="0" r="635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5932" cy="2607366"/>
                    </a:xfrm>
                    <a:prstGeom prst="rect">
                      <a:avLst/>
                    </a:prstGeom>
                    <a:noFill/>
                    <a:ln>
                      <a:noFill/>
                    </a:ln>
                  </pic:spPr>
                </pic:pic>
              </a:graphicData>
            </a:graphic>
          </wp:inline>
        </w:drawing>
      </w:r>
    </w:p>
    <w:p w14:paraId="6DFE0366" w14:textId="77777777" w:rsidR="00267E30" w:rsidRDefault="00267E30">
      <w:pPr>
        <w:pStyle w:val="TableText"/>
        <w:jc w:val="center"/>
        <w:rPr>
          <w:ins w:id="4511" w:author="Muhammad, Alimayo (GSFC-5660)" w:date="2016-08-17T14:14:00Z"/>
        </w:rPr>
        <w:pPrChange w:id="4512" w:author="Muhammad, Alimayo (GSFC-5660)" w:date="2016-08-17T14:14:00Z">
          <w:pPr>
            <w:pStyle w:val="Caption"/>
          </w:pPr>
        </w:pPrChange>
      </w:pPr>
    </w:p>
    <w:p w14:paraId="0B1EE6F1" w14:textId="0D670C87" w:rsidR="00A538EB" w:rsidRPr="00772A31" w:rsidRDefault="00267E30" w:rsidP="005152B5">
      <w:pPr>
        <w:pStyle w:val="Caption"/>
      </w:pPr>
      <w:bookmarkStart w:id="4513" w:name="_Ref461100416"/>
      <w:bookmarkStart w:id="4514" w:name="_Ref459813993"/>
      <w:bookmarkStart w:id="4515" w:name="_Toc460235937"/>
      <w:ins w:id="4516" w:author="Muhammad, Alimayo (GSFC-5660)" w:date="2016-08-17T14:14:00Z">
        <w:r>
          <w:t xml:space="preserve">Figure </w:t>
        </w:r>
      </w:ins>
      <w:ins w:id="4517"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518"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519" w:author="Perrine, Martin L. (GSFC-5670)" w:date="2016-08-31T11:10:00Z">
        <w:r w:rsidR="00EF27DF">
          <w:rPr>
            <w:noProof/>
          </w:rPr>
          <w:t>27</w:t>
        </w:r>
      </w:ins>
      <w:ins w:id="4520" w:author="Muhammad, Alimayo (GSFC-5660)" w:date="2016-08-29T12:55:00Z">
        <w:r w:rsidR="004B56B2">
          <w:fldChar w:fldCharType="end"/>
        </w:r>
      </w:ins>
      <w:bookmarkStart w:id="4521" w:name="_Ref455657621"/>
      <w:bookmarkEnd w:id="4513"/>
      <w:ins w:id="4522" w:author="Muhammad, Alimayo (GSFC-5660)" w:date="2016-08-17T14:15:00Z">
        <w:r>
          <w:t xml:space="preserve"> </w:t>
        </w:r>
      </w:ins>
      <w:del w:id="4523"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18</w:delText>
        </w:r>
        <w:r w:rsidR="00386256" w:rsidDel="00D349FE">
          <w:rPr>
            <w:noProof/>
          </w:rPr>
          <w:fldChar w:fldCharType="end"/>
        </w:r>
        <w:bookmarkEnd w:id="4521"/>
        <w:r w:rsidR="00F069B0" w:rsidDel="00D349FE">
          <w:delText xml:space="preserve"> </w:delText>
        </w:r>
      </w:del>
      <w:r w:rsidR="00F069B0">
        <w:rPr>
          <w:szCs w:val="24"/>
        </w:rPr>
        <w:t xml:space="preserve">Select the </w:t>
      </w:r>
      <w:r w:rsidR="00F069B0">
        <w:rPr>
          <w:b/>
          <w:szCs w:val="24"/>
        </w:rPr>
        <w:t>Channel</w:t>
      </w:r>
      <w:r w:rsidR="00F069B0">
        <w:rPr>
          <w:szCs w:val="24"/>
        </w:rPr>
        <w:t xml:space="preserve"> to be </w:t>
      </w:r>
      <w:proofErr w:type="spellStart"/>
      <w:r w:rsidR="00F069B0">
        <w:rPr>
          <w:szCs w:val="24"/>
        </w:rPr>
        <w:t>HighRate</w:t>
      </w:r>
      <w:proofErr w:type="spellEnd"/>
      <w:r w:rsidR="00F069B0">
        <w:rPr>
          <w:szCs w:val="24"/>
        </w:rPr>
        <w:t>.</w:t>
      </w:r>
      <w:bookmarkEnd w:id="4514"/>
      <w:bookmarkEnd w:id="4515"/>
    </w:p>
    <w:p w14:paraId="3B8E64F2" w14:textId="77777777" w:rsidR="00A538EB" w:rsidRDefault="00A538EB" w:rsidP="00A538EB">
      <w:pPr>
        <w:pStyle w:val="TableText"/>
        <w:jc w:val="center"/>
        <w:rPr>
          <w:ins w:id="4524" w:author="Muhammad, Alimayo (GSFC-5660)" w:date="2016-08-08T15:16:00Z"/>
          <w:rFonts w:ascii="Times New Roman" w:hAnsi="Times New Roman"/>
          <w:sz w:val="24"/>
          <w:szCs w:val="24"/>
        </w:rPr>
      </w:pPr>
    </w:p>
    <w:p w14:paraId="2D21FA1B" w14:textId="77777777" w:rsidR="00015DAE" w:rsidRDefault="00015DAE" w:rsidP="00A538EB">
      <w:pPr>
        <w:pStyle w:val="TableText"/>
        <w:jc w:val="center"/>
        <w:rPr>
          <w:rFonts w:ascii="Times New Roman" w:hAnsi="Times New Roman"/>
          <w:sz w:val="24"/>
          <w:szCs w:val="24"/>
        </w:rPr>
      </w:pPr>
    </w:p>
    <w:p w14:paraId="60C376FF" w14:textId="42F7BCFF" w:rsidR="00A538EB" w:rsidRPr="001C160C" w:rsidRDefault="00A538EB" w:rsidP="006612F1">
      <w:pPr>
        <w:pStyle w:val="TableText"/>
        <w:numPr>
          <w:ilvl w:val="0"/>
          <w:numId w:val="16"/>
        </w:numPr>
        <w:rPr>
          <w:rFonts w:ascii="Times New Roman" w:hAnsi="Times New Roman"/>
          <w:sz w:val="24"/>
          <w:szCs w:val="24"/>
        </w:rPr>
      </w:pPr>
      <w:r w:rsidRPr="001C160C">
        <w:rPr>
          <w:rFonts w:ascii="Times New Roman" w:hAnsi="Times New Roman"/>
          <w:sz w:val="24"/>
          <w:szCs w:val="24"/>
        </w:rPr>
        <w:t>Add file created from the file librar</w:t>
      </w:r>
      <w:ins w:id="4525" w:author="Muhammad, Alimayo (GSFC-5660)" w:date="2016-08-08T14:40:00Z">
        <w:r w:rsidR="001C444D">
          <w:rPr>
            <w:rFonts w:ascii="Times New Roman" w:hAnsi="Times New Roman"/>
            <w:sz w:val="24"/>
            <w:szCs w:val="24"/>
          </w:rPr>
          <w:t xml:space="preserve">y </w:t>
        </w:r>
      </w:ins>
      <w:ins w:id="4526" w:author="Perrine, Martin L. (GSFC-5670)" w:date="2016-09-08T12:23: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_Ref458430568 \h </w:instrText>
        </w:r>
      </w:ins>
      <w:r w:rsidR="00694684">
        <w:rPr>
          <w:rFonts w:ascii="Times New Roman" w:hAnsi="Times New Roman"/>
          <w:sz w:val="24"/>
          <w:szCs w:val="24"/>
        </w:rPr>
      </w:r>
      <w:r w:rsidR="00694684">
        <w:rPr>
          <w:rFonts w:ascii="Times New Roman" w:hAnsi="Times New Roman"/>
          <w:sz w:val="24"/>
          <w:szCs w:val="24"/>
        </w:rPr>
        <w:fldChar w:fldCharType="separate"/>
      </w:r>
      <w:ins w:id="4527" w:author="Perrine, Martin L. (GSFC-5670)" w:date="2016-09-08T12:23:00Z">
        <w:r w:rsidR="00694684">
          <w:t xml:space="preserve">Figure </w:t>
        </w:r>
        <w:r w:rsidR="00694684">
          <w:rPr>
            <w:noProof/>
          </w:rPr>
          <w:t>6</w:t>
        </w:r>
        <w:r w:rsidR="00694684">
          <w:noBreakHyphen/>
        </w:r>
        <w:r w:rsidR="00694684">
          <w:rPr>
            <w:noProof/>
          </w:rPr>
          <w:t>28</w:t>
        </w:r>
        <w:r w:rsidR="00694684">
          <w:rPr>
            <w:rFonts w:ascii="Times New Roman" w:hAnsi="Times New Roman"/>
            <w:sz w:val="24"/>
            <w:szCs w:val="24"/>
          </w:rPr>
          <w:fldChar w:fldCharType="end"/>
        </w:r>
        <w:r w:rsidR="00694684">
          <w:rPr>
            <w:rFonts w:ascii="Times New Roman" w:hAnsi="Times New Roman"/>
            <w:sz w:val="24"/>
            <w:szCs w:val="24"/>
          </w:rPr>
          <w:t>.</w:t>
        </w:r>
      </w:ins>
      <w:ins w:id="4528" w:author="Muhammad, Alimayo (GSFC-5660)" w:date="2016-08-24T14:58:00Z">
        <w:del w:id="4529" w:author="Perrine, Martin L. (GSFC-5670)" w:date="2016-09-08T12:23:00Z">
          <w:r w:rsidR="006C6F12" w:rsidRPr="003E6F4E" w:rsidDel="00694684">
            <w:rPr>
              <w:rFonts w:ascii="Times New Roman" w:hAnsi="Times New Roman"/>
              <w:sz w:val="24"/>
              <w:szCs w:val="24"/>
            </w:rPr>
            <w:fldChar w:fldCharType="begin"/>
          </w:r>
          <w:r w:rsidR="006C6F12" w:rsidRPr="006C6F12" w:rsidDel="00694684">
            <w:rPr>
              <w:rFonts w:ascii="Times New Roman" w:hAnsi="Times New Roman"/>
              <w:sz w:val="24"/>
              <w:szCs w:val="24"/>
            </w:rPr>
            <w:delInstrText xml:space="preserve"> REF _Ref459814027 \h </w:delInstrText>
          </w:r>
        </w:del>
      </w:ins>
      <w:del w:id="4530" w:author="Perrine, Martin L. (GSFC-5670)" w:date="2016-09-08T12:23:00Z">
        <w:r w:rsidR="006C6F12" w:rsidRPr="006C6F12" w:rsidDel="00694684">
          <w:rPr>
            <w:rFonts w:ascii="Times New Roman" w:hAnsi="Times New Roman"/>
            <w:sz w:val="24"/>
            <w:szCs w:val="24"/>
          </w:rPr>
          <w:delInstrText xml:space="preserve"> \* MERGEFORMAT </w:delInstrText>
        </w:r>
        <w:r w:rsidR="006C6F12" w:rsidRPr="003E6F4E" w:rsidDel="00694684">
          <w:rPr>
            <w:rFonts w:ascii="Times New Roman" w:hAnsi="Times New Roman"/>
            <w:sz w:val="24"/>
            <w:szCs w:val="24"/>
          </w:rPr>
        </w:r>
        <w:r w:rsidR="006C6F12" w:rsidRPr="003E6F4E" w:rsidDel="00694684">
          <w:rPr>
            <w:rFonts w:ascii="Times New Roman" w:hAnsi="Times New Roman"/>
            <w:sz w:val="24"/>
            <w:szCs w:val="24"/>
          </w:rPr>
          <w:fldChar w:fldCharType="separate"/>
        </w:r>
      </w:del>
      <w:ins w:id="4531" w:author="Muhammad, Alimayo (GSFC-5660)" w:date="2016-08-24T14:58:00Z">
        <w:del w:id="4532" w:author="Perrine, Martin L. (GSFC-5670)" w:date="2016-08-31T11:09:00Z">
          <w:r w:rsidR="006C6F12" w:rsidRPr="006C6F12" w:rsidDel="00EF27DF">
            <w:rPr>
              <w:rFonts w:ascii="Times New Roman" w:hAnsi="Times New Roman"/>
              <w:sz w:val="24"/>
              <w:szCs w:val="24"/>
              <w:rPrChange w:id="4533" w:author="Muhammad, Alimayo (GSFC-5660)" w:date="2016-08-24T14:58:00Z">
                <w:rPr/>
              </w:rPrChange>
            </w:rPr>
            <w:delText xml:space="preserve">Figure </w:delText>
          </w:r>
          <w:r w:rsidR="006C6F12" w:rsidRPr="006C6F12" w:rsidDel="00EF27DF">
            <w:rPr>
              <w:rFonts w:ascii="Times New Roman" w:hAnsi="Times New Roman"/>
              <w:noProof/>
              <w:sz w:val="24"/>
              <w:szCs w:val="24"/>
              <w:rPrChange w:id="4534" w:author="Muhammad, Alimayo (GSFC-5660)" w:date="2016-08-24T14:58:00Z">
                <w:rPr>
                  <w:noProof/>
                </w:rPr>
              </w:rPrChange>
            </w:rPr>
            <w:delText>6</w:delText>
          </w:r>
          <w:r w:rsidR="006C6F12" w:rsidRPr="006C6F12" w:rsidDel="00EF27DF">
            <w:rPr>
              <w:rFonts w:ascii="Times New Roman" w:hAnsi="Times New Roman"/>
              <w:sz w:val="24"/>
              <w:szCs w:val="24"/>
              <w:rPrChange w:id="4535" w:author="Muhammad, Alimayo (GSFC-5660)" w:date="2016-08-24T14:58:00Z">
                <w:rPr/>
              </w:rPrChange>
            </w:rPr>
            <w:noBreakHyphen/>
          </w:r>
          <w:r w:rsidR="006C6F12" w:rsidRPr="006C6F12" w:rsidDel="00EF27DF">
            <w:rPr>
              <w:rFonts w:ascii="Times New Roman" w:hAnsi="Times New Roman"/>
              <w:noProof/>
              <w:sz w:val="24"/>
              <w:szCs w:val="24"/>
              <w:rPrChange w:id="4536" w:author="Muhammad, Alimayo (GSFC-5660)" w:date="2016-08-24T14:58:00Z">
                <w:rPr>
                  <w:noProof/>
                </w:rPr>
              </w:rPrChange>
            </w:rPr>
            <w:delText>2</w:delText>
          </w:r>
        </w:del>
      </w:ins>
      <w:ins w:id="4537" w:author="Muhammad, Alimayo (GSFC-5660)" w:date="2016-08-25T13:45:00Z">
        <w:del w:id="4538" w:author="Perrine, Martin L. (GSFC-5670)" w:date="2016-08-31T11:09:00Z">
          <w:r w:rsidR="00DF5458" w:rsidDel="00EF27DF">
            <w:rPr>
              <w:rFonts w:ascii="Times New Roman" w:hAnsi="Times New Roman"/>
              <w:noProof/>
              <w:sz w:val="24"/>
              <w:szCs w:val="24"/>
            </w:rPr>
            <w:delText>4</w:delText>
          </w:r>
        </w:del>
      </w:ins>
      <w:ins w:id="4539" w:author="Muhammad, Alimayo (GSFC-5660)" w:date="2016-08-24T14:58:00Z">
        <w:del w:id="4540" w:author="Perrine, Martin L. (GSFC-5670)" w:date="2016-08-31T11:09:00Z">
          <w:r w:rsidR="006C6F12" w:rsidRPr="006C6F12" w:rsidDel="00EF27DF">
            <w:rPr>
              <w:rFonts w:ascii="Times New Roman" w:hAnsi="Times New Roman"/>
              <w:sz w:val="24"/>
              <w:szCs w:val="24"/>
              <w:rPrChange w:id="4541" w:author="Muhammad, Alimayo (GSFC-5660)" w:date="2016-08-24T14:58:00Z">
                <w:rPr>
                  <w:szCs w:val="24"/>
                </w:rPr>
              </w:rPrChange>
            </w:rPr>
            <w:delText>.</w:delText>
          </w:r>
        </w:del>
        <w:del w:id="4542" w:author="Perrine, Martin L. (GSFC-5670)" w:date="2016-09-08T12:23:00Z">
          <w:r w:rsidR="006C6F12" w:rsidRPr="003E6F4E" w:rsidDel="00694684">
            <w:rPr>
              <w:rFonts w:ascii="Times New Roman" w:hAnsi="Times New Roman"/>
              <w:sz w:val="24"/>
              <w:szCs w:val="24"/>
            </w:rPr>
            <w:fldChar w:fldCharType="end"/>
          </w:r>
        </w:del>
      </w:ins>
      <w:del w:id="4543" w:author="Muhammad, Alimayo (GSFC-5660)" w:date="2016-08-08T14:40:00Z">
        <w:r w:rsidRPr="001C160C" w:rsidDel="001C444D">
          <w:rPr>
            <w:rFonts w:ascii="Times New Roman" w:hAnsi="Times New Roman"/>
            <w:sz w:val="24"/>
            <w:szCs w:val="24"/>
          </w:rPr>
          <w:delText>y</w:delText>
        </w:r>
        <w:r w:rsidR="00F069B0" w:rsidRPr="001C160C" w:rsidDel="001C444D">
          <w:rPr>
            <w:rFonts w:ascii="Times New Roman" w:hAnsi="Times New Roman"/>
            <w:sz w:val="24"/>
            <w:szCs w:val="24"/>
          </w:rPr>
          <w:delText xml:space="preserve"> </w:delText>
        </w:r>
        <w:r w:rsidR="00F069B0" w:rsidRPr="00D349FE" w:rsidDel="001C444D">
          <w:rPr>
            <w:rFonts w:ascii="Times New Roman" w:hAnsi="Times New Roman"/>
            <w:sz w:val="24"/>
            <w:szCs w:val="24"/>
          </w:rPr>
          <w:fldChar w:fldCharType="begin"/>
        </w:r>
        <w:r w:rsidR="00F069B0" w:rsidRPr="001C160C" w:rsidDel="001C444D">
          <w:rPr>
            <w:rFonts w:ascii="Times New Roman" w:hAnsi="Times New Roman"/>
            <w:sz w:val="24"/>
            <w:szCs w:val="24"/>
          </w:rPr>
          <w:delInstrText xml:space="preserve"> REF _Ref455657703 \h </w:delInstrText>
        </w:r>
        <w:r w:rsidR="001C160C" w:rsidRPr="001C160C" w:rsidDel="001C444D">
          <w:rPr>
            <w:rFonts w:ascii="Times New Roman" w:hAnsi="Times New Roman"/>
            <w:sz w:val="24"/>
            <w:szCs w:val="24"/>
          </w:rPr>
          <w:delInstrText xml:space="preserve"> \* MERGEFORMAT </w:delInstrText>
        </w:r>
        <w:r w:rsidR="00F069B0" w:rsidRPr="00D349FE" w:rsidDel="001C444D">
          <w:rPr>
            <w:rFonts w:ascii="Times New Roman" w:hAnsi="Times New Roman"/>
            <w:sz w:val="24"/>
            <w:szCs w:val="24"/>
          </w:rPr>
        </w:r>
        <w:r w:rsidR="00F069B0" w:rsidRPr="00D349FE" w:rsidDel="001C444D">
          <w:rPr>
            <w:rFonts w:ascii="Times New Roman" w:hAnsi="Times New Roman"/>
            <w:sz w:val="24"/>
            <w:szCs w:val="24"/>
          </w:rPr>
          <w:fldChar w:fldCharType="separate"/>
        </w:r>
        <w:r w:rsidR="009273D6" w:rsidRPr="001C160C" w:rsidDel="001C444D">
          <w:rPr>
            <w:rFonts w:ascii="Times New Roman" w:hAnsi="Times New Roman"/>
            <w:sz w:val="24"/>
            <w:szCs w:val="24"/>
            <w:rPrChange w:id="4544" w:author="Muhammad, Alimayo (GSFC-5660)" w:date="2016-08-04T12:26:00Z">
              <w:rPr/>
            </w:rPrChange>
          </w:rPr>
          <w:delText xml:space="preserve">Figure </w:delText>
        </w:r>
        <w:r w:rsidR="009273D6" w:rsidRPr="001C160C" w:rsidDel="001C444D">
          <w:rPr>
            <w:rFonts w:ascii="Times New Roman" w:hAnsi="Times New Roman"/>
            <w:noProof/>
            <w:sz w:val="24"/>
            <w:szCs w:val="24"/>
            <w:rPrChange w:id="4545" w:author="Muhammad, Alimayo (GSFC-5660)" w:date="2016-08-04T12:26:00Z">
              <w:rPr>
                <w:noProof/>
              </w:rPr>
            </w:rPrChange>
          </w:rPr>
          <w:delText>19</w:delText>
        </w:r>
      </w:del>
      <w:del w:id="4546" w:author="Muhammad, Alimayo (GSFC-5660)" w:date="2016-08-04T12:25:00Z">
        <w:r w:rsidR="009273D6" w:rsidRPr="001C160C" w:rsidDel="001C160C">
          <w:rPr>
            <w:rFonts w:ascii="Times New Roman" w:hAnsi="Times New Roman"/>
            <w:noProof/>
            <w:sz w:val="24"/>
            <w:szCs w:val="24"/>
            <w:rPrChange w:id="4547" w:author="Muhammad, Alimayo (GSFC-5660)" w:date="2016-08-04T12:26:00Z">
              <w:rPr>
                <w:noProof/>
              </w:rPr>
            </w:rPrChange>
          </w:rPr>
          <w:delText>6</w:delText>
        </w:r>
        <w:r w:rsidR="009273D6" w:rsidRPr="001C160C" w:rsidDel="001C160C">
          <w:rPr>
            <w:rFonts w:ascii="Times New Roman" w:hAnsi="Times New Roman"/>
            <w:sz w:val="24"/>
            <w:szCs w:val="24"/>
            <w:rPrChange w:id="4548" w:author="Muhammad, Alimayo (GSFC-5660)" w:date="2016-08-04T12:26:00Z">
              <w:rPr/>
            </w:rPrChange>
          </w:rPr>
          <w:noBreakHyphen/>
        </w:r>
        <w:r w:rsidR="009273D6" w:rsidRPr="001C160C" w:rsidDel="001C160C">
          <w:rPr>
            <w:rFonts w:ascii="Times New Roman" w:hAnsi="Times New Roman"/>
            <w:noProof/>
            <w:sz w:val="24"/>
            <w:szCs w:val="24"/>
            <w:rPrChange w:id="4549" w:author="Muhammad, Alimayo (GSFC-5660)" w:date="2016-08-04T12:26:00Z">
              <w:rPr>
                <w:noProof/>
              </w:rPr>
            </w:rPrChange>
          </w:rPr>
          <w:delText>200</w:delText>
        </w:r>
        <w:r w:rsidR="009273D6" w:rsidRPr="001C160C" w:rsidDel="001C160C">
          <w:rPr>
            <w:rFonts w:ascii="Times New Roman" w:hAnsi="Times New Roman"/>
            <w:sz w:val="24"/>
            <w:szCs w:val="24"/>
            <w:rPrChange w:id="4550" w:author="Muhammad, Alimayo (GSFC-5660)" w:date="2016-08-04T12:26:00Z">
              <w:rPr/>
            </w:rPrChange>
          </w:rPr>
          <w:noBreakHyphen/>
        </w:r>
        <w:r w:rsidR="009273D6" w:rsidRPr="001C160C" w:rsidDel="001C160C">
          <w:rPr>
            <w:rFonts w:ascii="Times New Roman" w:hAnsi="Times New Roman"/>
            <w:noProof/>
            <w:sz w:val="24"/>
            <w:szCs w:val="24"/>
            <w:rPrChange w:id="4551" w:author="Muhammad, Alimayo (GSFC-5660)" w:date="2016-08-04T12:26:00Z">
              <w:rPr>
                <w:noProof/>
              </w:rPr>
            </w:rPrChange>
          </w:rPr>
          <w:delText>6</w:delText>
        </w:r>
        <w:r w:rsidR="009273D6" w:rsidRPr="001C160C" w:rsidDel="001C160C">
          <w:rPr>
            <w:rFonts w:ascii="Times New Roman" w:hAnsi="Times New Roman"/>
            <w:sz w:val="24"/>
            <w:szCs w:val="24"/>
            <w:rPrChange w:id="4552" w:author="Muhammad, Alimayo (GSFC-5660)" w:date="2016-08-04T12:26:00Z">
              <w:rPr/>
            </w:rPrChange>
          </w:rPr>
          <w:noBreakHyphen/>
        </w:r>
        <w:r w:rsidR="009273D6" w:rsidRPr="001C160C" w:rsidDel="001C160C">
          <w:rPr>
            <w:rFonts w:ascii="Times New Roman" w:hAnsi="Times New Roman"/>
            <w:noProof/>
            <w:sz w:val="24"/>
            <w:szCs w:val="24"/>
            <w:rPrChange w:id="4553" w:author="Muhammad, Alimayo (GSFC-5660)" w:date="2016-08-04T12:26:00Z">
              <w:rPr>
                <w:noProof/>
              </w:rPr>
            </w:rPrChange>
          </w:rPr>
          <w:delText>19</w:delText>
        </w:r>
      </w:del>
      <w:del w:id="4554" w:author="Muhammad, Alimayo (GSFC-5660)" w:date="2016-08-08T14:40:00Z">
        <w:r w:rsidR="00F069B0" w:rsidRPr="00D349FE" w:rsidDel="001C444D">
          <w:rPr>
            <w:rFonts w:ascii="Times New Roman" w:hAnsi="Times New Roman"/>
            <w:sz w:val="24"/>
            <w:szCs w:val="24"/>
          </w:rPr>
          <w:fldChar w:fldCharType="end"/>
        </w:r>
        <w:r w:rsidR="00F069B0" w:rsidRPr="001C160C" w:rsidDel="001C444D">
          <w:rPr>
            <w:rFonts w:ascii="Times New Roman" w:hAnsi="Times New Roman"/>
            <w:sz w:val="24"/>
            <w:szCs w:val="24"/>
          </w:rPr>
          <w:delText>.</w:delText>
        </w:r>
      </w:del>
    </w:p>
    <w:p w14:paraId="45B901BB" w14:textId="77777777" w:rsidR="00A538EB" w:rsidRDefault="00A538EB" w:rsidP="00A538EB">
      <w:pPr>
        <w:pStyle w:val="TableText"/>
        <w:ind w:left="720"/>
        <w:jc w:val="center"/>
        <w:rPr>
          <w:rFonts w:ascii="Times New Roman" w:hAnsi="Times New Roman"/>
          <w:sz w:val="24"/>
          <w:szCs w:val="24"/>
        </w:rPr>
      </w:pPr>
    </w:p>
    <w:p w14:paraId="472F3938" w14:textId="77777777" w:rsidR="00F069B0" w:rsidRDefault="00A538EB" w:rsidP="008239E7">
      <w:pPr>
        <w:pStyle w:val="TableText"/>
        <w:keepNext/>
        <w:ind w:left="720"/>
        <w:jc w:val="center"/>
      </w:pPr>
      <w:r>
        <w:rPr>
          <w:noProof/>
        </w:rPr>
        <mc:AlternateContent>
          <mc:Choice Requires="wps">
            <w:drawing>
              <wp:anchor distT="0" distB="0" distL="114300" distR="114300" simplePos="0" relativeHeight="251730432" behindDoc="0" locked="0" layoutInCell="1" allowOverlap="1" wp14:anchorId="1660E52F" wp14:editId="1E450C8D">
                <wp:simplePos x="0" y="0"/>
                <wp:positionH relativeFrom="column">
                  <wp:posOffset>2638425</wp:posOffset>
                </wp:positionH>
                <wp:positionV relativeFrom="paragraph">
                  <wp:posOffset>1969770</wp:posOffset>
                </wp:positionV>
                <wp:extent cx="714375" cy="171450"/>
                <wp:effectExtent l="0" t="0" r="28575" b="19050"/>
                <wp:wrapNone/>
                <wp:docPr id="182" name="Oval 182"/>
                <wp:cNvGraphicFramePr/>
                <a:graphic xmlns:a="http://schemas.openxmlformats.org/drawingml/2006/main">
                  <a:graphicData uri="http://schemas.microsoft.com/office/word/2010/wordprocessingShape">
                    <wps:wsp>
                      <wps:cNvSpPr/>
                      <wps:spPr>
                        <a:xfrm>
                          <a:off x="0" y="0"/>
                          <a:ext cx="714375" cy="171450"/>
                        </a:xfrm>
                        <a:prstGeom prst="ellipse">
                          <a:avLst/>
                        </a:prstGeom>
                        <a:noFill/>
                        <a:ln w="19050" cap="flat" cmpd="sng" algn="ctr">
                          <a:solidFill>
                            <a:srgbClr val="C0504D"/>
                          </a:solidFill>
                          <a:prstDash val="solid"/>
                        </a:ln>
                        <a:effectLst/>
                      </wps:spPr>
                      <wps:txbx>
                        <w:txbxContent>
                          <w:p w14:paraId="348C63BF" w14:textId="77777777" w:rsidR="003127AA" w:rsidRDefault="003127AA" w:rsidP="00A538EB">
                            <w:pPr>
                              <w:jc w:val="center"/>
                            </w:pPr>
                            <w:proofErr w:type="spellStart"/>
                            <w:proofErr w:type="gramStart"/>
                            <w:r>
                              <w:t>qq</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0E52F" id="Oval 182" o:spid="_x0000_s1033" style="position:absolute;left:0;text-align:left;margin-left:207.75pt;margin-top:155.1pt;width:56.25pt;height:13.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" filled="f" strokecolor="#c0504d" strokeweight="1.5pt">
                <v:textbox>
                  <w:txbxContent>
                    <w:p w14:paraId="348C63BF" w14:textId="77777777" w:rsidR="003127AA" w:rsidRDefault="003127AA"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59FF33D8" wp14:editId="2E74CF45">
            <wp:extent cx="5943600" cy="32575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0C877EE8" w14:textId="6E1BF016" w:rsidR="00F069B0" w:rsidRPr="00FA6D33" w:rsidRDefault="001C1B79">
      <w:pPr>
        <w:pStyle w:val="Caption"/>
        <w:pPrChange w:id="4555" w:author="Perrine, Martin L. (GSFC-5670)" w:date="2016-09-08T12:46:00Z">
          <w:pPr>
            <w:pStyle w:val="TableText"/>
            <w:ind w:left="720"/>
          </w:pPr>
        </w:pPrChange>
      </w:pPr>
      <w:bookmarkStart w:id="4556" w:name="_Ref458430568"/>
      <w:bookmarkStart w:id="4557" w:name="_Ref455657703"/>
      <w:bookmarkStart w:id="4558" w:name="_Ref459814027"/>
      <w:bookmarkStart w:id="4559" w:name="_Toc460235938"/>
      <w:ins w:id="4560" w:author="Muhammad, Alimayo (GSFC-5660)" w:date="2016-08-08T10:36:00Z">
        <w:r>
          <w:t xml:space="preserve">Figure </w:t>
        </w:r>
      </w:ins>
      <w:ins w:id="456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56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563" w:author="Perrine, Martin L. (GSFC-5670)" w:date="2016-08-31T11:10:00Z">
        <w:r w:rsidR="00EF27DF">
          <w:rPr>
            <w:noProof/>
          </w:rPr>
          <w:t>28</w:t>
        </w:r>
      </w:ins>
      <w:ins w:id="4564" w:author="Muhammad, Alimayo (GSFC-5660)" w:date="2016-08-29T12:55:00Z">
        <w:r w:rsidR="004B56B2">
          <w:fldChar w:fldCharType="end"/>
        </w:r>
      </w:ins>
      <w:bookmarkEnd w:id="4556"/>
      <w:ins w:id="4565" w:author="Muhammad, Alimayo (GSFC-5660)" w:date="2016-08-08T12:04:00Z">
        <w:r w:rsidR="00D21B21">
          <w:t xml:space="preserve"> </w:t>
        </w:r>
      </w:ins>
      <w:del w:id="4566"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19</w:delText>
        </w:r>
        <w:r w:rsidR="00386256" w:rsidDel="00D349FE">
          <w:rPr>
            <w:noProof/>
          </w:rPr>
          <w:fldChar w:fldCharType="end"/>
        </w:r>
        <w:bookmarkEnd w:id="4557"/>
        <w:r w:rsidR="00F069B0" w:rsidDel="00D349FE">
          <w:delText xml:space="preserve"> </w:delText>
        </w:r>
      </w:del>
      <w:r w:rsidR="00F069B0">
        <w:rPr>
          <w:szCs w:val="24"/>
        </w:rPr>
        <w:t>Add file created from the file library</w:t>
      </w:r>
      <w:bookmarkEnd w:id="4558"/>
      <w:bookmarkEnd w:id="4559"/>
    </w:p>
    <w:p w14:paraId="78477EE7" w14:textId="77777777" w:rsidR="00A538EB" w:rsidRDefault="00A538EB" w:rsidP="00A538EB">
      <w:pPr>
        <w:pStyle w:val="TableText"/>
        <w:ind w:left="720"/>
        <w:jc w:val="center"/>
        <w:rPr>
          <w:rFonts w:ascii="Times New Roman" w:hAnsi="Times New Roman"/>
          <w:sz w:val="24"/>
          <w:szCs w:val="24"/>
        </w:rPr>
      </w:pPr>
    </w:p>
    <w:p w14:paraId="69DC59DA" w14:textId="77777777" w:rsidR="00A538EB" w:rsidRDefault="00A538EB" w:rsidP="00A538EB">
      <w:pPr>
        <w:pStyle w:val="TableText"/>
        <w:ind w:left="720"/>
        <w:jc w:val="center"/>
        <w:rPr>
          <w:ins w:id="4567" w:author="Muhammad, Alimayo (GSFC-5660)" w:date="2016-08-04T12:27:00Z"/>
          <w:rFonts w:ascii="Times New Roman" w:hAnsi="Times New Roman"/>
          <w:sz w:val="24"/>
          <w:szCs w:val="24"/>
        </w:rPr>
      </w:pPr>
    </w:p>
    <w:p w14:paraId="4C979D6E" w14:textId="77777777" w:rsidR="002420BB" w:rsidRDefault="002420BB" w:rsidP="00A538EB">
      <w:pPr>
        <w:pStyle w:val="TableText"/>
        <w:ind w:left="720"/>
        <w:jc w:val="center"/>
        <w:rPr>
          <w:ins w:id="4568" w:author="Muhammad, Alimayo (GSFC-5660)" w:date="2016-08-04T12:27:00Z"/>
          <w:rFonts w:ascii="Times New Roman" w:hAnsi="Times New Roman"/>
          <w:sz w:val="24"/>
          <w:szCs w:val="24"/>
        </w:rPr>
      </w:pPr>
    </w:p>
    <w:p w14:paraId="6F7F63D1" w14:textId="77777777" w:rsidR="002420BB" w:rsidRDefault="002420BB" w:rsidP="00A538EB">
      <w:pPr>
        <w:pStyle w:val="TableText"/>
        <w:ind w:left="720"/>
        <w:jc w:val="center"/>
        <w:rPr>
          <w:ins w:id="4569" w:author="Muhammad, Alimayo (GSFC-5660)" w:date="2016-08-08T14:40:00Z"/>
          <w:rFonts w:ascii="Times New Roman" w:hAnsi="Times New Roman"/>
          <w:sz w:val="24"/>
          <w:szCs w:val="24"/>
        </w:rPr>
      </w:pPr>
    </w:p>
    <w:p w14:paraId="7347ACCC" w14:textId="77777777" w:rsidR="001C444D" w:rsidRDefault="001C444D" w:rsidP="00A538EB">
      <w:pPr>
        <w:pStyle w:val="TableText"/>
        <w:ind w:left="720"/>
        <w:jc w:val="center"/>
        <w:rPr>
          <w:ins w:id="4570" w:author="Muhammad, Alimayo (GSFC-5660)" w:date="2016-08-22T09:12:00Z"/>
          <w:rFonts w:ascii="Times New Roman" w:hAnsi="Times New Roman"/>
          <w:sz w:val="24"/>
          <w:szCs w:val="24"/>
        </w:rPr>
      </w:pPr>
    </w:p>
    <w:p w14:paraId="58C53A51" w14:textId="77777777" w:rsidR="009432D2" w:rsidRDefault="009432D2" w:rsidP="00A538EB">
      <w:pPr>
        <w:pStyle w:val="TableText"/>
        <w:ind w:left="720"/>
        <w:jc w:val="center"/>
        <w:rPr>
          <w:ins w:id="4571" w:author="Muhammad, Alimayo (GSFC-5660)" w:date="2016-08-08T14:40:00Z"/>
          <w:rFonts w:ascii="Times New Roman" w:hAnsi="Times New Roman"/>
          <w:sz w:val="24"/>
          <w:szCs w:val="24"/>
        </w:rPr>
      </w:pPr>
    </w:p>
    <w:p w14:paraId="1D3D4313" w14:textId="77777777" w:rsidR="001C444D" w:rsidDel="00015DAE" w:rsidRDefault="001C444D" w:rsidP="00A538EB">
      <w:pPr>
        <w:pStyle w:val="TableText"/>
        <w:ind w:left="720"/>
        <w:jc w:val="center"/>
        <w:rPr>
          <w:del w:id="4572" w:author="Muhammad, Alimayo (GSFC-5660)" w:date="2016-08-08T15:16:00Z"/>
          <w:rFonts w:ascii="Times New Roman" w:hAnsi="Times New Roman"/>
          <w:sz w:val="24"/>
          <w:szCs w:val="24"/>
        </w:rPr>
      </w:pPr>
    </w:p>
    <w:p w14:paraId="456FFCCD" w14:textId="77777777" w:rsidR="00A538EB" w:rsidRDefault="00A538EB" w:rsidP="00A538EB">
      <w:pPr>
        <w:pStyle w:val="TableText"/>
        <w:ind w:left="720"/>
        <w:jc w:val="center"/>
        <w:rPr>
          <w:rFonts w:ascii="Times New Roman" w:hAnsi="Times New Roman"/>
          <w:sz w:val="24"/>
          <w:szCs w:val="24"/>
        </w:rPr>
      </w:pPr>
    </w:p>
    <w:p w14:paraId="744220EE" w14:textId="77901B09" w:rsidR="00A538EB" w:rsidRPr="00E64FEA" w:rsidDel="00694684" w:rsidRDefault="00A538EB" w:rsidP="00666E51">
      <w:pPr>
        <w:pStyle w:val="TableText"/>
        <w:numPr>
          <w:ilvl w:val="0"/>
          <w:numId w:val="16"/>
        </w:numPr>
        <w:rPr>
          <w:del w:id="4573" w:author="Perrine, Martin L. (GSFC-5670)" w:date="2016-09-08T12:23:00Z"/>
          <w:rFonts w:ascii="Times New Roman" w:hAnsi="Times New Roman"/>
          <w:sz w:val="24"/>
          <w:szCs w:val="24"/>
        </w:rPr>
      </w:pPr>
      <w:r w:rsidRPr="00694684">
        <w:rPr>
          <w:rFonts w:ascii="Times New Roman" w:hAnsi="Times New Roman"/>
          <w:sz w:val="24"/>
          <w:szCs w:val="24"/>
        </w:rPr>
        <w:t xml:space="preserve">Select </w:t>
      </w:r>
      <w:r w:rsidRPr="00694684">
        <w:rPr>
          <w:rFonts w:ascii="Times New Roman" w:hAnsi="Times New Roman"/>
          <w:b/>
          <w:sz w:val="24"/>
          <w:szCs w:val="24"/>
        </w:rPr>
        <w:t>Import Channel</w:t>
      </w:r>
      <w:ins w:id="4574" w:author="Muhammad, Alimayo (GSFC-5660)" w:date="2016-08-08T14:40:00Z">
        <w:r w:rsidR="001C444D" w:rsidRPr="00694684">
          <w:rPr>
            <w:rFonts w:ascii="Times New Roman" w:hAnsi="Times New Roman"/>
            <w:b/>
            <w:sz w:val="24"/>
            <w:szCs w:val="24"/>
          </w:rPr>
          <w:t xml:space="preserve"> </w:t>
        </w:r>
      </w:ins>
      <w:ins w:id="4575" w:author="Muhammad, Alimayo (GSFC-5660)" w:date="2016-08-24T14:58:00Z">
        <w:del w:id="4576" w:author="Perrine, Martin L. (GSFC-5670)" w:date="2016-09-08T12:23:00Z">
          <w:r w:rsidR="006C6F12" w:rsidRPr="003E6F4E" w:rsidDel="00694684">
            <w:rPr>
              <w:b/>
              <w:szCs w:val="24"/>
            </w:rPr>
            <w:fldChar w:fldCharType="begin"/>
          </w:r>
          <w:r w:rsidR="006C6F12" w:rsidRPr="006C6F12" w:rsidDel="00694684">
            <w:rPr>
              <w:rFonts w:ascii="Times New Roman" w:hAnsi="Times New Roman"/>
              <w:b/>
              <w:sz w:val="24"/>
              <w:szCs w:val="24"/>
            </w:rPr>
            <w:delInstrText xml:space="preserve"> REF _Ref459814055 \h </w:delInstrText>
          </w:r>
        </w:del>
      </w:ins>
      <w:del w:id="4577" w:author="Perrine, Martin L. (GSFC-5670)" w:date="2016-09-08T12:23:00Z">
        <w:r w:rsidR="006C6F12" w:rsidRPr="006C6F12" w:rsidDel="00694684">
          <w:rPr>
            <w:rFonts w:ascii="Times New Roman" w:hAnsi="Times New Roman"/>
            <w:b/>
            <w:sz w:val="24"/>
            <w:szCs w:val="24"/>
          </w:rPr>
          <w:delInstrText xml:space="preserve"> \* MERGEFORMAT </w:delInstrText>
        </w:r>
        <w:r w:rsidR="006C6F12" w:rsidRPr="003E6F4E" w:rsidDel="00694684">
          <w:rPr>
            <w:b/>
            <w:szCs w:val="24"/>
          </w:rPr>
        </w:r>
        <w:r w:rsidR="006C6F12" w:rsidRPr="003E6F4E" w:rsidDel="00694684">
          <w:rPr>
            <w:b/>
            <w:szCs w:val="24"/>
          </w:rPr>
          <w:fldChar w:fldCharType="separate"/>
        </w:r>
      </w:del>
      <w:ins w:id="4578" w:author="Muhammad, Alimayo (GSFC-5660)" w:date="2016-08-24T14:58:00Z">
        <w:del w:id="4579" w:author="Perrine, Martin L. (GSFC-5670)" w:date="2016-08-31T11:09:00Z">
          <w:r w:rsidR="006C6F12" w:rsidRPr="006C6F12" w:rsidDel="00EF27DF">
            <w:rPr>
              <w:rFonts w:ascii="Times New Roman" w:hAnsi="Times New Roman"/>
              <w:sz w:val="24"/>
              <w:szCs w:val="24"/>
              <w:rPrChange w:id="4580" w:author="Muhammad, Alimayo (GSFC-5660)" w:date="2016-08-24T14:59:00Z">
                <w:rPr/>
              </w:rPrChange>
            </w:rPr>
            <w:delText xml:space="preserve">Figure </w:delText>
          </w:r>
          <w:r w:rsidR="006C6F12" w:rsidRPr="006C6F12" w:rsidDel="00EF27DF">
            <w:rPr>
              <w:rFonts w:ascii="Times New Roman" w:hAnsi="Times New Roman"/>
              <w:noProof/>
              <w:sz w:val="24"/>
              <w:szCs w:val="24"/>
              <w:rPrChange w:id="4581" w:author="Muhammad, Alimayo (GSFC-5660)" w:date="2016-08-24T14:59:00Z">
                <w:rPr>
                  <w:noProof/>
                </w:rPr>
              </w:rPrChange>
            </w:rPr>
            <w:delText>6</w:delText>
          </w:r>
          <w:r w:rsidR="006C6F12" w:rsidRPr="006C6F12" w:rsidDel="00EF27DF">
            <w:rPr>
              <w:rFonts w:ascii="Times New Roman" w:hAnsi="Times New Roman"/>
              <w:sz w:val="24"/>
              <w:szCs w:val="24"/>
              <w:rPrChange w:id="4582" w:author="Muhammad, Alimayo (GSFC-5660)" w:date="2016-08-24T14:59:00Z">
                <w:rPr/>
              </w:rPrChange>
            </w:rPr>
            <w:noBreakHyphen/>
          </w:r>
          <w:r w:rsidR="006C6F12" w:rsidRPr="006C6F12" w:rsidDel="00EF27DF">
            <w:rPr>
              <w:rFonts w:ascii="Times New Roman" w:hAnsi="Times New Roman"/>
              <w:noProof/>
              <w:sz w:val="24"/>
              <w:szCs w:val="24"/>
              <w:rPrChange w:id="4583" w:author="Muhammad, Alimayo (GSFC-5660)" w:date="2016-08-24T14:59:00Z">
                <w:rPr>
                  <w:noProof/>
                </w:rPr>
              </w:rPrChange>
            </w:rPr>
            <w:delText>2</w:delText>
          </w:r>
        </w:del>
      </w:ins>
      <w:ins w:id="4584" w:author="Muhammad, Alimayo (GSFC-5660)" w:date="2016-08-25T13:45:00Z">
        <w:del w:id="4585" w:author="Perrine, Martin L. (GSFC-5670)" w:date="2016-08-31T11:09:00Z">
          <w:r w:rsidR="00DF5458" w:rsidDel="00EF27DF">
            <w:rPr>
              <w:rFonts w:ascii="Times New Roman" w:hAnsi="Times New Roman"/>
              <w:noProof/>
              <w:sz w:val="24"/>
              <w:szCs w:val="24"/>
            </w:rPr>
            <w:delText>5</w:delText>
          </w:r>
        </w:del>
      </w:ins>
      <w:ins w:id="4586" w:author="Muhammad, Alimayo (GSFC-5660)" w:date="2016-08-24T14:58:00Z">
        <w:del w:id="4587" w:author="Perrine, Martin L. (GSFC-5670)" w:date="2016-08-31T11:09:00Z">
          <w:r w:rsidR="006C6F12" w:rsidRPr="006C6F12" w:rsidDel="00EF27DF">
            <w:rPr>
              <w:rFonts w:ascii="Times New Roman" w:hAnsi="Times New Roman"/>
              <w:sz w:val="24"/>
              <w:szCs w:val="24"/>
              <w:rPrChange w:id="4588" w:author="Muhammad, Alimayo (GSFC-5660)" w:date="2016-08-24T14:59:00Z">
                <w:rPr>
                  <w:szCs w:val="24"/>
                </w:rPr>
              </w:rPrChange>
            </w:rPr>
            <w:delText>.</w:delText>
          </w:r>
        </w:del>
        <w:del w:id="4589" w:author="Perrine, Martin L. (GSFC-5670)" w:date="2016-09-08T12:23:00Z">
          <w:r w:rsidR="006C6F12" w:rsidRPr="003E6F4E" w:rsidDel="00694684">
            <w:rPr>
              <w:b/>
              <w:szCs w:val="24"/>
            </w:rPr>
            <w:fldChar w:fldCharType="end"/>
          </w:r>
        </w:del>
      </w:ins>
      <w:del w:id="4590" w:author="Perrine, Martin L. (GSFC-5670)" w:date="2016-09-08T12:23:00Z">
        <w:r w:rsidR="00F069B0" w:rsidDel="00694684">
          <w:rPr>
            <w:rFonts w:ascii="Times New Roman" w:hAnsi="Times New Roman"/>
            <w:b/>
            <w:sz w:val="24"/>
            <w:szCs w:val="24"/>
          </w:rPr>
          <w:delText xml:space="preserve"> </w:delText>
        </w:r>
        <w:r w:rsidR="00F069B0" w:rsidDel="00694684">
          <w:rPr>
            <w:b/>
            <w:szCs w:val="24"/>
          </w:rPr>
          <w:fldChar w:fldCharType="begin"/>
        </w:r>
        <w:r w:rsidR="00F069B0" w:rsidDel="00694684">
          <w:rPr>
            <w:rFonts w:ascii="Times New Roman" w:hAnsi="Times New Roman"/>
            <w:b/>
            <w:sz w:val="24"/>
            <w:szCs w:val="24"/>
          </w:rPr>
          <w:delInstrText xml:space="preserve"> REF _Ref455657808 \h </w:delInstrText>
        </w:r>
        <w:r w:rsidR="00F069B0" w:rsidDel="00694684">
          <w:rPr>
            <w:b/>
            <w:szCs w:val="24"/>
          </w:rPr>
        </w:r>
        <w:r w:rsidR="00F069B0" w:rsidDel="00694684">
          <w:rPr>
            <w:b/>
            <w:szCs w:val="24"/>
          </w:rPr>
          <w:fldChar w:fldCharType="separate"/>
        </w:r>
        <w:r w:rsidR="009273D6" w:rsidDel="00694684">
          <w:delText xml:space="preserve">Figure </w:delText>
        </w:r>
        <w:r w:rsidR="009273D6" w:rsidDel="00694684">
          <w:rPr>
            <w:noProof/>
          </w:rPr>
          <w:delText>206</w:delText>
        </w:r>
        <w:r w:rsidR="009273D6" w:rsidDel="00694684">
          <w:noBreakHyphen/>
        </w:r>
        <w:r w:rsidR="009273D6" w:rsidDel="00694684">
          <w:rPr>
            <w:noProof/>
          </w:rPr>
          <w:delText>210</w:delText>
        </w:r>
        <w:r w:rsidR="009273D6" w:rsidDel="00694684">
          <w:noBreakHyphen/>
        </w:r>
        <w:r w:rsidR="009273D6" w:rsidDel="00694684">
          <w:rPr>
            <w:noProof/>
          </w:rPr>
          <w:delText>6</w:delText>
        </w:r>
        <w:r w:rsidR="009273D6" w:rsidDel="00694684">
          <w:noBreakHyphen/>
        </w:r>
        <w:r w:rsidR="009273D6" w:rsidDel="00694684">
          <w:rPr>
            <w:noProof/>
          </w:rPr>
          <w:delText>20</w:delText>
        </w:r>
        <w:r w:rsidR="00F069B0" w:rsidDel="00694684">
          <w:rPr>
            <w:b/>
            <w:szCs w:val="24"/>
          </w:rPr>
          <w:fldChar w:fldCharType="end"/>
        </w:r>
        <w:r w:rsidR="00F069B0" w:rsidDel="00694684">
          <w:rPr>
            <w:rFonts w:ascii="Times New Roman" w:hAnsi="Times New Roman"/>
            <w:b/>
            <w:sz w:val="24"/>
            <w:szCs w:val="24"/>
          </w:rPr>
          <w:delText>.</w:delText>
        </w:r>
      </w:del>
    </w:p>
    <w:p w14:paraId="27F65036" w14:textId="2E056ADE" w:rsidR="00A538EB" w:rsidRPr="00694684" w:rsidRDefault="00694684">
      <w:pPr>
        <w:pStyle w:val="TableText"/>
        <w:numPr>
          <w:ilvl w:val="0"/>
          <w:numId w:val="16"/>
        </w:numPr>
        <w:rPr>
          <w:rFonts w:ascii="Times New Roman" w:hAnsi="Times New Roman"/>
          <w:b/>
          <w:sz w:val="24"/>
          <w:szCs w:val="24"/>
        </w:rPr>
        <w:pPrChange w:id="4591" w:author="Perrine, Martin L. (GSFC-5670)" w:date="2016-09-08T12:23:00Z">
          <w:pPr>
            <w:pStyle w:val="TableText"/>
          </w:pPr>
        </w:pPrChange>
      </w:pPr>
      <w:ins w:id="4592" w:author="Perrine, Martin L. (GSFC-5670)" w:date="2016-09-08T12:23:00Z">
        <w:r>
          <w:rPr>
            <w:rFonts w:ascii="Times New Roman" w:hAnsi="Times New Roman"/>
            <w:b/>
            <w:sz w:val="24"/>
            <w:szCs w:val="24"/>
          </w:rPr>
          <w:fldChar w:fldCharType="begin"/>
        </w:r>
        <w:r>
          <w:rPr>
            <w:rFonts w:ascii="Times New Roman" w:hAnsi="Times New Roman"/>
            <w:b/>
            <w:sz w:val="24"/>
            <w:szCs w:val="24"/>
          </w:rPr>
          <w:instrText xml:space="preserve"> REF _Ref458430595 \h </w:instrText>
        </w:r>
      </w:ins>
      <w:r>
        <w:rPr>
          <w:rFonts w:ascii="Times New Roman" w:hAnsi="Times New Roman"/>
          <w:b/>
          <w:sz w:val="24"/>
          <w:szCs w:val="24"/>
        </w:rPr>
      </w:r>
      <w:r>
        <w:rPr>
          <w:rFonts w:ascii="Times New Roman" w:hAnsi="Times New Roman"/>
          <w:b/>
          <w:sz w:val="24"/>
          <w:szCs w:val="24"/>
        </w:rPr>
        <w:fldChar w:fldCharType="separate"/>
      </w:r>
      <w:ins w:id="4593" w:author="Perrine, Martin L. (GSFC-5670)" w:date="2016-09-08T12:23:00Z">
        <w:r>
          <w:t xml:space="preserve">Figure </w:t>
        </w:r>
        <w:r>
          <w:rPr>
            <w:noProof/>
          </w:rPr>
          <w:t>6</w:t>
        </w:r>
        <w:r>
          <w:noBreakHyphen/>
        </w:r>
        <w:r>
          <w:rPr>
            <w:noProof/>
          </w:rPr>
          <w:t>29</w:t>
        </w:r>
        <w:r>
          <w:rPr>
            <w:rFonts w:ascii="Times New Roman" w:hAnsi="Times New Roman"/>
            <w:b/>
            <w:sz w:val="24"/>
            <w:szCs w:val="24"/>
          </w:rPr>
          <w:fldChar w:fldCharType="end"/>
        </w:r>
        <w:r>
          <w:rPr>
            <w:rFonts w:ascii="Times New Roman" w:hAnsi="Times New Roman"/>
            <w:b/>
            <w:sz w:val="24"/>
            <w:szCs w:val="24"/>
          </w:rPr>
          <w:t>.</w:t>
        </w:r>
      </w:ins>
    </w:p>
    <w:p w14:paraId="5BF01346" w14:textId="77777777" w:rsidR="00F069B0" w:rsidRDefault="00A538EB" w:rsidP="008239E7">
      <w:pPr>
        <w:pStyle w:val="TableText"/>
        <w:keepNext/>
        <w:jc w:val="center"/>
      </w:pPr>
      <w:r>
        <w:rPr>
          <w:noProof/>
        </w:rPr>
        <w:lastRenderedPageBreak/>
        <mc:AlternateContent>
          <mc:Choice Requires="wps">
            <w:drawing>
              <wp:anchor distT="0" distB="0" distL="114300" distR="114300" simplePos="0" relativeHeight="251732480" behindDoc="0" locked="0" layoutInCell="1" allowOverlap="1" wp14:anchorId="52404FD3" wp14:editId="1A411BA0">
                <wp:simplePos x="0" y="0"/>
                <wp:positionH relativeFrom="column">
                  <wp:posOffset>3206750</wp:posOffset>
                </wp:positionH>
                <wp:positionV relativeFrom="paragraph">
                  <wp:posOffset>2057400</wp:posOffset>
                </wp:positionV>
                <wp:extent cx="714375" cy="171450"/>
                <wp:effectExtent l="0" t="0" r="28575" b="19050"/>
                <wp:wrapNone/>
                <wp:docPr id="183" name="Oval 183"/>
                <wp:cNvGraphicFramePr/>
                <a:graphic xmlns:a="http://schemas.openxmlformats.org/drawingml/2006/main">
                  <a:graphicData uri="http://schemas.microsoft.com/office/word/2010/wordprocessingShape">
                    <wps:wsp>
                      <wps:cNvSpPr/>
                      <wps:spPr>
                        <a:xfrm>
                          <a:off x="0" y="0"/>
                          <a:ext cx="714375" cy="171450"/>
                        </a:xfrm>
                        <a:prstGeom prst="ellipse">
                          <a:avLst/>
                        </a:prstGeom>
                        <a:noFill/>
                        <a:ln w="19050" cap="flat" cmpd="sng" algn="ctr">
                          <a:solidFill>
                            <a:srgbClr val="C0504D"/>
                          </a:solidFill>
                          <a:prstDash val="solid"/>
                        </a:ln>
                        <a:effectLst/>
                      </wps:spPr>
                      <wps:txbx>
                        <w:txbxContent>
                          <w:p w14:paraId="62709524" w14:textId="77777777" w:rsidR="003127AA" w:rsidRDefault="003127AA" w:rsidP="00A538EB">
                            <w:pPr>
                              <w:jc w:val="center"/>
                            </w:pPr>
                            <w:proofErr w:type="spellStart"/>
                            <w:proofErr w:type="gramStart"/>
                            <w:r>
                              <w:t>qq</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404FD3" id="Oval 183" o:spid="_x0000_s1034" style="position:absolute;left:0;text-align:left;margin-left:252.5pt;margin-top:162pt;width:56.25pt;height:13.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" filled="f" strokecolor="#c0504d" strokeweight="1.5pt">
                <v:textbox>
                  <w:txbxContent>
                    <w:p w14:paraId="62709524" w14:textId="77777777" w:rsidR="003127AA" w:rsidRDefault="003127AA"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14866B56" wp14:editId="0A3F7B0D">
            <wp:extent cx="5566478" cy="30289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336" cy="3035947"/>
                    </a:xfrm>
                    <a:prstGeom prst="rect">
                      <a:avLst/>
                    </a:prstGeom>
                    <a:noFill/>
                    <a:ln>
                      <a:noFill/>
                    </a:ln>
                  </pic:spPr>
                </pic:pic>
              </a:graphicData>
            </a:graphic>
          </wp:inline>
        </w:drawing>
      </w:r>
    </w:p>
    <w:p w14:paraId="2F6FE3F0" w14:textId="251C3F81" w:rsidR="00A538EB" w:rsidRDefault="001C1B79" w:rsidP="005152B5">
      <w:pPr>
        <w:pStyle w:val="Caption"/>
        <w:rPr>
          <w:ins w:id="4594" w:author="Muhammad, Alimayo (GSFC-5660)" w:date="2016-08-08T15:17:00Z"/>
          <w:b/>
          <w:szCs w:val="24"/>
        </w:rPr>
      </w:pPr>
      <w:bookmarkStart w:id="4595" w:name="_Ref458430595"/>
      <w:bookmarkStart w:id="4596" w:name="_Ref455657808"/>
      <w:bookmarkStart w:id="4597" w:name="_Ref459814055"/>
      <w:bookmarkStart w:id="4598" w:name="_Toc460235939"/>
      <w:ins w:id="4599" w:author="Muhammad, Alimayo (GSFC-5660)" w:date="2016-08-08T10:37:00Z">
        <w:r>
          <w:t xml:space="preserve">Figure </w:t>
        </w:r>
      </w:ins>
      <w:ins w:id="460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60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602" w:author="Perrine, Martin L. (GSFC-5670)" w:date="2016-08-31T11:10:00Z">
        <w:r w:rsidR="00EF27DF">
          <w:rPr>
            <w:noProof/>
          </w:rPr>
          <w:t>29</w:t>
        </w:r>
      </w:ins>
      <w:ins w:id="4603" w:author="Muhammad, Alimayo (GSFC-5660)" w:date="2016-08-29T12:55:00Z">
        <w:r w:rsidR="004B56B2">
          <w:fldChar w:fldCharType="end"/>
        </w:r>
      </w:ins>
      <w:bookmarkEnd w:id="4595"/>
      <w:ins w:id="4604" w:author="Muhammad, Alimayo (GSFC-5660)" w:date="2016-08-08T12:04:00Z">
        <w:r w:rsidR="00D21B21">
          <w:t xml:space="preserve"> </w:t>
        </w:r>
      </w:ins>
      <w:del w:id="4605"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20</w:delText>
        </w:r>
        <w:r w:rsidR="00386256" w:rsidDel="00D349FE">
          <w:rPr>
            <w:noProof/>
          </w:rPr>
          <w:fldChar w:fldCharType="end"/>
        </w:r>
        <w:bookmarkEnd w:id="4596"/>
        <w:r w:rsidR="00F069B0" w:rsidDel="00D349FE">
          <w:delText xml:space="preserve"> </w:delText>
        </w:r>
      </w:del>
      <w:r w:rsidR="00F069B0">
        <w:rPr>
          <w:szCs w:val="24"/>
        </w:rPr>
        <w:t xml:space="preserve">Select </w:t>
      </w:r>
      <w:r w:rsidR="00F069B0">
        <w:rPr>
          <w:b/>
          <w:szCs w:val="24"/>
        </w:rPr>
        <w:t>Import Channel</w:t>
      </w:r>
      <w:bookmarkEnd w:id="4597"/>
      <w:bookmarkEnd w:id="4598"/>
    </w:p>
    <w:p w14:paraId="15715028" w14:textId="77777777" w:rsidR="00015DAE" w:rsidRPr="00015DAE" w:rsidRDefault="00015DAE">
      <w:pPr>
        <w:pStyle w:val="BodyText"/>
        <w:pPrChange w:id="4606" w:author="Perrine, Martin L. (GSFC-5670)" w:date="2016-08-30T14:52:00Z">
          <w:pPr>
            <w:pStyle w:val="Caption"/>
          </w:pPr>
        </w:pPrChange>
      </w:pPr>
    </w:p>
    <w:p w14:paraId="72882A21" w14:textId="77777777" w:rsidR="00A538EB" w:rsidRDefault="00A538EB" w:rsidP="00A538EB">
      <w:pPr>
        <w:pStyle w:val="TableText"/>
        <w:jc w:val="center"/>
        <w:rPr>
          <w:rFonts w:ascii="Times New Roman" w:hAnsi="Times New Roman"/>
          <w:sz w:val="24"/>
          <w:szCs w:val="24"/>
        </w:rPr>
      </w:pPr>
    </w:p>
    <w:p w14:paraId="6CC519D0" w14:textId="5EE3C28A" w:rsidR="00A538EB" w:rsidRDefault="00A538EB" w:rsidP="008239E7">
      <w:pPr>
        <w:pStyle w:val="TableText"/>
        <w:numPr>
          <w:ilvl w:val="0"/>
          <w:numId w:val="16"/>
        </w:numPr>
        <w:rPr>
          <w:rFonts w:ascii="Times New Roman" w:hAnsi="Times New Roman"/>
          <w:sz w:val="24"/>
          <w:szCs w:val="24"/>
        </w:rPr>
      </w:pPr>
      <w:r>
        <w:rPr>
          <w:rFonts w:ascii="Times New Roman" w:hAnsi="Times New Roman"/>
          <w:sz w:val="24"/>
          <w:szCs w:val="24"/>
        </w:rPr>
        <w:t xml:space="preserve">Click </w:t>
      </w:r>
      <w:r>
        <w:rPr>
          <w:rFonts w:ascii="Times New Roman" w:hAnsi="Times New Roman"/>
          <w:b/>
          <w:sz w:val="24"/>
          <w:szCs w:val="24"/>
        </w:rPr>
        <w:t>Finish Recording Import</w:t>
      </w:r>
      <w:ins w:id="4607" w:author="Muhammad, Alimayo (GSFC-5660)" w:date="2016-08-08T14:41:00Z">
        <w:r w:rsidR="001C444D">
          <w:rPr>
            <w:rFonts w:ascii="Times New Roman" w:hAnsi="Times New Roman"/>
            <w:b/>
            <w:sz w:val="24"/>
            <w:szCs w:val="24"/>
          </w:rPr>
          <w:t xml:space="preserve"> </w:t>
        </w:r>
      </w:ins>
      <w:ins w:id="4608" w:author="Perrine, Martin L. (GSFC-5670)" w:date="2016-09-08T12:24:00Z">
        <w:r w:rsidR="00694684">
          <w:rPr>
            <w:rFonts w:ascii="Times New Roman" w:hAnsi="Times New Roman"/>
            <w:b/>
            <w:sz w:val="24"/>
            <w:szCs w:val="24"/>
          </w:rPr>
          <w:fldChar w:fldCharType="begin"/>
        </w:r>
        <w:r w:rsidR="00694684">
          <w:rPr>
            <w:rFonts w:ascii="Times New Roman" w:hAnsi="Times New Roman"/>
            <w:b/>
            <w:sz w:val="24"/>
            <w:szCs w:val="24"/>
          </w:rPr>
          <w:instrText xml:space="preserve"> REF _Ref458430634 \h </w:instrText>
        </w:r>
      </w:ins>
      <w:r w:rsidR="00694684">
        <w:rPr>
          <w:rFonts w:ascii="Times New Roman" w:hAnsi="Times New Roman"/>
          <w:b/>
          <w:sz w:val="24"/>
          <w:szCs w:val="24"/>
        </w:rPr>
      </w:r>
      <w:r w:rsidR="00694684">
        <w:rPr>
          <w:rFonts w:ascii="Times New Roman" w:hAnsi="Times New Roman"/>
          <w:b/>
          <w:sz w:val="24"/>
          <w:szCs w:val="24"/>
        </w:rPr>
        <w:fldChar w:fldCharType="separate"/>
      </w:r>
      <w:ins w:id="4609" w:author="Perrine, Martin L. (GSFC-5670)" w:date="2016-09-08T12:24:00Z">
        <w:r w:rsidR="00694684">
          <w:t xml:space="preserve">Figure </w:t>
        </w:r>
        <w:r w:rsidR="00694684">
          <w:rPr>
            <w:noProof/>
          </w:rPr>
          <w:t>6</w:t>
        </w:r>
        <w:r w:rsidR="00694684">
          <w:noBreakHyphen/>
        </w:r>
        <w:r w:rsidR="00694684">
          <w:rPr>
            <w:noProof/>
          </w:rPr>
          <w:t>30</w:t>
        </w:r>
        <w:r w:rsidR="00694684">
          <w:rPr>
            <w:rFonts w:ascii="Times New Roman" w:hAnsi="Times New Roman"/>
            <w:b/>
            <w:sz w:val="24"/>
            <w:szCs w:val="24"/>
          </w:rPr>
          <w:fldChar w:fldCharType="end"/>
        </w:r>
        <w:r w:rsidR="00694684">
          <w:rPr>
            <w:rFonts w:ascii="Times New Roman" w:hAnsi="Times New Roman"/>
            <w:b/>
            <w:sz w:val="24"/>
            <w:szCs w:val="24"/>
          </w:rPr>
          <w:t>.</w:t>
        </w:r>
      </w:ins>
      <w:ins w:id="4610" w:author="Muhammad, Alimayo (GSFC-5660)" w:date="2016-08-24T14:59:00Z">
        <w:del w:id="4611" w:author="Perrine, Martin L. (GSFC-5670)" w:date="2016-09-08T12:24:00Z">
          <w:r w:rsidR="006C6F12" w:rsidRPr="003E6F4E" w:rsidDel="00694684">
            <w:rPr>
              <w:rFonts w:ascii="Times New Roman" w:hAnsi="Times New Roman"/>
              <w:b/>
              <w:sz w:val="24"/>
              <w:szCs w:val="24"/>
            </w:rPr>
            <w:fldChar w:fldCharType="begin"/>
          </w:r>
          <w:r w:rsidR="006C6F12" w:rsidRPr="006C6F12" w:rsidDel="00694684">
            <w:rPr>
              <w:rFonts w:ascii="Times New Roman" w:hAnsi="Times New Roman"/>
              <w:b/>
              <w:sz w:val="24"/>
              <w:szCs w:val="24"/>
            </w:rPr>
            <w:delInstrText xml:space="preserve"> REF _Ref459814116 \h </w:delInstrText>
          </w:r>
        </w:del>
      </w:ins>
      <w:del w:id="4612" w:author="Perrine, Martin L. (GSFC-5670)" w:date="2016-09-08T12:24:00Z">
        <w:r w:rsidR="006C6F12" w:rsidRPr="006C6F12" w:rsidDel="00694684">
          <w:rPr>
            <w:rFonts w:ascii="Times New Roman" w:hAnsi="Times New Roman"/>
            <w:b/>
            <w:sz w:val="24"/>
            <w:szCs w:val="24"/>
          </w:rPr>
          <w:delInstrText xml:space="preserve"> \* MERGEFORMAT </w:delInstrText>
        </w:r>
        <w:r w:rsidR="006C6F12" w:rsidRPr="003E6F4E" w:rsidDel="00694684">
          <w:rPr>
            <w:rFonts w:ascii="Times New Roman" w:hAnsi="Times New Roman"/>
            <w:b/>
            <w:sz w:val="24"/>
            <w:szCs w:val="24"/>
          </w:rPr>
        </w:r>
        <w:r w:rsidR="006C6F12" w:rsidRPr="003E6F4E" w:rsidDel="00694684">
          <w:rPr>
            <w:rFonts w:ascii="Times New Roman" w:hAnsi="Times New Roman"/>
            <w:b/>
            <w:sz w:val="24"/>
            <w:szCs w:val="24"/>
          </w:rPr>
          <w:fldChar w:fldCharType="separate"/>
        </w:r>
      </w:del>
      <w:ins w:id="4613" w:author="Muhammad, Alimayo (GSFC-5660)" w:date="2016-08-24T14:59:00Z">
        <w:del w:id="4614" w:author="Perrine, Martin L. (GSFC-5670)" w:date="2016-08-31T11:09:00Z">
          <w:r w:rsidR="006C6F12" w:rsidRPr="006C6F12" w:rsidDel="00EF27DF">
            <w:rPr>
              <w:rFonts w:ascii="Times New Roman" w:hAnsi="Times New Roman"/>
              <w:sz w:val="24"/>
              <w:szCs w:val="24"/>
              <w:rPrChange w:id="4615" w:author="Muhammad, Alimayo (GSFC-5660)" w:date="2016-08-24T15:00:00Z">
                <w:rPr/>
              </w:rPrChange>
            </w:rPr>
            <w:delText xml:space="preserve">Figure </w:delText>
          </w:r>
          <w:r w:rsidR="006C6F12" w:rsidRPr="006C6F12" w:rsidDel="00EF27DF">
            <w:rPr>
              <w:rFonts w:ascii="Times New Roman" w:hAnsi="Times New Roman"/>
              <w:noProof/>
              <w:sz w:val="24"/>
              <w:szCs w:val="24"/>
              <w:rPrChange w:id="4616" w:author="Muhammad, Alimayo (GSFC-5660)" w:date="2016-08-24T15:00:00Z">
                <w:rPr>
                  <w:noProof/>
                </w:rPr>
              </w:rPrChange>
            </w:rPr>
            <w:delText>6</w:delText>
          </w:r>
          <w:r w:rsidR="006C6F12" w:rsidRPr="006C6F12" w:rsidDel="00EF27DF">
            <w:rPr>
              <w:rFonts w:ascii="Times New Roman" w:hAnsi="Times New Roman"/>
              <w:sz w:val="24"/>
              <w:szCs w:val="24"/>
              <w:rPrChange w:id="4617" w:author="Muhammad, Alimayo (GSFC-5660)" w:date="2016-08-24T15:00:00Z">
                <w:rPr/>
              </w:rPrChange>
            </w:rPr>
            <w:noBreakHyphen/>
          </w:r>
          <w:r w:rsidR="006C6F12" w:rsidRPr="006C6F12" w:rsidDel="00EF27DF">
            <w:rPr>
              <w:rFonts w:ascii="Times New Roman" w:hAnsi="Times New Roman"/>
              <w:noProof/>
              <w:sz w:val="24"/>
              <w:szCs w:val="24"/>
              <w:rPrChange w:id="4618" w:author="Muhammad, Alimayo (GSFC-5660)" w:date="2016-08-24T15:00:00Z">
                <w:rPr>
                  <w:noProof/>
                </w:rPr>
              </w:rPrChange>
            </w:rPr>
            <w:delText>2</w:delText>
          </w:r>
        </w:del>
      </w:ins>
      <w:ins w:id="4619" w:author="Muhammad, Alimayo (GSFC-5660)" w:date="2016-08-25T13:45:00Z">
        <w:del w:id="4620" w:author="Perrine, Martin L. (GSFC-5670)" w:date="2016-08-31T11:09:00Z">
          <w:r w:rsidR="00DF5458" w:rsidDel="00EF27DF">
            <w:rPr>
              <w:rFonts w:ascii="Times New Roman" w:hAnsi="Times New Roman"/>
              <w:noProof/>
              <w:sz w:val="24"/>
              <w:szCs w:val="24"/>
            </w:rPr>
            <w:delText>6</w:delText>
          </w:r>
        </w:del>
      </w:ins>
      <w:ins w:id="4621" w:author="Muhammad, Alimayo (GSFC-5660)" w:date="2016-08-24T14:59:00Z">
        <w:del w:id="4622" w:author="Perrine, Martin L. (GSFC-5670)" w:date="2016-09-08T12:24:00Z">
          <w:r w:rsidR="006C6F12" w:rsidRPr="003E6F4E" w:rsidDel="00694684">
            <w:rPr>
              <w:rFonts w:ascii="Times New Roman" w:hAnsi="Times New Roman"/>
              <w:b/>
              <w:sz w:val="24"/>
              <w:szCs w:val="24"/>
            </w:rPr>
            <w:fldChar w:fldCharType="end"/>
          </w:r>
        </w:del>
      </w:ins>
      <w:ins w:id="4623" w:author="Muhammad, Alimayo (GSFC-5660)" w:date="2016-08-24T15:00:00Z">
        <w:del w:id="4624" w:author="Perrine, Martin L. (GSFC-5670)" w:date="2016-09-08T12:24:00Z">
          <w:r w:rsidR="006C6F12" w:rsidRPr="006C6F12" w:rsidDel="00694684">
            <w:rPr>
              <w:rFonts w:ascii="Times New Roman" w:hAnsi="Times New Roman"/>
              <w:b/>
              <w:sz w:val="24"/>
              <w:szCs w:val="24"/>
            </w:rPr>
            <w:delText>.</w:delText>
          </w:r>
        </w:del>
      </w:ins>
      <w:del w:id="4625" w:author="Perrine, Martin L. (GSFC-5670)" w:date="2016-09-08T12:24:00Z">
        <w:r w:rsidR="006612F1" w:rsidDel="00694684">
          <w:rPr>
            <w:rFonts w:ascii="Times New Roman" w:hAnsi="Times New Roman"/>
            <w:b/>
            <w:sz w:val="24"/>
            <w:szCs w:val="24"/>
          </w:rPr>
          <w:delText xml:space="preserve"> </w:delText>
        </w:r>
      </w:del>
      <w:del w:id="4626" w:author="Muhammad, Alimayo (GSFC-5660)" w:date="2016-08-08T14:41:00Z">
        <w:r w:rsidR="006612F1" w:rsidRPr="002420BB" w:rsidDel="001C444D">
          <w:rPr>
            <w:rFonts w:ascii="Times New Roman" w:hAnsi="Times New Roman"/>
            <w:b/>
            <w:sz w:val="24"/>
            <w:szCs w:val="24"/>
            <w:rPrChange w:id="4627" w:author="Muhammad, Alimayo (GSFC-5660)" w:date="2016-08-04T12:28:00Z">
              <w:rPr>
                <w:b/>
                <w:szCs w:val="24"/>
              </w:rPr>
            </w:rPrChange>
          </w:rPr>
          <w:fldChar w:fldCharType="begin"/>
        </w:r>
        <w:r w:rsidR="006612F1" w:rsidRPr="002420BB" w:rsidDel="001C444D">
          <w:rPr>
            <w:rFonts w:ascii="Times New Roman" w:hAnsi="Times New Roman"/>
            <w:b/>
            <w:sz w:val="24"/>
            <w:szCs w:val="24"/>
            <w:rPrChange w:id="4628" w:author="Muhammad, Alimayo (GSFC-5660)" w:date="2016-08-04T12:28:00Z">
              <w:rPr>
                <w:b/>
                <w:szCs w:val="24"/>
              </w:rPr>
            </w:rPrChange>
          </w:rPr>
          <w:delInstrText xml:space="preserve"> REF _Ref455737718 \h </w:delInstrText>
        </w:r>
        <w:r w:rsidR="002420BB" w:rsidRPr="002420BB" w:rsidDel="001C444D">
          <w:rPr>
            <w:rFonts w:ascii="Times New Roman" w:hAnsi="Times New Roman"/>
            <w:b/>
            <w:sz w:val="24"/>
            <w:szCs w:val="24"/>
            <w:rPrChange w:id="4629" w:author="Muhammad, Alimayo (GSFC-5660)" w:date="2016-08-04T12:28:00Z">
              <w:rPr>
                <w:rFonts w:ascii="Times New Roman" w:hAnsi="Times New Roman"/>
                <w:b/>
                <w:szCs w:val="24"/>
              </w:rPr>
            </w:rPrChange>
          </w:rPr>
          <w:delInstrText xml:space="preserve"> \* MERGEFORMAT </w:delInstrText>
        </w:r>
        <w:r w:rsidR="006612F1" w:rsidRPr="002420BB" w:rsidDel="001C444D">
          <w:rPr>
            <w:rFonts w:ascii="Times New Roman" w:hAnsi="Times New Roman"/>
            <w:b/>
            <w:sz w:val="24"/>
            <w:szCs w:val="24"/>
            <w:rPrChange w:id="4630" w:author="Muhammad, Alimayo (GSFC-5660)" w:date="2016-08-04T12:28:00Z">
              <w:rPr>
                <w:rFonts w:ascii="Times New Roman" w:hAnsi="Times New Roman"/>
                <w:b/>
                <w:sz w:val="24"/>
                <w:szCs w:val="24"/>
              </w:rPr>
            </w:rPrChange>
          </w:rPr>
        </w:r>
        <w:r w:rsidR="006612F1" w:rsidRPr="002420BB" w:rsidDel="001C444D">
          <w:rPr>
            <w:rFonts w:ascii="Times New Roman" w:hAnsi="Times New Roman"/>
            <w:b/>
            <w:sz w:val="24"/>
            <w:szCs w:val="24"/>
            <w:rPrChange w:id="4631" w:author="Muhammad, Alimayo (GSFC-5660)" w:date="2016-08-04T12:28:00Z">
              <w:rPr>
                <w:b/>
                <w:szCs w:val="24"/>
              </w:rPr>
            </w:rPrChange>
          </w:rPr>
          <w:fldChar w:fldCharType="separate"/>
        </w:r>
        <w:r w:rsidR="009273D6" w:rsidRPr="002420BB" w:rsidDel="001C444D">
          <w:rPr>
            <w:rFonts w:ascii="Times New Roman" w:hAnsi="Times New Roman"/>
            <w:sz w:val="24"/>
            <w:szCs w:val="24"/>
            <w:rPrChange w:id="4632" w:author="Muhammad, Alimayo (GSFC-5660)" w:date="2016-08-04T12:28:00Z">
              <w:rPr/>
            </w:rPrChange>
          </w:rPr>
          <w:delText xml:space="preserve">Figure </w:delText>
        </w:r>
        <w:r w:rsidR="009273D6" w:rsidRPr="002420BB" w:rsidDel="001C444D">
          <w:rPr>
            <w:rFonts w:ascii="Times New Roman" w:hAnsi="Times New Roman"/>
            <w:noProof/>
            <w:sz w:val="24"/>
            <w:szCs w:val="24"/>
            <w:rPrChange w:id="4633" w:author="Muhammad, Alimayo (GSFC-5660)" w:date="2016-08-04T12:28:00Z">
              <w:rPr>
                <w:noProof/>
              </w:rPr>
            </w:rPrChange>
          </w:rPr>
          <w:delText>21</w:delText>
        </w:r>
      </w:del>
      <w:del w:id="4634" w:author="Muhammad, Alimayo (GSFC-5660)" w:date="2016-08-04T12:27:00Z">
        <w:r w:rsidR="009273D6" w:rsidRPr="002420BB" w:rsidDel="002420BB">
          <w:rPr>
            <w:rFonts w:ascii="Times New Roman" w:hAnsi="Times New Roman"/>
            <w:noProof/>
            <w:sz w:val="24"/>
            <w:szCs w:val="24"/>
            <w:rPrChange w:id="4635" w:author="Muhammad, Alimayo (GSFC-5660)" w:date="2016-08-04T12:28:00Z">
              <w:rPr>
                <w:noProof/>
              </w:rPr>
            </w:rPrChange>
          </w:rPr>
          <w:delText>6</w:delText>
        </w:r>
        <w:r w:rsidR="009273D6" w:rsidRPr="002420BB" w:rsidDel="002420BB">
          <w:rPr>
            <w:rFonts w:ascii="Times New Roman" w:hAnsi="Times New Roman"/>
            <w:sz w:val="24"/>
            <w:szCs w:val="24"/>
            <w:rPrChange w:id="4636" w:author="Muhammad, Alimayo (GSFC-5660)" w:date="2016-08-04T12:28:00Z">
              <w:rPr/>
            </w:rPrChange>
          </w:rPr>
          <w:noBreakHyphen/>
        </w:r>
        <w:r w:rsidR="009273D6" w:rsidRPr="002420BB" w:rsidDel="002420BB">
          <w:rPr>
            <w:rFonts w:ascii="Times New Roman" w:hAnsi="Times New Roman"/>
            <w:noProof/>
            <w:sz w:val="24"/>
            <w:szCs w:val="24"/>
            <w:rPrChange w:id="4637" w:author="Muhammad, Alimayo (GSFC-5660)" w:date="2016-08-04T12:28:00Z">
              <w:rPr>
                <w:noProof/>
              </w:rPr>
            </w:rPrChange>
          </w:rPr>
          <w:delText>22</w:delText>
        </w:r>
      </w:del>
      <w:del w:id="4638" w:author="Muhammad, Alimayo (GSFC-5660)" w:date="2016-08-08T14:41:00Z">
        <w:r w:rsidR="006612F1" w:rsidRPr="002420BB" w:rsidDel="001C444D">
          <w:rPr>
            <w:rFonts w:ascii="Times New Roman" w:hAnsi="Times New Roman"/>
            <w:b/>
            <w:sz w:val="24"/>
            <w:szCs w:val="24"/>
            <w:rPrChange w:id="4639" w:author="Muhammad, Alimayo (GSFC-5660)" w:date="2016-08-04T12:28:00Z">
              <w:rPr>
                <w:b/>
                <w:szCs w:val="24"/>
              </w:rPr>
            </w:rPrChange>
          </w:rPr>
          <w:fldChar w:fldCharType="end"/>
        </w:r>
        <w:r w:rsidR="006612F1" w:rsidRPr="002420BB" w:rsidDel="001C444D">
          <w:rPr>
            <w:rFonts w:ascii="Times New Roman" w:hAnsi="Times New Roman"/>
            <w:b/>
            <w:sz w:val="24"/>
            <w:szCs w:val="24"/>
            <w:rPrChange w:id="4640" w:author="Muhammad, Alimayo (GSFC-5660)" w:date="2016-08-04T12:28:00Z">
              <w:rPr>
                <w:b/>
                <w:szCs w:val="24"/>
              </w:rPr>
            </w:rPrChange>
          </w:rPr>
          <w:delText>.</w:delText>
        </w:r>
      </w:del>
    </w:p>
    <w:p w14:paraId="607C3B12" w14:textId="77777777" w:rsidR="00A538EB" w:rsidRDefault="00A538EB" w:rsidP="00A538EB">
      <w:pPr>
        <w:pStyle w:val="TableText"/>
        <w:rPr>
          <w:rFonts w:ascii="Times New Roman" w:hAnsi="Times New Roman"/>
          <w:sz w:val="24"/>
          <w:szCs w:val="24"/>
        </w:rPr>
      </w:pPr>
    </w:p>
    <w:p w14:paraId="145B1010" w14:textId="77777777" w:rsidR="00F069B0" w:rsidRDefault="00A538EB" w:rsidP="008239E7">
      <w:pPr>
        <w:pStyle w:val="TableText"/>
        <w:keepNext/>
        <w:jc w:val="center"/>
      </w:pPr>
      <w:r>
        <w:rPr>
          <w:noProof/>
        </w:rPr>
        <mc:AlternateContent>
          <mc:Choice Requires="wps">
            <w:drawing>
              <wp:anchor distT="0" distB="0" distL="114300" distR="114300" simplePos="0" relativeHeight="251733504" behindDoc="0" locked="0" layoutInCell="1" allowOverlap="1" wp14:anchorId="6FB6C036" wp14:editId="50F8C7DC">
                <wp:simplePos x="0" y="0"/>
                <wp:positionH relativeFrom="column">
                  <wp:posOffset>3886200</wp:posOffset>
                </wp:positionH>
                <wp:positionV relativeFrom="paragraph">
                  <wp:posOffset>2569845</wp:posOffset>
                </wp:positionV>
                <wp:extent cx="1028700" cy="161925"/>
                <wp:effectExtent l="0" t="0" r="19050" b="28575"/>
                <wp:wrapNone/>
                <wp:docPr id="184" name="Oval 184"/>
                <wp:cNvGraphicFramePr/>
                <a:graphic xmlns:a="http://schemas.openxmlformats.org/drawingml/2006/main">
                  <a:graphicData uri="http://schemas.microsoft.com/office/word/2010/wordprocessingShape">
                    <wps:wsp>
                      <wps:cNvSpPr/>
                      <wps:spPr>
                        <a:xfrm>
                          <a:off x="0" y="0"/>
                          <a:ext cx="1028700" cy="161925"/>
                        </a:xfrm>
                        <a:prstGeom prst="ellipse">
                          <a:avLst/>
                        </a:prstGeom>
                        <a:noFill/>
                        <a:ln w="19050" cap="flat" cmpd="sng" algn="ctr">
                          <a:solidFill>
                            <a:srgbClr val="C0504D"/>
                          </a:solidFill>
                          <a:prstDash val="solid"/>
                        </a:ln>
                        <a:effectLst/>
                      </wps:spPr>
                      <wps:txbx>
                        <w:txbxContent>
                          <w:p w14:paraId="3CA666CC" w14:textId="77777777" w:rsidR="003127AA" w:rsidRDefault="003127AA" w:rsidP="00A538EB">
                            <w:pPr>
                              <w:jc w:val="center"/>
                            </w:pPr>
                            <w:proofErr w:type="spellStart"/>
                            <w:proofErr w:type="gramStart"/>
                            <w:r>
                              <w:t>qq</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6C036" id="Oval 184" o:spid="_x0000_s1035" style="position:absolute;left:0;text-align:left;margin-left:306pt;margin-top:202.35pt;width:81pt;height:12.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" filled="f" strokecolor="#c0504d" strokeweight="1.5pt">
                <v:textbox>
                  <w:txbxContent>
                    <w:p w14:paraId="3CA666CC" w14:textId="77777777" w:rsidR="003127AA" w:rsidRDefault="003127AA" w:rsidP="00A538EB">
                      <w:pPr>
                        <w:jc w:val="center"/>
                      </w:pPr>
                      <w:proofErr w:type="spellStart"/>
                      <w:proofErr w:type="gramStart"/>
                      <w:r>
                        <w:t>qq</w:t>
                      </w:r>
                      <w:proofErr w:type="spellEnd"/>
                      <w:proofErr w:type="gramEnd"/>
                    </w:p>
                  </w:txbxContent>
                </v:textbox>
              </v:oval>
            </w:pict>
          </mc:Fallback>
        </mc:AlternateContent>
      </w:r>
      <w:r>
        <w:rPr>
          <w:rFonts w:ascii="Times New Roman" w:hAnsi="Times New Roman"/>
          <w:noProof/>
          <w:sz w:val="24"/>
          <w:szCs w:val="24"/>
        </w:rPr>
        <w:drawing>
          <wp:inline distT="0" distB="0" distL="0" distR="0" wp14:anchorId="731820A8" wp14:editId="7FA9AFC8">
            <wp:extent cx="5943600" cy="32194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8F2FAC8" w14:textId="499F37F8" w:rsidR="00A538EB" w:rsidRPr="00FA6D33" w:rsidRDefault="001C1B79" w:rsidP="005152B5">
      <w:pPr>
        <w:pStyle w:val="Caption"/>
      </w:pPr>
      <w:bookmarkStart w:id="4641" w:name="_Ref458430634"/>
      <w:bookmarkStart w:id="4642" w:name="_Ref455737718"/>
      <w:bookmarkStart w:id="4643" w:name="_Ref459814116"/>
      <w:bookmarkStart w:id="4644" w:name="_Toc460235940"/>
      <w:ins w:id="4645" w:author="Muhammad, Alimayo (GSFC-5660)" w:date="2016-08-08T10:37:00Z">
        <w:r>
          <w:t xml:space="preserve">Figure </w:t>
        </w:r>
      </w:ins>
      <w:ins w:id="464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64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648" w:author="Perrine, Martin L. (GSFC-5670)" w:date="2016-08-31T11:10:00Z">
        <w:r w:rsidR="00EF27DF">
          <w:rPr>
            <w:noProof/>
          </w:rPr>
          <w:t>30</w:t>
        </w:r>
      </w:ins>
      <w:ins w:id="4649" w:author="Muhammad, Alimayo (GSFC-5660)" w:date="2016-08-29T12:55:00Z">
        <w:r w:rsidR="004B56B2">
          <w:fldChar w:fldCharType="end"/>
        </w:r>
      </w:ins>
      <w:bookmarkEnd w:id="4641"/>
      <w:ins w:id="4650" w:author="Muhammad, Alimayo (GSFC-5660)" w:date="2016-08-08T12:04:00Z">
        <w:r w:rsidR="00D21B21">
          <w:t xml:space="preserve"> </w:t>
        </w:r>
      </w:ins>
      <w:del w:id="4651"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21</w:delText>
        </w:r>
        <w:r w:rsidR="00386256" w:rsidDel="00D349FE">
          <w:rPr>
            <w:noProof/>
          </w:rPr>
          <w:fldChar w:fldCharType="end"/>
        </w:r>
        <w:bookmarkEnd w:id="4642"/>
        <w:r w:rsidR="00F069B0" w:rsidDel="00D349FE">
          <w:delText xml:space="preserve"> </w:delText>
        </w:r>
      </w:del>
      <w:r w:rsidR="00F069B0">
        <w:t>Finish recording import.</w:t>
      </w:r>
      <w:bookmarkEnd w:id="4643"/>
      <w:bookmarkEnd w:id="4644"/>
    </w:p>
    <w:p w14:paraId="4170D4F0" w14:textId="77777777" w:rsidR="00A538EB" w:rsidRDefault="00A538EB" w:rsidP="00A538EB">
      <w:pPr>
        <w:pStyle w:val="TableText"/>
        <w:jc w:val="center"/>
        <w:rPr>
          <w:rFonts w:ascii="Times New Roman" w:hAnsi="Times New Roman"/>
          <w:sz w:val="24"/>
          <w:szCs w:val="24"/>
        </w:rPr>
      </w:pPr>
    </w:p>
    <w:p w14:paraId="20A5D28E" w14:textId="77777777" w:rsidR="00A538EB" w:rsidRDefault="00A538EB" w:rsidP="00A538EB">
      <w:pPr>
        <w:pStyle w:val="TableText"/>
        <w:jc w:val="center"/>
        <w:rPr>
          <w:rFonts w:ascii="Times New Roman" w:hAnsi="Times New Roman"/>
          <w:sz w:val="24"/>
          <w:szCs w:val="24"/>
        </w:rPr>
      </w:pPr>
    </w:p>
    <w:p w14:paraId="148B637C" w14:textId="77777777" w:rsidR="00A538EB" w:rsidRDefault="00A538EB" w:rsidP="00A538EB">
      <w:pPr>
        <w:pStyle w:val="TableText"/>
        <w:jc w:val="center"/>
        <w:rPr>
          <w:ins w:id="4652" w:author="Muhammad, Alimayo (GSFC-5660)" w:date="2016-08-08T14:41:00Z"/>
          <w:rFonts w:ascii="Times New Roman" w:hAnsi="Times New Roman"/>
          <w:sz w:val="24"/>
          <w:szCs w:val="24"/>
        </w:rPr>
      </w:pPr>
    </w:p>
    <w:p w14:paraId="746DFAE2" w14:textId="77777777" w:rsidR="001C444D" w:rsidRDefault="001C444D" w:rsidP="00A538EB">
      <w:pPr>
        <w:pStyle w:val="TableText"/>
        <w:jc w:val="center"/>
        <w:rPr>
          <w:rFonts w:ascii="Times New Roman" w:hAnsi="Times New Roman"/>
          <w:sz w:val="24"/>
          <w:szCs w:val="24"/>
        </w:rPr>
      </w:pPr>
    </w:p>
    <w:p w14:paraId="427453FA" w14:textId="77777777" w:rsidR="00A538EB" w:rsidRDefault="00A538EB" w:rsidP="00A538EB">
      <w:pPr>
        <w:pStyle w:val="TableText"/>
        <w:jc w:val="center"/>
        <w:rPr>
          <w:rFonts w:ascii="Times New Roman" w:hAnsi="Times New Roman"/>
          <w:sz w:val="24"/>
          <w:szCs w:val="24"/>
        </w:rPr>
      </w:pPr>
    </w:p>
    <w:p w14:paraId="7211473C" w14:textId="5CA45CF4" w:rsidR="00A538EB" w:rsidRPr="00F069B0" w:rsidRDefault="00A538EB" w:rsidP="00BB7ED0">
      <w:pPr>
        <w:pStyle w:val="TableText"/>
        <w:numPr>
          <w:ilvl w:val="0"/>
          <w:numId w:val="16"/>
        </w:numPr>
        <w:rPr>
          <w:rFonts w:ascii="Times New Roman" w:hAnsi="Times New Roman"/>
          <w:sz w:val="24"/>
          <w:szCs w:val="24"/>
        </w:rPr>
      </w:pPr>
      <w:r w:rsidRPr="00F069B0">
        <w:rPr>
          <w:rFonts w:ascii="Times New Roman" w:hAnsi="Times New Roman"/>
          <w:sz w:val="24"/>
          <w:szCs w:val="24"/>
        </w:rPr>
        <w:lastRenderedPageBreak/>
        <w:t xml:space="preserve">After completing the nine previous steps, the file just created should appear in the list with all the other files available in the </w:t>
      </w:r>
      <w:r w:rsidRPr="00F069B0">
        <w:rPr>
          <w:rFonts w:ascii="Times New Roman" w:hAnsi="Times New Roman"/>
          <w:b/>
          <w:sz w:val="24"/>
          <w:szCs w:val="24"/>
        </w:rPr>
        <w:t xml:space="preserve">Playback </w:t>
      </w:r>
      <w:r w:rsidRPr="00F069B0">
        <w:rPr>
          <w:rFonts w:ascii="Times New Roman" w:hAnsi="Times New Roman"/>
          <w:sz w:val="24"/>
          <w:szCs w:val="24"/>
        </w:rPr>
        <w:t>environment</w:t>
      </w:r>
      <w:r w:rsidR="00F069B0">
        <w:rPr>
          <w:rFonts w:ascii="Times New Roman" w:hAnsi="Times New Roman"/>
          <w:sz w:val="24"/>
          <w:szCs w:val="24"/>
        </w:rPr>
        <w:t xml:space="preserve"> </w:t>
      </w:r>
      <w:r w:rsidR="00F069B0" w:rsidRPr="002420BB">
        <w:rPr>
          <w:rFonts w:ascii="Times New Roman" w:hAnsi="Times New Roman"/>
          <w:sz w:val="24"/>
          <w:szCs w:val="24"/>
        </w:rPr>
        <w:t>shown in</w:t>
      </w:r>
      <w:ins w:id="4653" w:author="Muhammad, Alimayo (GSFC-5660)" w:date="2016-08-08T14:42:00Z">
        <w:r w:rsidR="001C444D">
          <w:rPr>
            <w:rFonts w:ascii="Times New Roman" w:hAnsi="Times New Roman"/>
            <w:sz w:val="24"/>
            <w:szCs w:val="24"/>
          </w:rPr>
          <w:t xml:space="preserve"> </w:t>
        </w:r>
      </w:ins>
      <w:ins w:id="4654" w:author="Perrine, Martin L. (GSFC-5670)" w:date="2016-09-08T12:27: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_Ref458430657 \h </w:instrText>
        </w:r>
      </w:ins>
      <w:r w:rsidR="00694684">
        <w:rPr>
          <w:rFonts w:ascii="Times New Roman" w:hAnsi="Times New Roman"/>
          <w:sz w:val="24"/>
          <w:szCs w:val="24"/>
        </w:rPr>
      </w:r>
      <w:r w:rsidR="00694684">
        <w:rPr>
          <w:rFonts w:ascii="Times New Roman" w:hAnsi="Times New Roman"/>
          <w:sz w:val="24"/>
          <w:szCs w:val="24"/>
        </w:rPr>
        <w:fldChar w:fldCharType="separate"/>
      </w:r>
      <w:ins w:id="4655" w:author="Perrine, Martin L. (GSFC-5670)" w:date="2016-09-08T12:27:00Z">
        <w:r w:rsidR="00694684">
          <w:t xml:space="preserve">Figure </w:t>
        </w:r>
        <w:r w:rsidR="00694684">
          <w:rPr>
            <w:noProof/>
          </w:rPr>
          <w:t>6</w:t>
        </w:r>
        <w:r w:rsidR="00694684">
          <w:noBreakHyphen/>
        </w:r>
        <w:r w:rsidR="00694684">
          <w:rPr>
            <w:noProof/>
          </w:rPr>
          <w:t>31</w:t>
        </w:r>
        <w:r w:rsidR="00694684">
          <w:rPr>
            <w:rFonts w:ascii="Times New Roman" w:hAnsi="Times New Roman"/>
            <w:sz w:val="24"/>
            <w:szCs w:val="24"/>
          </w:rPr>
          <w:fldChar w:fldCharType="end"/>
        </w:r>
        <w:r w:rsidR="00694684">
          <w:rPr>
            <w:rFonts w:ascii="Times New Roman" w:hAnsi="Times New Roman"/>
            <w:sz w:val="24"/>
            <w:szCs w:val="24"/>
          </w:rPr>
          <w:t>.</w:t>
        </w:r>
      </w:ins>
      <w:ins w:id="4656" w:author="Muhammad, Alimayo (GSFC-5660)" w:date="2016-08-24T15:00:00Z">
        <w:del w:id="4657" w:author="Perrine, Martin L. (GSFC-5670)" w:date="2016-09-08T12:27: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_Ref459814149 \h </w:delInstrText>
          </w:r>
        </w:del>
      </w:ins>
      <w:del w:id="4658" w:author="Perrine, Martin L. (GSFC-5670)" w:date="2016-09-08T12:27: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4659" w:author="Muhammad, Alimayo (GSFC-5660)" w:date="2016-08-24T15:00:00Z">
        <w:del w:id="4660"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2</w:delText>
          </w:r>
        </w:del>
      </w:ins>
      <w:ins w:id="4661" w:author="Muhammad, Alimayo (GSFC-5660)" w:date="2016-08-25T13:46:00Z">
        <w:del w:id="4662" w:author="Perrine, Martin L. (GSFC-5670)" w:date="2016-08-31T11:09:00Z">
          <w:r w:rsidR="00DF5458" w:rsidDel="00EF27DF">
            <w:rPr>
              <w:noProof/>
            </w:rPr>
            <w:delText>7</w:delText>
          </w:r>
        </w:del>
      </w:ins>
      <w:ins w:id="4663" w:author="Muhammad, Alimayo (GSFC-5660)" w:date="2016-08-24T15:00:00Z">
        <w:del w:id="4664" w:author="Perrine, Martin L. (GSFC-5670)" w:date="2016-08-31T11:09:00Z">
          <w:r w:rsidR="006C6F12" w:rsidDel="00EF27DF">
            <w:delText>.</w:delText>
          </w:r>
        </w:del>
        <w:del w:id="4665" w:author="Perrine, Martin L. (GSFC-5670)" w:date="2016-09-08T12:27:00Z">
          <w:r w:rsidR="006C6F12" w:rsidDel="00694684">
            <w:rPr>
              <w:rFonts w:ascii="Times New Roman" w:hAnsi="Times New Roman"/>
              <w:sz w:val="24"/>
              <w:szCs w:val="24"/>
            </w:rPr>
            <w:fldChar w:fldCharType="end"/>
          </w:r>
        </w:del>
      </w:ins>
      <w:del w:id="4666" w:author="Perrine, Martin L. (GSFC-5670)" w:date="2016-09-08T12:27:00Z">
        <w:r w:rsidR="00F069B0" w:rsidRPr="002420BB" w:rsidDel="00694684">
          <w:rPr>
            <w:rFonts w:ascii="Times New Roman" w:hAnsi="Times New Roman"/>
            <w:sz w:val="24"/>
            <w:szCs w:val="24"/>
          </w:rPr>
          <w:delText xml:space="preserve"> </w:delText>
        </w:r>
      </w:del>
      <w:del w:id="4667" w:author="Muhammad, Alimayo (GSFC-5660)" w:date="2016-08-08T14:42:00Z">
        <w:r w:rsidR="00F069B0" w:rsidRPr="00D349FE" w:rsidDel="001C444D">
          <w:rPr>
            <w:rFonts w:ascii="Times New Roman" w:hAnsi="Times New Roman"/>
            <w:sz w:val="24"/>
            <w:szCs w:val="24"/>
          </w:rPr>
          <w:fldChar w:fldCharType="begin"/>
        </w:r>
        <w:r w:rsidR="00F069B0" w:rsidRPr="002420BB" w:rsidDel="001C444D">
          <w:rPr>
            <w:rFonts w:ascii="Times New Roman" w:hAnsi="Times New Roman"/>
            <w:sz w:val="24"/>
            <w:szCs w:val="24"/>
          </w:rPr>
          <w:delInstrText xml:space="preserve"> REF _Ref455658117 \h </w:delInstrText>
        </w:r>
        <w:r w:rsidR="002420BB" w:rsidRPr="002420BB" w:rsidDel="001C444D">
          <w:rPr>
            <w:rFonts w:ascii="Times New Roman" w:hAnsi="Times New Roman"/>
            <w:sz w:val="24"/>
            <w:szCs w:val="24"/>
          </w:rPr>
          <w:delInstrText xml:space="preserve"> \* MERGEFORMAT </w:delInstrText>
        </w:r>
        <w:r w:rsidR="00F069B0" w:rsidRPr="00D349FE" w:rsidDel="001C444D">
          <w:rPr>
            <w:rFonts w:ascii="Times New Roman" w:hAnsi="Times New Roman"/>
            <w:sz w:val="24"/>
            <w:szCs w:val="24"/>
          </w:rPr>
        </w:r>
        <w:r w:rsidR="00F069B0" w:rsidRPr="00D349FE" w:rsidDel="001C444D">
          <w:rPr>
            <w:rFonts w:ascii="Times New Roman" w:hAnsi="Times New Roman"/>
            <w:sz w:val="24"/>
            <w:szCs w:val="24"/>
          </w:rPr>
          <w:fldChar w:fldCharType="separate"/>
        </w:r>
        <w:r w:rsidR="009273D6" w:rsidRPr="002420BB" w:rsidDel="001C444D">
          <w:rPr>
            <w:rFonts w:ascii="Times New Roman" w:hAnsi="Times New Roman"/>
            <w:sz w:val="24"/>
            <w:szCs w:val="24"/>
            <w:rPrChange w:id="4668" w:author="Muhammad, Alimayo (GSFC-5660)" w:date="2016-08-04T12:35:00Z">
              <w:rPr/>
            </w:rPrChange>
          </w:rPr>
          <w:delText xml:space="preserve">Figure </w:delText>
        </w:r>
        <w:r w:rsidR="009273D6" w:rsidRPr="002420BB" w:rsidDel="001C444D">
          <w:rPr>
            <w:rFonts w:ascii="Times New Roman" w:hAnsi="Times New Roman"/>
            <w:noProof/>
            <w:sz w:val="24"/>
            <w:szCs w:val="24"/>
            <w:rPrChange w:id="4669" w:author="Muhammad, Alimayo (GSFC-5660)" w:date="2016-08-04T12:35:00Z">
              <w:rPr>
                <w:noProof/>
              </w:rPr>
            </w:rPrChange>
          </w:rPr>
          <w:delText>22</w:delText>
        </w:r>
      </w:del>
      <w:del w:id="4670" w:author="Muhammad, Alimayo (GSFC-5660)" w:date="2016-08-04T12:35:00Z">
        <w:r w:rsidR="009273D6" w:rsidRPr="002420BB" w:rsidDel="002420BB">
          <w:rPr>
            <w:rFonts w:ascii="Times New Roman" w:hAnsi="Times New Roman"/>
            <w:noProof/>
            <w:sz w:val="24"/>
            <w:szCs w:val="24"/>
            <w:rPrChange w:id="4671" w:author="Muhammad, Alimayo (GSFC-5660)" w:date="2016-08-04T12:35:00Z">
              <w:rPr>
                <w:noProof/>
              </w:rPr>
            </w:rPrChange>
          </w:rPr>
          <w:delText>6</w:delText>
        </w:r>
        <w:r w:rsidR="009273D6" w:rsidRPr="002420BB" w:rsidDel="002420BB">
          <w:rPr>
            <w:rFonts w:ascii="Times New Roman" w:hAnsi="Times New Roman"/>
            <w:sz w:val="24"/>
            <w:szCs w:val="24"/>
            <w:rPrChange w:id="4672" w:author="Muhammad, Alimayo (GSFC-5660)" w:date="2016-08-04T12:35:00Z">
              <w:rPr/>
            </w:rPrChange>
          </w:rPr>
          <w:noBreakHyphen/>
        </w:r>
        <w:r w:rsidR="009273D6" w:rsidRPr="002420BB" w:rsidDel="002420BB">
          <w:rPr>
            <w:rFonts w:ascii="Times New Roman" w:hAnsi="Times New Roman"/>
            <w:noProof/>
            <w:sz w:val="24"/>
            <w:szCs w:val="24"/>
            <w:rPrChange w:id="4673" w:author="Muhammad, Alimayo (GSFC-5660)" w:date="2016-08-04T12:35:00Z">
              <w:rPr>
                <w:noProof/>
              </w:rPr>
            </w:rPrChange>
          </w:rPr>
          <w:delText>230</w:delText>
        </w:r>
        <w:r w:rsidR="009273D6" w:rsidRPr="002420BB" w:rsidDel="002420BB">
          <w:rPr>
            <w:rFonts w:ascii="Times New Roman" w:hAnsi="Times New Roman"/>
            <w:sz w:val="24"/>
            <w:szCs w:val="24"/>
            <w:rPrChange w:id="4674" w:author="Muhammad, Alimayo (GSFC-5660)" w:date="2016-08-04T12:35:00Z">
              <w:rPr/>
            </w:rPrChange>
          </w:rPr>
          <w:noBreakHyphen/>
        </w:r>
        <w:r w:rsidR="009273D6" w:rsidRPr="002420BB" w:rsidDel="002420BB">
          <w:rPr>
            <w:rFonts w:ascii="Times New Roman" w:hAnsi="Times New Roman"/>
            <w:noProof/>
            <w:sz w:val="24"/>
            <w:szCs w:val="24"/>
            <w:rPrChange w:id="4675" w:author="Muhammad, Alimayo (GSFC-5660)" w:date="2016-08-04T12:35:00Z">
              <w:rPr>
                <w:noProof/>
              </w:rPr>
            </w:rPrChange>
          </w:rPr>
          <w:delText>6</w:delText>
        </w:r>
        <w:r w:rsidR="009273D6" w:rsidRPr="002420BB" w:rsidDel="002420BB">
          <w:rPr>
            <w:rFonts w:ascii="Times New Roman" w:hAnsi="Times New Roman"/>
            <w:sz w:val="24"/>
            <w:szCs w:val="24"/>
            <w:rPrChange w:id="4676" w:author="Muhammad, Alimayo (GSFC-5660)" w:date="2016-08-04T12:35:00Z">
              <w:rPr/>
            </w:rPrChange>
          </w:rPr>
          <w:noBreakHyphen/>
        </w:r>
        <w:r w:rsidR="009273D6" w:rsidRPr="002420BB" w:rsidDel="002420BB">
          <w:rPr>
            <w:rFonts w:ascii="Times New Roman" w:hAnsi="Times New Roman"/>
            <w:noProof/>
            <w:sz w:val="24"/>
            <w:szCs w:val="24"/>
            <w:rPrChange w:id="4677" w:author="Muhammad, Alimayo (GSFC-5660)" w:date="2016-08-04T12:35:00Z">
              <w:rPr>
                <w:noProof/>
              </w:rPr>
            </w:rPrChange>
          </w:rPr>
          <w:delText>22</w:delText>
        </w:r>
      </w:del>
      <w:del w:id="4678" w:author="Muhammad, Alimayo (GSFC-5660)" w:date="2016-08-08T14:42:00Z">
        <w:r w:rsidR="00F069B0" w:rsidRPr="00D349FE" w:rsidDel="001C444D">
          <w:rPr>
            <w:rFonts w:ascii="Times New Roman" w:hAnsi="Times New Roman"/>
            <w:sz w:val="24"/>
            <w:szCs w:val="24"/>
          </w:rPr>
          <w:fldChar w:fldCharType="end"/>
        </w:r>
        <w:r w:rsidR="00F069B0" w:rsidRPr="002420BB" w:rsidDel="001C444D">
          <w:rPr>
            <w:rFonts w:ascii="Times New Roman" w:hAnsi="Times New Roman"/>
            <w:sz w:val="24"/>
            <w:szCs w:val="24"/>
          </w:rPr>
          <w:delText>.</w:delText>
        </w:r>
        <w:r w:rsidR="00F069B0" w:rsidRPr="00F069B0" w:rsidDel="001C444D">
          <w:rPr>
            <w:rFonts w:ascii="Times New Roman" w:hAnsi="Times New Roman"/>
            <w:sz w:val="24"/>
            <w:szCs w:val="24"/>
          </w:rPr>
          <w:delText xml:space="preserve"> </w:delText>
        </w:r>
      </w:del>
    </w:p>
    <w:p w14:paraId="2A6A6051" w14:textId="77777777" w:rsidR="00F069B0" w:rsidRDefault="00F069B0" w:rsidP="008239E7">
      <w:pPr>
        <w:pStyle w:val="TableText"/>
        <w:keepNext/>
        <w:jc w:val="center"/>
        <w:rPr>
          <w:rFonts w:ascii="Times New Roman" w:hAnsi="Times New Roman"/>
          <w:noProof/>
          <w:sz w:val="24"/>
          <w:szCs w:val="24"/>
        </w:rPr>
      </w:pPr>
    </w:p>
    <w:p w14:paraId="34CE18D5" w14:textId="77777777" w:rsidR="00F069B0" w:rsidRDefault="00A538EB" w:rsidP="008239E7">
      <w:pPr>
        <w:pStyle w:val="TableText"/>
        <w:keepNext/>
        <w:jc w:val="center"/>
      </w:pPr>
      <w:r>
        <w:rPr>
          <w:rFonts w:ascii="Times New Roman" w:hAnsi="Times New Roman"/>
          <w:noProof/>
          <w:sz w:val="24"/>
          <w:szCs w:val="24"/>
        </w:rPr>
        <w:drawing>
          <wp:inline distT="0" distB="0" distL="0" distR="0" wp14:anchorId="2BC99B72" wp14:editId="14CD7E13">
            <wp:extent cx="3762375" cy="2108200"/>
            <wp:effectExtent l="0" t="0" r="9525"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75" t="16246" r="675" b="13712"/>
                    <a:stretch/>
                  </pic:blipFill>
                  <pic:spPr bwMode="auto">
                    <a:xfrm>
                      <a:off x="0" y="0"/>
                      <a:ext cx="3762375"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418DB586" w14:textId="5EDB8381" w:rsidR="006612F1" w:rsidRDefault="001C1B79" w:rsidP="005152B5">
      <w:pPr>
        <w:pStyle w:val="Caption"/>
        <w:rPr>
          <w:ins w:id="4679" w:author="Muhammad, Alimayo (GSFC-5660)" w:date="2016-08-08T12:04:00Z"/>
        </w:rPr>
      </w:pPr>
      <w:bookmarkStart w:id="4680" w:name="_Ref458430657"/>
      <w:bookmarkStart w:id="4681" w:name="_Ref455658117"/>
      <w:bookmarkStart w:id="4682" w:name="_Ref459814149"/>
      <w:bookmarkStart w:id="4683" w:name="_Toc460235941"/>
      <w:ins w:id="4684" w:author="Muhammad, Alimayo (GSFC-5660)" w:date="2016-08-08T10:37:00Z">
        <w:r>
          <w:t xml:space="preserve">Figure </w:t>
        </w:r>
      </w:ins>
      <w:ins w:id="4685"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686"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687" w:author="Perrine, Martin L. (GSFC-5670)" w:date="2016-08-31T11:10:00Z">
        <w:r w:rsidR="00EF27DF">
          <w:rPr>
            <w:noProof/>
          </w:rPr>
          <w:t>31</w:t>
        </w:r>
      </w:ins>
      <w:ins w:id="4688" w:author="Muhammad, Alimayo (GSFC-5660)" w:date="2016-08-29T12:55:00Z">
        <w:r w:rsidR="004B56B2">
          <w:fldChar w:fldCharType="end"/>
        </w:r>
      </w:ins>
      <w:bookmarkEnd w:id="4680"/>
      <w:ins w:id="4689" w:author="Muhammad, Alimayo (GSFC-5660)" w:date="2016-08-08T12:04:00Z">
        <w:r w:rsidR="00D21B21">
          <w:t xml:space="preserve"> F</w:t>
        </w:r>
      </w:ins>
      <w:del w:id="4690"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22</w:delText>
        </w:r>
        <w:r w:rsidR="00386256" w:rsidDel="00D349FE">
          <w:rPr>
            <w:noProof/>
          </w:rPr>
          <w:fldChar w:fldCharType="end"/>
        </w:r>
      </w:del>
      <w:bookmarkEnd w:id="4681"/>
      <w:del w:id="4691" w:author="Muhammad, Alimayo (GSFC-5660)" w:date="2016-08-08T12:04:00Z">
        <w:r w:rsidR="00F069B0" w:rsidDel="00D21B21">
          <w:delText xml:space="preserve">  F</w:delText>
        </w:r>
      </w:del>
      <w:r w:rsidR="00F069B0">
        <w:t>ile ready for playback.</w:t>
      </w:r>
      <w:bookmarkEnd w:id="4682"/>
      <w:bookmarkEnd w:id="4683"/>
    </w:p>
    <w:p w14:paraId="7807B95B" w14:textId="77777777" w:rsidR="00D21B21" w:rsidRDefault="00D21B21">
      <w:pPr>
        <w:pStyle w:val="BodyText"/>
        <w:rPr>
          <w:ins w:id="4692" w:author="Muhammad, Alimayo (GSFC-5660)" w:date="2016-08-08T14:46:00Z"/>
        </w:rPr>
        <w:pPrChange w:id="4693" w:author="Perrine, Martin L. (GSFC-5670)" w:date="2016-08-30T14:52:00Z">
          <w:pPr>
            <w:pStyle w:val="Caption"/>
          </w:pPr>
        </w:pPrChange>
      </w:pPr>
    </w:p>
    <w:p w14:paraId="3C411A94" w14:textId="77777777" w:rsidR="00531852" w:rsidRDefault="00531852">
      <w:pPr>
        <w:pStyle w:val="BodyText"/>
        <w:rPr>
          <w:ins w:id="4694" w:author="Muhammad, Alimayo (GSFC-5660)" w:date="2016-08-08T14:46:00Z"/>
        </w:rPr>
        <w:pPrChange w:id="4695" w:author="Perrine, Martin L. (GSFC-5670)" w:date="2016-08-30T14:52:00Z">
          <w:pPr>
            <w:pStyle w:val="Caption"/>
          </w:pPr>
        </w:pPrChange>
      </w:pPr>
    </w:p>
    <w:p w14:paraId="224DAAEF" w14:textId="77777777" w:rsidR="00531852" w:rsidRDefault="00531852">
      <w:pPr>
        <w:pStyle w:val="BodyText"/>
        <w:rPr>
          <w:ins w:id="4696" w:author="Muhammad, Alimayo (GSFC-5660)" w:date="2016-08-08T14:46:00Z"/>
        </w:rPr>
        <w:pPrChange w:id="4697" w:author="Perrine, Martin L. (GSFC-5670)" w:date="2016-08-30T14:52:00Z">
          <w:pPr>
            <w:pStyle w:val="Caption"/>
          </w:pPr>
        </w:pPrChange>
      </w:pPr>
    </w:p>
    <w:p w14:paraId="18A366AC" w14:textId="77777777" w:rsidR="00531852" w:rsidRDefault="00531852">
      <w:pPr>
        <w:pStyle w:val="BodyText"/>
        <w:rPr>
          <w:ins w:id="4698" w:author="Muhammad, Alimayo (GSFC-5660)" w:date="2016-08-08T14:46:00Z"/>
        </w:rPr>
        <w:pPrChange w:id="4699" w:author="Perrine, Martin L. (GSFC-5670)" w:date="2016-08-30T14:52:00Z">
          <w:pPr>
            <w:pStyle w:val="Caption"/>
          </w:pPr>
        </w:pPrChange>
      </w:pPr>
    </w:p>
    <w:p w14:paraId="4FA691C6" w14:textId="77777777" w:rsidR="00531852" w:rsidRDefault="00531852">
      <w:pPr>
        <w:pStyle w:val="BodyText"/>
        <w:rPr>
          <w:ins w:id="4700" w:author="Muhammad, Alimayo (GSFC-5660)" w:date="2016-08-08T14:46:00Z"/>
        </w:rPr>
        <w:pPrChange w:id="4701" w:author="Perrine, Martin L. (GSFC-5670)" w:date="2016-08-30T14:52:00Z">
          <w:pPr>
            <w:pStyle w:val="Caption"/>
          </w:pPr>
        </w:pPrChange>
      </w:pPr>
    </w:p>
    <w:p w14:paraId="44334919" w14:textId="77777777" w:rsidR="00531852" w:rsidRDefault="00531852">
      <w:pPr>
        <w:pStyle w:val="BodyText"/>
        <w:rPr>
          <w:ins w:id="4702" w:author="Muhammad, Alimayo (GSFC-5660)" w:date="2016-08-08T14:46:00Z"/>
        </w:rPr>
        <w:pPrChange w:id="4703" w:author="Perrine, Martin L. (GSFC-5670)" w:date="2016-08-30T14:52:00Z">
          <w:pPr>
            <w:pStyle w:val="Caption"/>
          </w:pPr>
        </w:pPrChange>
      </w:pPr>
    </w:p>
    <w:p w14:paraId="7E881AB2" w14:textId="77777777" w:rsidR="00531852" w:rsidRDefault="00531852">
      <w:pPr>
        <w:pStyle w:val="BodyText"/>
        <w:rPr>
          <w:ins w:id="4704" w:author="Muhammad, Alimayo (GSFC-5660)" w:date="2016-08-08T14:46:00Z"/>
        </w:rPr>
        <w:pPrChange w:id="4705" w:author="Perrine, Martin L. (GSFC-5670)" w:date="2016-08-30T14:52:00Z">
          <w:pPr>
            <w:pStyle w:val="Caption"/>
          </w:pPr>
        </w:pPrChange>
      </w:pPr>
    </w:p>
    <w:p w14:paraId="46751DF8" w14:textId="77777777" w:rsidR="00531852" w:rsidRDefault="00531852">
      <w:pPr>
        <w:pStyle w:val="BodyText"/>
        <w:rPr>
          <w:ins w:id="4706" w:author="Muhammad, Alimayo (GSFC-5660)" w:date="2016-08-08T14:46:00Z"/>
        </w:rPr>
        <w:pPrChange w:id="4707" w:author="Perrine, Martin L. (GSFC-5670)" w:date="2016-08-30T14:52:00Z">
          <w:pPr>
            <w:pStyle w:val="Caption"/>
          </w:pPr>
        </w:pPrChange>
      </w:pPr>
    </w:p>
    <w:p w14:paraId="160B7DF3" w14:textId="77777777" w:rsidR="00531852" w:rsidRDefault="00531852">
      <w:pPr>
        <w:pStyle w:val="BodyText"/>
        <w:rPr>
          <w:ins w:id="4708" w:author="Muhammad, Alimayo (GSFC-5660)" w:date="2016-08-08T14:46:00Z"/>
        </w:rPr>
        <w:pPrChange w:id="4709" w:author="Perrine, Martin L. (GSFC-5670)" w:date="2016-08-30T14:52:00Z">
          <w:pPr>
            <w:pStyle w:val="Caption"/>
          </w:pPr>
        </w:pPrChange>
      </w:pPr>
    </w:p>
    <w:p w14:paraId="51EB985C" w14:textId="77777777" w:rsidR="00531852" w:rsidRDefault="00531852">
      <w:pPr>
        <w:pStyle w:val="BodyText"/>
        <w:rPr>
          <w:ins w:id="4710" w:author="Muhammad, Alimayo (GSFC-5660)" w:date="2016-08-08T14:46:00Z"/>
        </w:rPr>
        <w:pPrChange w:id="4711" w:author="Perrine, Martin L. (GSFC-5670)" w:date="2016-08-30T14:52:00Z">
          <w:pPr>
            <w:pStyle w:val="Caption"/>
          </w:pPr>
        </w:pPrChange>
      </w:pPr>
    </w:p>
    <w:p w14:paraId="5640ED64" w14:textId="77777777" w:rsidR="00531852" w:rsidRDefault="00531852">
      <w:pPr>
        <w:pStyle w:val="BodyText"/>
        <w:rPr>
          <w:ins w:id="4712" w:author="Muhammad, Alimayo (GSFC-5660)" w:date="2016-08-08T14:46:00Z"/>
        </w:rPr>
        <w:pPrChange w:id="4713" w:author="Perrine, Martin L. (GSFC-5670)" w:date="2016-08-30T14:52:00Z">
          <w:pPr>
            <w:pStyle w:val="Caption"/>
          </w:pPr>
        </w:pPrChange>
      </w:pPr>
    </w:p>
    <w:p w14:paraId="13E00BB8" w14:textId="77777777" w:rsidR="00531852" w:rsidRDefault="00531852">
      <w:pPr>
        <w:pStyle w:val="BodyText"/>
        <w:rPr>
          <w:ins w:id="4714" w:author="Muhammad, Alimayo (GSFC-5660)" w:date="2016-08-08T14:46:00Z"/>
        </w:rPr>
        <w:pPrChange w:id="4715" w:author="Perrine, Martin L. (GSFC-5670)" w:date="2016-08-30T14:52:00Z">
          <w:pPr>
            <w:pStyle w:val="Caption"/>
          </w:pPr>
        </w:pPrChange>
      </w:pPr>
    </w:p>
    <w:p w14:paraId="152E4506" w14:textId="77777777" w:rsidR="00531852" w:rsidRDefault="00531852">
      <w:pPr>
        <w:pStyle w:val="BodyText"/>
        <w:rPr>
          <w:ins w:id="4716" w:author="Muhammad, Alimayo (GSFC-5660)" w:date="2016-08-08T14:46:00Z"/>
        </w:rPr>
        <w:pPrChange w:id="4717" w:author="Perrine, Martin L. (GSFC-5670)" w:date="2016-08-30T14:52:00Z">
          <w:pPr>
            <w:pStyle w:val="Caption"/>
          </w:pPr>
        </w:pPrChange>
      </w:pPr>
    </w:p>
    <w:p w14:paraId="2B1AACFB" w14:textId="77777777" w:rsidR="00531852" w:rsidRDefault="00531852">
      <w:pPr>
        <w:pStyle w:val="BodyText"/>
        <w:rPr>
          <w:ins w:id="4718" w:author="Muhammad, Alimayo (GSFC-5660)" w:date="2016-08-08T14:46:00Z"/>
        </w:rPr>
        <w:pPrChange w:id="4719" w:author="Perrine, Martin L. (GSFC-5670)" w:date="2016-08-30T14:52:00Z">
          <w:pPr>
            <w:pStyle w:val="Caption"/>
          </w:pPr>
        </w:pPrChange>
      </w:pPr>
    </w:p>
    <w:p w14:paraId="396ADCB2" w14:textId="77777777" w:rsidR="00531852" w:rsidRDefault="00531852">
      <w:pPr>
        <w:pStyle w:val="BodyText"/>
        <w:rPr>
          <w:ins w:id="4720" w:author="Muhammad, Alimayo (GSFC-5660)" w:date="2016-08-08T14:46:00Z"/>
        </w:rPr>
        <w:pPrChange w:id="4721" w:author="Perrine, Martin L. (GSFC-5670)" w:date="2016-08-30T14:52:00Z">
          <w:pPr>
            <w:pStyle w:val="Caption"/>
          </w:pPr>
        </w:pPrChange>
      </w:pPr>
    </w:p>
    <w:p w14:paraId="7CE7372E" w14:textId="77777777" w:rsidR="00531852" w:rsidRDefault="00531852">
      <w:pPr>
        <w:pStyle w:val="BodyText"/>
        <w:rPr>
          <w:ins w:id="4722" w:author="Muhammad, Alimayo (GSFC-5660)" w:date="2016-08-08T14:46:00Z"/>
        </w:rPr>
        <w:pPrChange w:id="4723" w:author="Perrine, Martin L. (GSFC-5670)" w:date="2016-08-30T14:52:00Z">
          <w:pPr>
            <w:pStyle w:val="Caption"/>
          </w:pPr>
        </w:pPrChange>
      </w:pPr>
    </w:p>
    <w:p w14:paraId="4D3CC996" w14:textId="77777777" w:rsidR="00531852" w:rsidRPr="00FA6D33" w:rsidRDefault="00531852">
      <w:pPr>
        <w:pStyle w:val="BodyText"/>
        <w:pPrChange w:id="4724" w:author="Perrine, Martin L. (GSFC-5670)" w:date="2016-08-30T14:52:00Z">
          <w:pPr>
            <w:pStyle w:val="Caption"/>
          </w:pPr>
        </w:pPrChange>
      </w:pPr>
    </w:p>
    <w:p w14:paraId="29C56564" w14:textId="53BD9670" w:rsidR="00A538EB" w:rsidRDefault="00DE25A9">
      <w:pPr>
        <w:pPrChange w:id="4725" w:author="Muhammad, Alimayo (GSFC-5660)" w:date="2016-08-22T09:12:00Z">
          <w:pPr>
            <w:pStyle w:val="TableText"/>
          </w:pPr>
        </w:pPrChange>
      </w:pPr>
      <w:r>
        <w:lastRenderedPageBreak/>
        <w:t>The procedure</w:t>
      </w:r>
      <w:r w:rsidR="00A538EB">
        <w:t xml:space="preserve"> to </w:t>
      </w:r>
      <w:r>
        <w:t>c</w:t>
      </w:r>
      <w:r w:rsidR="00B623F4">
        <w:t xml:space="preserve">onfigure the Cortex for </w:t>
      </w:r>
      <w:r w:rsidR="00A538EB">
        <w:t>testing</w:t>
      </w:r>
      <w:r>
        <w:t xml:space="preserve"> follows</w:t>
      </w:r>
      <w:r w:rsidR="00834291">
        <w:t>:</w:t>
      </w:r>
    </w:p>
    <w:p w14:paraId="14CF7064" w14:textId="77777777" w:rsidR="00A538EB" w:rsidRDefault="00A538EB" w:rsidP="00A538EB">
      <w:pPr>
        <w:pStyle w:val="TableText"/>
        <w:rPr>
          <w:rFonts w:ascii="Times New Roman" w:hAnsi="Times New Roman"/>
          <w:sz w:val="24"/>
          <w:szCs w:val="24"/>
        </w:rPr>
      </w:pPr>
    </w:p>
    <w:p w14:paraId="7517759B" w14:textId="0207B252"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t>Locate the Cortex within the rack</w:t>
      </w:r>
      <w:r w:rsidR="00F069B0">
        <w:rPr>
          <w:rFonts w:ascii="Times New Roman" w:hAnsi="Times New Roman"/>
          <w:sz w:val="24"/>
          <w:szCs w:val="24"/>
        </w:rPr>
        <w:t xml:space="preserve"> and turn on</w:t>
      </w:r>
      <w:r>
        <w:rPr>
          <w:rFonts w:ascii="Times New Roman" w:hAnsi="Times New Roman"/>
          <w:sz w:val="24"/>
          <w:szCs w:val="24"/>
        </w:rPr>
        <w:t>.</w:t>
      </w:r>
    </w:p>
    <w:p w14:paraId="37DFCC4D" w14:textId="77777777" w:rsidR="00A538EB" w:rsidRDefault="00A538EB" w:rsidP="00A538EB">
      <w:pPr>
        <w:pStyle w:val="TableText"/>
        <w:jc w:val="center"/>
        <w:rPr>
          <w:rFonts w:ascii="Times New Roman" w:hAnsi="Times New Roman"/>
          <w:sz w:val="24"/>
          <w:szCs w:val="24"/>
        </w:rPr>
      </w:pPr>
    </w:p>
    <w:p w14:paraId="1FAD8788" w14:textId="2FF7E954" w:rsidR="00A538EB" w:rsidDel="00531852" w:rsidRDefault="00A538EB" w:rsidP="00783A32">
      <w:pPr>
        <w:pStyle w:val="TableText"/>
        <w:numPr>
          <w:ilvl w:val="0"/>
          <w:numId w:val="17"/>
        </w:numPr>
        <w:rPr>
          <w:del w:id="4726" w:author="Muhammad, Alimayo (GSFC-5660)" w:date="2016-08-08T14:47:00Z"/>
          <w:rFonts w:ascii="Times New Roman" w:hAnsi="Times New Roman"/>
          <w:sz w:val="24"/>
          <w:szCs w:val="24"/>
        </w:rPr>
      </w:pPr>
      <w:r w:rsidRPr="00783A32">
        <w:rPr>
          <w:rFonts w:ascii="Times New Roman" w:hAnsi="Times New Roman"/>
          <w:sz w:val="24"/>
          <w:szCs w:val="24"/>
        </w:rPr>
        <w:t xml:space="preserve">Select the key in the Monitoring Control Software. Verify that there is a connection to </w:t>
      </w:r>
      <w:r w:rsidRPr="00783A32">
        <w:rPr>
          <w:rFonts w:ascii="Times New Roman" w:hAnsi="Times New Roman"/>
          <w:b/>
          <w:sz w:val="24"/>
          <w:szCs w:val="24"/>
        </w:rPr>
        <w:t>localhost</w:t>
      </w:r>
      <w:proofErr w:type="gramStart"/>
      <w:r w:rsidRPr="00783A32">
        <w:rPr>
          <w:rFonts w:ascii="Times New Roman" w:hAnsi="Times New Roman"/>
          <w:b/>
          <w:sz w:val="24"/>
          <w:szCs w:val="24"/>
        </w:rPr>
        <w:t>:1</w:t>
      </w:r>
      <w:proofErr w:type="gramEnd"/>
      <w:r w:rsidRPr="00783A32">
        <w:rPr>
          <w:rFonts w:ascii="Times New Roman" w:hAnsi="Times New Roman"/>
          <w:b/>
          <w:sz w:val="24"/>
          <w:szCs w:val="24"/>
        </w:rPr>
        <w:t>~</w:t>
      </w:r>
      <w:r w:rsidR="00F069B0" w:rsidRPr="00783A32">
        <w:rPr>
          <w:rFonts w:ascii="Times New Roman" w:hAnsi="Times New Roman"/>
          <w:b/>
          <w:sz w:val="24"/>
          <w:szCs w:val="24"/>
        </w:rPr>
        <w:t xml:space="preserve"> see</w:t>
      </w:r>
      <w:ins w:id="4727" w:author="Muhammad, Alimayo (GSFC-5660)" w:date="2016-08-08T14:47:00Z">
        <w:r w:rsidR="00531852">
          <w:rPr>
            <w:rFonts w:ascii="Times New Roman" w:hAnsi="Times New Roman"/>
            <w:b/>
            <w:sz w:val="24"/>
            <w:szCs w:val="24"/>
          </w:rPr>
          <w:t xml:space="preserve"> </w:t>
        </w:r>
      </w:ins>
      <w:ins w:id="4728" w:author="Perrine, Martin L. (GSFC-5670)" w:date="2016-09-08T12:24:00Z">
        <w:r w:rsidR="00694684">
          <w:rPr>
            <w:b/>
            <w:szCs w:val="24"/>
          </w:rPr>
          <w:fldChar w:fldCharType="begin"/>
        </w:r>
        <w:r w:rsidR="00694684">
          <w:rPr>
            <w:rFonts w:ascii="Times New Roman" w:hAnsi="Times New Roman"/>
            <w:b/>
            <w:sz w:val="24"/>
            <w:szCs w:val="24"/>
          </w:rPr>
          <w:instrText xml:space="preserve"> REF _Ref458430959 \h </w:instrText>
        </w:r>
      </w:ins>
      <w:r w:rsidR="00694684">
        <w:rPr>
          <w:b/>
          <w:szCs w:val="24"/>
        </w:rPr>
      </w:r>
      <w:r w:rsidR="00694684">
        <w:rPr>
          <w:b/>
          <w:szCs w:val="24"/>
        </w:rPr>
        <w:fldChar w:fldCharType="separate"/>
      </w:r>
      <w:ins w:id="4729" w:author="Perrine, Martin L. (GSFC-5670)" w:date="2016-09-08T12:24:00Z">
        <w:r w:rsidR="00694684">
          <w:t xml:space="preserve">Figure </w:t>
        </w:r>
        <w:r w:rsidR="00694684">
          <w:rPr>
            <w:noProof/>
          </w:rPr>
          <w:t>6</w:t>
        </w:r>
        <w:r w:rsidR="00694684">
          <w:noBreakHyphen/>
        </w:r>
        <w:r w:rsidR="00694684">
          <w:rPr>
            <w:noProof/>
          </w:rPr>
          <w:t>32</w:t>
        </w:r>
        <w:r w:rsidR="00694684">
          <w:rPr>
            <w:b/>
            <w:szCs w:val="24"/>
          </w:rPr>
          <w:fldChar w:fldCharType="end"/>
        </w:r>
        <w:r w:rsidR="00694684">
          <w:rPr>
            <w:rFonts w:ascii="Times New Roman" w:hAnsi="Times New Roman"/>
            <w:b/>
            <w:sz w:val="24"/>
            <w:szCs w:val="24"/>
          </w:rPr>
          <w:t>.</w:t>
        </w:r>
      </w:ins>
      <w:ins w:id="4730" w:author="Muhammad, Alimayo (GSFC-5660)" w:date="2016-08-24T15:00:00Z">
        <w:del w:id="4731" w:author="Perrine, Martin L. (GSFC-5670)" w:date="2016-09-08T12:24:00Z">
          <w:r w:rsidR="006C6F12" w:rsidDel="00694684">
            <w:rPr>
              <w:b/>
              <w:szCs w:val="24"/>
            </w:rPr>
            <w:fldChar w:fldCharType="begin"/>
          </w:r>
          <w:r w:rsidR="006C6F12" w:rsidDel="00694684">
            <w:rPr>
              <w:rFonts w:ascii="Times New Roman" w:hAnsi="Times New Roman"/>
              <w:b/>
              <w:sz w:val="24"/>
              <w:szCs w:val="24"/>
            </w:rPr>
            <w:delInstrText xml:space="preserve"> REF _Ref459814174 \h </w:delInstrText>
          </w:r>
        </w:del>
      </w:ins>
      <w:del w:id="4732" w:author="Perrine, Martin L. (GSFC-5670)" w:date="2016-09-08T12:24:00Z">
        <w:r w:rsidR="006C6F12" w:rsidDel="00694684">
          <w:rPr>
            <w:b/>
            <w:szCs w:val="24"/>
          </w:rPr>
        </w:r>
        <w:r w:rsidR="006C6F12" w:rsidDel="00694684">
          <w:rPr>
            <w:b/>
            <w:szCs w:val="24"/>
          </w:rPr>
          <w:fldChar w:fldCharType="separate"/>
        </w:r>
      </w:del>
      <w:ins w:id="4733" w:author="Muhammad, Alimayo (GSFC-5660)" w:date="2016-08-24T15:00:00Z">
        <w:del w:id="4734"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2</w:delText>
          </w:r>
        </w:del>
      </w:ins>
      <w:ins w:id="4735" w:author="Muhammad, Alimayo (GSFC-5660)" w:date="2016-08-25T13:46:00Z">
        <w:del w:id="4736" w:author="Perrine, Martin L. (GSFC-5670)" w:date="2016-08-31T11:09:00Z">
          <w:r w:rsidR="00DF5458" w:rsidDel="00EF27DF">
            <w:rPr>
              <w:noProof/>
            </w:rPr>
            <w:delText>8</w:delText>
          </w:r>
        </w:del>
      </w:ins>
      <w:ins w:id="4737" w:author="Muhammad, Alimayo (GSFC-5660)" w:date="2016-08-24T15:00:00Z">
        <w:del w:id="4738" w:author="Perrine, Martin L. (GSFC-5670)" w:date="2016-08-31T11:09:00Z">
          <w:r w:rsidR="006C6F12" w:rsidDel="00EF27DF">
            <w:rPr>
              <w:szCs w:val="24"/>
            </w:rPr>
            <w:delText>.</w:delText>
          </w:r>
        </w:del>
        <w:del w:id="4739" w:author="Perrine, Martin L. (GSFC-5670)" w:date="2016-09-08T12:24:00Z">
          <w:r w:rsidR="006C6F12" w:rsidDel="00694684">
            <w:rPr>
              <w:b/>
              <w:szCs w:val="24"/>
            </w:rPr>
            <w:fldChar w:fldCharType="end"/>
          </w:r>
        </w:del>
      </w:ins>
      <w:del w:id="4740" w:author="Perrine, Martin L. (GSFC-5670)" w:date="2016-09-08T12:24:00Z">
        <w:r w:rsidR="00F069B0" w:rsidDel="00694684">
          <w:rPr>
            <w:rFonts w:ascii="Times New Roman" w:hAnsi="Times New Roman"/>
            <w:b/>
            <w:sz w:val="24"/>
            <w:szCs w:val="24"/>
          </w:rPr>
          <w:delText xml:space="preserve"> </w:delText>
        </w:r>
      </w:del>
      <w:del w:id="4741" w:author="Muhammad, Alimayo (GSFC-5660)" w:date="2016-08-08T14:47:00Z">
        <w:r w:rsidR="00F069B0" w:rsidDel="00531852">
          <w:rPr>
            <w:b/>
            <w:szCs w:val="24"/>
          </w:rPr>
          <w:fldChar w:fldCharType="begin"/>
        </w:r>
        <w:r w:rsidR="00F069B0" w:rsidDel="00531852">
          <w:rPr>
            <w:rFonts w:ascii="Times New Roman" w:hAnsi="Times New Roman"/>
            <w:b/>
            <w:sz w:val="24"/>
            <w:szCs w:val="24"/>
          </w:rPr>
          <w:delInstrText xml:space="preserve"> REF _Ref455658226 \h </w:delInstrText>
        </w:r>
        <w:r w:rsidR="00F069B0" w:rsidDel="00531852">
          <w:rPr>
            <w:b/>
            <w:szCs w:val="24"/>
          </w:rPr>
        </w:r>
        <w:r w:rsidR="00F069B0" w:rsidDel="00531852">
          <w:rPr>
            <w:b/>
            <w:szCs w:val="24"/>
          </w:rPr>
          <w:fldChar w:fldCharType="separate"/>
        </w:r>
        <w:r w:rsidR="009273D6" w:rsidDel="00531852">
          <w:delText xml:space="preserve">Figure </w:delText>
        </w:r>
        <w:r w:rsidR="009273D6" w:rsidDel="00531852">
          <w:rPr>
            <w:noProof/>
          </w:rPr>
          <w:delText>23</w:delText>
        </w:r>
      </w:del>
      <w:del w:id="4742" w:author="Muhammad, Alimayo (GSFC-5660)" w:date="2016-08-04T12:35:00Z">
        <w:r w:rsidR="009273D6" w:rsidDel="002420BB">
          <w:rPr>
            <w:noProof/>
          </w:rPr>
          <w:delText>6</w:delText>
        </w:r>
        <w:r w:rsidR="009273D6" w:rsidDel="002420BB">
          <w:noBreakHyphen/>
        </w:r>
        <w:r w:rsidR="009273D6" w:rsidDel="002420BB">
          <w:rPr>
            <w:noProof/>
          </w:rPr>
          <w:delText>240</w:delText>
        </w:r>
        <w:r w:rsidR="009273D6" w:rsidDel="002420BB">
          <w:noBreakHyphen/>
        </w:r>
        <w:r w:rsidR="009273D6" w:rsidDel="002420BB">
          <w:rPr>
            <w:noProof/>
          </w:rPr>
          <w:delText>6</w:delText>
        </w:r>
        <w:r w:rsidR="009273D6" w:rsidDel="002420BB">
          <w:noBreakHyphen/>
        </w:r>
        <w:r w:rsidR="009273D6" w:rsidDel="002420BB">
          <w:rPr>
            <w:noProof/>
          </w:rPr>
          <w:delText>23</w:delText>
        </w:r>
      </w:del>
      <w:del w:id="4743" w:author="Muhammad, Alimayo (GSFC-5660)" w:date="2016-08-08T14:47:00Z">
        <w:r w:rsidR="00F069B0" w:rsidDel="00531852">
          <w:rPr>
            <w:b/>
            <w:szCs w:val="24"/>
          </w:rPr>
          <w:fldChar w:fldCharType="end"/>
        </w:r>
      </w:del>
    </w:p>
    <w:p w14:paraId="5F3532EA" w14:textId="77777777" w:rsidR="00A538EB" w:rsidRPr="00783A32" w:rsidRDefault="00A538EB">
      <w:pPr>
        <w:pStyle w:val="TableText"/>
        <w:numPr>
          <w:ilvl w:val="0"/>
          <w:numId w:val="17"/>
        </w:numPr>
        <w:rPr>
          <w:rFonts w:ascii="Times New Roman" w:hAnsi="Times New Roman"/>
          <w:sz w:val="24"/>
          <w:szCs w:val="24"/>
        </w:rPr>
        <w:pPrChange w:id="4744" w:author="Muhammad, Alimayo (GSFC-5660)" w:date="2016-08-08T14:47:00Z">
          <w:pPr>
            <w:pStyle w:val="TableText"/>
          </w:pPr>
        </w:pPrChange>
      </w:pPr>
    </w:p>
    <w:p w14:paraId="713CD64C" w14:textId="330B3972" w:rsidR="007B0061" w:rsidRDefault="007B0061" w:rsidP="00A538EB">
      <w:pPr>
        <w:pStyle w:val="TableText"/>
        <w:jc w:val="center"/>
        <w:rPr>
          <w:rFonts w:ascii="Times New Roman" w:hAnsi="Times New Roman"/>
          <w:noProof/>
          <w:sz w:val="24"/>
          <w:szCs w:val="24"/>
        </w:rPr>
      </w:pPr>
    </w:p>
    <w:p w14:paraId="5FEE9BF7" w14:textId="2EDED0D6" w:rsidR="00F069B0" w:rsidRPr="00334178" w:rsidRDefault="0030293E" w:rsidP="008239E7">
      <w:pPr>
        <w:jc w:val="center"/>
      </w:pPr>
      <w:r>
        <w:rPr>
          <w:noProof/>
        </w:rPr>
        <mc:AlternateContent>
          <mc:Choice Requires="wps">
            <w:drawing>
              <wp:anchor distT="0" distB="0" distL="114300" distR="114300" simplePos="0" relativeHeight="251734528" behindDoc="0" locked="0" layoutInCell="1" allowOverlap="1" wp14:anchorId="66A60E00" wp14:editId="23C24403">
                <wp:simplePos x="0" y="0"/>
                <wp:positionH relativeFrom="column">
                  <wp:posOffset>2955595</wp:posOffset>
                </wp:positionH>
                <wp:positionV relativeFrom="paragraph">
                  <wp:posOffset>206451</wp:posOffset>
                </wp:positionV>
                <wp:extent cx="1355725" cy="412750"/>
                <wp:effectExtent l="0" t="0" r="15875" b="25400"/>
                <wp:wrapNone/>
                <wp:docPr id="185" name="Oval 185"/>
                <wp:cNvGraphicFramePr/>
                <a:graphic xmlns:a="http://schemas.openxmlformats.org/drawingml/2006/main">
                  <a:graphicData uri="http://schemas.microsoft.com/office/word/2010/wordprocessingShape">
                    <wps:wsp>
                      <wps:cNvSpPr/>
                      <wps:spPr>
                        <a:xfrm>
                          <a:off x="0" y="0"/>
                          <a:ext cx="1355725" cy="412750"/>
                        </a:xfrm>
                        <a:prstGeom prst="ellipse">
                          <a:avLst/>
                        </a:prstGeom>
                        <a:noFill/>
                        <a:ln w="19050" cap="flat" cmpd="sng" algn="ctr">
                          <a:solidFill>
                            <a:srgbClr val="C0504D"/>
                          </a:solidFill>
                          <a:prstDash val="solid"/>
                        </a:ln>
                        <a:effectLst/>
                      </wps:spPr>
                      <wps:txbx>
                        <w:txbxContent>
                          <w:p w14:paraId="7E17ED95"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60E00" id="Oval 185" o:spid="_x0000_s1036" style="position:absolute;left:0;text-align:left;margin-left:232.7pt;margin-top:16.25pt;width:106.75pt;height:3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" filled="f" strokecolor="#c0504d" strokeweight="1.5pt">
                <v:textbox>
                  <w:txbxContent>
                    <w:p w14:paraId="7E17ED95" w14:textId="77777777" w:rsidR="003127AA" w:rsidRDefault="003127AA" w:rsidP="00A538EB">
                      <w:pPr>
                        <w:jc w:val="center"/>
                      </w:pPr>
                    </w:p>
                  </w:txbxContent>
                </v:textbox>
              </v:oval>
            </w:pict>
          </mc:Fallback>
        </mc:AlternateContent>
      </w:r>
      <w:r>
        <w:rPr>
          <w:noProof/>
        </w:rPr>
        <w:drawing>
          <wp:inline distT="0" distB="0" distL="0" distR="0" wp14:anchorId="52D94D16" wp14:editId="765CD347">
            <wp:extent cx="2646045" cy="646430"/>
            <wp:effectExtent l="0" t="0" r="190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6045" cy="646430"/>
                    </a:xfrm>
                    <a:prstGeom prst="rect">
                      <a:avLst/>
                    </a:prstGeom>
                    <a:noFill/>
                  </pic:spPr>
                </pic:pic>
              </a:graphicData>
            </a:graphic>
          </wp:inline>
        </w:drawing>
      </w:r>
    </w:p>
    <w:p w14:paraId="45C143AB" w14:textId="4FB29370" w:rsidR="007B0061" w:rsidDel="0047096C" w:rsidRDefault="001C1B79">
      <w:pPr>
        <w:pStyle w:val="Caption"/>
        <w:rPr>
          <w:del w:id="4745" w:author="Muhammad, Alimayo (GSFC-5660)" w:date="2016-08-08T12:22:00Z"/>
        </w:rPr>
      </w:pPr>
      <w:bookmarkStart w:id="4746" w:name="_Ref458430959"/>
      <w:bookmarkStart w:id="4747" w:name="_Ref455658226"/>
      <w:bookmarkStart w:id="4748" w:name="_Ref459814174"/>
      <w:bookmarkStart w:id="4749" w:name="_Toc460235942"/>
      <w:ins w:id="4750" w:author="Muhammad, Alimayo (GSFC-5660)" w:date="2016-08-08T10:37:00Z">
        <w:r>
          <w:t xml:space="preserve">Figure </w:t>
        </w:r>
      </w:ins>
      <w:ins w:id="475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75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753" w:author="Perrine, Martin L. (GSFC-5670)" w:date="2016-08-31T11:10:00Z">
        <w:r w:rsidR="00EF27DF">
          <w:rPr>
            <w:noProof/>
          </w:rPr>
          <w:t>32</w:t>
        </w:r>
      </w:ins>
      <w:ins w:id="4754" w:author="Muhammad, Alimayo (GSFC-5660)" w:date="2016-08-29T12:55:00Z">
        <w:r w:rsidR="004B56B2">
          <w:fldChar w:fldCharType="end"/>
        </w:r>
      </w:ins>
      <w:bookmarkEnd w:id="4746"/>
      <w:ins w:id="4755" w:author="Muhammad, Alimayo (GSFC-5660)" w:date="2016-08-08T12:04:00Z">
        <w:r w:rsidR="00D21B21">
          <w:t xml:space="preserve"> </w:t>
        </w:r>
      </w:ins>
      <w:del w:id="4756"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23</w:delText>
        </w:r>
        <w:r w:rsidR="00386256" w:rsidDel="00D349FE">
          <w:rPr>
            <w:noProof/>
          </w:rPr>
          <w:fldChar w:fldCharType="end"/>
        </w:r>
        <w:bookmarkEnd w:id="4747"/>
        <w:r w:rsidR="00F069B0" w:rsidDel="00D349FE">
          <w:delText xml:space="preserve"> </w:delText>
        </w:r>
      </w:del>
      <w:r w:rsidR="00F069B0">
        <w:rPr>
          <w:szCs w:val="24"/>
        </w:rPr>
        <w:t xml:space="preserve">connection to </w:t>
      </w:r>
      <w:r w:rsidR="00F069B0">
        <w:rPr>
          <w:b/>
          <w:szCs w:val="24"/>
        </w:rPr>
        <w:t>localhost</w:t>
      </w:r>
      <w:proofErr w:type="gramStart"/>
      <w:r w:rsidR="00F069B0">
        <w:rPr>
          <w:b/>
          <w:szCs w:val="24"/>
        </w:rPr>
        <w:t>:1</w:t>
      </w:r>
      <w:bookmarkEnd w:id="4748"/>
      <w:bookmarkEnd w:id="4749"/>
      <w:proofErr w:type="gramEnd"/>
    </w:p>
    <w:p w14:paraId="6C8F7F8C" w14:textId="77777777" w:rsidR="00A538EB" w:rsidDel="0047096C" w:rsidRDefault="00A538EB">
      <w:pPr>
        <w:pStyle w:val="Caption"/>
        <w:rPr>
          <w:del w:id="4757" w:author="Muhammad, Alimayo (GSFC-5660)" w:date="2016-08-08T12:22:00Z"/>
        </w:rPr>
        <w:pPrChange w:id="4758" w:author="Perrine, Martin L. (GSFC-5670)" w:date="2016-09-08T12:46:00Z">
          <w:pPr>
            <w:pStyle w:val="TableText"/>
            <w:jc w:val="center"/>
          </w:pPr>
        </w:pPrChange>
      </w:pPr>
    </w:p>
    <w:p w14:paraId="2E8FAA4B" w14:textId="77777777" w:rsidR="009A4138" w:rsidDel="0047096C" w:rsidRDefault="009A4138">
      <w:pPr>
        <w:pStyle w:val="Caption"/>
        <w:rPr>
          <w:del w:id="4759" w:author="Muhammad, Alimayo (GSFC-5660)" w:date="2016-08-08T12:22:00Z"/>
        </w:rPr>
        <w:pPrChange w:id="4760" w:author="Perrine, Martin L. (GSFC-5670)" w:date="2016-09-08T12:46:00Z">
          <w:pPr>
            <w:pStyle w:val="TableText"/>
            <w:jc w:val="center"/>
          </w:pPr>
        </w:pPrChange>
      </w:pPr>
    </w:p>
    <w:p w14:paraId="5884DDCE" w14:textId="77777777" w:rsidR="009A4138" w:rsidDel="0047096C" w:rsidRDefault="009A4138">
      <w:pPr>
        <w:pStyle w:val="Caption"/>
        <w:rPr>
          <w:del w:id="4761" w:author="Muhammad, Alimayo (GSFC-5660)" w:date="2016-08-08T12:22:00Z"/>
        </w:rPr>
        <w:pPrChange w:id="4762" w:author="Perrine, Martin L. (GSFC-5670)" w:date="2016-09-08T12:46:00Z">
          <w:pPr>
            <w:pStyle w:val="TableText"/>
            <w:jc w:val="center"/>
          </w:pPr>
        </w:pPrChange>
      </w:pPr>
    </w:p>
    <w:p w14:paraId="7C3E0A83" w14:textId="77777777" w:rsidR="009A4138" w:rsidDel="0047096C" w:rsidRDefault="009A4138">
      <w:pPr>
        <w:pStyle w:val="Caption"/>
        <w:rPr>
          <w:del w:id="4763" w:author="Muhammad, Alimayo (GSFC-5660)" w:date="2016-08-08T12:22:00Z"/>
        </w:rPr>
        <w:pPrChange w:id="4764" w:author="Perrine, Martin L. (GSFC-5670)" w:date="2016-09-08T12:46:00Z">
          <w:pPr>
            <w:pStyle w:val="TableText"/>
            <w:jc w:val="center"/>
          </w:pPr>
        </w:pPrChange>
      </w:pPr>
    </w:p>
    <w:p w14:paraId="73264C42" w14:textId="77777777" w:rsidR="009A4138" w:rsidDel="0047096C" w:rsidRDefault="009A4138">
      <w:pPr>
        <w:pStyle w:val="Caption"/>
        <w:rPr>
          <w:del w:id="4765" w:author="Muhammad, Alimayo (GSFC-5660)" w:date="2016-08-08T12:22:00Z"/>
        </w:rPr>
        <w:pPrChange w:id="4766" w:author="Perrine, Martin L. (GSFC-5670)" w:date="2016-09-08T12:46:00Z">
          <w:pPr>
            <w:pStyle w:val="TableText"/>
            <w:jc w:val="center"/>
          </w:pPr>
        </w:pPrChange>
      </w:pPr>
    </w:p>
    <w:p w14:paraId="1F4865CE" w14:textId="77777777" w:rsidR="009A4138" w:rsidDel="0047096C" w:rsidRDefault="009A4138">
      <w:pPr>
        <w:pStyle w:val="Caption"/>
        <w:rPr>
          <w:del w:id="4767" w:author="Muhammad, Alimayo (GSFC-5660)" w:date="2016-08-08T12:22:00Z"/>
        </w:rPr>
        <w:pPrChange w:id="4768" w:author="Perrine, Martin L. (GSFC-5670)" w:date="2016-09-08T12:46:00Z">
          <w:pPr>
            <w:pStyle w:val="TableText"/>
            <w:jc w:val="center"/>
          </w:pPr>
        </w:pPrChange>
      </w:pPr>
    </w:p>
    <w:p w14:paraId="377663FB" w14:textId="77777777" w:rsidR="009A4138" w:rsidDel="0047096C" w:rsidRDefault="009A4138">
      <w:pPr>
        <w:pStyle w:val="Caption"/>
        <w:rPr>
          <w:del w:id="4769" w:author="Muhammad, Alimayo (GSFC-5660)" w:date="2016-08-08T12:22:00Z"/>
        </w:rPr>
        <w:pPrChange w:id="4770" w:author="Perrine, Martin L. (GSFC-5670)" w:date="2016-09-08T12:46:00Z">
          <w:pPr>
            <w:pStyle w:val="TableText"/>
            <w:jc w:val="center"/>
          </w:pPr>
        </w:pPrChange>
      </w:pPr>
    </w:p>
    <w:p w14:paraId="53E66D59" w14:textId="77777777" w:rsidR="009A4138" w:rsidDel="0047096C" w:rsidRDefault="009A4138">
      <w:pPr>
        <w:pStyle w:val="Caption"/>
        <w:rPr>
          <w:del w:id="4771" w:author="Muhammad, Alimayo (GSFC-5660)" w:date="2016-08-08T12:22:00Z"/>
        </w:rPr>
        <w:pPrChange w:id="4772" w:author="Perrine, Martin L. (GSFC-5670)" w:date="2016-09-08T12:46:00Z">
          <w:pPr>
            <w:pStyle w:val="TableText"/>
            <w:jc w:val="center"/>
          </w:pPr>
        </w:pPrChange>
      </w:pPr>
    </w:p>
    <w:p w14:paraId="49FDCF04" w14:textId="77777777" w:rsidR="009A4138" w:rsidDel="0047096C" w:rsidRDefault="009A4138">
      <w:pPr>
        <w:pStyle w:val="Caption"/>
        <w:rPr>
          <w:del w:id="4773" w:author="Muhammad, Alimayo (GSFC-5660)" w:date="2016-08-08T12:22:00Z"/>
        </w:rPr>
        <w:pPrChange w:id="4774" w:author="Perrine, Martin L. (GSFC-5670)" w:date="2016-09-08T12:46:00Z">
          <w:pPr>
            <w:pStyle w:val="TableText"/>
            <w:jc w:val="center"/>
          </w:pPr>
        </w:pPrChange>
      </w:pPr>
    </w:p>
    <w:p w14:paraId="28FBA492" w14:textId="77777777" w:rsidR="009A4138" w:rsidRDefault="009A4138">
      <w:pPr>
        <w:pStyle w:val="Caption"/>
        <w:pPrChange w:id="4775" w:author="Perrine, Martin L. (GSFC-5670)" w:date="2016-09-08T12:46:00Z">
          <w:pPr>
            <w:pStyle w:val="TableText"/>
            <w:jc w:val="center"/>
          </w:pPr>
        </w:pPrChange>
      </w:pPr>
    </w:p>
    <w:p w14:paraId="58E53FE4" w14:textId="77777777" w:rsidR="009A4138" w:rsidRDefault="009A4138" w:rsidP="00A538EB">
      <w:pPr>
        <w:pStyle w:val="TableText"/>
        <w:jc w:val="center"/>
        <w:rPr>
          <w:ins w:id="4776" w:author="Muhammad, Alimayo (GSFC-5660)" w:date="2016-08-08T14:46:00Z"/>
          <w:rFonts w:ascii="Times New Roman" w:hAnsi="Times New Roman"/>
          <w:sz w:val="24"/>
          <w:szCs w:val="24"/>
        </w:rPr>
      </w:pPr>
    </w:p>
    <w:p w14:paraId="300E4C4C" w14:textId="77777777" w:rsidR="00531852" w:rsidRDefault="00531852" w:rsidP="00A538EB">
      <w:pPr>
        <w:pStyle w:val="TableText"/>
        <w:jc w:val="center"/>
        <w:rPr>
          <w:rFonts w:ascii="Times New Roman" w:hAnsi="Times New Roman"/>
          <w:sz w:val="24"/>
          <w:szCs w:val="24"/>
        </w:rPr>
      </w:pPr>
    </w:p>
    <w:p w14:paraId="581CFE84" w14:textId="4798B252"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t xml:space="preserve">Test Environment Setup on </w:t>
      </w:r>
      <w:r w:rsidRPr="005D21C1">
        <w:rPr>
          <w:rFonts w:ascii="Times New Roman" w:hAnsi="Times New Roman"/>
          <w:sz w:val="24"/>
          <w:szCs w:val="24"/>
        </w:rPr>
        <w:t>Cortex</w:t>
      </w:r>
      <w:ins w:id="4777" w:author="Muhammad, Alimayo (GSFC-5660)" w:date="2016-08-08T14:47:00Z">
        <w:r w:rsidR="00531852">
          <w:rPr>
            <w:rFonts w:ascii="Times New Roman" w:hAnsi="Times New Roman"/>
            <w:sz w:val="24"/>
            <w:szCs w:val="24"/>
          </w:rPr>
          <w:t xml:space="preserve"> </w:t>
        </w:r>
      </w:ins>
      <w:ins w:id="4778" w:author="Perrine, Martin L. (GSFC-5670)" w:date="2016-09-08T12:27: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_Ref458430986 \h </w:instrText>
        </w:r>
      </w:ins>
      <w:r w:rsidR="00694684">
        <w:rPr>
          <w:rFonts w:ascii="Times New Roman" w:hAnsi="Times New Roman"/>
          <w:sz w:val="24"/>
          <w:szCs w:val="24"/>
        </w:rPr>
      </w:r>
      <w:r w:rsidR="00694684">
        <w:rPr>
          <w:rFonts w:ascii="Times New Roman" w:hAnsi="Times New Roman"/>
          <w:sz w:val="24"/>
          <w:szCs w:val="24"/>
        </w:rPr>
        <w:fldChar w:fldCharType="separate"/>
      </w:r>
      <w:ins w:id="4779" w:author="Perrine, Martin L. (GSFC-5670)" w:date="2016-09-08T12:27:00Z">
        <w:r w:rsidR="00694684">
          <w:t xml:space="preserve">Figure </w:t>
        </w:r>
        <w:r w:rsidR="00694684">
          <w:rPr>
            <w:noProof/>
          </w:rPr>
          <w:t>6</w:t>
        </w:r>
        <w:r w:rsidR="00694684">
          <w:noBreakHyphen/>
        </w:r>
        <w:r w:rsidR="00694684">
          <w:rPr>
            <w:noProof/>
          </w:rPr>
          <w:t>33</w:t>
        </w:r>
        <w:r w:rsidR="00694684">
          <w:rPr>
            <w:rFonts w:ascii="Times New Roman" w:hAnsi="Times New Roman"/>
            <w:sz w:val="24"/>
            <w:szCs w:val="24"/>
          </w:rPr>
          <w:fldChar w:fldCharType="end"/>
        </w:r>
      </w:ins>
      <w:ins w:id="4780" w:author="Perrine, Martin L. (GSFC-5670)" w:date="2016-09-08T12:28:00Z">
        <w:r w:rsidR="00694684">
          <w:rPr>
            <w:rFonts w:ascii="Times New Roman" w:hAnsi="Times New Roman"/>
            <w:sz w:val="24"/>
            <w:szCs w:val="24"/>
          </w:rPr>
          <w:t>.</w:t>
        </w:r>
      </w:ins>
      <w:ins w:id="4781" w:author="Muhammad, Alimayo (GSFC-5660)" w:date="2016-08-24T15:01:00Z">
        <w:del w:id="4782" w:author="Perrine, Martin L. (GSFC-5670)" w:date="2016-09-08T12:27: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_Ref459814195 \h </w:delInstrText>
          </w:r>
        </w:del>
      </w:ins>
      <w:del w:id="4783" w:author="Perrine, Martin L. (GSFC-5670)" w:date="2016-09-08T12:27: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4784" w:author="Muhammad, Alimayo (GSFC-5660)" w:date="2016-08-24T15:01:00Z">
        <w:del w:id="4785"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2</w:delText>
          </w:r>
        </w:del>
      </w:ins>
      <w:ins w:id="4786" w:author="Muhammad, Alimayo (GSFC-5660)" w:date="2016-08-25T13:46:00Z">
        <w:del w:id="4787" w:author="Perrine, Martin L. (GSFC-5670)" w:date="2016-08-31T11:09:00Z">
          <w:r w:rsidR="00DF5458" w:rsidDel="00EF27DF">
            <w:rPr>
              <w:noProof/>
            </w:rPr>
            <w:delText>9</w:delText>
          </w:r>
        </w:del>
      </w:ins>
      <w:ins w:id="4788" w:author="Muhammad, Alimayo (GSFC-5660)" w:date="2016-08-24T15:01:00Z">
        <w:del w:id="4789" w:author="Perrine, Martin L. (GSFC-5670)" w:date="2016-09-08T12:27:00Z">
          <w:r w:rsidR="006C6F12" w:rsidDel="00694684">
            <w:rPr>
              <w:rFonts w:ascii="Times New Roman" w:hAnsi="Times New Roman"/>
              <w:sz w:val="24"/>
              <w:szCs w:val="24"/>
            </w:rPr>
            <w:fldChar w:fldCharType="end"/>
          </w:r>
        </w:del>
      </w:ins>
      <w:ins w:id="4790" w:author="Muhammad, Alimayo (GSFC-5660)" w:date="2016-08-08T14:47:00Z">
        <w:del w:id="4791" w:author="Perrine, Martin L. (GSFC-5670)" w:date="2016-09-08T12:27:00Z">
          <w:r w:rsidR="00531852" w:rsidDel="00694684">
            <w:rPr>
              <w:rFonts w:ascii="Times New Roman" w:hAnsi="Times New Roman"/>
              <w:sz w:val="24"/>
              <w:szCs w:val="24"/>
            </w:rPr>
            <w:delText>:</w:delText>
          </w:r>
        </w:del>
      </w:ins>
      <w:del w:id="4792" w:author="Perrine, Martin L. (GSFC-5670)" w:date="2016-09-08T12:27:00Z">
        <w:r w:rsidR="00F069B0" w:rsidRPr="005D21C1" w:rsidDel="00694684">
          <w:rPr>
            <w:rFonts w:ascii="Times New Roman" w:hAnsi="Times New Roman"/>
            <w:sz w:val="24"/>
            <w:szCs w:val="24"/>
          </w:rPr>
          <w:delText xml:space="preserve"> </w:delText>
        </w:r>
      </w:del>
      <w:del w:id="4793" w:author="Muhammad, Alimayo (GSFC-5660)" w:date="2016-08-08T14:47:00Z">
        <w:r w:rsidR="00F069B0" w:rsidRPr="00D349FE" w:rsidDel="00531852">
          <w:rPr>
            <w:rFonts w:ascii="Times New Roman" w:hAnsi="Times New Roman"/>
            <w:sz w:val="24"/>
            <w:szCs w:val="24"/>
          </w:rPr>
          <w:fldChar w:fldCharType="begin"/>
        </w:r>
        <w:r w:rsidR="00F069B0" w:rsidRPr="005D21C1" w:rsidDel="00531852">
          <w:rPr>
            <w:rFonts w:ascii="Times New Roman" w:hAnsi="Times New Roman"/>
            <w:sz w:val="24"/>
            <w:szCs w:val="24"/>
          </w:rPr>
          <w:delInstrText xml:space="preserve"> REF _Ref455658308 \h </w:delInstrText>
        </w:r>
        <w:r w:rsidR="005D21C1" w:rsidDel="00531852">
          <w:rPr>
            <w:rFonts w:ascii="Times New Roman" w:hAnsi="Times New Roman"/>
            <w:sz w:val="24"/>
            <w:szCs w:val="24"/>
          </w:rPr>
          <w:delInstrText xml:space="preserve"> \* MERGEFORMAT </w:delInstrText>
        </w:r>
        <w:r w:rsidR="00F069B0" w:rsidRPr="00D349FE" w:rsidDel="00531852">
          <w:rPr>
            <w:rFonts w:ascii="Times New Roman" w:hAnsi="Times New Roman"/>
            <w:sz w:val="24"/>
            <w:szCs w:val="24"/>
          </w:rPr>
        </w:r>
        <w:r w:rsidR="00F069B0" w:rsidRPr="00D349FE" w:rsidDel="00531852">
          <w:rPr>
            <w:rFonts w:ascii="Times New Roman" w:hAnsi="Times New Roman"/>
            <w:sz w:val="24"/>
            <w:szCs w:val="24"/>
          </w:rPr>
          <w:fldChar w:fldCharType="separate"/>
        </w:r>
        <w:r w:rsidR="009273D6" w:rsidRPr="005D21C1" w:rsidDel="00531852">
          <w:rPr>
            <w:rFonts w:ascii="Times New Roman" w:hAnsi="Times New Roman"/>
            <w:rPrChange w:id="4794" w:author="Muhammad, Alimayo (GSFC-5660)" w:date="2016-08-04T12:48:00Z">
              <w:rPr/>
            </w:rPrChange>
          </w:rPr>
          <w:delText xml:space="preserve">Figure </w:delText>
        </w:r>
        <w:r w:rsidR="009273D6" w:rsidRPr="005D21C1" w:rsidDel="00531852">
          <w:rPr>
            <w:rFonts w:ascii="Times New Roman" w:hAnsi="Times New Roman"/>
            <w:noProof/>
            <w:rPrChange w:id="4795" w:author="Muhammad, Alimayo (GSFC-5660)" w:date="2016-08-04T12:48:00Z">
              <w:rPr>
                <w:noProof/>
              </w:rPr>
            </w:rPrChange>
          </w:rPr>
          <w:delText>24</w:delText>
        </w:r>
      </w:del>
      <w:del w:id="4796" w:author="Muhammad, Alimayo (GSFC-5660)" w:date="2016-08-04T12:36:00Z">
        <w:r w:rsidR="009273D6" w:rsidRPr="005D21C1" w:rsidDel="000A57B0">
          <w:rPr>
            <w:rFonts w:ascii="Times New Roman" w:hAnsi="Times New Roman"/>
            <w:noProof/>
            <w:rPrChange w:id="4797" w:author="Muhammad, Alimayo (GSFC-5660)" w:date="2016-08-04T12:48:00Z">
              <w:rPr>
                <w:noProof/>
              </w:rPr>
            </w:rPrChange>
          </w:rPr>
          <w:delText>6</w:delText>
        </w:r>
        <w:r w:rsidR="009273D6" w:rsidRPr="005D21C1" w:rsidDel="000A57B0">
          <w:rPr>
            <w:rFonts w:ascii="Times New Roman" w:hAnsi="Times New Roman"/>
            <w:rPrChange w:id="4798" w:author="Muhammad, Alimayo (GSFC-5660)" w:date="2016-08-04T12:48:00Z">
              <w:rPr/>
            </w:rPrChange>
          </w:rPr>
          <w:noBreakHyphen/>
        </w:r>
        <w:r w:rsidR="009273D6" w:rsidRPr="005D21C1" w:rsidDel="000A57B0">
          <w:rPr>
            <w:rFonts w:ascii="Times New Roman" w:hAnsi="Times New Roman"/>
            <w:noProof/>
            <w:rPrChange w:id="4799" w:author="Muhammad, Alimayo (GSFC-5660)" w:date="2016-08-04T12:48:00Z">
              <w:rPr>
                <w:noProof/>
              </w:rPr>
            </w:rPrChange>
          </w:rPr>
          <w:delText>250</w:delText>
        </w:r>
        <w:r w:rsidR="009273D6" w:rsidRPr="005D21C1" w:rsidDel="000A57B0">
          <w:rPr>
            <w:rFonts w:ascii="Times New Roman" w:hAnsi="Times New Roman"/>
            <w:rPrChange w:id="4800" w:author="Muhammad, Alimayo (GSFC-5660)" w:date="2016-08-04T12:48:00Z">
              <w:rPr/>
            </w:rPrChange>
          </w:rPr>
          <w:noBreakHyphen/>
        </w:r>
        <w:r w:rsidR="009273D6" w:rsidRPr="005D21C1" w:rsidDel="000A57B0">
          <w:rPr>
            <w:rFonts w:ascii="Times New Roman" w:hAnsi="Times New Roman"/>
            <w:noProof/>
            <w:rPrChange w:id="4801" w:author="Muhammad, Alimayo (GSFC-5660)" w:date="2016-08-04T12:48:00Z">
              <w:rPr>
                <w:noProof/>
              </w:rPr>
            </w:rPrChange>
          </w:rPr>
          <w:delText>6</w:delText>
        </w:r>
        <w:r w:rsidR="009273D6" w:rsidRPr="005D21C1" w:rsidDel="000A57B0">
          <w:rPr>
            <w:rFonts w:ascii="Times New Roman" w:hAnsi="Times New Roman"/>
            <w:rPrChange w:id="4802" w:author="Muhammad, Alimayo (GSFC-5660)" w:date="2016-08-04T12:48:00Z">
              <w:rPr/>
            </w:rPrChange>
          </w:rPr>
          <w:noBreakHyphen/>
        </w:r>
        <w:r w:rsidR="009273D6" w:rsidRPr="005D21C1" w:rsidDel="000A57B0">
          <w:rPr>
            <w:rFonts w:ascii="Times New Roman" w:hAnsi="Times New Roman"/>
            <w:noProof/>
            <w:rPrChange w:id="4803" w:author="Muhammad, Alimayo (GSFC-5660)" w:date="2016-08-04T12:48:00Z">
              <w:rPr>
                <w:noProof/>
              </w:rPr>
            </w:rPrChange>
          </w:rPr>
          <w:delText>24</w:delText>
        </w:r>
      </w:del>
      <w:del w:id="4804" w:author="Muhammad, Alimayo (GSFC-5660)" w:date="2016-08-08T14:47:00Z">
        <w:r w:rsidR="00F069B0" w:rsidRPr="00D349FE" w:rsidDel="00531852">
          <w:rPr>
            <w:rFonts w:ascii="Times New Roman" w:hAnsi="Times New Roman"/>
            <w:sz w:val="24"/>
            <w:szCs w:val="24"/>
          </w:rPr>
          <w:fldChar w:fldCharType="end"/>
        </w:r>
        <w:r w:rsidRPr="005D21C1" w:rsidDel="00531852">
          <w:rPr>
            <w:rFonts w:ascii="Times New Roman" w:hAnsi="Times New Roman"/>
            <w:sz w:val="24"/>
            <w:szCs w:val="24"/>
          </w:rPr>
          <w:delText>:</w:delText>
        </w:r>
      </w:del>
    </w:p>
    <w:p w14:paraId="6B5CF414" w14:textId="77777777" w:rsidR="00A538EB" w:rsidRDefault="00A538EB" w:rsidP="00A538EB">
      <w:pPr>
        <w:pStyle w:val="TableText"/>
        <w:numPr>
          <w:ilvl w:val="1"/>
          <w:numId w:val="17"/>
        </w:numPr>
        <w:rPr>
          <w:rFonts w:ascii="Times New Roman" w:hAnsi="Times New Roman"/>
          <w:sz w:val="24"/>
          <w:szCs w:val="24"/>
        </w:rPr>
      </w:pPr>
      <w:r>
        <w:rPr>
          <w:rFonts w:ascii="Times New Roman" w:hAnsi="Times New Roman"/>
          <w:sz w:val="24"/>
          <w:szCs w:val="24"/>
        </w:rPr>
        <w:t>Blue circle:  Test Modulator Unit</w:t>
      </w:r>
    </w:p>
    <w:p w14:paraId="680C9335" w14:textId="77777777" w:rsidR="00A538EB" w:rsidRDefault="00A538EB" w:rsidP="00A538EB">
      <w:pPr>
        <w:pStyle w:val="TableText"/>
        <w:numPr>
          <w:ilvl w:val="1"/>
          <w:numId w:val="17"/>
        </w:numPr>
        <w:rPr>
          <w:rFonts w:ascii="Times New Roman" w:hAnsi="Times New Roman"/>
          <w:sz w:val="24"/>
          <w:szCs w:val="24"/>
        </w:rPr>
      </w:pPr>
      <w:r>
        <w:rPr>
          <w:rFonts w:ascii="Times New Roman" w:hAnsi="Times New Roman"/>
          <w:sz w:val="24"/>
          <w:szCs w:val="24"/>
        </w:rPr>
        <w:t>Red circle: Demodulator Unit</w:t>
      </w:r>
    </w:p>
    <w:p w14:paraId="4578407B" w14:textId="77777777" w:rsidR="00A538EB" w:rsidRDefault="00A538EB" w:rsidP="00A538EB">
      <w:pPr>
        <w:pStyle w:val="TableText"/>
        <w:numPr>
          <w:ilvl w:val="1"/>
          <w:numId w:val="17"/>
        </w:numPr>
        <w:rPr>
          <w:rFonts w:ascii="Times New Roman" w:hAnsi="Times New Roman"/>
          <w:sz w:val="24"/>
          <w:szCs w:val="24"/>
        </w:rPr>
      </w:pPr>
      <w:r>
        <w:rPr>
          <w:rFonts w:ascii="Times New Roman" w:hAnsi="Times New Roman"/>
          <w:sz w:val="24"/>
          <w:szCs w:val="24"/>
        </w:rPr>
        <w:t>Green circle: Data Processing Unit</w:t>
      </w:r>
    </w:p>
    <w:p w14:paraId="314E7B90" w14:textId="77777777" w:rsidR="00A538EB" w:rsidRDefault="00A538EB" w:rsidP="00A538EB">
      <w:pPr>
        <w:pStyle w:val="TableText"/>
        <w:rPr>
          <w:rFonts w:ascii="Times New Roman" w:hAnsi="Times New Roman"/>
          <w:sz w:val="24"/>
          <w:szCs w:val="24"/>
        </w:rPr>
      </w:pPr>
    </w:p>
    <w:p w14:paraId="164F4968" w14:textId="0E0D6D0D" w:rsidR="007B0061" w:rsidRDefault="007B0061" w:rsidP="00A538EB">
      <w:pPr>
        <w:pStyle w:val="TableText"/>
        <w:jc w:val="center"/>
        <w:rPr>
          <w:rFonts w:ascii="Times New Roman" w:hAnsi="Times New Roman"/>
          <w:noProof/>
          <w:sz w:val="24"/>
          <w:szCs w:val="24"/>
        </w:rPr>
      </w:pPr>
    </w:p>
    <w:p w14:paraId="34458A50" w14:textId="274A41BE" w:rsidR="00F069B0" w:rsidRDefault="0030293E" w:rsidP="008239E7">
      <w:pPr>
        <w:jc w:val="center"/>
      </w:pPr>
      <w:r>
        <w:rPr>
          <w:noProof/>
        </w:rPr>
        <mc:AlternateContent>
          <mc:Choice Requires="wps">
            <w:drawing>
              <wp:anchor distT="0" distB="0" distL="114300" distR="114300" simplePos="0" relativeHeight="251737600" behindDoc="0" locked="0" layoutInCell="1" allowOverlap="1" wp14:anchorId="70A0428A" wp14:editId="3D4985A3">
                <wp:simplePos x="0" y="0"/>
                <wp:positionH relativeFrom="margin">
                  <wp:align>center</wp:align>
                </wp:positionH>
                <wp:positionV relativeFrom="paragraph">
                  <wp:posOffset>2751430</wp:posOffset>
                </wp:positionV>
                <wp:extent cx="600075" cy="485775"/>
                <wp:effectExtent l="0" t="0" r="28575" b="28575"/>
                <wp:wrapNone/>
                <wp:docPr id="186" name="Oval 186"/>
                <wp:cNvGraphicFramePr/>
                <a:graphic xmlns:a="http://schemas.openxmlformats.org/drawingml/2006/main">
                  <a:graphicData uri="http://schemas.microsoft.com/office/word/2010/wordprocessingShape">
                    <wps:wsp>
                      <wps:cNvSpPr/>
                      <wps:spPr>
                        <a:xfrm>
                          <a:off x="0" y="0"/>
                          <a:ext cx="600075" cy="485775"/>
                        </a:xfrm>
                        <a:prstGeom prst="ellipse">
                          <a:avLst/>
                        </a:prstGeom>
                        <a:noFill/>
                        <a:ln w="19050" cap="flat" cmpd="sng" algn="ctr">
                          <a:solidFill>
                            <a:srgbClr val="0070C0"/>
                          </a:solidFill>
                          <a:prstDash val="solid"/>
                        </a:ln>
                        <a:effectLst/>
                      </wps:spPr>
                      <wps:txbx>
                        <w:txbxContent>
                          <w:p w14:paraId="34489AB2"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0428A" id="Oval 186" o:spid="_x0000_s1037" style="position:absolute;left:0;text-align:left;margin-left:0;margin-top:216.65pt;width:47.25pt;height:38.25pt;z-index:251737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" filled="f" strokecolor="#0070c0" strokeweight="1.5pt">
                <v:textbox>
                  <w:txbxContent>
                    <w:p w14:paraId="34489AB2" w14:textId="77777777" w:rsidR="003127AA" w:rsidRDefault="003127AA" w:rsidP="00A538EB">
                      <w:pPr>
                        <w:jc w:val="center"/>
                      </w:pP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72A95DB5" wp14:editId="0094D7DC">
                <wp:simplePos x="0" y="0"/>
                <wp:positionH relativeFrom="column">
                  <wp:posOffset>3278048</wp:posOffset>
                </wp:positionH>
                <wp:positionV relativeFrom="paragraph">
                  <wp:posOffset>1523975</wp:posOffset>
                </wp:positionV>
                <wp:extent cx="600075" cy="485775"/>
                <wp:effectExtent l="0" t="0" r="28575" b="28575"/>
                <wp:wrapNone/>
                <wp:docPr id="187" name="Oval 187"/>
                <wp:cNvGraphicFramePr/>
                <a:graphic xmlns:a="http://schemas.openxmlformats.org/drawingml/2006/main">
                  <a:graphicData uri="http://schemas.microsoft.com/office/word/2010/wordprocessingShape">
                    <wps:wsp>
                      <wps:cNvSpPr/>
                      <wps:spPr>
                        <a:xfrm>
                          <a:off x="0" y="0"/>
                          <a:ext cx="600075" cy="485775"/>
                        </a:xfrm>
                        <a:prstGeom prst="ellipse">
                          <a:avLst/>
                        </a:prstGeom>
                        <a:noFill/>
                        <a:ln w="19050" cap="flat" cmpd="sng" algn="ctr">
                          <a:solidFill>
                            <a:srgbClr val="92D050"/>
                          </a:solidFill>
                          <a:prstDash val="solid"/>
                        </a:ln>
                        <a:effectLst/>
                      </wps:spPr>
                      <wps:txbx>
                        <w:txbxContent>
                          <w:p w14:paraId="5FCB644C"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95DB5" id="Oval 187" o:spid="_x0000_s1038" style="position:absolute;left:0;text-align:left;margin-left:258.1pt;margin-top:120pt;width:47.25pt;height:38.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" filled="f" strokecolor="#92d050" strokeweight="1.5pt">
                <v:textbox>
                  <w:txbxContent>
                    <w:p w14:paraId="5FCB644C" w14:textId="77777777" w:rsidR="003127AA" w:rsidRDefault="003127AA" w:rsidP="00A538EB">
                      <w:pPr>
                        <w:jc w:val="center"/>
                      </w:pPr>
                    </w:p>
                  </w:txbxContent>
                </v:textbox>
              </v:oval>
            </w:pict>
          </mc:Fallback>
        </mc:AlternateContent>
      </w:r>
      <w:r>
        <w:rPr>
          <w:noProof/>
        </w:rPr>
        <mc:AlternateContent>
          <mc:Choice Requires="wps">
            <w:drawing>
              <wp:anchor distT="0" distB="0" distL="114300" distR="114300" simplePos="0" relativeHeight="251736576" behindDoc="0" locked="0" layoutInCell="1" allowOverlap="1" wp14:anchorId="605DF832" wp14:editId="092454D6">
                <wp:simplePos x="0" y="0"/>
                <wp:positionH relativeFrom="column">
                  <wp:posOffset>2341144</wp:posOffset>
                </wp:positionH>
                <wp:positionV relativeFrom="paragraph">
                  <wp:posOffset>1519454</wp:posOffset>
                </wp:positionV>
                <wp:extent cx="600075" cy="428625"/>
                <wp:effectExtent l="0" t="0" r="28575" b="28575"/>
                <wp:wrapNone/>
                <wp:docPr id="188" name="Oval 188"/>
                <wp:cNvGraphicFramePr/>
                <a:graphic xmlns:a="http://schemas.openxmlformats.org/drawingml/2006/main">
                  <a:graphicData uri="http://schemas.microsoft.com/office/word/2010/wordprocessingShape">
                    <wps:wsp>
                      <wps:cNvSpPr/>
                      <wps:spPr>
                        <a:xfrm>
                          <a:off x="0" y="0"/>
                          <a:ext cx="600075" cy="428625"/>
                        </a:xfrm>
                        <a:prstGeom prst="ellipse">
                          <a:avLst/>
                        </a:prstGeom>
                        <a:noFill/>
                        <a:ln w="19050" cap="flat" cmpd="sng" algn="ctr">
                          <a:solidFill>
                            <a:srgbClr val="C0504D"/>
                          </a:solidFill>
                          <a:prstDash val="solid"/>
                        </a:ln>
                        <a:effectLst/>
                      </wps:spPr>
                      <wps:txbx>
                        <w:txbxContent>
                          <w:p w14:paraId="098AE2EA"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DF832" id="Oval 188" o:spid="_x0000_s1039" style="position:absolute;left:0;text-align:left;margin-left:184.35pt;margin-top:119.65pt;width:47.25pt;height:33.7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" filled="f" strokecolor="#c0504d" strokeweight="1.5pt">
                <v:textbox>
                  <w:txbxContent>
                    <w:p w14:paraId="098AE2EA" w14:textId="77777777" w:rsidR="003127AA" w:rsidRDefault="003127AA" w:rsidP="00A538EB">
                      <w:pPr>
                        <w:jc w:val="center"/>
                      </w:pPr>
                    </w:p>
                  </w:txbxContent>
                </v:textbox>
              </v:oval>
            </w:pict>
          </mc:Fallback>
        </mc:AlternateContent>
      </w:r>
      <w:r>
        <w:rPr>
          <w:noProof/>
        </w:rPr>
        <w:drawing>
          <wp:inline distT="0" distB="0" distL="0" distR="0" wp14:anchorId="7010DC86" wp14:editId="5F9D3B3D">
            <wp:extent cx="3249295" cy="4145915"/>
            <wp:effectExtent l="0" t="0" r="825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9295" cy="4145915"/>
                    </a:xfrm>
                    <a:prstGeom prst="rect">
                      <a:avLst/>
                    </a:prstGeom>
                    <a:noFill/>
                  </pic:spPr>
                </pic:pic>
              </a:graphicData>
            </a:graphic>
          </wp:inline>
        </w:drawing>
      </w:r>
    </w:p>
    <w:p w14:paraId="2AE704BA" w14:textId="5A0793D0" w:rsidR="00A538EB" w:rsidRDefault="001C1B79" w:rsidP="005152B5">
      <w:pPr>
        <w:pStyle w:val="Caption"/>
        <w:rPr>
          <w:ins w:id="4805" w:author="Muhammad, Alimayo (GSFC-5660)" w:date="2016-08-08T14:47:00Z"/>
        </w:rPr>
      </w:pPr>
      <w:bookmarkStart w:id="4806" w:name="_Ref458430986"/>
      <w:bookmarkStart w:id="4807" w:name="_Ref455658308"/>
      <w:bookmarkStart w:id="4808" w:name="_Ref459814195"/>
      <w:bookmarkStart w:id="4809" w:name="_Toc460235943"/>
      <w:ins w:id="4810" w:author="Muhammad, Alimayo (GSFC-5660)" w:date="2016-08-08T10:37:00Z">
        <w:r>
          <w:t xml:space="preserve">Figure </w:t>
        </w:r>
      </w:ins>
      <w:ins w:id="481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81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813" w:author="Perrine, Martin L. (GSFC-5670)" w:date="2016-08-31T11:10:00Z">
        <w:r w:rsidR="00EF27DF">
          <w:rPr>
            <w:noProof/>
          </w:rPr>
          <w:t>33</w:t>
        </w:r>
      </w:ins>
      <w:ins w:id="4814" w:author="Muhammad, Alimayo (GSFC-5660)" w:date="2016-08-29T12:55:00Z">
        <w:r w:rsidR="004B56B2">
          <w:fldChar w:fldCharType="end"/>
        </w:r>
      </w:ins>
      <w:bookmarkEnd w:id="4806"/>
      <w:ins w:id="4815" w:author="Muhammad, Alimayo (GSFC-5660)" w:date="2016-08-08T12:03:00Z">
        <w:r w:rsidR="00D21B21">
          <w:t xml:space="preserve"> </w:t>
        </w:r>
      </w:ins>
      <w:del w:id="4816"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24</w:delText>
        </w:r>
        <w:r w:rsidR="00386256" w:rsidDel="00D349FE">
          <w:rPr>
            <w:noProof/>
          </w:rPr>
          <w:fldChar w:fldCharType="end"/>
        </w:r>
        <w:bookmarkEnd w:id="4807"/>
        <w:r w:rsidR="00F069B0" w:rsidDel="00D349FE">
          <w:delText xml:space="preserve"> </w:delText>
        </w:r>
      </w:del>
      <w:r w:rsidR="00F069B0">
        <w:t>Cortex Setup</w:t>
      </w:r>
      <w:bookmarkEnd w:id="4808"/>
      <w:bookmarkEnd w:id="4809"/>
    </w:p>
    <w:p w14:paraId="321CC27B" w14:textId="77777777" w:rsidR="00531852" w:rsidRDefault="00531852">
      <w:pPr>
        <w:pStyle w:val="BodyText"/>
        <w:rPr>
          <w:ins w:id="4817" w:author="Muhammad, Alimayo (GSFC-5660)" w:date="2016-08-08T14:47:00Z"/>
        </w:rPr>
        <w:pPrChange w:id="4818" w:author="Perrine, Martin L. (GSFC-5670)" w:date="2016-08-30T14:52:00Z">
          <w:pPr>
            <w:pStyle w:val="Caption"/>
          </w:pPr>
        </w:pPrChange>
      </w:pPr>
    </w:p>
    <w:p w14:paraId="145DA7AA" w14:textId="77777777" w:rsidR="00531852" w:rsidRPr="00783A32" w:rsidRDefault="00531852">
      <w:pPr>
        <w:pStyle w:val="BodyText"/>
        <w:pPrChange w:id="4819" w:author="Perrine, Martin L. (GSFC-5670)" w:date="2016-08-30T14:52:00Z">
          <w:pPr>
            <w:pStyle w:val="Caption"/>
          </w:pPr>
        </w:pPrChange>
      </w:pPr>
    </w:p>
    <w:p w14:paraId="7BAD1CFF" w14:textId="74501E6E"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lastRenderedPageBreak/>
        <w:t>Select Data Process Unit-A. Make sure all the information as you see it displayed below resembles your entry on the Cortex (Frame tab)</w:t>
      </w:r>
      <w:r w:rsidR="00F069B0">
        <w:rPr>
          <w:rFonts w:ascii="Times New Roman" w:hAnsi="Times New Roman"/>
          <w:sz w:val="24"/>
          <w:szCs w:val="24"/>
        </w:rPr>
        <w:t xml:space="preserve"> </w:t>
      </w:r>
      <w:r w:rsidR="00F069B0" w:rsidRPr="005D21C1">
        <w:rPr>
          <w:rFonts w:ascii="Times New Roman" w:hAnsi="Times New Roman"/>
          <w:sz w:val="24"/>
          <w:szCs w:val="24"/>
        </w:rPr>
        <w:t>see</w:t>
      </w:r>
      <w:ins w:id="4820" w:author="Muhammad, Alimayo (GSFC-5660)" w:date="2016-08-08T14:48:00Z">
        <w:r w:rsidR="00531852">
          <w:rPr>
            <w:rFonts w:ascii="Times New Roman" w:hAnsi="Times New Roman"/>
            <w:sz w:val="24"/>
            <w:szCs w:val="24"/>
          </w:rPr>
          <w:t xml:space="preserve"> </w:t>
        </w:r>
      </w:ins>
      <w:ins w:id="4821" w:author="Perrine, Martin L. (GSFC-5670)" w:date="2016-09-08T12:24: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_Ref458431031 \h </w:instrText>
        </w:r>
      </w:ins>
      <w:r w:rsidR="00694684">
        <w:rPr>
          <w:rFonts w:ascii="Times New Roman" w:hAnsi="Times New Roman"/>
          <w:sz w:val="24"/>
          <w:szCs w:val="24"/>
        </w:rPr>
      </w:r>
      <w:r w:rsidR="00694684">
        <w:rPr>
          <w:rFonts w:ascii="Times New Roman" w:hAnsi="Times New Roman"/>
          <w:sz w:val="24"/>
          <w:szCs w:val="24"/>
        </w:rPr>
        <w:fldChar w:fldCharType="separate"/>
      </w:r>
      <w:ins w:id="4822" w:author="Perrine, Martin L. (GSFC-5670)" w:date="2016-09-08T12:24:00Z">
        <w:r w:rsidR="00694684">
          <w:t xml:space="preserve">Figure </w:t>
        </w:r>
        <w:r w:rsidR="00694684">
          <w:rPr>
            <w:noProof/>
          </w:rPr>
          <w:t>6</w:t>
        </w:r>
        <w:r w:rsidR="00694684">
          <w:noBreakHyphen/>
        </w:r>
        <w:r w:rsidR="00694684">
          <w:rPr>
            <w:noProof/>
          </w:rPr>
          <w:t>34</w:t>
        </w:r>
        <w:r w:rsidR="00694684">
          <w:rPr>
            <w:rFonts w:ascii="Times New Roman" w:hAnsi="Times New Roman"/>
            <w:sz w:val="24"/>
            <w:szCs w:val="24"/>
          </w:rPr>
          <w:fldChar w:fldCharType="end"/>
        </w:r>
      </w:ins>
      <w:ins w:id="4823" w:author="Perrine, Martin L. (GSFC-5670)" w:date="2016-09-08T12:25:00Z">
        <w:r w:rsidR="00694684">
          <w:rPr>
            <w:rFonts w:ascii="Times New Roman" w:hAnsi="Times New Roman"/>
            <w:sz w:val="24"/>
            <w:szCs w:val="24"/>
          </w:rPr>
          <w:t>.</w:t>
        </w:r>
      </w:ins>
      <w:ins w:id="4824" w:author="Muhammad, Alimayo (GSFC-5660)" w:date="2016-08-24T15:01:00Z">
        <w:del w:id="4825" w:author="Perrine, Martin L. (GSFC-5670)" w:date="2016-09-08T12:24: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_Ref459814212 \h </w:delInstrText>
          </w:r>
        </w:del>
      </w:ins>
      <w:del w:id="4826" w:author="Perrine, Martin L. (GSFC-5670)" w:date="2016-09-08T12:24: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4827" w:author="Muhammad, Alimayo (GSFC-5660)" w:date="2016-08-24T15:01:00Z">
        <w:del w:id="4828" w:author="Perrine, Martin L. (GSFC-5670)" w:date="2016-08-31T11:09:00Z">
          <w:r w:rsidR="006C6F12" w:rsidDel="00EF27DF">
            <w:delText xml:space="preserve">Figure </w:delText>
          </w:r>
          <w:r w:rsidR="006C6F12" w:rsidDel="00EF27DF">
            <w:rPr>
              <w:noProof/>
            </w:rPr>
            <w:delText>6</w:delText>
          </w:r>
          <w:r w:rsidR="006C6F12" w:rsidDel="00EF27DF">
            <w:noBreakHyphen/>
          </w:r>
        </w:del>
      </w:ins>
      <w:ins w:id="4829" w:author="Muhammad, Alimayo (GSFC-5660)" w:date="2016-08-25T13:46:00Z">
        <w:del w:id="4830" w:author="Perrine, Martin L. (GSFC-5670)" w:date="2016-08-31T11:09:00Z">
          <w:r w:rsidR="00DF5458" w:rsidDel="00EF27DF">
            <w:rPr>
              <w:noProof/>
            </w:rPr>
            <w:delText>30</w:delText>
          </w:r>
        </w:del>
      </w:ins>
      <w:ins w:id="4831" w:author="Muhammad, Alimayo (GSFC-5660)" w:date="2016-08-24T15:01:00Z">
        <w:del w:id="4832" w:author="Perrine, Martin L. (GSFC-5670)" w:date="2016-09-08T12:24:00Z">
          <w:r w:rsidR="006C6F12" w:rsidDel="00694684">
            <w:rPr>
              <w:rFonts w:ascii="Times New Roman" w:hAnsi="Times New Roman"/>
              <w:sz w:val="24"/>
              <w:szCs w:val="24"/>
            </w:rPr>
            <w:fldChar w:fldCharType="end"/>
          </w:r>
        </w:del>
      </w:ins>
      <w:del w:id="4833" w:author="Perrine, Martin L. (GSFC-5670)" w:date="2016-09-08T12:24:00Z">
        <w:r w:rsidR="00F069B0" w:rsidRPr="005D21C1" w:rsidDel="00694684">
          <w:rPr>
            <w:rFonts w:ascii="Times New Roman" w:hAnsi="Times New Roman"/>
            <w:sz w:val="24"/>
            <w:szCs w:val="24"/>
          </w:rPr>
          <w:delText xml:space="preserve"> </w:delText>
        </w:r>
      </w:del>
      <w:del w:id="4834" w:author="Muhammad, Alimayo (GSFC-5660)" w:date="2016-08-08T14:48:00Z">
        <w:r w:rsidR="00F069B0" w:rsidRPr="00D349FE" w:rsidDel="00531852">
          <w:rPr>
            <w:rFonts w:ascii="Times New Roman" w:hAnsi="Times New Roman"/>
            <w:sz w:val="24"/>
            <w:szCs w:val="24"/>
          </w:rPr>
          <w:fldChar w:fldCharType="begin"/>
        </w:r>
        <w:r w:rsidR="00F069B0" w:rsidRPr="005D21C1" w:rsidDel="00531852">
          <w:rPr>
            <w:rFonts w:ascii="Times New Roman" w:hAnsi="Times New Roman"/>
            <w:sz w:val="24"/>
            <w:szCs w:val="24"/>
          </w:rPr>
          <w:delInstrText xml:space="preserve"> REF _Ref455658381 \h </w:delInstrText>
        </w:r>
        <w:r w:rsidR="005D21C1" w:rsidRPr="005D21C1" w:rsidDel="00531852">
          <w:rPr>
            <w:rFonts w:ascii="Times New Roman" w:hAnsi="Times New Roman"/>
            <w:sz w:val="24"/>
            <w:szCs w:val="24"/>
          </w:rPr>
          <w:delInstrText xml:space="preserve"> \* MERGEFORMAT </w:delInstrText>
        </w:r>
        <w:r w:rsidR="00F069B0" w:rsidRPr="00D349FE" w:rsidDel="00531852">
          <w:rPr>
            <w:rFonts w:ascii="Times New Roman" w:hAnsi="Times New Roman"/>
            <w:sz w:val="24"/>
            <w:szCs w:val="24"/>
          </w:rPr>
        </w:r>
        <w:r w:rsidR="00F069B0" w:rsidRPr="00D349FE" w:rsidDel="00531852">
          <w:rPr>
            <w:rFonts w:ascii="Times New Roman" w:hAnsi="Times New Roman"/>
            <w:sz w:val="24"/>
            <w:szCs w:val="24"/>
          </w:rPr>
          <w:fldChar w:fldCharType="separate"/>
        </w:r>
        <w:r w:rsidR="009273D6" w:rsidRPr="005D21C1" w:rsidDel="00531852">
          <w:rPr>
            <w:rFonts w:ascii="Times New Roman" w:hAnsi="Times New Roman"/>
            <w:sz w:val="24"/>
            <w:szCs w:val="24"/>
            <w:rPrChange w:id="4835" w:author="Muhammad, Alimayo (GSFC-5660)" w:date="2016-08-04T12:47:00Z">
              <w:rPr/>
            </w:rPrChange>
          </w:rPr>
          <w:delText xml:space="preserve">Figure </w:delText>
        </w:r>
        <w:r w:rsidR="009273D6" w:rsidRPr="005D21C1" w:rsidDel="00531852">
          <w:rPr>
            <w:rFonts w:ascii="Times New Roman" w:hAnsi="Times New Roman"/>
            <w:noProof/>
            <w:sz w:val="24"/>
            <w:szCs w:val="24"/>
            <w:rPrChange w:id="4836" w:author="Muhammad, Alimayo (GSFC-5660)" w:date="2016-08-04T12:47:00Z">
              <w:rPr>
                <w:noProof/>
              </w:rPr>
            </w:rPrChange>
          </w:rPr>
          <w:delText>25</w:delText>
        </w:r>
      </w:del>
      <w:del w:id="4837" w:author="Muhammad, Alimayo (GSFC-5660)" w:date="2016-08-04T12:47:00Z">
        <w:r w:rsidR="009273D6" w:rsidRPr="005D21C1" w:rsidDel="005D21C1">
          <w:rPr>
            <w:rFonts w:ascii="Times New Roman" w:hAnsi="Times New Roman"/>
            <w:noProof/>
            <w:sz w:val="24"/>
            <w:szCs w:val="24"/>
            <w:rPrChange w:id="4838" w:author="Muhammad, Alimayo (GSFC-5660)" w:date="2016-08-04T12:47:00Z">
              <w:rPr>
                <w:noProof/>
              </w:rPr>
            </w:rPrChange>
          </w:rPr>
          <w:delText>6</w:delText>
        </w:r>
        <w:r w:rsidR="009273D6" w:rsidRPr="005D21C1" w:rsidDel="005D21C1">
          <w:rPr>
            <w:rFonts w:ascii="Times New Roman" w:hAnsi="Times New Roman"/>
            <w:sz w:val="24"/>
            <w:szCs w:val="24"/>
            <w:rPrChange w:id="4839" w:author="Muhammad, Alimayo (GSFC-5660)" w:date="2016-08-04T12:47:00Z">
              <w:rPr/>
            </w:rPrChange>
          </w:rPr>
          <w:noBreakHyphen/>
        </w:r>
        <w:r w:rsidR="009273D6" w:rsidRPr="005D21C1" w:rsidDel="005D21C1">
          <w:rPr>
            <w:rFonts w:ascii="Times New Roman" w:hAnsi="Times New Roman"/>
            <w:noProof/>
            <w:sz w:val="24"/>
            <w:szCs w:val="24"/>
            <w:rPrChange w:id="4840" w:author="Muhammad, Alimayo (GSFC-5660)" w:date="2016-08-04T12:47:00Z">
              <w:rPr>
                <w:noProof/>
              </w:rPr>
            </w:rPrChange>
          </w:rPr>
          <w:delText>260</w:delText>
        </w:r>
        <w:r w:rsidR="009273D6" w:rsidRPr="005D21C1" w:rsidDel="005D21C1">
          <w:rPr>
            <w:rFonts w:ascii="Times New Roman" w:hAnsi="Times New Roman"/>
            <w:sz w:val="24"/>
            <w:szCs w:val="24"/>
            <w:rPrChange w:id="4841" w:author="Muhammad, Alimayo (GSFC-5660)" w:date="2016-08-04T12:47:00Z">
              <w:rPr/>
            </w:rPrChange>
          </w:rPr>
          <w:noBreakHyphen/>
        </w:r>
        <w:r w:rsidR="009273D6" w:rsidRPr="005D21C1" w:rsidDel="005D21C1">
          <w:rPr>
            <w:rFonts w:ascii="Times New Roman" w:hAnsi="Times New Roman"/>
            <w:noProof/>
            <w:sz w:val="24"/>
            <w:szCs w:val="24"/>
            <w:rPrChange w:id="4842" w:author="Muhammad, Alimayo (GSFC-5660)" w:date="2016-08-04T12:47:00Z">
              <w:rPr>
                <w:noProof/>
              </w:rPr>
            </w:rPrChange>
          </w:rPr>
          <w:delText>6</w:delText>
        </w:r>
        <w:r w:rsidR="009273D6" w:rsidRPr="005D21C1" w:rsidDel="005D21C1">
          <w:rPr>
            <w:rFonts w:ascii="Times New Roman" w:hAnsi="Times New Roman"/>
            <w:sz w:val="24"/>
            <w:szCs w:val="24"/>
            <w:rPrChange w:id="4843" w:author="Muhammad, Alimayo (GSFC-5660)" w:date="2016-08-04T12:47:00Z">
              <w:rPr/>
            </w:rPrChange>
          </w:rPr>
          <w:noBreakHyphen/>
        </w:r>
        <w:r w:rsidR="009273D6" w:rsidRPr="005D21C1" w:rsidDel="005D21C1">
          <w:rPr>
            <w:rFonts w:ascii="Times New Roman" w:hAnsi="Times New Roman"/>
            <w:noProof/>
            <w:sz w:val="24"/>
            <w:szCs w:val="24"/>
            <w:rPrChange w:id="4844" w:author="Muhammad, Alimayo (GSFC-5660)" w:date="2016-08-04T12:47:00Z">
              <w:rPr>
                <w:noProof/>
              </w:rPr>
            </w:rPrChange>
          </w:rPr>
          <w:delText>25</w:delText>
        </w:r>
      </w:del>
      <w:del w:id="4845" w:author="Muhammad, Alimayo (GSFC-5660)" w:date="2016-08-08T14:48:00Z">
        <w:r w:rsidR="00F069B0" w:rsidRPr="00D349FE" w:rsidDel="00531852">
          <w:rPr>
            <w:rFonts w:ascii="Times New Roman" w:hAnsi="Times New Roman"/>
            <w:sz w:val="24"/>
            <w:szCs w:val="24"/>
          </w:rPr>
          <w:fldChar w:fldCharType="end"/>
        </w:r>
        <w:r w:rsidRPr="005D21C1" w:rsidDel="00531852">
          <w:rPr>
            <w:rFonts w:ascii="Times New Roman" w:hAnsi="Times New Roman"/>
            <w:sz w:val="24"/>
            <w:szCs w:val="24"/>
          </w:rPr>
          <w:delText>.</w:delText>
        </w:r>
      </w:del>
    </w:p>
    <w:p w14:paraId="3B3E6324" w14:textId="77777777" w:rsidR="00A538EB" w:rsidRPr="00B73D78" w:rsidRDefault="00A538EB" w:rsidP="00A538EB">
      <w:pPr>
        <w:pStyle w:val="TableText"/>
        <w:ind w:left="720"/>
        <w:rPr>
          <w:rFonts w:ascii="Times New Roman" w:hAnsi="Times New Roman"/>
          <w:sz w:val="24"/>
          <w:szCs w:val="24"/>
        </w:rPr>
      </w:pPr>
    </w:p>
    <w:p w14:paraId="33ED819F" w14:textId="1EB8F840" w:rsidR="00F069B0" w:rsidRDefault="00A538EB" w:rsidP="008239E7">
      <w:pPr>
        <w:jc w:val="center"/>
      </w:pPr>
      <w:r>
        <w:rPr>
          <w:noProof/>
        </w:rPr>
        <mc:AlternateContent>
          <mc:Choice Requires="wps">
            <w:drawing>
              <wp:anchor distT="0" distB="0" distL="114300" distR="114300" simplePos="0" relativeHeight="251745792" behindDoc="0" locked="0" layoutInCell="1" allowOverlap="1" wp14:anchorId="741654E4" wp14:editId="1D1357FA">
                <wp:simplePos x="0" y="0"/>
                <wp:positionH relativeFrom="column">
                  <wp:posOffset>1176020</wp:posOffset>
                </wp:positionH>
                <wp:positionV relativeFrom="paragraph">
                  <wp:posOffset>132080</wp:posOffset>
                </wp:positionV>
                <wp:extent cx="523875" cy="219075"/>
                <wp:effectExtent l="0" t="0" r="28575" b="28575"/>
                <wp:wrapNone/>
                <wp:docPr id="189" name="Oval 189"/>
                <wp:cNvGraphicFramePr/>
                <a:graphic xmlns:a="http://schemas.openxmlformats.org/drawingml/2006/main">
                  <a:graphicData uri="http://schemas.microsoft.com/office/word/2010/wordprocessingShape">
                    <wps:wsp>
                      <wps:cNvSpPr/>
                      <wps:spPr>
                        <a:xfrm>
                          <a:off x="0" y="0"/>
                          <a:ext cx="523875" cy="219075"/>
                        </a:xfrm>
                        <a:prstGeom prst="ellipse">
                          <a:avLst/>
                        </a:prstGeom>
                        <a:noFill/>
                        <a:ln w="19050" cap="flat" cmpd="sng" algn="ctr">
                          <a:solidFill>
                            <a:srgbClr val="C0504D"/>
                          </a:solidFill>
                          <a:prstDash val="solid"/>
                        </a:ln>
                        <a:effectLst/>
                      </wps:spPr>
                      <wps:txbx>
                        <w:txbxContent>
                          <w:p w14:paraId="39FAEFC0"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654E4" id="Oval 189" o:spid="_x0000_s1040" style="position:absolute;left:0;text-align:left;margin-left:92.6pt;margin-top:10.4pt;width:41.25pt;height:17.2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" filled="f" strokecolor="#c0504d" strokeweight="1.5pt">
                <v:textbox>
                  <w:txbxContent>
                    <w:p w14:paraId="39FAEFC0" w14:textId="77777777" w:rsidR="003127AA" w:rsidRDefault="003127AA" w:rsidP="00A538EB">
                      <w:pPr>
                        <w:jc w:val="center"/>
                      </w:pPr>
                    </w:p>
                  </w:txbxContent>
                </v:textbox>
              </v:oval>
            </w:pict>
          </mc:Fallback>
        </mc:AlternateContent>
      </w:r>
      <w:r w:rsidR="0030293E">
        <w:rPr>
          <w:noProof/>
        </w:rPr>
        <w:drawing>
          <wp:inline distT="0" distB="0" distL="0" distR="0" wp14:anchorId="088774E9" wp14:editId="7DB36426">
            <wp:extent cx="3451860" cy="2930893"/>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61509" cy="2939086"/>
                    </a:xfrm>
                    <a:prstGeom prst="rect">
                      <a:avLst/>
                    </a:prstGeom>
                    <a:noFill/>
                  </pic:spPr>
                </pic:pic>
              </a:graphicData>
            </a:graphic>
          </wp:inline>
        </w:drawing>
      </w:r>
    </w:p>
    <w:p w14:paraId="01BC7FE5" w14:textId="3C6AB19D" w:rsidR="002F2F58" w:rsidDel="00531852" w:rsidRDefault="001C1B79">
      <w:pPr>
        <w:pStyle w:val="Caption"/>
        <w:rPr>
          <w:del w:id="4846" w:author="Muhammad, Alimayo (GSFC-5660)" w:date="2016-08-08T12:23:00Z"/>
        </w:rPr>
        <w:pPrChange w:id="4847" w:author="Perrine, Martin L. (GSFC-5670)" w:date="2016-09-08T12:46:00Z">
          <w:pPr>
            <w:pStyle w:val="TableText"/>
            <w:jc w:val="center"/>
          </w:pPr>
        </w:pPrChange>
      </w:pPr>
      <w:bookmarkStart w:id="4848" w:name="_Ref458431031"/>
      <w:bookmarkStart w:id="4849" w:name="_Ref455658381"/>
      <w:bookmarkStart w:id="4850" w:name="_Ref459814212"/>
      <w:bookmarkStart w:id="4851" w:name="_Toc460235944"/>
      <w:ins w:id="4852" w:author="Muhammad, Alimayo (GSFC-5660)" w:date="2016-08-08T10:37:00Z">
        <w:r>
          <w:t xml:space="preserve">Figure </w:t>
        </w:r>
      </w:ins>
      <w:ins w:id="485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85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855" w:author="Perrine, Martin L. (GSFC-5670)" w:date="2016-08-31T11:10:00Z">
        <w:r w:rsidR="00EF27DF">
          <w:rPr>
            <w:noProof/>
          </w:rPr>
          <w:t>34</w:t>
        </w:r>
      </w:ins>
      <w:ins w:id="4856" w:author="Muhammad, Alimayo (GSFC-5660)" w:date="2016-08-29T12:55:00Z">
        <w:r w:rsidR="004B56B2">
          <w:fldChar w:fldCharType="end"/>
        </w:r>
      </w:ins>
      <w:bookmarkEnd w:id="4848"/>
      <w:ins w:id="4857" w:author="Muhammad, Alimayo (GSFC-5660)" w:date="2016-08-08T12:03:00Z">
        <w:r w:rsidR="00D21B21">
          <w:t xml:space="preserve"> </w:t>
        </w:r>
      </w:ins>
      <w:del w:id="4858"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25</w:delText>
        </w:r>
        <w:r w:rsidR="00386256" w:rsidDel="00D349FE">
          <w:rPr>
            <w:noProof/>
          </w:rPr>
          <w:fldChar w:fldCharType="end"/>
        </w:r>
        <w:bookmarkEnd w:id="4849"/>
        <w:r w:rsidR="00F069B0" w:rsidDel="00D349FE">
          <w:delText xml:space="preserve"> </w:delText>
        </w:r>
      </w:del>
      <w:r w:rsidR="00F069B0">
        <w:t>Cortex frame setup</w:t>
      </w:r>
      <w:bookmarkEnd w:id="4850"/>
      <w:bookmarkEnd w:id="4851"/>
    </w:p>
    <w:p w14:paraId="77B24917" w14:textId="77777777" w:rsidR="00531852" w:rsidRPr="00783A32" w:rsidRDefault="00531852" w:rsidP="005152B5">
      <w:pPr>
        <w:pStyle w:val="Caption"/>
        <w:rPr>
          <w:ins w:id="4859" w:author="Muhammad, Alimayo (GSFC-5660)" w:date="2016-08-08T14:48:00Z"/>
        </w:rPr>
      </w:pPr>
    </w:p>
    <w:p w14:paraId="37832D4A" w14:textId="77777777" w:rsidR="002F2F58" w:rsidRDefault="002F2F58">
      <w:pPr>
        <w:pStyle w:val="Caption"/>
        <w:pPrChange w:id="4860" w:author="Perrine, Martin L. (GSFC-5670)" w:date="2016-09-08T12:46:00Z">
          <w:pPr>
            <w:pStyle w:val="TableText"/>
            <w:jc w:val="center"/>
          </w:pPr>
        </w:pPrChange>
      </w:pPr>
    </w:p>
    <w:p w14:paraId="4249CC80" w14:textId="626FCFB0" w:rsidR="00A538EB" w:rsidDel="00694684" w:rsidRDefault="00A538EB" w:rsidP="00666E51">
      <w:pPr>
        <w:pStyle w:val="TableText"/>
        <w:numPr>
          <w:ilvl w:val="0"/>
          <w:numId w:val="17"/>
        </w:numPr>
        <w:rPr>
          <w:del w:id="4861" w:author="Perrine, Martin L. (GSFC-5670)" w:date="2016-09-08T12:25:00Z"/>
          <w:rFonts w:ascii="Times New Roman" w:hAnsi="Times New Roman"/>
          <w:sz w:val="24"/>
          <w:szCs w:val="24"/>
        </w:rPr>
      </w:pPr>
      <w:r w:rsidRPr="00694684">
        <w:rPr>
          <w:rFonts w:ascii="Times New Roman" w:hAnsi="Times New Roman"/>
          <w:sz w:val="24"/>
          <w:szCs w:val="24"/>
        </w:rPr>
        <w:t>Select Data Process Unit-A. Make sure all the information as you see it displayed below resembles your entry on the Cortex (Real Time Frame tab)</w:t>
      </w:r>
      <w:r w:rsidR="00DE25A9" w:rsidRPr="00694684">
        <w:rPr>
          <w:rFonts w:ascii="Times New Roman" w:hAnsi="Times New Roman"/>
          <w:sz w:val="24"/>
          <w:szCs w:val="24"/>
        </w:rPr>
        <w:t>,</w:t>
      </w:r>
      <w:r w:rsidR="00F069B0" w:rsidRPr="00694684">
        <w:rPr>
          <w:rFonts w:ascii="Times New Roman" w:hAnsi="Times New Roman"/>
          <w:sz w:val="24"/>
          <w:szCs w:val="24"/>
        </w:rPr>
        <w:t xml:space="preserve"> see</w:t>
      </w:r>
      <w:ins w:id="4862" w:author="Muhammad, Alimayo (GSFC-5660)" w:date="2016-08-08T14:48:00Z">
        <w:r w:rsidR="00531852" w:rsidRPr="00694684">
          <w:rPr>
            <w:rFonts w:ascii="Times New Roman" w:hAnsi="Times New Roman"/>
            <w:sz w:val="24"/>
            <w:szCs w:val="24"/>
          </w:rPr>
          <w:t xml:space="preserve"> </w:t>
        </w:r>
      </w:ins>
      <w:ins w:id="4863" w:author="Muhammad, Alimayo (GSFC-5660)" w:date="2016-08-24T15:01:00Z">
        <w:del w:id="4864" w:author="Perrine, Martin L. (GSFC-5670)" w:date="2016-09-08T12:25:00Z">
          <w:r w:rsidR="006C6F12" w:rsidDel="00694684">
            <w:rPr>
              <w:szCs w:val="24"/>
            </w:rPr>
            <w:fldChar w:fldCharType="begin"/>
          </w:r>
          <w:r w:rsidR="006C6F12" w:rsidDel="00694684">
            <w:rPr>
              <w:rFonts w:ascii="Times New Roman" w:hAnsi="Times New Roman"/>
              <w:sz w:val="24"/>
              <w:szCs w:val="24"/>
            </w:rPr>
            <w:delInstrText xml:space="preserve"> REF _Ref459814227 \h </w:delInstrText>
          </w:r>
        </w:del>
      </w:ins>
      <w:del w:id="4865" w:author="Perrine, Martin L. (GSFC-5670)" w:date="2016-09-08T12:25:00Z">
        <w:r w:rsidR="006C6F12" w:rsidDel="00694684">
          <w:rPr>
            <w:szCs w:val="24"/>
          </w:rPr>
        </w:r>
        <w:r w:rsidR="006C6F12" w:rsidDel="00694684">
          <w:rPr>
            <w:szCs w:val="24"/>
          </w:rPr>
          <w:fldChar w:fldCharType="separate"/>
        </w:r>
      </w:del>
      <w:ins w:id="4866" w:author="Muhammad, Alimayo (GSFC-5660)" w:date="2016-08-24T15:01:00Z">
        <w:del w:id="4867"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4868" w:author="Muhammad, Alimayo (GSFC-5660)" w:date="2016-08-25T13:46:00Z">
        <w:del w:id="4869" w:author="Perrine, Martin L. (GSFC-5670)" w:date="2016-08-31T11:09:00Z">
          <w:r w:rsidR="00DF5458" w:rsidDel="00EF27DF">
            <w:rPr>
              <w:noProof/>
            </w:rPr>
            <w:delText>1</w:delText>
          </w:r>
        </w:del>
      </w:ins>
      <w:ins w:id="4870" w:author="Muhammad, Alimayo (GSFC-5660)" w:date="2016-08-24T15:01:00Z">
        <w:del w:id="4871" w:author="Perrine, Martin L. (GSFC-5670)" w:date="2016-09-08T12:25:00Z">
          <w:r w:rsidR="006C6F12" w:rsidDel="00694684">
            <w:rPr>
              <w:szCs w:val="24"/>
            </w:rPr>
            <w:fldChar w:fldCharType="end"/>
          </w:r>
        </w:del>
      </w:ins>
      <w:del w:id="4872" w:author="Perrine, Martin L. (GSFC-5670)" w:date="2016-09-08T12:25:00Z">
        <w:r w:rsidR="00F069B0" w:rsidRPr="005D21C1" w:rsidDel="00694684">
          <w:rPr>
            <w:rFonts w:ascii="Times New Roman" w:hAnsi="Times New Roman"/>
            <w:sz w:val="24"/>
            <w:szCs w:val="24"/>
          </w:rPr>
          <w:delText xml:space="preserve"> </w:delText>
        </w:r>
        <w:r w:rsidR="00F069B0" w:rsidRPr="00D349FE" w:rsidDel="00694684">
          <w:rPr>
            <w:szCs w:val="24"/>
          </w:rPr>
          <w:fldChar w:fldCharType="begin"/>
        </w:r>
        <w:r w:rsidR="00F069B0" w:rsidRPr="005D21C1" w:rsidDel="00694684">
          <w:rPr>
            <w:rFonts w:ascii="Times New Roman" w:hAnsi="Times New Roman"/>
            <w:sz w:val="24"/>
            <w:szCs w:val="24"/>
          </w:rPr>
          <w:delInstrText xml:space="preserve"> REF _Ref455658420 \h </w:delInstrText>
        </w:r>
        <w:r w:rsidR="005D21C1" w:rsidRPr="005D21C1" w:rsidDel="00694684">
          <w:rPr>
            <w:rFonts w:ascii="Times New Roman" w:hAnsi="Times New Roman"/>
            <w:sz w:val="24"/>
            <w:szCs w:val="24"/>
          </w:rPr>
          <w:delInstrText xml:space="preserve"> \* MERGEFORMAT </w:delInstrText>
        </w:r>
        <w:r w:rsidR="00F069B0" w:rsidRPr="00D349FE" w:rsidDel="00694684">
          <w:rPr>
            <w:szCs w:val="24"/>
          </w:rPr>
        </w:r>
        <w:r w:rsidR="00F069B0" w:rsidRPr="00D349FE" w:rsidDel="00694684">
          <w:rPr>
            <w:szCs w:val="24"/>
          </w:rPr>
          <w:fldChar w:fldCharType="separate"/>
        </w:r>
        <w:r w:rsidR="009273D6" w:rsidRPr="005D21C1" w:rsidDel="00694684">
          <w:rPr>
            <w:rFonts w:ascii="Times New Roman" w:hAnsi="Times New Roman"/>
            <w:sz w:val="24"/>
            <w:szCs w:val="24"/>
            <w:rPrChange w:id="4873" w:author="Muhammad, Alimayo (GSFC-5660)" w:date="2016-08-04T12:48:00Z">
              <w:rPr/>
            </w:rPrChange>
          </w:rPr>
          <w:delText xml:space="preserve">Figure </w:delText>
        </w:r>
        <w:r w:rsidR="009273D6" w:rsidRPr="005D21C1" w:rsidDel="00694684">
          <w:rPr>
            <w:rFonts w:ascii="Times New Roman" w:hAnsi="Times New Roman"/>
            <w:noProof/>
            <w:sz w:val="24"/>
            <w:szCs w:val="24"/>
            <w:rPrChange w:id="4874" w:author="Muhammad, Alimayo (GSFC-5660)" w:date="2016-08-04T12:48:00Z">
              <w:rPr>
                <w:noProof/>
              </w:rPr>
            </w:rPrChange>
          </w:rPr>
          <w:delText>266</w:delText>
        </w:r>
        <w:r w:rsidR="009273D6" w:rsidRPr="005D21C1" w:rsidDel="00694684">
          <w:rPr>
            <w:rFonts w:ascii="Times New Roman" w:hAnsi="Times New Roman"/>
            <w:sz w:val="24"/>
            <w:szCs w:val="24"/>
            <w:rPrChange w:id="4875" w:author="Muhammad, Alimayo (GSFC-5660)" w:date="2016-08-04T12:48:00Z">
              <w:rPr/>
            </w:rPrChange>
          </w:rPr>
          <w:noBreakHyphen/>
        </w:r>
        <w:r w:rsidR="009273D6" w:rsidRPr="005D21C1" w:rsidDel="00694684">
          <w:rPr>
            <w:rFonts w:ascii="Times New Roman" w:hAnsi="Times New Roman"/>
            <w:noProof/>
            <w:sz w:val="24"/>
            <w:szCs w:val="24"/>
            <w:rPrChange w:id="4876" w:author="Muhammad, Alimayo (GSFC-5660)" w:date="2016-08-04T12:48:00Z">
              <w:rPr>
                <w:noProof/>
              </w:rPr>
            </w:rPrChange>
          </w:rPr>
          <w:delText>270</w:delText>
        </w:r>
        <w:r w:rsidR="009273D6" w:rsidRPr="005D21C1" w:rsidDel="00694684">
          <w:rPr>
            <w:rFonts w:ascii="Times New Roman" w:hAnsi="Times New Roman"/>
            <w:sz w:val="24"/>
            <w:szCs w:val="24"/>
            <w:rPrChange w:id="4877" w:author="Muhammad, Alimayo (GSFC-5660)" w:date="2016-08-04T12:48:00Z">
              <w:rPr/>
            </w:rPrChange>
          </w:rPr>
          <w:noBreakHyphen/>
        </w:r>
        <w:r w:rsidR="009273D6" w:rsidRPr="005D21C1" w:rsidDel="00694684">
          <w:rPr>
            <w:rFonts w:ascii="Times New Roman" w:hAnsi="Times New Roman"/>
            <w:noProof/>
            <w:sz w:val="24"/>
            <w:szCs w:val="24"/>
            <w:rPrChange w:id="4878" w:author="Muhammad, Alimayo (GSFC-5660)" w:date="2016-08-04T12:48:00Z">
              <w:rPr>
                <w:noProof/>
              </w:rPr>
            </w:rPrChange>
          </w:rPr>
          <w:delText>6</w:delText>
        </w:r>
        <w:r w:rsidR="009273D6" w:rsidRPr="005D21C1" w:rsidDel="00694684">
          <w:rPr>
            <w:rFonts w:ascii="Times New Roman" w:hAnsi="Times New Roman"/>
            <w:sz w:val="24"/>
            <w:szCs w:val="24"/>
            <w:rPrChange w:id="4879" w:author="Muhammad, Alimayo (GSFC-5660)" w:date="2016-08-04T12:48:00Z">
              <w:rPr/>
            </w:rPrChange>
          </w:rPr>
          <w:noBreakHyphen/>
        </w:r>
        <w:r w:rsidR="009273D6" w:rsidRPr="005D21C1" w:rsidDel="00694684">
          <w:rPr>
            <w:rFonts w:ascii="Times New Roman" w:hAnsi="Times New Roman"/>
            <w:noProof/>
            <w:sz w:val="24"/>
            <w:szCs w:val="24"/>
            <w:rPrChange w:id="4880" w:author="Muhammad, Alimayo (GSFC-5660)" w:date="2016-08-04T12:48:00Z">
              <w:rPr>
                <w:noProof/>
              </w:rPr>
            </w:rPrChange>
          </w:rPr>
          <w:delText>26</w:delText>
        </w:r>
        <w:r w:rsidR="00F069B0" w:rsidRPr="00D349FE" w:rsidDel="00694684">
          <w:rPr>
            <w:szCs w:val="24"/>
          </w:rPr>
          <w:fldChar w:fldCharType="end"/>
        </w:r>
        <w:r w:rsidRPr="005D21C1" w:rsidDel="00694684">
          <w:rPr>
            <w:rFonts w:ascii="Times New Roman" w:hAnsi="Times New Roman"/>
            <w:sz w:val="24"/>
            <w:szCs w:val="24"/>
          </w:rPr>
          <w:delText>.</w:delText>
        </w:r>
      </w:del>
    </w:p>
    <w:p w14:paraId="24372EE8" w14:textId="744B1866" w:rsidR="00A538EB" w:rsidRPr="00694684" w:rsidRDefault="00694684">
      <w:pPr>
        <w:pStyle w:val="TableText"/>
        <w:numPr>
          <w:ilvl w:val="0"/>
          <w:numId w:val="17"/>
        </w:numPr>
        <w:rPr>
          <w:rFonts w:ascii="Times New Roman" w:hAnsi="Times New Roman"/>
          <w:sz w:val="24"/>
          <w:szCs w:val="24"/>
        </w:rPr>
        <w:pPrChange w:id="4881" w:author="Perrine, Martin L. (GSFC-5670)" w:date="2016-09-08T12:25:00Z">
          <w:pPr>
            <w:pStyle w:val="TableText"/>
          </w:pPr>
        </w:pPrChange>
      </w:pPr>
      <w:ins w:id="4882" w:author="Perrine, Martin L. (GSFC-5670)" w:date="2016-09-08T12:25:00Z">
        <w:r>
          <w:rPr>
            <w:rFonts w:ascii="Times New Roman" w:hAnsi="Times New Roman"/>
            <w:sz w:val="24"/>
            <w:szCs w:val="24"/>
          </w:rPr>
          <w:fldChar w:fldCharType="begin"/>
        </w:r>
        <w:r>
          <w:rPr>
            <w:rFonts w:ascii="Times New Roman" w:hAnsi="Times New Roman"/>
            <w:sz w:val="24"/>
            <w:szCs w:val="24"/>
          </w:rPr>
          <w:instrText xml:space="preserve"> REF _Ref458431044 \h </w:instrText>
        </w:r>
      </w:ins>
      <w:r>
        <w:rPr>
          <w:rFonts w:ascii="Times New Roman" w:hAnsi="Times New Roman"/>
          <w:sz w:val="24"/>
          <w:szCs w:val="24"/>
        </w:rPr>
      </w:r>
      <w:r>
        <w:rPr>
          <w:rFonts w:ascii="Times New Roman" w:hAnsi="Times New Roman"/>
          <w:sz w:val="24"/>
          <w:szCs w:val="24"/>
        </w:rPr>
        <w:fldChar w:fldCharType="separate"/>
      </w:r>
      <w:ins w:id="4883" w:author="Perrine, Martin L. (GSFC-5670)" w:date="2016-09-08T12:25:00Z">
        <w:r>
          <w:t xml:space="preserve">Figure </w:t>
        </w:r>
        <w:r>
          <w:rPr>
            <w:noProof/>
          </w:rPr>
          <w:t>6</w:t>
        </w:r>
        <w:r>
          <w:noBreakHyphen/>
        </w:r>
        <w:r>
          <w:rPr>
            <w:noProof/>
          </w:rPr>
          <w:t>35</w:t>
        </w:r>
        <w:r>
          <w:rPr>
            <w:rFonts w:ascii="Times New Roman" w:hAnsi="Times New Roman"/>
            <w:sz w:val="24"/>
            <w:szCs w:val="24"/>
          </w:rPr>
          <w:fldChar w:fldCharType="end"/>
        </w:r>
        <w:r>
          <w:rPr>
            <w:rFonts w:ascii="Times New Roman" w:hAnsi="Times New Roman"/>
            <w:sz w:val="24"/>
            <w:szCs w:val="24"/>
          </w:rPr>
          <w:t>.</w:t>
        </w:r>
      </w:ins>
    </w:p>
    <w:p w14:paraId="4ECE18CE" w14:textId="4258D170" w:rsidR="00F069B0" w:rsidRDefault="00A538EB" w:rsidP="008239E7">
      <w:pPr>
        <w:jc w:val="center"/>
      </w:pPr>
      <w:r>
        <w:rPr>
          <w:noProof/>
        </w:rPr>
        <mc:AlternateContent>
          <mc:Choice Requires="wps">
            <w:drawing>
              <wp:anchor distT="0" distB="0" distL="114300" distR="114300" simplePos="0" relativeHeight="251735552" behindDoc="0" locked="0" layoutInCell="1" allowOverlap="1" wp14:anchorId="3C0AA495" wp14:editId="3CD6B6A2">
                <wp:simplePos x="0" y="0"/>
                <wp:positionH relativeFrom="column">
                  <wp:posOffset>1388745</wp:posOffset>
                </wp:positionH>
                <wp:positionV relativeFrom="paragraph">
                  <wp:posOffset>161925</wp:posOffset>
                </wp:positionV>
                <wp:extent cx="800100" cy="209550"/>
                <wp:effectExtent l="0" t="0" r="19050" b="19050"/>
                <wp:wrapNone/>
                <wp:docPr id="190" name="Oval 190"/>
                <wp:cNvGraphicFramePr/>
                <a:graphic xmlns:a="http://schemas.openxmlformats.org/drawingml/2006/main">
                  <a:graphicData uri="http://schemas.microsoft.com/office/word/2010/wordprocessingShape">
                    <wps:wsp>
                      <wps:cNvSpPr/>
                      <wps:spPr>
                        <a:xfrm>
                          <a:off x="0" y="0"/>
                          <a:ext cx="800100" cy="209550"/>
                        </a:xfrm>
                        <a:prstGeom prst="ellipse">
                          <a:avLst/>
                        </a:prstGeom>
                        <a:noFill/>
                        <a:ln w="19050" cap="flat" cmpd="sng" algn="ctr">
                          <a:solidFill>
                            <a:srgbClr val="C0504D"/>
                          </a:solidFill>
                          <a:prstDash val="solid"/>
                        </a:ln>
                        <a:effectLst/>
                      </wps:spPr>
                      <wps:txbx>
                        <w:txbxContent>
                          <w:p w14:paraId="3FE7A171"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AA495" id="Oval 190" o:spid="_x0000_s1041" style="position:absolute;left:0;text-align:left;margin-left:109.35pt;margin-top:12.75pt;width:63pt;height:16.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" filled="f" strokecolor="#c0504d" strokeweight="1.5pt">
                <v:textbox>
                  <w:txbxContent>
                    <w:p w14:paraId="3FE7A171" w14:textId="77777777" w:rsidR="003127AA" w:rsidRDefault="003127AA" w:rsidP="00A538EB">
                      <w:pPr>
                        <w:jc w:val="center"/>
                      </w:pPr>
                    </w:p>
                  </w:txbxContent>
                </v:textbox>
              </v:oval>
            </w:pict>
          </mc:Fallback>
        </mc:AlternateContent>
      </w:r>
      <w:r w:rsidR="005A3F6F">
        <w:rPr>
          <w:noProof/>
        </w:rPr>
        <w:drawing>
          <wp:inline distT="0" distB="0" distL="0" distR="0" wp14:anchorId="23619D96" wp14:editId="680B71E5">
            <wp:extent cx="3729135" cy="3144325"/>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4379" cy="3157179"/>
                    </a:xfrm>
                    <a:prstGeom prst="rect">
                      <a:avLst/>
                    </a:prstGeom>
                    <a:noFill/>
                  </pic:spPr>
                </pic:pic>
              </a:graphicData>
            </a:graphic>
          </wp:inline>
        </w:drawing>
      </w:r>
    </w:p>
    <w:p w14:paraId="740F3D0A" w14:textId="6EF8AE90" w:rsidR="00A538EB" w:rsidDel="00531852" w:rsidRDefault="001C1B79">
      <w:pPr>
        <w:pStyle w:val="Caption"/>
        <w:rPr>
          <w:del w:id="4884" w:author="Muhammad, Alimayo (GSFC-5660)" w:date="2016-08-08T12:23:00Z"/>
        </w:rPr>
        <w:pPrChange w:id="4885" w:author="Perrine, Martin L. (GSFC-5670)" w:date="2016-09-08T12:46:00Z">
          <w:pPr>
            <w:pStyle w:val="TableText"/>
          </w:pPr>
        </w:pPrChange>
      </w:pPr>
      <w:bookmarkStart w:id="4886" w:name="_Ref458431044"/>
      <w:bookmarkStart w:id="4887" w:name="_Ref455658420"/>
      <w:bookmarkStart w:id="4888" w:name="_Ref459814227"/>
      <w:bookmarkStart w:id="4889" w:name="_Toc460235945"/>
      <w:ins w:id="4890" w:author="Muhammad, Alimayo (GSFC-5660)" w:date="2016-08-08T10:37:00Z">
        <w:r>
          <w:t xml:space="preserve">Figure </w:t>
        </w:r>
      </w:ins>
      <w:ins w:id="489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89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893" w:author="Perrine, Martin L. (GSFC-5670)" w:date="2016-08-31T11:10:00Z">
        <w:r w:rsidR="00EF27DF">
          <w:rPr>
            <w:noProof/>
          </w:rPr>
          <w:t>35</w:t>
        </w:r>
      </w:ins>
      <w:ins w:id="4894" w:author="Muhammad, Alimayo (GSFC-5660)" w:date="2016-08-29T12:55:00Z">
        <w:r w:rsidR="004B56B2">
          <w:fldChar w:fldCharType="end"/>
        </w:r>
      </w:ins>
      <w:bookmarkEnd w:id="4886"/>
      <w:ins w:id="4895" w:author="Muhammad, Alimayo (GSFC-5660)" w:date="2016-08-08T12:03:00Z">
        <w:r w:rsidR="00D21B21">
          <w:t xml:space="preserve"> </w:t>
        </w:r>
      </w:ins>
      <w:del w:id="4896" w:author="Muhammad, Alimayo (GSFC-5660)" w:date="2016-08-08T10:17:00Z">
        <w:r w:rsidR="00F069B0"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26</w:delText>
        </w:r>
        <w:r w:rsidR="00386256" w:rsidDel="00D349FE">
          <w:rPr>
            <w:noProof/>
          </w:rPr>
          <w:fldChar w:fldCharType="end"/>
        </w:r>
        <w:bookmarkEnd w:id="4887"/>
        <w:r w:rsidR="00F069B0" w:rsidDel="00D349FE">
          <w:delText xml:space="preserve"> </w:delText>
        </w:r>
      </w:del>
      <w:r w:rsidR="00F069B0">
        <w:t>Cortex Real Time frame setup</w:t>
      </w:r>
      <w:bookmarkEnd w:id="4888"/>
      <w:bookmarkEnd w:id="4889"/>
    </w:p>
    <w:p w14:paraId="23828876" w14:textId="77777777" w:rsidR="00531852" w:rsidRDefault="00531852" w:rsidP="005152B5">
      <w:pPr>
        <w:pStyle w:val="Caption"/>
        <w:rPr>
          <w:ins w:id="4897" w:author="Muhammad, Alimayo (GSFC-5660)" w:date="2016-08-08T14:48:00Z"/>
        </w:rPr>
      </w:pPr>
    </w:p>
    <w:p w14:paraId="6DD0F946" w14:textId="77777777" w:rsidR="009A4138" w:rsidDel="009432D2" w:rsidRDefault="009A4138">
      <w:pPr>
        <w:pStyle w:val="BodyText"/>
        <w:rPr>
          <w:del w:id="4898" w:author="Muhammad, Alimayo (GSFC-5660)" w:date="2016-08-08T12:23:00Z"/>
        </w:rPr>
        <w:pPrChange w:id="4899" w:author="Perrine, Martin L. (GSFC-5670)" w:date="2016-08-30T14:52:00Z">
          <w:pPr>
            <w:pStyle w:val="TableText"/>
          </w:pPr>
        </w:pPrChange>
      </w:pPr>
    </w:p>
    <w:p w14:paraId="27292158" w14:textId="77777777" w:rsidR="009432D2" w:rsidRPr="00634C46" w:rsidRDefault="009432D2">
      <w:pPr>
        <w:pStyle w:val="BodyText"/>
        <w:rPr>
          <w:ins w:id="4900" w:author="Muhammad, Alimayo (GSFC-5660)" w:date="2016-08-22T09:13:00Z"/>
        </w:rPr>
        <w:pPrChange w:id="4901" w:author="Perrine, Martin L. (GSFC-5670)" w:date="2016-08-30T14:52:00Z">
          <w:pPr>
            <w:pStyle w:val="TableText"/>
          </w:pPr>
        </w:pPrChange>
      </w:pPr>
    </w:p>
    <w:p w14:paraId="3477DECD" w14:textId="77777777" w:rsidR="002F2F58" w:rsidRDefault="002F2F58">
      <w:pPr>
        <w:pStyle w:val="Caption"/>
        <w:pPrChange w:id="4902" w:author="Perrine, Martin L. (GSFC-5670)" w:date="2016-09-08T12:46:00Z">
          <w:pPr>
            <w:pStyle w:val="TableText"/>
          </w:pPr>
        </w:pPrChange>
      </w:pPr>
    </w:p>
    <w:p w14:paraId="0E9850F1" w14:textId="5CADD1BD" w:rsidR="00531852" w:rsidRDefault="00A538EB">
      <w:pPr>
        <w:pStyle w:val="TableText"/>
        <w:numPr>
          <w:ilvl w:val="0"/>
          <w:numId w:val="17"/>
        </w:numPr>
        <w:rPr>
          <w:ins w:id="4903" w:author="Muhammad, Alimayo (GSFC-5660)" w:date="2016-08-08T14:49:00Z"/>
          <w:rFonts w:ascii="Times New Roman" w:hAnsi="Times New Roman"/>
          <w:sz w:val="24"/>
          <w:szCs w:val="24"/>
        </w:rPr>
        <w:pPrChange w:id="4904" w:author="Muhammad, Alimayo (GSFC-5660)" w:date="2016-08-08T14:49:00Z">
          <w:pPr>
            <w:pStyle w:val="TableText"/>
          </w:pPr>
        </w:pPrChange>
      </w:pPr>
      <w:r w:rsidRPr="00783A32">
        <w:rPr>
          <w:rFonts w:ascii="Times New Roman" w:hAnsi="Times New Roman"/>
          <w:sz w:val="24"/>
          <w:szCs w:val="24"/>
        </w:rPr>
        <w:t>Demodulator Unit 1. Make sure all the information as you see it displayed below resembles your entry on the Cortex (Global tab).</w:t>
      </w:r>
      <w:r w:rsidR="0043047E" w:rsidRPr="00783A32">
        <w:rPr>
          <w:rFonts w:ascii="Times New Roman" w:hAnsi="Times New Roman"/>
          <w:sz w:val="24"/>
          <w:szCs w:val="24"/>
        </w:rPr>
        <w:t xml:space="preserve"> See</w:t>
      </w:r>
      <w:ins w:id="4905" w:author="Perrine, Martin L. (GSFC-5670)" w:date="2016-09-08T12:25:00Z">
        <w:r w:rsidR="00694684">
          <w:rPr>
            <w:rFonts w:ascii="Times New Roman" w:hAnsi="Times New Roman"/>
            <w:sz w:val="24"/>
            <w:szCs w:val="24"/>
          </w:rPr>
          <w:t xml:space="preserve"> </w:t>
        </w:r>
      </w:ins>
      <w:ins w:id="4906" w:author="Muhammad, Alimayo (GSFC-5660)" w:date="2016-08-08T14:49:00Z">
        <w:del w:id="4907" w:author="Perrine, Martin L. (GSFC-5670)" w:date="2016-09-08T12:25:00Z">
          <w:r w:rsidR="00531852" w:rsidDel="00694684">
            <w:rPr>
              <w:rFonts w:ascii="Times New Roman" w:hAnsi="Times New Roman"/>
              <w:sz w:val="24"/>
              <w:szCs w:val="24"/>
            </w:rPr>
            <w:delText xml:space="preserve"> </w:delText>
          </w:r>
        </w:del>
      </w:ins>
      <w:ins w:id="4908" w:author="Muhammad, Alimayo (GSFC-5660)" w:date="2016-08-24T15:01:00Z">
        <w:del w:id="4909" w:author="Perrine, Martin L. (GSFC-5670)" w:date="2016-09-08T12:25: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_Ref459814247 \h </w:delInstrText>
          </w:r>
        </w:del>
      </w:ins>
      <w:del w:id="4910" w:author="Perrine, Martin L. (GSFC-5670)" w:date="2016-09-08T12:25: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4911" w:author="Muhammad, Alimayo (GSFC-5660)" w:date="2016-08-24T15:01:00Z">
        <w:del w:id="4912"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4913" w:author="Muhammad, Alimayo (GSFC-5660)" w:date="2016-08-25T13:46:00Z">
        <w:del w:id="4914" w:author="Perrine, Martin L. (GSFC-5670)" w:date="2016-08-31T11:09:00Z">
          <w:r w:rsidR="00DF5458" w:rsidDel="00EF27DF">
            <w:rPr>
              <w:noProof/>
            </w:rPr>
            <w:delText>2</w:delText>
          </w:r>
        </w:del>
      </w:ins>
      <w:ins w:id="4915" w:author="Muhammad, Alimayo (GSFC-5660)" w:date="2016-08-24T15:01:00Z">
        <w:del w:id="4916" w:author="Perrine, Martin L. (GSFC-5670)" w:date="2016-09-08T12:25:00Z">
          <w:r w:rsidR="006C6F12" w:rsidDel="00694684">
            <w:rPr>
              <w:rFonts w:ascii="Times New Roman" w:hAnsi="Times New Roman"/>
              <w:sz w:val="24"/>
              <w:szCs w:val="24"/>
            </w:rPr>
            <w:fldChar w:fldCharType="end"/>
          </w:r>
        </w:del>
      </w:ins>
      <w:ins w:id="4917" w:author="Perrine, Martin L. (GSFC-5670)" w:date="2016-09-08T12:25:00Z">
        <w:r w:rsidR="00694684">
          <w:rPr>
            <w:rFonts w:ascii="Times New Roman" w:hAnsi="Times New Roman"/>
            <w:sz w:val="24"/>
            <w:szCs w:val="24"/>
          </w:rPr>
          <w:fldChar w:fldCharType="begin"/>
        </w:r>
        <w:r w:rsidR="00694684">
          <w:rPr>
            <w:rFonts w:ascii="Times New Roman" w:hAnsi="Times New Roman"/>
            <w:sz w:val="24"/>
            <w:szCs w:val="24"/>
          </w:rPr>
          <w:instrText xml:space="preserve"> REF _Ref458431104 \h </w:instrText>
        </w:r>
      </w:ins>
      <w:r w:rsidR="00694684">
        <w:rPr>
          <w:rFonts w:ascii="Times New Roman" w:hAnsi="Times New Roman"/>
          <w:sz w:val="24"/>
          <w:szCs w:val="24"/>
        </w:rPr>
      </w:r>
      <w:r w:rsidR="00694684">
        <w:rPr>
          <w:rFonts w:ascii="Times New Roman" w:hAnsi="Times New Roman"/>
          <w:sz w:val="24"/>
          <w:szCs w:val="24"/>
        </w:rPr>
        <w:fldChar w:fldCharType="separate"/>
      </w:r>
      <w:ins w:id="4918" w:author="Perrine, Martin L. (GSFC-5670)" w:date="2016-09-08T12:25:00Z">
        <w:r w:rsidR="00694684">
          <w:t xml:space="preserve">Figure </w:t>
        </w:r>
        <w:r w:rsidR="00694684">
          <w:rPr>
            <w:noProof/>
          </w:rPr>
          <w:t>6</w:t>
        </w:r>
        <w:r w:rsidR="00694684">
          <w:noBreakHyphen/>
        </w:r>
        <w:r w:rsidR="00694684">
          <w:rPr>
            <w:noProof/>
          </w:rPr>
          <w:t>36</w:t>
        </w:r>
        <w:r w:rsidR="00694684">
          <w:rPr>
            <w:rFonts w:ascii="Times New Roman" w:hAnsi="Times New Roman"/>
            <w:sz w:val="24"/>
            <w:szCs w:val="24"/>
          </w:rPr>
          <w:fldChar w:fldCharType="end"/>
        </w:r>
      </w:ins>
      <w:ins w:id="4919" w:author="Muhammad, Alimayo (GSFC-5660)" w:date="2016-08-24T15:02:00Z">
        <w:r w:rsidR="006C6F12">
          <w:rPr>
            <w:rFonts w:ascii="Times New Roman" w:hAnsi="Times New Roman"/>
            <w:sz w:val="24"/>
            <w:szCs w:val="24"/>
          </w:rPr>
          <w:t>.</w:t>
        </w:r>
      </w:ins>
    </w:p>
    <w:p w14:paraId="65F4597E" w14:textId="0465ECCB" w:rsidR="00A538EB" w:rsidDel="00531852" w:rsidRDefault="0043047E">
      <w:pPr>
        <w:pStyle w:val="TableText"/>
        <w:ind w:left="720"/>
        <w:rPr>
          <w:del w:id="4920" w:author="Muhammad, Alimayo (GSFC-5660)" w:date="2016-08-08T14:49:00Z"/>
          <w:rFonts w:ascii="Times New Roman" w:hAnsi="Times New Roman"/>
          <w:sz w:val="24"/>
          <w:szCs w:val="24"/>
        </w:rPr>
        <w:pPrChange w:id="4921" w:author="Muhammad, Alimayo (GSFC-5660)" w:date="2016-08-08T14:49:00Z">
          <w:pPr>
            <w:pStyle w:val="TableText"/>
            <w:numPr>
              <w:numId w:val="17"/>
            </w:numPr>
            <w:ind w:left="720" w:hanging="360"/>
          </w:pPr>
        </w:pPrChange>
      </w:pPr>
      <w:del w:id="4922" w:author="Muhammad, Alimayo (GSFC-5660)" w:date="2016-08-08T14:49:00Z">
        <w:r w:rsidDel="00531852">
          <w:rPr>
            <w:rFonts w:ascii="Times New Roman" w:hAnsi="Times New Roman"/>
            <w:sz w:val="24"/>
            <w:szCs w:val="24"/>
          </w:rPr>
          <w:lastRenderedPageBreak/>
          <w:delText xml:space="preserve"> </w:delText>
        </w:r>
        <w:r w:rsidDel="00531852">
          <w:rPr>
            <w:szCs w:val="24"/>
          </w:rPr>
          <w:fldChar w:fldCharType="begin"/>
        </w:r>
        <w:r w:rsidDel="00531852">
          <w:rPr>
            <w:rFonts w:ascii="Times New Roman" w:hAnsi="Times New Roman"/>
            <w:sz w:val="24"/>
            <w:szCs w:val="24"/>
          </w:rPr>
          <w:delInstrText xml:space="preserve"> REF _Ref455674033 \h </w:delInstrText>
        </w:r>
        <w:r w:rsidDel="00531852">
          <w:rPr>
            <w:szCs w:val="24"/>
          </w:rPr>
        </w:r>
        <w:r w:rsidDel="00531852">
          <w:rPr>
            <w:szCs w:val="24"/>
          </w:rPr>
          <w:fldChar w:fldCharType="separate"/>
        </w:r>
        <w:r w:rsidR="009273D6" w:rsidDel="00531852">
          <w:delText xml:space="preserve">Figure </w:delText>
        </w:r>
        <w:r w:rsidR="009273D6" w:rsidDel="00531852">
          <w:rPr>
            <w:noProof/>
          </w:rPr>
          <w:delText>27</w:delText>
        </w:r>
      </w:del>
      <w:del w:id="4923" w:author="Muhammad, Alimayo (GSFC-5660)" w:date="2016-08-04T12:49:00Z">
        <w:r w:rsidR="009273D6" w:rsidDel="005D21C1">
          <w:rPr>
            <w:noProof/>
          </w:rPr>
          <w:delText>6</w:delText>
        </w:r>
        <w:r w:rsidR="009273D6" w:rsidDel="005D21C1">
          <w:noBreakHyphen/>
        </w:r>
        <w:r w:rsidR="009273D6" w:rsidDel="005D21C1">
          <w:rPr>
            <w:noProof/>
          </w:rPr>
          <w:delText>280</w:delText>
        </w:r>
        <w:r w:rsidR="009273D6" w:rsidDel="005D21C1">
          <w:noBreakHyphen/>
        </w:r>
      </w:del>
      <w:del w:id="4924" w:author="Muhammad, Alimayo (GSFC-5660)" w:date="2016-08-08T14:49:00Z">
        <w:r w:rsidDel="00531852">
          <w:rPr>
            <w:szCs w:val="24"/>
          </w:rPr>
          <w:fldChar w:fldCharType="end"/>
        </w:r>
      </w:del>
    </w:p>
    <w:p w14:paraId="6A1A2B49" w14:textId="77777777" w:rsidR="00A538EB" w:rsidRPr="00783A32" w:rsidRDefault="00A538EB">
      <w:pPr>
        <w:pStyle w:val="TableText"/>
        <w:ind w:left="720"/>
        <w:rPr>
          <w:rFonts w:ascii="Times New Roman" w:hAnsi="Times New Roman"/>
          <w:sz w:val="24"/>
          <w:szCs w:val="24"/>
        </w:rPr>
        <w:pPrChange w:id="4925" w:author="Muhammad, Alimayo (GSFC-5660)" w:date="2016-08-08T14:49:00Z">
          <w:pPr>
            <w:pStyle w:val="TableText"/>
          </w:pPr>
        </w:pPrChange>
      </w:pPr>
    </w:p>
    <w:p w14:paraId="08FB7AAC" w14:textId="76A4E3CF" w:rsidR="00A538EB" w:rsidRDefault="00A538EB" w:rsidP="008239E7">
      <w:pPr>
        <w:jc w:val="center"/>
      </w:pPr>
      <w:r>
        <w:rPr>
          <w:noProof/>
        </w:rPr>
        <mc:AlternateContent>
          <mc:Choice Requires="wps">
            <w:drawing>
              <wp:anchor distT="0" distB="0" distL="114300" distR="114300" simplePos="0" relativeHeight="251746816" behindDoc="0" locked="0" layoutInCell="1" allowOverlap="1" wp14:anchorId="4A0D56C5" wp14:editId="2F5EA0DD">
                <wp:simplePos x="0" y="0"/>
                <wp:positionH relativeFrom="column">
                  <wp:posOffset>1045210</wp:posOffset>
                </wp:positionH>
                <wp:positionV relativeFrom="paragraph">
                  <wp:posOffset>359410</wp:posOffset>
                </wp:positionV>
                <wp:extent cx="476250" cy="209550"/>
                <wp:effectExtent l="0" t="0" r="19050" b="19050"/>
                <wp:wrapNone/>
                <wp:docPr id="191" name="Oval 191"/>
                <wp:cNvGraphicFramePr/>
                <a:graphic xmlns:a="http://schemas.openxmlformats.org/drawingml/2006/main">
                  <a:graphicData uri="http://schemas.microsoft.com/office/word/2010/wordprocessingShape">
                    <wps:wsp>
                      <wps:cNvSpPr/>
                      <wps:spPr>
                        <a:xfrm>
                          <a:off x="0" y="0"/>
                          <a:ext cx="476250" cy="209550"/>
                        </a:xfrm>
                        <a:prstGeom prst="ellipse">
                          <a:avLst/>
                        </a:prstGeom>
                        <a:noFill/>
                        <a:ln w="19050" cap="flat" cmpd="sng" algn="ctr">
                          <a:solidFill>
                            <a:srgbClr val="C0504D"/>
                          </a:solidFill>
                          <a:prstDash val="solid"/>
                        </a:ln>
                        <a:effectLst/>
                      </wps:spPr>
                      <wps:txbx>
                        <w:txbxContent>
                          <w:p w14:paraId="2ED288D8"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D56C5" id="Oval 191" o:spid="_x0000_s1042" style="position:absolute;left:0;text-align:left;margin-left:82.3pt;margin-top:28.3pt;width:37.5pt;height:1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" filled="f" strokecolor="#c0504d" strokeweight="1.5pt">
                <v:textbox>
                  <w:txbxContent>
                    <w:p w14:paraId="2ED288D8" w14:textId="77777777" w:rsidR="003127AA" w:rsidRDefault="003127AA" w:rsidP="00A538EB">
                      <w:pPr>
                        <w:jc w:val="center"/>
                      </w:pPr>
                    </w:p>
                  </w:txbxContent>
                </v:textbox>
              </v:oval>
            </w:pict>
          </mc:Fallback>
        </mc:AlternateContent>
      </w:r>
      <w:r w:rsidR="005A3F6F">
        <w:rPr>
          <w:noProof/>
        </w:rPr>
        <w:drawing>
          <wp:inline distT="0" distB="0" distL="0" distR="0" wp14:anchorId="21350F1A" wp14:editId="637D9675">
            <wp:extent cx="3764280" cy="2849794"/>
            <wp:effectExtent l="0" t="0" r="762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6872" cy="2851756"/>
                    </a:xfrm>
                    <a:prstGeom prst="rect">
                      <a:avLst/>
                    </a:prstGeom>
                    <a:noFill/>
                  </pic:spPr>
                </pic:pic>
              </a:graphicData>
            </a:graphic>
          </wp:inline>
        </w:drawing>
      </w:r>
    </w:p>
    <w:p w14:paraId="5ACB9661" w14:textId="77777777" w:rsidR="00CA1932" w:rsidRDefault="00CA1932" w:rsidP="008239E7">
      <w:pPr>
        <w:jc w:val="center"/>
      </w:pPr>
    </w:p>
    <w:p w14:paraId="591E71BF" w14:textId="477E0E3A" w:rsidR="002F2F58" w:rsidRDefault="001C1B79" w:rsidP="005152B5">
      <w:pPr>
        <w:pStyle w:val="Caption"/>
        <w:rPr>
          <w:ins w:id="4926" w:author="Muhammad, Alimayo (GSFC-5660)" w:date="2016-08-08T14:49:00Z"/>
          <w:noProof/>
        </w:rPr>
      </w:pPr>
      <w:bookmarkStart w:id="4927" w:name="_Ref458431104"/>
      <w:bookmarkStart w:id="4928" w:name="_Ref455674033"/>
      <w:bookmarkStart w:id="4929" w:name="_Ref459814247"/>
      <w:bookmarkStart w:id="4930" w:name="_Toc460235946"/>
      <w:ins w:id="4931" w:author="Muhammad, Alimayo (GSFC-5660)" w:date="2016-08-08T10:38:00Z">
        <w:r>
          <w:t xml:space="preserve">Figure </w:t>
        </w:r>
      </w:ins>
      <w:ins w:id="493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93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934" w:author="Perrine, Martin L. (GSFC-5670)" w:date="2016-08-31T11:10:00Z">
        <w:r w:rsidR="00EF27DF">
          <w:rPr>
            <w:noProof/>
          </w:rPr>
          <w:t>36</w:t>
        </w:r>
      </w:ins>
      <w:ins w:id="4935" w:author="Muhammad, Alimayo (GSFC-5660)" w:date="2016-08-29T12:55:00Z">
        <w:r w:rsidR="004B56B2">
          <w:fldChar w:fldCharType="end"/>
        </w:r>
      </w:ins>
      <w:bookmarkEnd w:id="4927"/>
      <w:ins w:id="4936" w:author="Muhammad, Alimayo (GSFC-5660)" w:date="2016-08-08T12:03:00Z">
        <w:r w:rsidR="00D21B21">
          <w:t xml:space="preserve"> </w:t>
        </w:r>
      </w:ins>
      <w:del w:id="4937"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27</w:delText>
        </w:r>
        <w:r w:rsidR="00386256" w:rsidDel="00D349FE">
          <w:rPr>
            <w:noProof/>
          </w:rPr>
          <w:fldChar w:fldCharType="end"/>
        </w:r>
        <w:bookmarkEnd w:id="4928"/>
        <w:r w:rsidR="00CA1932" w:rsidDel="00D349FE">
          <w:delText xml:space="preserve"> </w:delText>
        </w:r>
      </w:del>
      <w:r w:rsidR="00CA1932">
        <w:t>Cortex Global tab</w:t>
      </w:r>
      <w:r w:rsidR="00CA1932">
        <w:rPr>
          <w:noProof/>
        </w:rPr>
        <w:t xml:space="preserve"> setup</w:t>
      </w:r>
      <w:bookmarkEnd w:id="4929"/>
      <w:bookmarkEnd w:id="4930"/>
    </w:p>
    <w:p w14:paraId="5539E6E9" w14:textId="77777777" w:rsidR="00531852" w:rsidRPr="00783A32" w:rsidRDefault="00531852">
      <w:pPr>
        <w:pStyle w:val="BodyText"/>
        <w:pPrChange w:id="4938" w:author="Perrine, Martin L. (GSFC-5670)" w:date="2016-08-30T14:52:00Z">
          <w:pPr>
            <w:pStyle w:val="Caption"/>
          </w:pPr>
        </w:pPrChange>
      </w:pPr>
    </w:p>
    <w:p w14:paraId="6930BED9" w14:textId="1D0C51C5" w:rsidR="00A538EB" w:rsidRPr="00783A32" w:rsidDel="00531852" w:rsidRDefault="00A538EB">
      <w:pPr>
        <w:pStyle w:val="TableText"/>
        <w:numPr>
          <w:ilvl w:val="0"/>
          <w:numId w:val="17"/>
        </w:numPr>
        <w:rPr>
          <w:del w:id="4939" w:author="Muhammad, Alimayo (GSFC-5660)" w:date="2016-08-08T14:50:00Z"/>
          <w:rFonts w:ascii="Times New Roman" w:hAnsi="Times New Roman"/>
          <w:sz w:val="24"/>
          <w:szCs w:val="24"/>
        </w:rPr>
      </w:pPr>
      <w:r w:rsidRPr="00783A32">
        <w:rPr>
          <w:rFonts w:ascii="Times New Roman" w:hAnsi="Times New Roman"/>
          <w:sz w:val="24"/>
          <w:szCs w:val="24"/>
        </w:rPr>
        <w:t>Demodulator Unit 1. Make sure all the information as you see it displayed below resembles your entry on the Cortex (BER tab).</w:t>
      </w:r>
      <w:ins w:id="4940" w:author="Perrine, Martin L. (GSFC-5670)" w:date="2016-09-08T12:28:00Z">
        <w:r w:rsidR="00694684">
          <w:rPr>
            <w:rFonts w:ascii="Times New Roman" w:hAnsi="Times New Roman"/>
            <w:sz w:val="24"/>
            <w:szCs w:val="24"/>
          </w:rPr>
          <w:t xml:space="preserve"> See</w:t>
        </w:r>
      </w:ins>
      <w:ins w:id="4941" w:author="Muhammad, Alimayo (GSFC-5660)" w:date="2016-08-08T14:50:00Z">
        <w:r w:rsidR="00531852">
          <w:rPr>
            <w:rFonts w:ascii="Times New Roman" w:hAnsi="Times New Roman"/>
            <w:sz w:val="24"/>
            <w:szCs w:val="24"/>
          </w:rPr>
          <w:t xml:space="preserve"> </w:t>
        </w:r>
      </w:ins>
      <w:ins w:id="4942" w:author="Perrine, Martin L. (GSFC-5670)" w:date="2016-09-08T12:28:00Z">
        <w:r w:rsidR="00694684">
          <w:rPr>
            <w:szCs w:val="24"/>
          </w:rPr>
          <w:fldChar w:fldCharType="begin"/>
        </w:r>
        <w:r w:rsidR="00694684">
          <w:rPr>
            <w:rFonts w:ascii="Times New Roman" w:hAnsi="Times New Roman"/>
            <w:sz w:val="24"/>
            <w:szCs w:val="24"/>
          </w:rPr>
          <w:instrText xml:space="preserve"> REF _Ref458431157 \h </w:instrText>
        </w:r>
      </w:ins>
      <w:r w:rsidR="00694684">
        <w:rPr>
          <w:szCs w:val="24"/>
        </w:rPr>
      </w:r>
      <w:r w:rsidR="00694684">
        <w:rPr>
          <w:szCs w:val="24"/>
        </w:rPr>
        <w:fldChar w:fldCharType="separate"/>
      </w:r>
      <w:ins w:id="4943" w:author="Perrine, Martin L. (GSFC-5670)" w:date="2016-09-08T12:28:00Z">
        <w:r w:rsidR="00694684">
          <w:t xml:space="preserve">Figure </w:t>
        </w:r>
        <w:r w:rsidR="00694684">
          <w:rPr>
            <w:noProof/>
          </w:rPr>
          <w:t>6</w:t>
        </w:r>
        <w:r w:rsidR="00694684">
          <w:noBreakHyphen/>
        </w:r>
        <w:r w:rsidR="00694684">
          <w:rPr>
            <w:noProof/>
          </w:rPr>
          <w:t>37</w:t>
        </w:r>
        <w:r w:rsidR="00694684">
          <w:rPr>
            <w:szCs w:val="24"/>
          </w:rPr>
          <w:fldChar w:fldCharType="end"/>
        </w:r>
        <w:r w:rsidR="00694684">
          <w:rPr>
            <w:rFonts w:ascii="Times New Roman" w:hAnsi="Times New Roman"/>
            <w:sz w:val="24"/>
            <w:szCs w:val="24"/>
          </w:rPr>
          <w:t>.</w:t>
        </w:r>
      </w:ins>
      <w:ins w:id="4944" w:author="Muhammad, Alimayo (GSFC-5660)" w:date="2016-08-24T15:02:00Z">
        <w:del w:id="4945" w:author="Perrine, Martin L. (GSFC-5670)" w:date="2016-09-08T12:28:00Z">
          <w:r w:rsidR="006C6F12" w:rsidDel="00694684">
            <w:rPr>
              <w:szCs w:val="24"/>
            </w:rPr>
            <w:fldChar w:fldCharType="begin"/>
          </w:r>
          <w:r w:rsidR="006C6F12" w:rsidDel="00694684">
            <w:rPr>
              <w:rFonts w:ascii="Times New Roman" w:hAnsi="Times New Roman"/>
              <w:sz w:val="24"/>
              <w:szCs w:val="24"/>
            </w:rPr>
            <w:delInstrText xml:space="preserve"> REF _Ref459814265 \h </w:delInstrText>
          </w:r>
        </w:del>
      </w:ins>
      <w:del w:id="4946" w:author="Perrine, Martin L. (GSFC-5670)" w:date="2016-09-08T12:28:00Z">
        <w:r w:rsidR="006C6F12" w:rsidDel="00694684">
          <w:rPr>
            <w:szCs w:val="24"/>
          </w:rPr>
        </w:r>
        <w:r w:rsidR="006C6F12" w:rsidDel="00694684">
          <w:rPr>
            <w:szCs w:val="24"/>
          </w:rPr>
          <w:fldChar w:fldCharType="separate"/>
        </w:r>
      </w:del>
      <w:ins w:id="4947" w:author="Muhammad, Alimayo (GSFC-5660)" w:date="2016-08-24T15:02:00Z">
        <w:del w:id="4948"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4949" w:author="Muhammad, Alimayo (GSFC-5660)" w:date="2016-08-25T13:46:00Z">
        <w:del w:id="4950" w:author="Perrine, Martin L. (GSFC-5670)" w:date="2016-08-31T11:09:00Z">
          <w:r w:rsidR="00DF5458" w:rsidDel="00EF27DF">
            <w:rPr>
              <w:noProof/>
            </w:rPr>
            <w:delText>3</w:delText>
          </w:r>
        </w:del>
      </w:ins>
      <w:ins w:id="4951" w:author="Muhammad, Alimayo (GSFC-5660)" w:date="2016-08-24T15:02:00Z">
        <w:del w:id="4952" w:author="Perrine, Martin L. (GSFC-5670)" w:date="2016-09-08T12:28:00Z">
          <w:r w:rsidR="006C6F12" w:rsidDel="00694684">
            <w:rPr>
              <w:szCs w:val="24"/>
            </w:rPr>
            <w:fldChar w:fldCharType="end"/>
          </w:r>
          <w:r w:rsidR="006C6F12" w:rsidDel="00694684">
            <w:rPr>
              <w:szCs w:val="24"/>
            </w:rPr>
            <w:delText>.</w:delText>
          </w:r>
        </w:del>
      </w:ins>
      <w:del w:id="4953" w:author="Perrine, Martin L. (GSFC-5670)" w:date="2016-09-08T12:28:00Z">
        <w:r w:rsidR="0043047E" w:rsidDel="00694684">
          <w:rPr>
            <w:rFonts w:ascii="Times New Roman" w:hAnsi="Times New Roman"/>
            <w:sz w:val="24"/>
            <w:szCs w:val="24"/>
          </w:rPr>
          <w:delText xml:space="preserve"> </w:delText>
        </w:r>
      </w:del>
      <w:del w:id="4954" w:author="Muhammad, Alimayo (GSFC-5660)" w:date="2016-08-08T14:50:00Z">
        <w:r w:rsidR="0043047E" w:rsidDel="00531852">
          <w:rPr>
            <w:szCs w:val="24"/>
          </w:rPr>
          <w:fldChar w:fldCharType="begin"/>
        </w:r>
        <w:r w:rsidR="0043047E" w:rsidDel="00531852">
          <w:rPr>
            <w:rFonts w:ascii="Times New Roman" w:hAnsi="Times New Roman"/>
            <w:sz w:val="24"/>
            <w:szCs w:val="24"/>
          </w:rPr>
          <w:delInstrText xml:space="preserve"> REF _Ref455674050 \h </w:delInstrText>
        </w:r>
        <w:r w:rsidR="0043047E" w:rsidDel="00531852">
          <w:rPr>
            <w:szCs w:val="24"/>
          </w:rPr>
        </w:r>
        <w:r w:rsidR="0043047E" w:rsidDel="00531852">
          <w:rPr>
            <w:szCs w:val="24"/>
          </w:rPr>
          <w:fldChar w:fldCharType="separate"/>
        </w:r>
        <w:r w:rsidR="009273D6" w:rsidDel="00531852">
          <w:delText>Fi</w:delText>
        </w:r>
      </w:del>
      <w:del w:id="4955" w:author="Muhammad, Alimayo (GSFC-5660)" w:date="2016-08-08T14:49:00Z">
        <w:r w:rsidR="009273D6" w:rsidDel="00531852">
          <w:delText xml:space="preserve">gure </w:delText>
        </w:r>
        <w:r w:rsidR="009273D6" w:rsidDel="00531852">
          <w:rPr>
            <w:noProof/>
          </w:rPr>
          <w:delText>28</w:delText>
        </w:r>
      </w:del>
      <w:del w:id="4956" w:author="Muhammad, Alimayo (GSFC-5660)" w:date="2016-08-04T12:49:00Z">
        <w:r w:rsidR="009273D6" w:rsidDel="005D21C1">
          <w:rPr>
            <w:noProof/>
          </w:rPr>
          <w:delText>6</w:delText>
        </w:r>
        <w:r w:rsidR="009273D6" w:rsidDel="005D21C1">
          <w:noBreakHyphen/>
        </w:r>
        <w:r w:rsidR="009273D6" w:rsidDel="005D21C1">
          <w:rPr>
            <w:noProof/>
          </w:rPr>
          <w:delText>290</w:delText>
        </w:r>
        <w:r w:rsidR="009273D6" w:rsidDel="005D21C1">
          <w:noBreakHyphen/>
        </w:r>
      </w:del>
      <w:del w:id="4957" w:author="Muhammad, Alimayo (GSFC-5660)" w:date="2016-08-08T14:50:00Z">
        <w:r w:rsidR="0043047E" w:rsidDel="00531852">
          <w:rPr>
            <w:szCs w:val="24"/>
          </w:rPr>
          <w:fldChar w:fldCharType="end"/>
        </w:r>
      </w:del>
    </w:p>
    <w:p w14:paraId="0E16893D" w14:textId="77777777" w:rsidR="00A538EB" w:rsidRDefault="00A538EB">
      <w:pPr>
        <w:pStyle w:val="TableText"/>
        <w:numPr>
          <w:ilvl w:val="0"/>
          <w:numId w:val="17"/>
        </w:numPr>
        <w:rPr>
          <w:rFonts w:ascii="Times New Roman" w:hAnsi="Times New Roman"/>
          <w:sz w:val="24"/>
          <w:szCs w:val="24"/>
        </w:rPr>
        <w:pPrChange w:id="4958" w:author="Muhammad, Alimayo (GSFC-5660)" w:date="2016-08-08T14:50:00Z">
          <w:pPr>
            <w:pStyle w:val="TableText"/>
          </w:pPr>
        </w:pPrChange>
      </w:pPr>
    </w:p>
    <w:p w14:paraId="119BAD0C" w14:textId="2832986A" w:rsidR="00A538EB" w:rsidRDefault="00A538EB">
      <w:pPr>
        <w:pStyle w:val="TableText"/>
        <w:ind w:left="720"/>
        <w:pPrChange w:id="4959" w:author="Muhammad, Alimayo (GSFC-5660)" w:date="2016-08-08T14:50:00Z">
          <w:pPr>
            <w:jc w:val="center"/>
          </w:pPr>
        </w:pPrChange>
      </w:pPr>
      <w:r>
        <w:rPr>
          <w:noProof/>
        </w:rPr>
        <mc:AlternateContent>
          <mc:Choice Requires="wps">
            <w:drawing>
              <wp:anchor distT="0" distB="0" distL="114300" distR="114300" simplePos="0" relativeHeight="251747840" behindDoc="0" locked="0" layoutInCell="1" allowOverlap="1" wp14:anchorId="1432B631" wp14:editId="1528E770">
                <wp:simplePos x="0" y="0"/>
                <wp:positionH relativeFrom="column">
                  <wp:posOffset>1148715</wp:posOffset>
                </wp:positionH>
                <wp:positionV relativeFrom="paragraph">
                  <wp:posOffset>394970</wp:posOffset>
                </wp:positionV>
                <wp:extent cx="476250" cy="209550"/>
                <wp:effectExtent l="0" t="0" r="19050" b="19050"/>
                <wp:wrapNone/>
                <wp:docPr id="192" name="Oval 192"/>
                <wp:cNvGraphicFramePr/>
                <a:graphic xmlns:a="http://schemas.openxmlformats.org/drawingml/2006/main">
                  <a:graphicData uri="http://schemas.microsoft.com/office/word/2010/wordprocessingShape">
                    <wps:wsp>
                      <wps:cNvSpPr/>
                      <wps:spPr>
                        <a:xfrm>
                          <a:off x="0" y="0"/>
                          <a:ext cx="476250" cy="209550"/>
                        </a:xfrm>
                        <a:prstGeom prst="ellipse">
                          <a:avLst/>
                        </a:prstGeom>
                        <a:noFill/>
                        <a:ln w="19050" cap="flat" cmpd="sng" algn="ctr">
                          <a:solidFill>
                            <a:srgbClr val="C0504D"/>
                          </a:solidFill>
                          <a:prstDash val="solid"/>
                        </a:ln>
                        <a:effectLst/>
                      </wps:spPr>
                      <wps:txbx>
                        <w:txbxContent>
                          <w:p w14:paraId="5B3D005A"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2B631" id="Oval 192" o:spid="_x0000_s1043" style="position:absolute;left:0;text-align:left;margin-left:90.45pt;margin-top:31.1pt;width:37.5pt;height:16.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" filled="f" strokecolor="#c0504d" strokeweight="1.5pt">
                <v:textbox>
                  <w:txbxContent>
                    <w:p w14:paraId="5B3D005A" w14:textId="77777777" w:rsidR="003127AA" w:rsidRDefault="003127AA" w:rsidP="00A538EB">
                      <w:pPr>
                        <w:jc w:val="center"/>
                      </w:pPr>
                    </w:p>
                  </w:txbxContent>
                </v:textbox>
              </v:oval>
            </w:pict>
          </mc:Fallback>
        </mc:AlternateContent>
      </w:r>
      <w:r w:rsidR="005A3F6F">
        <w:rPr>
          <w:noProof/>
        </w:rPr>
        <w:drawing>
          <wp:inline distT="0" distB="0" distL="0" distR="0" wp14:anchorId="2E89C378" wp14:editId="2B5EF11E">
            <wp:extent cx="4168047" cy="3162935"/>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7052" cy="3169769"/>
                    </a:xfrm>
                    <a:prstGeom prst="rect">
                      <a:avLst/>
                    </a:prstGeom>
                    <a:noFill/>
                  </pic:spPr>
                </pic:pic>
              </a:graphicData>
            </a:graphic>
          </wp:inline>
        </w:drawing>
      </w:r>
    </w:p>
    <w:p w14:paraId="2199A602" w14:textId="77777777" w:rsidR="00CA1932" w:rsidRDefault="00CA1932" w:rsidP="008239E7"/>
    <w:p w14:paraId="0C3C3FF9" w14:textId="6DEBC7BA" w:rsidR="00787948" w:rsidDel="00531852" w:rsidRDefault="001C1B79">
      <w:pPr>
        <w:pStyle w:val="Caption"/>
        <w:rPr>
          <w:del w:id="4960" w:author="Muhammad, Alimayo (GSFC-5660)" w:date="2016-08-08T12:23:00Z"/>
        </w:rPr>
        <w:pPrChange w:id="4961" w:author="Perrine, Martin L. (GSFC-5670)" w:date="2016-09-08T12:46:00Z">
          <w:pPr>
            <w:pStyle w:val="TableText"/>
          </w:pPr>
        </w:pPrChange>
      </w:pPr>
      <w:bookmarkStart w:id="4962" w:name="_Ref458431157"/>
      <w:bookmarkStart w:id="4963" w:name="_Ref455674050"/>
      <w:bookmarkStart w:id="4964" w:name="_Ref459814265"/>
      <w:bookmarkStart w:id="4965" w:name="_Toc460235947"/>
      <w:ins w:id="4966" w:author="Muhammad, Alimayo (GSFC-5660)" w:date="2016-08-08T10:38:00Z">
        <w:r>
          <w:t xml:space="preserve">Figure </w:t>
        </w:r>
      </w:ins>
      <w:ins w:id="4967"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4968"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4969" w:author="Perrine, Martin L. (GSFC-5670)" w:date="2016-08-31T11:10:00Z">
        <w:r w:rsidR="00EF27DF">
          <w:rPr>
            <w:noProof/>
          </w:rPr>
          <w:t>37</w:t>
        </w:r>
      </w:ins>
      <w:ins w:id="4970" w:author="Muhammad, Alimayo (GSFC-5660)" w:date="2016-08-29T12:55:00Z">
        <w:r w:rsidR="004B56B2">
          <w:fldChar w:fldCharType="end"/>
        </w:r>
      </w:ins>
      <w:bookmarkEnd w:id="4962"/>
      <w:ins w:id="4971" w:author="Muhammad, Alimayo (GSFC-5660)" w:date="2016-08-08T12:03:00Z">
        <w:r w:rsidR="00D21B21">
          <w:t xml:space="preserve"> </w:t>
        </w:r>
      </w:ins>
      <w:del w:id="4972"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28</w:delText>
        </w:r>
        <w:r w:rsidR="00386256" w:rsidDel="00D349FE">
          <w:rPr>
            <w:noProof/>
          </w:rPr>
          <w:fldChar w:fldCharType="end"/>
        </w:r>
        <w:bookmarkEnd w:id="4963"/>
        <w:r w:rsidR="00CA1932" w:rsidDel="00D349FE">
          <w:delText xml:space="preserve"> </w:delText>
        </w:r>
      </w:del>
      <w:r w:rsidR="00CA1932">
        <w:t>Cortex BER tab setup</w:t>
      </w:r>
      <w:bookmarkEnd w:id="4964"/>
      <w:bookmarkEnd w:id="4965"/>
    </w:p>
    <w:p w14:paraId="5B951F9D" w14:textId="77777777" w:rsidR="00531852" w:rsidRPr="00783A32" w:rsidRDefault="00531852" w:rsidP="005152B5">
      <w:pPr>
        <w:pStyle w:val="Caption"/>
        <w:rPr>
          <w:ins w:id="4973" w:author="Muhammad, Alimayo (GSFC-5660)" w:date="2016-08-08T14:51:00Z"/>
        </w:rPr>
      </w:pPr>
    </w:p>
    <w:p w14:paraId="51383F30" w14:textId="77777777" w:rsidR="00A538EB" w:rsidRDefault="00A538EB">
      <w:pPr>
        <w:pStyle w:val="Caption"/>
        <w:rPr>
          <w:ins w:id="4974" w:author="Muhammad, Alimayo (GSFC-5660)" w:date="2016-08-22T09:14:00Z"/>
        </w:rPr>
        <w:pPrChange w:id="4975" w:author="Perrine, Martin L. (GSFC-5670)" w:date="2016-09-08T12:46:00Z">
          <w:pPr>
            <w:pStyle w:val="TableText"/>
          </w:pPr>
        </w:pPrChange>
      </w:pPr>
    </w:p>
    <w:p w14:paraId="6FF0FF76" w14:textId="77777777" w:rsidR="009432D2" w:rsidRPr="00634C46" w:rsidRDefault="009432D2">
      <w:pPr>
        <w:pStyle w:val="BodyText"/>
        <w:pPrChange w:id="4976" w:author="Perrine, Martin L. (GSFC-5670)" w:date="2016-08-30T14:52:00Z">
          <w:pPr>
            <w:pStyle w:val="TableText"/>
          </w:pPr>
        </w:pPrChange>
      </w:pPr>
    </w:p>
    <w:p w14:paraId="75DD02A7" w14:textId="380CF967" w:rsidR="00A538EB" w:rsidRDefault="00A538EB" w:rsidP="00A538EB">
      <w:pPr>
        <w:pStyle w:val="TableText"/>
        <w:numPr>
          <w:ilvl w:val="0"/>
          <w:numId w:val="17"/>
        </w:numPr>
        <w:rPr>
          <w:rFonts w:ascii="Times New Roman" w:hAnsi="Times New Roman"/>
          <w:sz w:val="24"/>
          <w:szCs w:val="24"/>
        </w:rPr>
      </w:pPr>
      <w:r>
        <w:rPr>
          <w:rFonts w:ascii="Times New Roman" w:hAnsi="Times New Roman"/>
          <w:sz w:val="24"/>
          <w:szCs w:val="24"/>
        </w:rPr>
        <w:lastRenderedPageBreak/>
        <w:t>Demodulator Unit 1. Make sure all the information as you see it displayed below resembles your entry on the Cortex (Decoding tab).</w:t>
      </w:r>
      <w:r w:rsidR="0043047E">
        <w:rPr>
          <w:rFonts w:ascii="Times New Roman" w:hAnsi="Times New Roman"/>
          <w:sz w:val="24"/>
          <w:szCs w:val="24"/>
        </w:rPr>
        <w:t xml:space="preserve"> </w:t>
      </w:r>
      <w:ins w:id="4977" w:author="Perrine, Martin L. (GSFC-5670)" w:date="2016-09-08T12:28:00Z">
        <w:r w:rsidR="00694684">
          <w:rPr>
            <w:rFonts w:ascii="Times New Roman" w:hAnsi="Times New Roman"/>
            <w:sz w:val="24"/>
            <w:szCs w:val="24"/>
          </w:rPr>
          <w:fldChar w:fldCharType="begin"/>
        </w:r>
        <w:r w:rsidR="00694684">
          <w:rPr>
            <w:rFonts w:ascii="Times New Roman" w:hAnsi="Times New Roman"/>
            <w:sz w:val="24"/>
            <w:szCs w:val="24"/>
          </w:rPr>
          <w:instrText xml:space="preserve"> REF _Ref461101047 \h </w:instrText>
        </w:r>
      </w:ins>
      <w:r w:rsidR="00694684">
        <w:rPr>
          <w:rFonts w:ascii="Times New Roman" w:hAnsi="Times New Roman"/>
          <w:sz w:val="24"/>
          <w:szCs w:val="24"/>
        </w:rPr>
      </w:r>
      <w:r w:rsidR="00694684">
        <w:rPr>
          <w:rFonts w:ascii="Times New Roman" w:hAnsi="Times New Roman"/>
          <w:sz w:val="24"/>
          <w:szCs w:val="24"/>
        </w:rPr>
        <w:fldChar w:fldCharType="separate"/>
      </w:r>
      <w:ins w:id="4978" w:author="Perrine, Martin L. (GSFC-5670)" w:date="2016-09-08T12:28:00Z">
        <w:r w:rsidR="00694684">
          <w:t xml:space="preserve">Figure </w:t>
        </w:r>
        <w:r w:rsidR="00694684">
          <w:rPr>
            <w:noProof/>
          </w:rPr>
          <w:t>6</w:t>
        </w:r>
        <w:r w:rsidR="00694684">
          <w:noBreakHyphen/>
        </w:r>
        <w:r w:rsidR="00694684">
          <w:rPr>
            <w:noProof/>
          </w:rPr>
          <w:t>38</w:t>
        </w:r>
        <w:r w:rsidR="00694684">
          <w:rPr>
            <w:rFonts w:ascii="Times New Roman" w:hAnsi="Times New Roman"/>
            <w:sz w:val="24"/>
            <w:szCs w:val="24"/>
          </w:rPr>
          <w:fldChar w:fldCharType="end"/>
        </w:r>
        <w:r w:rsidR="00694684">
          <w:rPr>
            <w:rFonts w:ascii="Times New Roman" w:hAnsi="Times New Roman"/>
            <w:sz w:val="24"/>
            <w:szCs w:val="24"/>
          </w:rPr>
          <w:t>.</w:t>
        </w:r>
      </w:ins>
      <w:ins w:id="4979" w:author="Muhammad, Alimayo (GSFC-5660)" w:date="2016-08-24T15:03:00Z">
        <w:del w:id="4980" w:author="Perrine, Martin L. (GSFC-5670)" w:date="2016-09-08T12:28:00Z">
          <w:r w:rsidR="006C6F12" w:rsidDel="00694684">
            <w:rPr>
              <w:rFonts w:ascii="Times New Roman" w:hAnsi="Times New Roman"/>
              <w:sz w:val="24"/>
              <w:szCs w:val="24"/>
            </w:rPr>
            <w:fldChar w:fldCharType="begin"/>
          </w:r>
          <w:r w:rsidR="006C6F12" w:rsidDel="00694684">
            <w:rPr>
              <w:rFonts w:ascii="Times New Roman" w:hAnsi="Times New Roman"/>
              <w:sz w:val="24"/>
              <w:szCs w:val="24"/>
            </w:rPr>
            <w:delInstrText xml:space="preserve"> REF _Ref459814355 \h </w:delInstrText>
          </w:r>
        </w:del>
      </w:ins>
      <w:del w:id="4981" w:author="Perrine, Martin L. (GSFC-5670)" w:date="2016-09-08T12:28:00Z">
        <w:r w:rsidR="006C6F12" w:rsidDel="00694684">
          <w:rPr>
            <w:rFonts w:ascii="Times New Roman" w:hAnsi="Times New Roman"/>
            <w:sz w:val="24"/>
            <w:szCs w:val="24"/>
          </w:rPr>
        </w:r>
        <w:r w:rsidR="006C6F12" w:rsidDel="00694684">
          <w:rPr>
            <w:rFonts w:ascii="Times New Roman" w:hAnsi="Times New Roman"/>
            <w:sz w:val="24"/>
            <w:szCs w:val="24"/>
          </w:rPr>
          <w:fldChar w:fldCharType="separate"/>
        </w:r>
      </w:del>
      <w:ins w:id="4982" w:author="Muhammad, Alimayo (GSFC-5660)" w:date="2016-08-24T15:03:00Z">
        <w:del w:id="4983"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4984" w:author="Muhammad, Alimayo (GSFC-5660)" w:date="2016-08-25T13:46:00Z">
        <w:del w:id="4985" w:author="Perrine, Martin L. (GSFC-5670)" w:date="2016-08-31T11:09:00Z">
          <w:r w:rsidR="00DF5458" w:rsidDel="00EF27DF">
            <w:rPr>
              <w:noProof/>
            </w:rPr>
            <w:delText>4</w:delText>
          </w:r>
        </w:del>
      </w:ins>
      <w:ins w:id="4986" w:author="Muhammad, Alimayo (GSFC-5660)" w:date="2016-08-24T15:03:00Z">
        <w:del w:id="4987" w:author="Perrine, Martin L. (GSFC-5670)" w:date="2016-08-31T11:09:00Z">
          <w:r w:rsidR="006C6F12" w:rsidDel="00EF27DF">
            <w:delText>.</w:delText>
          </w:r>
        </w:del>
        <w:del w:id="4988" w:author="Perrine, Martin L. (GSFC-5670)" w:date="2016-09-08T12:28:00Z">
          <w:r w:rsidR="006C6F12" w:rsidDel="00694684">
            <w:rPr>
              <w:rFonts w:ascii="Times New Roman" w:hAnsi="Times New Roman"/>
              <w:sz w:val="24"/>
              <w:szCs w:val="24"/>
            </w:rPr>
            <w:fldChar w:fldCharType="end"/>
          </w:r>
        </w:del>
      </w:ins>
      <w:del w:id="4989" w:author="Muhammad, Alimayo (GSFC-5660)" w:date="2016-08-24T15:02:00Z">
        <w:r w:rsidR="0043047E" w:rsidDel="006C6F12">
          <w:rPr>
            <w:rFonts w:ascii="Times New Roman" w:hAnsi="Times New Roman"/>
            <w:sz w:val="24"/>
            <w:szCs w:val="24"/>
          </w:rPr>
          <w:fldChar w:fldCharType="begin"/>
        </w:r>
        <w:r w:rsidR="0043047E" w:rsidDel="006C6F12">
          <w:rPr>
            <w:rFonts w:ascii="Times New Roman" w:hAnsi="Times New Roman"/>
            <w:sz w:val="24"/>
            <w:szCs w:val="24"/>
          </w:rPr>
          <w:delInstrText xml:space="preserve"> REF _Ref455674058 \h </w:delInstrText>
        </w:r>
        <w:r w:rsidR="0043047E" w:rsidDel="006C6F12">
          <w:rPr>
            <w:rFonts w:ascii="Times New Roman" w:hAnsi="Times New Roman"/>
            <w:sz w:val="24"/>
            <w:szCs w:val="24"/>
          </w:rPr>
        </w:r>
        <w:r w:rsidR="0043047E" w:rsidDel="006C6F12">
          <w:rPr>
            <w:rFonts w:ascii="Times New Roman" w:hAnsi="Times New Roman"/>
            <w:sz w:val="24"/>
            <w:szCs w:val="24"/>
          </w:rPr>
          <w:fldChar w:fldCharType="separate"/>
        </w:r>
      </w:del>
      <w:del w:id="4990" w:author="Muhammad, Alimayo (GSFC-5660)" w:date="2016-08-15T15:01:00Z">
        <w:r w:rsidR="009273D6" w:rsidDel="007B050B">
          <w:delText xml:space="preserve">Figure </w:delText>
        </w:r>
      </w:del>
      <w:del w:id="4991" w:author="Muhammad, Alimayo (GSFC-5660)" w:date="2016-08-08T14:51:00Z">
        <w:r w:rsidR="009273D6" w:rsidDel="00531852">
          <w:rPr>
            <w:noProof/>
          </w:rPr>
          <w:delText>29</w:delText>
        </w:r>
      </w:del>
      <w:del w:id="4992" w:author="Muhammad, Alimayo (GSFC-5660)" w:date="2016-08-04T12:49:00Z">
        <w:r w:rsidR="009273D6" w:rsidDel="005D21C1">
          <w:rPr>
            <w:noProof/>
          </w:rPr>
          <w:delText>6</w:delText>
        </w:r>
        <w:r w:rsidR="009273D6" w:rsidDel="005D21C1">
          <w:noBreakHyphen/>
        </w:r>
        <w:r w:rsidR="009273D6" w:rsidDel="005D21C1">
          <w:rPr>
            <w:noProof/>
          </w:rPr>
          <w:delText>300</w:delText>
        </w:r>
        <w:r w:rsidR="009273D6" w:rsidDel="005D21C1">
          <w:noBreakHyphen/>
        </w:r>
      </w:del>
      <w:del w:id="4993" w:author="Muhammad, Alimayo (GSFC-5660)" w:date="2016-08-24T15:02:00Z">
        <w:r w:rsidR="0043047E" w:rsidDel="006C6F12">
          <w:rPr>
            <w:rFonts w:ascii="Times New Roman" w:hAnsi="Times New Roman"/>
            <w:sz w:val="24"/>
            <w:szCs w:val="24"/>
          </w:rPr>
          <w:fldChar w:fldCharType="end"/>
        </w:r>
        <w:r w:rsidR="0043047E" w:rsidDel="006C6F12">
          <w:rPr>
            <w:rFonts w:ascii="Times New Roman" w:hAnsi="Times New Roman"/>
            <w:sz w:val="24"/>
            <w:szCs w:val="24"/>
          </w:rPr>
          <w:delText>.</w:delText>
        </w:r>
      </w:del>
    </w:p>
    <w:p w14:paraId="3ABBC84A" w14:textId="77777777" w:rsidR="00A538EB" w:rsidRDefault="00A538EB" w:rsidP="00A538EB">
      <w:pPr>
        <w:pStyle w:val="TableText"/>
        <w:rPr>
          <w:rFonts w:ascii="Times New Roman" w:hAnsi="Times New Roman"/>
          <w:sz w:val="24"/>
          <w:szCs w:val="24"/>
        </w:rPr>
      </w:pPr>
    </w:p>
    <w:p w14:paraId="774551E1" w14:textId="302B4952" w:rsidR="00A538EB" w:rsidRDefault="00A538EB" w:rsidP="008239E7">
      <w:pPr>
        <w:jc w:val="center"/>
        <w:rPr>
          <w:szCs w:val="24"/>
        </w:rPr>
      </w:pPr>
      <w:r>
        <w:rPr>
          <w:noProof/>
        </w:rPr>
        <mc:AlternateContent>
          <mc:Choice Requires="wps">
            <w:drawing>
              <wp:anchor distT="0" distB="0" distL="114300" distR="114300" simplePos="0" relativeHeight="251748864" behindDoc="0" locked="0" layoutInCell="1" allowOverlap="1" wp14:anchorId="4C3ED0EB" wp14:editId="6759AB0B">
                <wp:simplePos x="0" y="0"/>
                <wp:positionH relativeFrom="column">
                  <wp:posOffset>1562735</wp:posOffset>
                </wp:positionH>
                <wp:positionV relativeFrom="paragraph">
                  <wp:posOffset>330200</wp:posOffset>
                </wp:positionV>
                <wp:extent cx="619125" cy="219075"/>
                <wp:effectExtent l="0" t="0" r="28575" b="28575"/>
                <wp:wrapNone/>
                <wp:docPr id="193" name="Oval 193"/>
                <wp:cNvGraphicFramePr/>
                <a:graphic xmlns:a="http://schemas.openxmlformats.org/drawingml/2006/main">
                  <a:graphicData uri="http://schemas.microsoft.com/office/word/2010/wordprocessingShape">
                    <wps:wsp>
                      <wps:cNvSpPr/>
                      <wps:spPr>
                        <a:xfrm>
                          <a:off x="0" y="0"/>
                          <a:ext cx="619125" cy="219075"/>
                        </a:xfrm>
                        <a:prstGeom prst="ellipse">
                          <a:avLst/>
                        </a:prstGeom>
                        <a:noFill/>
                        <a:ln w="19050" cap="flat" cmpd="sng" algn="ctr">
                          <a:solidFill>
                            <a:srgbClr val="C0504D"/>
                          </a:solidFill>
                          <a:prstDash val="solid"/>
                        </a:ln>
                        <a:effectLst/>
                      </wps:spPr>
                      <wps:txbx>
                        <w:txbxContent>
                          <w:p w14:paraId="0A3E81B8"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ED0EB" id="Oval 193" o:spid="_x0000_s1044" style="position:absolute;left:0;text-align:left;margin-left:123.05pt;margin-top:26pt;width:48.75pt;height:17.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" filled="f" strokecolor="#c0504d" strokeweight="1.5pt">
                <v:textbox>
                  <w:txbxContent>
                    <w:p w14:paraId="0A3E81B8" w14:textId="77777777" w:rsidR="003127AA" w:rsidRDefault="003127AA" w:rsidP="00A538EB">
                      <w:pPr>
                        <w:jc w:val="center"/>
                      </w:pPr>
                    </w:p>
                  </w:txbxContent>
                </v:textbox>
              </v:oval>
            </w:pict>
          </mc:Fallback>
        </mc:AlternateContent>
      </w:r>
      <w:r w:rsidR="00587B7D">
        <w:rPr>
          <w:noProof/>
          <w:szCs w:val="24"/>
        </w:rPr>
        <w:drawing>
          <wp:inline distT="0" distB="0" distL="0" distR="0" wp14:anchorId="6538FBE4" wp14:editId="1835F9C6">
            <wp:extent cx="3838303" cy="28651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7166" cy="2879200"/>
                    </a:xfrm>
                    <a:prstGeom prst="rect">
                      <a:avLst/>
                    </a:prstGeom>
                    <a:noFill/>
                  </pic:spPr>
                </pic:pic>
              </a:graphicData>
            </a:graphic>
          </wp:inline>
        </w:drawing>
      </w:r>
    </w:p>
    <w:p w14:paraId="32585666" w14:textId="77777777" w:rsidR="00CA1932" w:rsidRDefault="00CA1932" w:rsidP="008239E7">
      <w:pPr>
        <w:jc w:val="center"/>
        <w:rPr>
          <w:szCs w:val="24"/>
        </w:rPr>
      </w:pPr>
    </w:p>
    <w:p w14:paraId="60CC70E9" w14:textId="0D3C21CA" w:rsidR="002F2F58" w:rsidRDefault="001C1B79" w:rsidP="005152B5">
      <w:pPr>
        <w:pStyle w:val="Caption"/>
        <w:rPr>
          <w:ins w:id="4994" w:author="Muhammad, Alimayo (GSFC-5660)" w:date="2016-08-08T14:51:00Z"/>
        </w:rPr>
      </w:pPr>
      <w:bookmarkStart w:id="4995" w:name="_Ref461101047"/>
      <w:bookmarkStart w:id="4996" w:name="_Ref455674058"/>
      <w:bookmarkStart w:id="4997" w:name="_Ref459814355"/>
      <w:bookmarkStart w:id="4998" w:name="_Toc460235948"/>
      <w:ins w:id="4999" w:author="Muhammad, Alimayo (GSFC-5660)" w:date="2016-08-08T10:38:00Z">
        <w:r>
          <w:t xml:space="preserve">Figure </w:t>
        </w:r>
      </w:ins>
      <w:ins w:id="500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00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002" w:author="Perrine, Martin L. (GSFC-5670)" w:date="2016-08-31T11:10:00Z">
        <w:r w:rsidR="00EF27DF">
          <w:rPr>
            <w:noProof/>
          </w:rPr>
          <w:t>38</w:t>
        </w:r>
      </w:ins>
      <w:ins w:id="5003" w:author="Muhammad, Alimayo (GSFC-5660)" w:date="2016-08-29T12:55:00Z">
        <w:r w:rsidR="004B56B2">
          <w:fldChar w:fldCharType="end"/>
        </w:r>
      </w:ins>
      <w:bookmarkEnd w:id="4995"/>
      <w:ins w:id="5004" w:author="Muhammad, Alimayo (GSFC-5660)" w:date="2016-08-08T12:03:00Z">
        <w:r w:rsidR="00D21B21">
          <w:t xml:space="preserve"> </w:t>
        </w:r>
      </w:ins>
      <w:del w:id="5005"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29</w:delText>
        </w:r>
        <w:r w:rsidR="00386256" w:rsidDel="00D349FE">
          <w:rPr>
            <w:noProof/>
          </w:rPr>
          <w:fldChar w:fldCharType="end"/>
        </w:r>
        <w:bookmarkEnd w:id="4996"/>
        <w:r w:rsidR="00CA1932" w:rsidDel="00D349FE">
          <w:delText xml:space="preserve"> </w:delText>
        </w:r>
      </w:del>
      <w:r w:rsidR="00CA1932">
        <w:t>Cortex Decoding tab setup</w:t>
      </w:r>
      <w:bookmarkEnd w:id="4997"/>
      <w:bookmarkEnd w:id="4998"/>
    </w:p>
    <w:p w14:paraId="02EAA108" w14:textId="77777777" w:rsidR="00531852" w:rsidRPr="00783A32" w:rsidRDefault="00531852">
      <w:pPr>
        <w:pStyle w:val="BodyText"/>
        <w:pPrChange w:id="5006" w:author="Perrine, Martin L. (GSFC-5670)" w:date="2016-08-30T14:52:00Z">
          <w:pPr>
            <w:pStyle w:val="Caption"/>
          </w:pPr>
        </w:pPrChange>
      </w:pPr>
    </w:p>
    <w:p w14:paraId="05C1B23D" w14:textId="182782AC" w:rsidR="006C6F12" w:rsidRPr="006C6F12" w:rsidRDefault="00A538EB">
      <w:pPr>
        <w:pStyle w:val="TableText"/>
        <w:numPr>
          <w:ilvl w:val="0"/>
          <w:numId w:val="17"/>
        </w:numPr>
        <w:rPr>
          <w:ins w:id="5007" w:author="Muhammad, Alimayo (GSFC-5660)" w:date="2016-08-24T15:04:00Z"/>
          <w:rFonts w:ascii="Times New Roman" w:hAnsi="Times New Roman"/>
          <w:sz w:val="24"/>
          <w:szCs w:val="24"/>
          <w:rPrChange w:id="5008" w:author="Muhammad, Alimayo (GSFC-5660)" w:date="2016-08-24T15:04:00Z">
            <w:rPr>
              <w:ins w:id="5009" w:author="Muhammad, Alimayo (GSFC-5660)" w:date="2016-08-24T15:04:00Z"/>
              <w:szCs w:val="24"/>
            </w:rPr>
          </w:rPrChange>
        </w:rPr>
        <w:pPrChange w:id="5010" w:author="Muhammad, Alimayo (GSFC-5660)" w:date="2016-08-08T14:52:00Z">
          <w:pPr>
            <w:pStyle w:val="TableText"/>
          </w:pPr>
        </w:pPrChange>
      </w:pPr>
      <w:r w:rsidRPr="00783A32">
        <w:rPr>
          <w:rFonts w:ascii="Times New Roman" w:hAnsi="Times New Roman"/>
          <w:sz w:val="24"/>
          <w:szCs w:val="24"/>
        </w:rPr>
        <w:t>Test Modulator Unit. Make sure all the information as you see it displayed below resembles your entry on the Cortex (Modulation tab</w:t>
      </w:r>
      <w:ins w:id="5011" w:author="Perrine, Martin L. (GSFC-5670)" w:date="2016-09-08T12:28:00Z">
        <w:r w:rsidR="00694684" w:rsidRPr="00783A32" w:rsidDel="00694684">
          <w:rPr>
            <w:rFonts w:ascii="Times New Roman" w:hAnsi="Times New Roman"/>
            <w:sz w:val="24"/>
            <w:szCs w:val="24"/>
          </w:rPr>
          <w:t xml:space="preserve"> </w:t>
        </w:r>
        <w:r w:rsidR="00694684">
          <w:rPr>
            <w:rFonts w:ascii="Times New Roman" w:hAnsi="Times New Roman"/>
            <w:sz w:val="24"/>
            <w:szCs w:val="24"/>
          </w:rPr>
          <w:fldChar w:fldCharType="begin"/>
        </w:r>
        <w:r w:rsidR="00694684">
          <w:rPr>
            <w:rFonts w:ascii="Times New Roman" w:hAnsi="Times New Roman"/>
            <w:sz w:val="24"/>
            <w:szCs w:val="24"/>
          </w:rPr>
          <w:instrText xml:space="preserve"> REF _Ref461101063 \h </w:instrText>
        </w:r>
      </w:ins>
      <w:r w:rsidR="00694684">
        <w:rPr>
          <w:rFonts w:ascii="Times New Roman" w:hAnsi="Times New Roman"/>
          <w:sz w:val="24"/>
          <w:szCs w:val="24"/>
        </w:rPr>
      </w:r>
      <w:r w:rsidR="00694684">
        <w:rPr>
          <w:rFonts w:ascii="Times New Roman" w:hAnsi="Times New Roman"/>
          <w:sz w:val="24"/>
          <w:szCs w:val="24"/>
        </w:rPr>
        <w:fldChar w:fldCharType="separate"/>
      </w:r>
      <w:ins w:id="5012" w:author="Perrine, Martin L. (GSFC-5670)" w:date="2016-09-08T12:28:00Z">
        <w:r w:rsidR="00694684">
          <w:t xml:space="preserve">Figure </w:t>
        </w:r>
        <w:r w:rsidR="00694684">
          <w:rPr>
            <w:noProof/>
          </w:rPr>
          <w:t>6</w:t>
        </w:r>
        <w:r w:rsidR="00694684">
          <w:noBreakHyphen/>
        </w:r>
        <w:r w:rsidR="00694684">
          <w:rPr>
            <w:noProof/>
          </w:rPr>
          <w:t>39</w:t>
        </w:r>
        <w:r w:rsidR="00694684">
          <w:rPr>
            <w:rFonts w:ascii="Times New Roman" w:hAnsi="Times New Roman"/>
            <w:sz w:val="24"/>
            <w:szCs w:val="24"/>
          </w:rPr>
          <w:fldChar w:fldCharType="end"/>
        </w:r>
        <w:r w:rsidR="00694684">
          <w:rPr>
            <w:rFonts w:ascii="Times New Roman" w:hAnsi="Times New Roman"/>
            <w:sz w:val="24"/>
            <w:szCs w:val="24"/>
          </w:rPr>
          <w:t>.</w:t>
        </w:r>
      </w:ins>
      <w:del w:id="5013" w:author="Perrine, Martin L. (GSFC-5670)" w:date="2016-09-08T12:28:00Z">
        <w:r w:rsidRPr="00783A32" w:rsidDel="00694684">
          <w:rPr>
            <w:rFonts w:ascii="Times New Roman" w:hAnsi="Times New Roman"/>
            <w:sz w:val="24"/>
            <w:szCs w:val="24"/>
          </w:rPr>
          <w:delText>).</w:delText>
        </w:r>
      </w:del>
      <w:ins w:id="5014" w:author="Muhammad, Alimayo (GSFC-5660)" w:date="2016-08-08T14:52:00Z">
        <w:del w:id="5015" w:author="Perrine, Martin L. (GSFC-5670)" w:date="2016-09-08T12:28:00Z">
          <w:r w:rsidR="00531852" w:rsidDel="00694684">
            <w:rPr>
              <w:rFonts w:ascii="Times New Roman" w:hAnsi="Times New Roman"/>
              <w:sz w:val="24"/>
              <w:szCs w:val="24"/>
            </w:rPr>
            <w:delText xml:space="preserve"> </w:delText>
          </w:r>
        </w:del>
      </w:ins>
      <w:ins w:id="5016" w:author="Muhammad, Alimayo (GSFC-5660)" w:date="2016-08-24T15:04:00Z">
        <w:del w:id="5017" w:author="Perrine, Martin L. (GSFC-5670)" w:date="2016-09-08T12:28:00Z">
          <w:r w:rsidR="006C6F12" w:rsidDel="00694684">
            <w:rPr>
              <w:szCs w:val="24"/>
            </w:rPr>
            <w:fldChar w:fldCharType="begin"/>
          </w:r>
          <w:r w:rsidR="006C6F12" w:rsidDel="00694684">
            <w:rPr>
              <w:rFonts w:ascii="Times New Roman" w:hAnsi="Times New Roman"/>
              <w:sz w:val="24"/>
              <w:szCs w:val="24"/>
            </w:rPr>
            <w:delInstrText xml:space="preserve"> REF _Ref459814381 \h </w:delInstrText>
          </w:r>
        </w:del>
      </w:ins>
      <w:del w:id="5018" w:author="Perrine, Martin L. (GSFC-5670)" w:date="2016-09-08T12:28:00Z">
        <w:r w:rsidR="006C6F12" w:rsidDel="00694684">
          <w:rPr>
            <w:szCs w:val="24"/>
          </w:rPr>
        </w:r>
        <w:r w:rsidR="006C6F12" w:rsidDel="00694684">
          <w:rPr>
            <w:szCs w:val="24"/>
          </w:rPr>
          <w:fldChar w:fldCharType="separate"/>
        </w:r>
      </w:del>
      <w:ins w:id="5019" w:author="Muhammad, Alimayo (GSFC-5660)" w:date="2016-08-24T15:04:00Z">
        <w:del w:id="5020"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021" w:author="Muhammad, Alimayo (GSFC-5660)" w:date="2016-08-25T13:47:00Z">
        <w:del w:id="5022" w:author="Perrine, Martin L. (GSFC-5670)" w:date="2016-08-31T11:09:00Z">
          <w:r w:rsidR="00DF5458" w:rsidDel="00EF27DF">
            <w:rPr>
              <w:noProof/>
            </w:rPr>
            <w:delText>5</w:delText>
          </w:r>
        </w:del>
      </w:ins>
      <w:ins w:id="5023" w:author="Muhammad, Alimayo (GSFC-5660)" w:date="2016-08-24T15:04:00Z">
        <w:del w:id="5024" w:author="Perrine, Martin L. (GSFC-5670)" w:date="2016-08-31T11:09:00Z">
          <w:r w:rsidR="006C6F12" w:rsidDel="00EF27DF">
            <w:delText>.</w:delText>
          </w:r>
        </w:del>
        <w:del w:id="5025" w:author="Perrine, Martin L. (GSFC-5670)" w:date="2016-09-08T12:28:00Z">
          <w:r w:rsidR="006C6F12" w:rsidDel="00694684">
            <w:rPr>
              <w:szCs w:val="24"/>
            </w:rPr>
            <w:fldChar w:fldCharType="end"/>
          </w:r>
        </w:del>
      </w:ins>
    </w:p>
    <w:p w14:paraId="39630FD0" w14:textId="72DF8FB8" w:rsidR="00A538EB" w:rsidRPr="00783A32" w:rsidDel="00531852" w:rsidRDefault="0043047E">
      <w:pPr>
        <w:pStyle w:val="TableText"/>
        <w:numPr>
          <w:ilvl w:val="0"/>
          <w:numId w:val="17"/>
        </w:numPr>
        <w:rPr>
          <w:del w:id="5026" w:author="Muhammad, Alimayo (GSFC-5660)" w:date="2016-08-08T14:52:00Z"/>
          <w:rFonts w:ascii="Times New Roman" w:hAnsi="Times New Roman"/>
          <w:sz w:val="24"/>
          <w:szCs w:val="24"/>
        </w:rPr>
      </w:pPr>
      <w:del w:id="5027" w:author="Muhammad, Alimayo (GSFC-5660)" w:date="2016-08-08T14:52:00Z">
        <w:r w:rsidDel="00531852">
          <w:rPr>
            <w:rFonts w:ascii="Times New Roman" w:hAnsi="Times New Roman"/>
            <w:sz w:val="24"/>
            <w:szCs w:val="24"/>
          </w:rPr>
          <w:delText xml:space="preserve"> </w:delText>
        </w:r>
        <w:r w:rsidDel="00531852">
          <w:rPr>
            <w:szCs w:val="24"/>
          </w:rPr>
          <w:fldChar w:fldCharType="begin"/>
        </w:r>
        <w:r w:rsidDel="00531852">
          <w:rPr>
            <w:rFonts w:ascii="Times New Roman" w:hAnsi="Times New Roman"/>
            <w:sz w:val="24"/>
            <w:szCs w:val="24"/>
          </w:rPr>
          <w:delInstrText xml:space="preserve"> REF _Ref455674068 \h </w:delInstrText>
        </w:r>
        <w:r w:rsidDel="00531852">
          <w:rPr>
            <w:szCs w:val="24"/>
          </w:rPr>
        </w:r>
        <w:r w:rsidDel="00531852">
          <w:rPr>
            <w:szCs w:val="24"/>
          </w:rPr>
          <w:fldChar w:fldCharType="separate"/>
        </w:r>
        <w:r w:rsidR="009273D6" w:rsidDel="00531852">
          <w:delText xml:space="preserve">Figure </w:delText>
        </w:r>
        <w:r w:rsidR="009273D6" w:rsidDel="00531852">
          <w:rPr>
            <w:noProof/>
          </w:rPr>
          <w:delText>30</w:delText>
        </w:r>
      </w:del>
      <w:del w:id="5028" w:author="Muhammad, Alimayo (GSFC-5660)" w:date="2016-08-04T12:51:00Z">
        <w:r w:rsidR="009273D6" w:rsidDel="005D21C1">
          <w:rPr>
            <w:noProof/>
          </w:rPr>
          <w:delText>6</w:delText>
        </w:r>
        <w:r w:rsidR="009273D6" w:rsidDel="005D21C1">
          <w:noBreakHyphen/>
        </w:r>
        <w:r w:rsidR="009273D6" w:rsidDel="005D21C1">
          <w:rPr>
            <w:noProof/>
          </w:rPr>
          <w:delText>310</w:delText>
        </w:r>
        <w:r w:rsidR="009273D6" w:rsidDel="005D21C1">
          <w:noBreakHyphen/>
        </w:r>
      </w:del>
      <w:del w:id="5029" w:author="Muhammad, Alimayo (GSFC-5660)" w:date="2016-08-08T14:52:00Z">
        <w:r w:rsidDel="00531852">
          <w:rPr>
            <w:szCs w:val="24"/>
          </w:rPr>
          <w:fldChar w:fldCharType="end"/>
        </w:r>
      </w:del>
    </w:p>
    <w:p w14:paraId="286267C5" w14:textId="77777777" w:rsidR="00A538EB" w:rsidRDefault="00A538EB">
      <w:pPr>
        <w:pStyle w:val="TableText"/>
        <w:ind w:left="720"/>
        <w:rPr>
          <w:rFonts w:ascii="Times New Roman" w:hAnsi="Times New Roman"/>
          <w:sz w:val="24"/>
          <w:szCs w:val="24"/>
        </w:rPr>
        <w:pPrChange w:id="5030" w:author="Muhammad, Alimayo (GSFC-5660)" w:date="2016-08-24T15:04:00Z">
          <w:pPr>
            <w:pStyle w:val="TableText"/>
          </w:pPr>
        </w:pPrChange>
      </w:pPr>
    </w:p>
    <w:p w14:paraId="6233B5CC" w14:textId="7A5145BA" w:rsidR="00A538EB" w:rsidRDefault="00A538EB">
      <w:pPr>
        <w:pStyle w:val="TableText"/>
        <w:ind w:left="720"/>
        <w:jc w:val="center"/>
        <w:rPr>
          <w:ins w:id="5031" w:author="Muhammad, Alimayo (GSFC-5660)" w:date="2016-08-17T14:19:00Z"/>
        </w:rPr>
        <w:pPrChange w:id="5032" w:author="Muhammad, Alimayo (GSFC-5660)" w:date="2016-08-08T14:53:00Z">
          <w:pPr>
            <w:jc w:val="center"/>
          </w:pPr>
        </w:pPrChange>
      </w:pPr>
      <w:r>
        <w:rPr>
          <w:noProof/>
        </w:rPr>
        <mc:AlternateContent>
          <mc:Choice Requires="wps">
            <w:drawing>
              <wp:anchor distT="0" distB="0" distL="114300" distR="114300" simplePos="0" relativeHeight="251738624" behindDoc="0" locked="0" layoutInCell="1" allowOverlap="1" wp14:anchorId="0075CF3A" wp14:editId="10AEF7AF">
                <wp:simplePos x="0" y="0"/>
                <wp:positionH relativeFrom="column">
                  <wp:posOffset>1682115</wp:posOffset>
                </wp:positionH>
                <wp:positionV relativeFrom="paragraph">
                  <wp:posOffset>372745</wp:posOffset>
                </wp:positionV>
                <wp:extent cx="619125" cy="219075"/>
                <wp:effectExtent l="0" t="0" r="28575" b="28575"/>
                <wp:wrapNone/>
                <wp:docPr id="194" name="Oval 194"/>
                <wp:cNvGraphicFramePr/>
                <a:graphic xmlns:a="http://schemas.openxmlformats.org/drawingml/2006/main">
                  <a:graphicData uri="http://schemas.microsoft.com/office/word/2010/wordprocessingShape">
                    <wps:wsp>
                      <wps:cNvSpPr/>
                      <wps:spPr>
                        <a:xfrm>
                          <a:off x="0" y="0"/>
                          <a:ext cx="619125" cy="219075"/>
                        </a:xfrm>
                        <a:prstGeom prst="ellipse">
                          <a:avLst/>
                        </a:prstGeom>
                        <a:noFill/>
                        <a:ln w="19050" cap="flat" cmpd="sng" algn="ctr">
                          <a:solidFill>
                            <a:srgbClr val="C0504D"/>
                          </a:solidFill>
                          <a:prstDash val="solid"/>
                        </a:ln>
                        <a:effectLst/>
                      </wps:spPr>
                      <wps:txbx>
                        <w:txbxContent>
                          <w:p w14:paraId="62189657"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5CF3A" id="Oval 194" o:spid="_x0000_s1045" style="position:absolute;left:0;text-align:left;margin-left:132.45pt;margin-top:29.35pt;width:48.75pt;height:17.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" filled="f" strokecolor="#c0504d" strokeweight="1.5pt">
                <v:textbox>
                  <w:txbxContent>
                    <w:p w14:paraId="62189657" w14:textId="77777777" w:rsidR="003127AA" w:rsidRDefault="003127AA" w:rsidP="00A538EB">
                      <w:pPr>
                        <w:jc w:val="center"/>
                      </w:pPr>
                    </w:p>
                  </w:txbxContent>
                </v:textbox>
              </v:oval>
            </w:pict>
          </mc:Fallback>
        </mc:AlternateContent>
      </w:r>
      <w:r w:rsidR="000D24BB">
        <w:rPr>
          <w:noProof/>
        </w:rPr>
        <w:drawing>
          <wp:inline distT="0" distB="0" distL="0" distR="0" wp14:anchorId="6D22C2BF" wp14:editId="1341CBB1">
            <wp:extent cx="2895600" cy="3042700"/>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3500" cy="3051001"/>
                    </a:xfrm>
                    <a:prstGeom prst="rect">
                      <a:avLst/>
                    </a:prstGeom>
                    <a:noFill/>
                  </pic:spPr>
                </pic:pic>
              </a:graphicData>
            </a:graphic>
          </wp:inline>
        </w:drawing>
      </w:r>
    </w:p>
    <w:p w14:paraId="731C511B" w14:textId="77777777" w:rsidR="00883768" w:rsidRDefault="00883768">
      <w:pPr>
        <w:pStyle w:val="TableText"/>
        <w:ind w:left="720"/>
        <w:jc w:val="center"/>
        <w:pPrChange w:id="5033" w:author="Muhammad, Alimayo (GSFC-5660)" w:date="2016-08-08T14:53:00Z">
          <w:pPr>
            <w:jc w:val="center"/>
          </w:pPr>
        </w:pPrChange>
      </w:pPr>
    </w:p>
    <w:p w14:paraId="545D1142" w14:textId="00D2E671" w:rsidR="00883768" w:rsidRDefault="00883768">
      <w:pPr>
        <w:pStyle w:val="Caption"/>
        <w:rPr>
          <w:ins w:id="5034" w:author="Muhammad, Alimayo (GSFC-5660)" w:date="2016-08-17T14:19:00Z"/>
        </w:rPr>
        <w:pPrChange w:id="5035" w:author="Perrine, Martin L. (GSFC-5670)" w:date="2016-09-08T12:46:00Z">
          <w:pPr>
            <w:pStyle w:val="Caption"/>
            <w:jc w:val="both"/>
          </w:pPr>
        </w:pPrChange>
      </w:pPr>
      <w:bookmarkStart w:id="5036" w:name="_Ref461101063"/>
      <w:bookmarkStart w:id="5037" w:name="_Ref459814381"/>
      <w:bookmarkStart w:id="5038" w:name="_Toc460235949"/>
      <w:ins w:id="5039" w:author="Muhammad, Alimayo (GSFC-5660)" w:date="2016-08-17T14:18:00Z">
        <w:r>
          <w:t xml:space="preserve">Figure </w:t>
        </w:r>
      </w:ins>
      <w:ins w:id="504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04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042" w:author="Perrine, Martin L. (GSFC-5670)" w:date="2016-08-31T11:10:00Z">
        <w:r w:rsidR="00EF27DF">
          <w:rPr>
            <w:noProof/>
          </w:rPr>
          <w:t>39</w:t>
        </w:r>
      </w:ins>
      <w:ins w:id="5043" w:author="Muhammad, Alimayo (GSFC-5660)" w:date="2016-08-29T12:55:00Z">
        <w:r w:rsidR="004B56B2">
          <w:fldChar w:fldCharType="end"/>
        </w:r>
      </w:ins>
      <w:bookmarkEnd w:id="5036"/>
      <w:ins w:id="5044" w:author="Muhammad, Alimayo (GSFC-5660)" w:date="2016-08-17T14:19:00Z">
        <w:r w:rsidRPr="00883768">
          <w:t xml:space="preserve"> </w:t>
        </w:r>
        <w:r>
          <w:t>Cortex Modulation tab setup</w:t>
        </w:r>
        <w:bookmarkEnd w:id="5037"/>
        <w:bookmarkEnd w:id="5038"/>
      </w:ins>
    </w:p>
    <w:p w14:paraId="571C218B" w14:textId="45862D3B" w:rsidR="00CA1932" w:rsidDel="00D21B21" w:rsidRDefault="00CA1932">
      <w:pPr>
        <w:pStyle w:val="BodyText"/>
        <w:rPr>
          <w:del w:id="5045" w:author="Muhammad, Alimayo (GSFC-5660)" w:date="2016-08-08T12:03:00Z"/>
        </w:rPr>
        <w:pPrChange w:id="5046" w:author="Perrine, Martin L. (GSFC-5670)" w:date="2016-08-30T14:52:00Z">
          <w:pPr>
            <w:jc w:val="center"/>
          </w:pPr>
        </w:pPrChange>
      </w:pPr>
    </w:p>
    <w:p w14:paraId="3AC99941" w14:textId="10712252" w:rsidR="00531852" w:rsidRPr="00783A32" w:rsidRDefault="00CA1932">
      <w:pPr>
        <w:pStyle w:val="BodyText"/>
        <w:pPrChange w:id="5047" w:author="Perrine, Martin L. (GSFC-5670)" w:date="2016-08-30T14:52:00Z">
          <w:pPr>
            <w:pStyle w:val="Caption"/>
          </w:pPr>
        </w:pPrChange>
      </w:pPr>
      <w:bookmarkStart w:id="5048" w:name="_Ref455674068"/>
      <w:del w:id="5049" w:author="Muhammad, Alimayo (GSFC-5660)" w:date="2016-08-08T10:17:00Z">
        <w:r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30</w:delText>
        </w:r>
        <w:r w:rsidR="00386256" w:rsidDel="00D349FE">
          <w:rPr>
            <w:noProof/>
          </w:rPr>
          <w:fldChar w:fldCharType="end"/>
        </w:r>
        <w:bookmarkEnd w:id="5048"/>
        <w:r w:rsidDel="00D349FE">
          <w:delText xml:space="preserve"> </w:delText>
        </w:r>
      </w:del>
      <w:del w:id="5050" w:author="Muhammad, Alimayo (GSFC-5660)" w:date="2016-08-17T14:19:00Z">
        <w:r w:rsidDel="00883768">
          <w:delText>Cortex Modulation tab setup</w:delText>
        </w:r>
      </w:del>
    </w:p>
    <w:p w14:paraId="74D24D04" w14:textId="431FD660" w:rsidR="00A538EB" w:rsidDel="00694684" w:rsidRDefault="00A538EB">
      <w:pPr>
        <w:pStyle w:val="TableText"/>
        <w:numPr>
          <w:ilvl w:val="0"/>
          <w:numId w:val="17"/>
        </w:numPr>
        <w:rPr>
          <w:del w:id="5051" w:author="Perrine, Martin L. (GSFC-5670)" w:date="2016-09-08T12:29:00Z"/>
          <w:rFonts w:ascii="Times New Roman" w:hAnsi="Times New Roman"/>
          <w:sz w:val="24"/>
          <w:szCs w:val="24"/>
        </w:rPr>
      </w:pPr>
      <w:r>
        <w:rPr>
          <w:rFonts w:ascii="Times New Roman" w:hAnsi="Times New Roman"/>
          <w:sz w:val="24"/>
          <w:szCs w:val="24"/>
        </w:rPr>
        <w:lastRenderedPageBreak/>
        <w:t>Test Modulator Unit. Make sure all the information as you see it displayed below resembles your entry on the Cortex (PCM tab)</w:t>
      </w:r>
      <w:ins w:id="5052" w:author="Muhammad, Alimayo (GSFC-5660)" w:date="2016-08-04T12:52:00Z">
        <w:r w:rsidR="005D21C1">
          <w:rPr>
            <w:rFonts w:ascii="Times New Roman" w:hAnsi="Times New Roman"/>
            <w:sz w:val="24"/>
            <w:szCs w:val="24"/>
          </w:rPr>
          <w:t>,</w:t>
        </w:r>
      </w:ins>
      <w:del w:id="5053" w:author="Muhammad, Alimayo (GSFC-5660)" w:date="2016-08-04T12:52:00Z">
        <w:r w:rsidDel="005D21C1">
          <w:rPr>
            <w:rFonts w:ascii="Times New Roman" w:hAnsi="Times New Roman"/>
            <w:sz w:val="24"/>
            <w:szCs w:val="24"/>
          </w:rPr>
          <w:delText>.</w:delText>
        </w:r>
      </w:del>
      <w:ins w:id="5054" w:author="Muhammad, Alimayo (GSFC-5660)" w:date="2016-08-08T14:52:00Z">
        <w:r w:rsidR="00531852">
          <w:rPr>
            <w:rFonts w:ascii="Times New Roman" w:hAnsi="Times New Roman"/>
            <w:sz w:val="24"/>
            <w:szCs w:val="24"/>
          </w:rPr>
          <w:t xml:space="preserve"> </w:t>
        </w:r>
        <w:r w:rsidR="00531852" w:rsidDel="00531852">
          <w:rPr>
            <w:rFonts w:ascii="Times New Roman" w:hAnsi="Times New Roman"/>
            <w:sz w:val="24"/>
            <w:szCs w:val="24"/>
          </w:rPr>
          <w:t xml:space="preserve"> </w:t>
        </w:r>
      </w:ins>
      <w:ins w:id="5055" w:author="Perrine, Martin L. (GSFC-5670)" w:date="2016-09-08T12:29:00Z">
        <w:r w:rsidR="00694684">
          <w:rPr>
            <w:szCs w:val="24"/>
          </w:rPr>
          <w:fldChar w:fldCharType="begin"/>
        </w:r>
        <w:r w:rsidR="00694684">
          <w:rPr>
            <w:rFonts w:ascii="Times New Roman" w:hAnsi="Times New Roman"/>
            <w:sz w:val="24"/>
            <w:szCs w:val="24"/>
          </w:rPr>
          <w:instrText xml:space="preserve"> REF _Ref461101081 \h </w:instrText>
        </w:r>
      </w:ins>
      <w:r w:rsidR="00694684">
        <w:rPr>
          <w:szCs w:val="24"/>
        </w:rPr>
      </w:r>
      <w:r w:rsidR="00694684">
        <w:rPr>
          <w:szCs w:val="24"/>
        </w:rPr>
        <w:fldChar w:fldCharType="separate"/>
      </w:r>
      <w:ins w:id="5056" w:author="Perrine, Martin L. (GSFC-5670)" w:date="2016-09-08T12:29:00Z">
        <w:r w:rsidR="00694684">
          <w:t xml:space="preserve">Figure </w:t>
        </w:r>
        <w:r w:rsidR="00694684">
          <w:rPr>
            <w:noProof/>
          </w:rPr>
          <w:t>6</w:t>
        </w:r>
        <w:r w:rsidR="00694684">
          <w:noBreakHyphen/>
        </w:r>
        <w:r w:rsidR="00694684">
          <w:rPr>
            <w:noProof/>
          </w:rPr>
          <w:t>40</w:t>
        </w:r>
        <w:r w:rsidR="00694684">
          <w:rPr>
            <w:szCs w:val="24"/>
          </w:rPr>
          <w:fldChar w:fldCharType="end"/>
        </w:r>
        <w:r w:rsidR="00694684">
          <w:rPr>
            <w:rFonts w:ascii="Times New Roman" w:hAnsi="Times New Roman"/>
            <w:sz w:val="24"/>
            <w:szCs w:val="24"/>
          </w:rPr>
          <w:t>.</w:t>
        </w:r>
      </w:ins>
      <w:ins w:id="5057" w:author="Muhammad, Alimayo (GSFC-5660)" w:date="2016-08-24T15:04:00Z">
        <w:del w:id="5058" w:author="Perrine, Martin L. (GSFC-5670)" w:date="2016-09-08T12:29:00Z">
          <w:r w:rsidR="006C6F12" w:rsidDel="00694684">
            <w:rPr>
              <w:szCs w:val="24"/>
            </w:rPr>
            <w:fldChar w:fldCharType="begin"/>
          </w:r>
          <w:r w:rsidR="006C6F12" w:rsidDel="00694684">
            <w:rPr>
              <w:rFonts w:ascii="Times New Roman" w:hAnsi="Times New Roman"/>
              <w:sz w:val="24"/>
              <w:szCs w:val="24"/>
            </w:rPr>
            <w:delInstrText xml:space="preserve"> REF _Ref459814417 \h </w:delInstrText>
          </w:r>
        </w:del>
      </w:ins>
      <w:del w:id="5059" w:author="Perrine, Martin L. (GSFC-5670)" w:date="2016-09-08T12:29:00Z">
        <w:r w:rsidR="006C6F12" w:rsidDel="00694684">
          <w:rPr>
            <w:szCs w:val="24"/>
          </w:rPr>
        </w:r>
        <w:r w:rsidR="006C6F12" w:rsidDel="00694684">
          <w:rPr>
            <w:szCs w:val="24"/>
          </w:rPr>
          <w:fldChar w:fldCharType="separate"/>
        </w:r>
      </w:del>
      <w:ins w:id="5060" w:author="Muhammad, Alimayo (GSFC-5660)" w:date="2016-08-24T15:04:00Z">
        <w:del w:id="5061" w:author="Perrine, Martin L. (GSFC-5670)" w:date="2016-08-31T11:09:00Z">
          <w:r w:rsidR="006C6F12" w:rsidDel="00EF27DF">
            <w:delText xml:space="preserve">Figure </w:delText>
          </w:r>
          <w:r w:rsidR="006C6F12" w:rsidDel="00EF27DF">
            <w:rPr>
              <w:noProof/>
            </w:rPr>
            <w:delText>6</w:delText>
          </w:r>
          <w:r w:rsidR="006C6F12" w:rsidDel="00EF27DF">
            <w:noBreakHyphen/>
          </w:r>
          <w:r w:rsidR="006C6F12" w:rsidDel="00EF27DF">
            <w:rPr>
              <w:noProof/>
            </w:rPr>
            <w:delText>3</w:delText>
          </w:r>
        </w:del>
      </w:ins>
      <w:ins w:id="5062" w:author="Muhammad, Alimayo (GSFC-5660)" w:date="2016-08-25T13:47:00Z">
        <w:del w:id="5063" w:author="Perrine, Martin L. (GSFC-5670)" w:date="2016-08-31T11:09:00Z">
          <w:r w:rsidR="00DF5458" w:rsidDel="00EF27DF">
            <w:rPr>
              <w:noProof/>
            </w:rPr>
            <w:delText>6</w:delText>
          </w:r>
        </w:del>
      </w:ins>
      <w:ins w:id="5064" w:author="Muhammad, Alimayo (GSFC-5660)" w:date="2016-08-24T15:04:00Z">
        <w:del w:id="5065" w:author="Perrine, Martin L. (GSFC-5670)" w:date="2016-08-31T11:09:00Z">
          <w:r w:rsidR="006C6F12" w:rsidDel="00EF27DF">
            <w:delText>.</w:delText>
          </w:r>
        </w:del>
        <w:del w:id="5066" w:author="Perrine, Martin L. (GSFC-5670)" w:date="2016-09-08T12:29:00Z">
          <w:r w:rsidR="006C6F12" w:rsidDel="00694684">
            <w:rPr>
              <w:szCs w:val="24"/>
            </w:rPr>
            <w:fldChar w:fldCharType="end"/>
          </w:r>
        </w:del>
      </w:ins>
      <w:del w:id="5067" w:author="Perrine, Martin L. (GSFC-5670)" w:date="2016-09-08T12:29:00Z">
        <w:r w:rsidR="0043047E" w:rsidDel="00694684">
          <w:rPr>
            <w:rFonts w:ascii="Times New Roman" w:hAnsi="Times New Roman"/>
            <w:sz w:val="24"/>
            <w:szCs w:val="24"/>
          </w:rPr>
          <w:delText xml:space="preserve"> </w:delText>
        </w:r>
        <w:r w:rsidR="0043047E" w:rsidDel="00694684">
          <w:rPr>
            <w:szCs w:val="24"/>
          </w:rPr>
          <w:fldChar w:fldCharType="begin"/>
        </w:r>
        <w:r w:rsidR="0043047E" w:rsidDel="00694684">
          <w:rPr>
            <w:rFonts w:ascii="Times New Roman" w:hAnsi="Times New Roman"/>
            <w:sz w:val="24"/>
            <w:szCs w:val="24"/>
          </w:rPr>
          <w:delInstrText xml:space="preserve"> REF _Ref455674078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316</w:delText>
        </w:r>
        <w:r w:rsidR="009273D6" w:rsidDel="00694684">
          <w:noBreakHyphen/>
        </w:r>
        <w:r w:rsidR="009273D6" w:rsidDel="00694684">
          <w:rPr>
            <w:noProof/>
          </w:rPr>
          <w:delText>320</w:delText>
        </w:r>
        <w:r w:rsidR="009273D6" w:rsidDel="00694684">
          <w:noBreakHyphen/>
        </w:r>
        <w:r w:rsidR="0043047E" w:rsidDel="00694684">
          <w:rPr>
            <w:szCs w:val="24"/>
          </w:rPr>
          <w:fldChar w:fldCharType="end"/>
        </w:r>
      </w:del>
    </w:p>
    <w:p w14:paraId="42E18099" w14:textId="1CF7C369" w:rsidR="00A538EB" w:rsidDel="00694684" w:rsidRDefault="00A538EB">
      <w:pPr>
        <w:pStyle w:val="TableText"/>
        <w:numPr>
          <w:ilvl w:val="0"/>
          <w:numId w:val="17"/>
        </w:numPr>
        <w:rPr>
          <w:del w:id="5068" w:author="Perrine, Martin L. (GSFC-5670)" w:date="2016-09-08T12:29:00Z"/>
          <w:rFonts w:ascii="Times New Roman" w:hAnsi="Times New Roman"/>
          <w:sz w:val="24"/>
          <w:szCs w:val="24"/>
        </w:rPr>
        <w:pPrChange w:id="5069" w:author="Muhammad, Alimayo (GSFC-5660)" w:date="2016-08-08T14:53:00Z">
          <w:pPr>
            <w:pStyle w:val="TableText"/>
          </w:pPr>
        </w:pPrChange>
      </w:pPr>
    </w:p>
    <w:p w14:paraId="600F4805" w14:textId="0E07C736" w:rsidR="00A538EB" w:rsidDel="004E56CC" w:rsidRDefault="00A538EB">
      <w:pPr>
        <w:pStyle w:val="TableText"/>
        <w:numPr>
          <w:ilvl w:val="0"/>
          <w:numId w:val="17"/>
        </w:numPr>
        <w:rPr>
          <w:del w:id="5070" w:author="Muhammad, Alimayo (GSFC-5660)" w:date="2016-08-17T14:19:00Z"/>
        </w:rPr>
        <w:pPrChange w:id="5071" w:author="Perrine, Martin L. (GSFC-5670)" w:date="2016-09-08T12:29:00Z">
          <w:pPr>
            <w:jc w:val="center"/>
          </w:pPr>
        </w:pPrChange>
      </w:pPr>
      <w:r>
        <w:rPr>
          <w:noProof/>
        </w:rPr>
        <mc:AlternateContent>
          <mc:Choice Requires="wps">
            <w:drawing>
              <wp:anchor distT="0" distB="0" distL="114300" distR="114300" simplePos="0" relativeHeight="251765248" behindDoc="0" locked="0" layoutInCell="1" allowOverlap="1" wp14:anchorId="6B2DC1F8" wp14:editId="717669C2">
                <wp:simplePos x="0" y="0"/>
                <wp:positionH relativeFrom="column">
                  <wp:posOffset>1845945</wp:posOffset>
                </wp:positionH>
                <wp:positionV relativeFrom="paragraph">
                  <wp:posOffset>392430</wp:posOffset>
                </wp:positionV>
                <wp:extent cx="619125" cy="219075"/>
                <wp:effectExtent l="0" t="0" r="28575" b="28575"/>
                <wp:wrapNone/>
                <wp:docPr id="195" name="Oval 195"/>
                <wp:cNvGraphicFramePr/>
                <a:graphic xmlns:a="http://schemas.openxmlformats.org/drawingml/2006/main">
                  <a:graphicData uri="http://schemas.microsoft.com/office/word/2010/wordprocessingShape">
                    <wps:wsp>
                      <wps:cNvSpPr/>
                      <wps:spPr>
                        <a:xfrm>
                          <a:off x="0" y="0"/>
                          <a:ext cx="619125" cy="219075"/>
                        </a:xfrm>
                        <a:prstGeom prst="ellipse">
                          <a:avLst/>
                        </a:prstGeom>
                        <a:noFill/>
                        <a:ln w="19050" cap="flat" cmpd="sng" algn="ctr">
                          <a:solidFill>
                            <a:srgbClr val="C0504D"/>
                          </a:solidFill>
                          <a:prstDash val="solid"/>
                        </a:ln>
                        <a:effectLst/>
                      </wps:spPr>
                      <wps:txbx>
                        <w:txbxContent>
                          <w:p w14:paraId="6279961E"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DC1F8" id="Oval 195" o:spid="_x0000_s1046" style="position:absolute;left:0;text-align:left;margin-left:145.35pt;margin-top:30.9pt;width:48.75pt;height:17.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" filled="f" strokecolor="#c0504d" strokeweight="1.5pt">
                <v:textbox>
                  <w:txbxContent>
                    <w:p w14:paraId="6279961E" w14:textId="77777777" w:rsidR="003127AA" w:rsidRDefault="003127AA" w:rsidP="00A538EB">
                      <w:pPr>
                        <w:jc w:val="center"/>
                      </w:pPr>
                    </w:p>
                  </w:txbxContent>
                </v:textbox>
              </v:oval>
            </w:pict>
          </mc:Fallback>
        </mc:AlternateContent>
      </w:r>
      <w:r w:rsidR="000D24BB">
        <w:rPr>
          <w:noProof/>
        </w:rPr>
        <w:drawing>
          <wp:inline distT="0" distB="0" distL="0" distR="0" wp14:anchorId="190DA01E" wp14:editId="11DBFE2F">
            <wp:extent cx="2948940" cy="3124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2862" cy="3139065"/>
                    </a:xfrm>
                    <a:prstGeom prst="rect">
                      <a:avLst/>
                    </a:prstGeom>
                    <a:noFill/>
                  </pic:spPr>
                </pic:pic>
              </a:graphicData>
            </a:graphic>
          </wp:inline>
        </w:drawing>
      </w:r>
    </w:p>
    <w:p w14:paraId="6E8DB03F" w14:textId="2B05BB9C" w:rsidR="00CA1932" w:rsidDel="004E56CC" w:rsidRDefault="00CA1932">
      <w:pPr>
        <w:pStyle w:val="Caption"/>
        <w:jc w:val="both"/>
        <w:rPr>
          <w:del w:id="5072" w:author="Muhammad, Alimayo (GSFC-5660)" w:date="2016-08-08T12:03:00Z"/>
        </w:rPr>
        <w:pPrChange w:id="5073" w:author="Muhammad, Alimayo (GSFC-5660)" w:date="2016-08-17T14:19:00Z">
          <w:pPr>
            <w:pStyle w:val="Caption"/>
          </w:pPr>
        </w:pPrChange>
      </w:pPr>
    </w:p>
    <w:p w14:paraId="5F3E5B76" w14:textId="77777777" w:rsidR="004E56CC" w:rsidRDefault="004E56CC">
      <w:pPr>
        <w:pStyle w:val="TableText"/>
        <w:ind w:left="360"/>
        <w:jc w:val="center"/>
        <w:rPr>
          <w:ins w:id="5074" w:author="Muhammad, Alimayo (GSFC-5660)" w:date="2016-08-17T14:19:00Z"/>
        </w:rPr>
        <w:pPrChange w:id="5075" w:author="Muhammad, Alimayo (GSFC-5660)" w:date="2016-08-17T14:19:00Z">
          <w:pPr>
            <w:jc w:val="center"/>
          </w:pPr>
        </w:pPrChange>
      </w:pPr>
    </w:p>
    <w:p w14:paraId="5B4E4FDD" w14:textId="38E2159C" w:rsidR="00A538EB" w:rsidRDefault="004E56CC" w:rsidP="005152B5">
      <w:pPr>
        <w:pStyle w:val="Caption"/>
        <w:rPr>
          <w:ins w:id="5076" w:author="Muhammad, Alimayo (GSFC-5660)" w:date="2016-08-08T14:53:00Z"/>
        </w:rPr>
      </w:pPr>
      <w:bookmarkStart w:id="5077" w:name="_Ref461101081"/>
      <w:bookmarkStart w:id="5078" w:name="_Ref459814417"/>
      <w:bookmarkStart w:id="5079" w:name="_Toc460235950"/>
      <w:ins w:id="5080" w:author="Muhammad, Alimayo (GSFC-5660)" w:date="2016-08-17T14:20:00Z">
        <w:r>
          <w:t xml:space="preserve">Figure </w:t>
        </w:r>
      </w:ins>
      <w:ins w:id="508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08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083" w:author="Perrine, Martin L. (GSFC-5670)" w:date="2016-08-31T11:10:00Z">
        <w:r w:rsidR="00EF27DF">
          <w:rPr>
            <w:noProof/>
          </w:rPr>
          <w:t>40</w:t>
        </w:r>
      </w:ins>
      <w:ins w:id="5084" w:author="Muhammad, Alimayo (GSFC-5660)" w:date="2016-08-29T12:55:00Z">
        <w:r w:rsidR="004B56B2">
          <w:fldChar w:fldCharType="end"/>
        </w:r>
      </w:ins>
      <w:bookmarkStart w:id="5085" w:name="_Ref455674078"/>
      <w:bookmarkEnd w:id="5077"/>
      <w:ins w:id="5086" w:author="Muhammad, Alimayo (GSFC-5660)" w:date="2016-08-29T12:19:00Z">
        <w:r w:rsidR="00E874FD">
          <w:t xml:space="preserve"> </w:t>
        </w:r>
      </w:ins>
      <w:del w:id="5087" w:author="Muhammad, Alimayo (GSFC-5660)" w:date="2016-08-08T10:17: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31</w:delText>
        </w:r>
        <w:r w:rsidR="00386256" w:rsidDel="00D349FE">
          <w:rPr>
            <w:noProof/>
          </w:rPr>
          <w:fldChar w:fldCharType="end"/>
        </w:r>
        <w:bookmarkEnd w:id="5085"/>
        <w:r w:rsidR="00CA1932" w:rsidDel="00D349FE">
          <w:delText xml:space="preserve"> </w:delText>
        </w:r>
      </w:del>
      <w:r w:rsidR="00CA1932">
        <w:t>Cortex PCM tab setup</w:t>
      </w:r>
      <w:bookmarkEnd w:id="5078"/>
      <w:bookmarkEnd w:id="5079"/>
    </w:p>
    <w:p w14:paraId="7D08E083" w14:textId="77777777" w:rsidR="00531852" w:rsidRPr="00783A32" w:rsidRDefault="00531852">
      <w:pPr>
        <w:pStyle w:val="BodyText"/>
        <w:pPrChange w:id="5088" w:author="Perrine, Martin L. (GSFC-5670)" w:date="2016-08-30T14:52:00Z">
          <w:pPr>
            <w:pStyle w:val="Caption"/>
          </w:pPr>
        </w:pPrChange>
      </w:pPr>
    </w:p>
    <w:p w14:paraId="665ABF5A" w14:textId="480200C8" w:rsidR="00A538EB" w:rsidRDefault="00A538EB" w:rsidP="00A538EB">
      <w:pPr>
        <w:pStyle w:val="TableText"/>
        <w:rPr>
          <w:rFonts w:ascii="Times New Roman" w:hAnsi="Times New Roman"/>
          <w:sz w:val="24"/>
          <w:szCs w:val="24"/>
        </w:rPr>
      </w:pPr>
      <w:r>
        <w:rPr>
          <w:rFonts w:ascii="Times New Roman" w:hAnsi="Times New Roman"/>
          <w:sz w:val="24"/>
          <w:szCs w:val="24"/>
        </w:rPr>
        <w:t xml:space="preserve">Configuring the Cortex for </w:t>
      </w:r>
      <w:del w:id="5089" w:author="Perrine, Martin L. (GSFC-5670)" w:date="2016-09-13T14:29:00Z">
        <w:r w:rsidDel="00055AC4">
          <w:rPr>
            <w:rFonts w:ascii="Times New Roman" w:hAnsi="Times New Roman"/>
            <w:sz w:val="24"/>
            <w:szCs w:val="24"/>
          </w:rPr>
          <w:delText>NENG</w:delText>
        </w:r>
      </w:del>
      <w:ins w:id="5090" w:author="Perrine, Martin L. (GSFC-5670)" w:date="2016-09-13T14:29:00Z">
        <w:r w:rsidR="00055AC4">
          <w:rPr>
            <w:rFonts w:ascii="Times New Roman" w:hAnsi="Times New Roman"/>
            <w:sz w:val="24"/>
            <w:szCs w:val="24"/>
          </w:rPr>
          <w:t>DAPHNE</w:t>
        </w:r>
      </w:ins>
      <w:r>
        <w:rPr>
          <w:rFonts w:ascii="Times New Roman" w:hAnsi="Times New Roman"/>
          <w:sz w:val="24"/>
          <w:szCs w:val="24"/>
        </w:rPr>
        <w:t xml:space="preserve"> Testing:</w:t>
      </w:r>
    </w:p>
    <w:p w14:paraId="5D421B4E" w14:textId="77777777" w:rsidR="002F2F58" w:rsidRDefault="002F2F58" w:rsidP="00A538EB">
      <w:pPr>
        <w:pStyle w:val="TableText"/>
        <w:rPr>
          <w:rFonts w:ascii="Times New Roman" w:hAnsi="Times New Roman"/>
          <w:sz w:val="24"/>
          <w:szCs w:val="24"/>
        </w:rPr>
      </w:pPr>
    </w:p>
    <w:p w14:paraId="4C1E75A6" w14:textId="04C59A21" w:rsidR="002F2F58" w:rsidRPr="0006341D" w:rsidDel="00694684" w:rsidRDefault="002F2F58">
      <w:pPr>
        <w:pStyle w:val="StyleListParagraphLeft"/>
        <w:rPr>
          <w:del w:id="5091" w:author="Perrine, Martin L. (GSFC-5670)" w:date="2016-09-08T12:29:00Z"/>
        </w:rPr>
      </w:pPr>
      <w:r w:rsidRPr="0006341D">
        <w:t xml:space="preserve">Click the key at the </w:t>
      </w:r>
      <w:r>
        <w:t>bottom</w:t>
      </w:r>
      <w:r w:rsidRPr="0006341D">
        <w:t xml:space="preserve"> of the Cortex screen</w:t>
      </w:r>
      <w:r w:rsidR="0043047E">
        <w:t xml:space="preserve">, </w:t>
      </w:r>
      <w:ins w:id="5092" w:author="Muhammad, Alimayo (GSFC-5660)" w:date="2016-08-24T15:05:00Z">
        <w:del w:id="5093" w:author="Perrine, Martin L. (GSFC-5670)" w:date="2016-09-08T12:29:00Z">
          <w:r w:rsidR="0030466B" w:rsidDel="00694684">
            <w:fldChar w:fldCharType="begin"/>
          </w:r>
          <w:r w:rsidR="0030466B" w:rsidDel="00694684">
            <w:delInstrText xml:space="preserve"> REF _Ref459814436 \h </w:delInstrText>
          </w:r>
        </w:del>
      </w:ins>
      <w:del w:id="5094" w:author="Perrine, Martin L. (GSFC-5670)" w:date="2016-09-08T12:29:00Z">
        <w:r w:rsidR="0030466B" w:rsidDel="00694684">
          <w:fldChar w:fldCharType="separate"/>
        </w:r>
      </w:del>
      <w:ins w:id="5095" w:author="Muhammad, Alimayo (GSFC-5660)" w:date="2016-08-24T15:05:00Z">
        <w:del w:id="5096" w:author="Perrine, Martin L. (GSFC-5670)" w:date="2016-08-31T11:09:00Z">
          <w:r w:rsidR="0030466B" w:rsidDel="00EF27DF">
            <w:delText xml:space="preserve">Figure </w:delText>
          </w:r>
          <w:r w:rsidR="0030466B" w:rsidDel="00EF27DF">
            <w:rPr>
              <w:noProof/>
            </w:rPr>
            <w:delText>6</w:delText>
          </w:r>
          <w:r w:rsidR="0030466B" w:rsidDel="00EF27DF">
            <w:noBreakHyphen/>
          </w:r>
          <w:r w:rsidR="0030466B" w:rsidDel="00EF27DF">
            <w:rPr>
              <w:noProof/>
            </w:rPr>
            <w:delText>3</w:delText>
          </w:r>
        </w:del>
      </w:ins>
      <w:ins w:id="5097" w:author="Muhammad, Alimayo (GSFC-5660)" w:date="2016-08-25T13:47:00Z">
        <w:del w:id="5098" w:author="Perrine, Martin L. (GSFC-5670)" w:date="2016-08-31T11:09:00Z">
          <w:r w:rsidR="00DF5458" w:rsidDel="00EF27DF">
            <w:rPr>
              <w:noProof/>
            </w:rPr>
            <w:delText>7</w:delText>
          </w:r>
        </w:del>
      </w:ins>
      <w:ins w:id="5099" w:author="Muhammad, Alimayo (GSFC-5660)" w:date="2016-08-24T15:05:00Z">
        <w:del w:id="5100" w:author="Perrine, Martin L. (GSFC-5670)" w:date="2016-08-31T11:09:00Z">
          <w:r w:rsidR="0030466B" w:rsidDel="00EF27DF">
            <w:delText>.</w:delText>
          </w:r>
        </w:del>
        <w:del w:id="5101" w:author="Perrine, Martin L. (GSFC-5670)" w:date="2016-09-08T12:29:00Z">
          <w:r w:rsidR="0030466B" w:rsidDel="00694684">
            <w:fldChar w:fldCharType="end"/>
          </w:r>
        </w:del>
      </w:ins>
      <w:del w:id="5102" w:author="Perrine, Martin L. (GSFC-5670)" w:date="2016-09-08T12:29:00Z">
        <w:r w:rsidR="0043047E" w:rsidDel="00694684">
          <w:fldChar w:fldCharType="begin"/>
        </w:r>
        <w:r w:rsidR="0043047E" w:rsidDel="00694684">
          <w:delInstrText xml:space="preserve"> REF _Ref455674092 \h </w:delInstrText>
        </w:r>
        <w:r w:rsidR="0043047E" w:rsidDel="00694684">
          <w:fldChar w:fldCharType="separate"/>
        </w:r>
      </w:del>
      <w:del w:id="5103" w:author="Perrine, Martin L. (GSFC-5670)" w:date="2016-08-31T11:09:00Z">
        <w:r w:rsidR="009273D6" w:rsidDel="00EF27DF">
          <w:delText xml:space="preserve">Figure </w:delText>
        </w:r>
        <w:r w:rsidR="009273D6" w:rsidDel="00EF27DF">
          <w:rPr>
            <w:noProof/>
          </w:rPr>
          <w:delText>326</w:delText>
        </w:r>
        <w:r w:rsidR="009273D6" w:rsidDel="00EF27DF">
          <w:noBreakHyphen/>
        </w:r>
        <w:r w:rsidR="009273D6" w:rsidDel="00EF27DF">
          <w:rPr>
            <w:noProof/>
          </w:rPr>
          <w:delText>330</w:delText>
        </w:r>
        <w:r w:rsidR="009273D6" w:rsidDel="00EF27DF">
          <w:noBreakHyphen/>
        </w:r>
      </w:del>
      <w:del w:id="5104" w:author="Perrine, Martin L. (GSFC-5670)" w:date="2016-09-08T12:29:00Z">
        <w:r w:rsidR="0043047E" w:rsidDel="00694684">
          <w:fldChar w:fldCharType="end"/>
        </w:r>
        <w:r w:rsidR="0043047E" w:rsidDel="00694684">
          <w:delText>.</w:delText>
        </w:r>
      </w:del>
    </w:p>
    <w:p w14:paraId="426BD961" w14:textId="3A0F5B91" w:rsidR="00A538EB" w:rsidRPr="00694684" w:rsidRDefault="00694684">
      <w:pPr>
        <w:pStyle w:val="StyleListParagraphLeft"/>
        <w:pPrChange w:id="5105" w:author="Perrine, Martin L. (GSFC-5670)" w:date="2016-09-08T12:29:00Z">
          <w:pPr>
            <w:pStyle w:val="TableText"/>
          </w:pPr>
        </w:pPrChange>
      </w:pPr>
      <w:ins w:id="5106" w:author="Perrine, Martin L. (GSFC-5670)" w:date="2016-09-08T12:29:00Z">
        <w:r>
          <w:fldChar w:fldCharType="begin"/>
        </w:r>
        <w:r>
          <w:instrText xml:space="preserve"> REF _Ref461101100 \h </w:instrText>
        </w:r>
      </w:ins>
      <w:r>
        <w:fldChar w:fldCharType="separate"/>
      </w:r>
      <w:ins w:id="5107" w:author="Perrine, Martin L. (GSFC-5670)" w:date="2016-09-08T12:29:00Z">
        <w:r>
          <w:t xml:space="preserve">Figure </w:t>
        </w:r>
        <w:r>
          <w:rPr>
            <w:noProof/>
          </w:rPr>
          <w:t>6</w:t>
        </w:r>
        <w:r>
          <w:noBreakHyphen/>
        </w:r>
        <w:r>
          <w:rPr>
            <w:noProof/>
          </w:rPr>
          <w:t>41</w:t>
        </w:r>
        <w:r>
          <w:fldChar w:fldCharType="end"/>
        </w:r>
        <w:r>
          <w:t>.</w:t>
        </w:r>
      </w:ins>
    </w:p>
    <w:p w14:paraId="3E7F377A" w14:textId="767D31FB" w:rsidR="00A538EB" w:rsidDel="00883768" w:rsidRDefault="00787948">
      <w:pPr>
        <w:jc w:val="center"/>
        <w:rPr>
          <w:del w:id="5108" w:author="Muhammad, Alimayo (GSFC-5660)" w:date="2016-08-17T14:17:00Z"/>
        </w:rPr>
      </w:pPr>
      <w:r>
        <w:rPr>
          <w:noProof/>
        </w:rPr>
        <mc:AlternateContent>
          <mc:Choice Requires="wps">
            <w:drawing>
              <wp:anchor distT="0" distB="0" distL="114300" distR="114300" simplePos="0" relativeHeight="251771392" behindDoc="0" locked="0" layoutInCell="1" allowOverlap="1" wp14:anchorId="2B092D92" wp14:editId="6D18B8BD">
                <wp:simplePos x="0" y="0"/>
                <wp:positionH relativeFrom="column">
                  <wp:posOffset>3771900</wp:posOffset>
                </wp:positionH>
                <wp:positionV relativeFrom="paragraph">
                  <wp:posOffset>2338705</wp:posOffset>
                </wp:positionV>
                <wp:extent cx="619125" cy="276225"/>
                <wp:effectExtent l="0" t="0" r="28575" b="28575"/>
                <wp:wrapNone/>
                <wp:docPr id="198" name="Oval 198"/>
                <wp:cNvGraphicFramePr/>
                <a:graphic xmlns:a="http://schemas.openxmlformats.org/drawingml/2006/main">
                  <a:graphicData uri="http://schemas.microsoft.com/office/word/2010/wordprocessingShape">
                    <wps:wsp>
                      <wps:cNvSpPr/>
                      <wps:spPr>
                        <a:xfrm>
                          <a:off x="0" y="0"/>
                          <a:ext cx="619125" cy="276225"/>
                        </a:xfrm>
                        <a:prstGeom prst="ellipse">
                          <a:avLst/>
                        </a:prstGeom>
                        <a:noFill/>
                        <a:ln w="19050" cap="flat" cmpd="sng" algn="ctr">
                          <a:solidFill>
                            <a:srgbClr val="C0504D"/>
                          </a:solidFill>
                          <a:prstDash val="solid"/>
                        </a:ln>
                        <a:effectLst/>
                      </wps:spPr>
                      <wps:txbx>
                        <w:txbxContent>
                          <w:p w14:paraId="4BE34D74"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92D92" id="Oval 198" o:spid="_x0000_s1047" style="position:absolute;left:0;text-align:left;margin-left:297pt;margin-top:184.15pt;width:48.75pt;height:21.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" filled="f" strokecolor="#c0504d" strokeweight="1.5pt">
                <v:textbox>
                  <w:txbxContent>
                    <w:p w14:paraId="4BE34D74" w14:textId="77777777" w:rsidR="003127AA" w:rsidRDefault="003127AA" w:rsidP="00A538EB">
                      <w:pPr>
                        <w:jc w:val="center"/>
                      </w:pPr>
                    </w:p>
                  </w:txbxContent>
                </v:textbox>
              </v:oval>
            </w:pict>
          </mc:Fallback>
        </mc:AlternateContent>
      </w:r>
      <w:r w:rsidR="000D24BB">
        <w:rPr>
          <w:noProof/>
        </w:rPr>
        <w:drawing>
          <wp:inline distT="0" distB="0" distL="0" distR="0" wp14:anchorId="1D85CF10" wp14:editId="47A62149">
            <wp:extent cx="2636520" cy="2676953"/>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3201" cy="2683736"/>
                    </a:xfrm>
                    <a:prstGeom prst="rect">
                      <a:avLst/>
                    </a:prstGeom>
                    <a:noFill/>
                  </pic:spPr>
                </pic:pic>
              </a:graphicData>
            </a:graphic>
          </wp:inline>
        </w:drawing>
      </w:r>
    </w:p>
    <w:p w14:paraId="67AC4ACA" w14:textId="77777777" w:rsidR="00883768" w:rsidRDefault="00883768" w:rsidP="008239E7">
      <w:pPr>
        <w:jc w:val="center"/>
        <w:rPr>
          <w:ins w:id="5109" w:author="Muhammad, Alimayo (GSFC-5660)" w:date="2016-08-17T14:17:00Z"/>
        </w:rPr>
      </w:pPr>
    </w:p>
    <w:p w14:paraId="5514ACF6" w14:textId="02EBB2D5" w:rsidR="00CA1932" w:rsidDel="004E56CC" w:rsidRDefault="00CA1932">
      <w:pPr>
        <w:pStyle w:val="Caption"/>
        <w:rPr>
          <w:del w:id="5110" w:author="Muhammad, Alimayo (GSFC-5660)" w:date="2016-08-08T12:03:00Z"/>
        </w:rPr>
      </w:pPr>
    </w:p>
    <w:p w14:paraId="153C3468" w14:textId="02B74198" w:rsidR="00CA1932" w:rsidRDefault="004E56CC" w:rsidP="005152B5">
      <w:pPr>
        <w:pStyle w:val="Caption"/>
      </w:pPr>
      <w:bookmarkStart w:id="5111" w:name="_Ref461101100"/>
      <w:bookmarkStart w:id="5112" w:name="_Ref459814436"/>
      <w:bookmarkStart w:id="5113" w:name="_Toc460235951"/>
      <w:ins w:id="5114" w:author="Muhammad, Alimayo (GSFC-5660)" w:date="2016-08-17T14:21:00Z">
        <w:r>
          <w:t xml:space="preserve">Figure </w:t>
        </w:r>
      </w:ins>
      <w:ins w:id="5115"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116"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117" w:author="Perrine, Martin L. (GSFC-5670)" w:date="2016-08-31T11:10:00Z">
        <w:r w:rsidR="00EF27DF">
          <w:rPr>
            <w:noProof/>
          </w:rPr>
          <w:t>41</w:t>
        </w:r>
      </w:ins>
      <w:ins w:id="5118" w:author="Muhammad, Alimayo (GSFC-5660)" w:date="2016-08-29T12:55:00Z">
        <w:r w:rsidR="004B56B2">
          <w:fldChar w:fldCharType="end"/>
        </w:r>
      </w:ins>
      <w:bookmarkStart w:id="5119" w:name="_Ref455674092"/>
      <w:bookmarkEnd w:id="5111"/>
      <w:ins w:id="5120" w:author="Muhammad, Alimayo (GSFC-5660)" w:date="2016-08-17T14:21:00Z">
        <w:r>
          <w:t xml:space="preserve"> </w:t>
        </w:r>
      </w:ins>
      <w:del w:id="5121" w:author="Muhammad, Alimayo (GSFC-5660)" w:date="2016-08-08T10:16: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32</w:delText>
        </w:r>
        <w:r w:rsidR="00386256" w:rsidDel="00D349FE">
          <w:rPr>
            <w:noProof/>
          </w:rPr>
          <w:fldChar w:fldCharType="end"/>
        </w:r>
        <w:bookmarkEnd w:id="5119"/>
        <w:r w:rsidR="00CA1932" w:rsidDel="00D349FE">
          <w:delText xml:space="preserve"> </w:delText>
        </w:r>
      </w:del>
      <w:r w:rsidR="00CA1932">
        <w:t>Test configuration window for Cortex</w:t>
      </w:r>
      <w:bookmarkEnd w:id="5112"/>
      <w:bookmarkEnd w:id="5113"/>
    </w:p>
    <w:p w14:paraId="318029F9" w14:textId="3567741A" w:rsidR="00A538EB" w:rsidRDefault="00A538EB" w:rsidP="00A538EB">
      <w:pPr>
        <w:pStyle w:val="TableText"/>
        <w:jc w:val="center"/>
        <w:rPr>
          <w:rFonts w:ascii="Times New Roman" w:hAnsi="Times New Roman"/>
          <w:sz w:val="24"/>
          <w:szCs w:val="24"/>
        </w:rPr>
      </w:pPr>
    </w:p>
    <w:p w14:paraId="65DC018C" w14:textId="77777777" w:rsidR="002F2F58" w:rsidRDefault="002F2F58" w:rsidP="008239E7">
      <w:pPr>
        <w:pStyle w:val="TableText"/>
        <w:rPr>
          <w:ins w:id="5122" w:author="Muhammad, Alimayo (GSFC-5660)" w:date="2016-08-08T14:54:00Z"/>
          <w:rFonts w:ascii="Times New Roman" w:hAnsi="Times New Roman"/>
          <w:sz w:val="24"/>
          <w:szCs w:val="24"/>
        </w:rPr>
      </w:pPr>
    </w:p>
    <w:p w14:paraId="7EE96126" w14:textId="77777777" w:rsidR="00531852" w:rsidRDefault="00531852" w:rsidP="008239E7">
      <w:pPr>
        <w:pStyle w:val="TableText"/>
        <w:rPr>
          <w:ins w:id="5123" w:author="Muhammad, Alimayo (GSFC-5660)" w:date="2016-08-08T14:54:00Z"/>
          <w:rFonts w:ascii="Times New Roman" w:hAnsi="Times New Roman"/>
          <w:sz w:val="24"/>
          <w:szCs w:val="24"/>
        </w:rPr>
      </w:pPr>
    </w:p>
    <w:p w14:paraId="5A40F12E" w14:textId="77777777" w:rsidR="00531852" w:rsidRDefault="00531852" w:rsidP="008239E7">
      <w:pPr>
        <w:pStyle w:val="TableText"/>
        <w:rPr>
          <w:rFonts w:ascii="Times New Roman" w:hAnsi="Times New Roman"/>
          <w:sz w:val="24"/>
          <w:szCs w:val="24"/>
        </w:rPr>
      </w:pPr>
    </w:p>
    <w:p w14:paraId="44345716" w14:textId="68B1C0D8" w:rsidR="002F2F58" w:rsidDel="00694684" w:rsidRDefault="002F2F58" w:rsidP="00787948">
      <w:pPr>
        <w:pStyle w:val="TableText"/>
        <w:numPr>
          <w:ilvl w:val="0"/>
          <w:numId w:val="68"/>
        </w:numPr>
        <w:rPr>
          <w:del w:id="5124" w:author="Perrine, Martin L. (GSFC-5670)" w:date="2016-09-08T12:29:00Z"/>
          <w:rFonts w:ascii="Times New Roman" w:hAnsi="Times New Roman"/>
          <w:sz w:val="24"/>
          <w:szCs w:val="24"/>
        </w:rPr>
      </w:pPr>
      <w:r>
        <w:rPr>
          <w:rFonts w:ascii="Times New Roman" w:hAnsi="Times New Roman"/>
          <w:sz w:val="24"/>
          <w:szCs w:val="24"/>
        </w:rPr>
        <w:t>Click the key in the CTX Document Management Window. And then press enter</w:t>
      </w:r>
      <w:ins w:id="5125" w:author="Muhammad, Alimayo (GSFC-5660)" w:date="2016-08-04T12:52:00Z">
        <w:r w:rsidR="005D21C1">
          <w:rPr>
            <w:rFonts w:ascii="Times New Roman" w:hAnsi="Times New Roman"/>
            <w:sz w:val="24"/>
            <w:szCs w:val="24"/>
          </w:rPr>
          <w:t>,</w:t>
        </w:r>
      </w:ins>
      <w:del w:id="5126" w:author="Muhammad, Alimayo (GSFC-5660)" w:date="2016-08-04T12:52:00Z">
        <w:r w:rsidDel="005D21C1">
          <w:rPr>
            <w:rFonts w:ascii="Times New Roman" w:hAnsi="Times New Roman"/>
            <w:sz w:val="24"/>
            <w:szCs w:val="24"/>
          </w:rPr>
          <w:delText>.</w:delText>
        </w:r>
      </w:del>
      <w:ins w:id="5127" w:author="Perrine, Martin L. (GSFC-5670)" w:date="2016-09-08T12:29:00Z">
        <w:r w:rsidR="00694684" w:rsidDel="00694684">
          <w:rPr>
            <w:rFonts w:ascii="Times New Roman" w:hAnsi="Times New Roman"/>
            <w:sz w:val="24"/>
            <w:szCs w:val="24"/>
          </w:rPr>
          <w:t xml:space="preserve"> </w:t>
        </w:r>
      </w:ins>
      <w:ins w:id="5128" w:author="Perrine, Martin L. (GSFC-5670)" w:date="2016-09-08T12:30:00Z">
        <w:r w:rsidR="00694684">
          <w:rPr>
            <w:szCs w:val="24"/>
          </w:rPr>
          <w:fldChar w:fldCharType="begin"/>
        </w:r>
        <w:r w:rsidR="00694684">
          <w:rPr>
            <w:rFonts w:ascii="Times New Roman" w:hAnsi="Times New Roman"/>
            <w:sz w:val="24"/>
            <w:szCs w:val="24"/>
          </w:rPr>
          <w:instrText xml:space="preserve"> REF _Ref458431420 \h </w:instrText>
        </w:r>
      </w:ins>
      <w:r w:rsidR="00694684">
        <w:rPr>
          <w:szCs w:val="24"/>
        </w:rPr>
      </w:r>
      <w:r w:rsidR="00694684">
        <w:rPr>
          <w:szCs w:val="24"/>
        </w:rPr>
        <w:fldChar w:fldCharType="separate"/>
      </w:r>
      <w:ins w:id="5129" w:author="Perrine, Martin L. (GSFC-5670)" w:date="2016-09-08T12:30:00Z">
        <w:r w:rsidR="00694684">
          <w:t xml:space="preserve">Figure </w:t>
        </w:r>
        <w:r w:rsidR="00694684">
          <w:rPr>
            <w:noProof/>
          </w:rPr>
          <w:t>6</w:t>
        </w:r>
        <w:r w:rsidR="00694684">
          <w:noBreakHyphen/>
        </w:r>
        <w:r w:rsidR="00694684">
          <w:rPr>
            <w:noProof/>
          </w:rPr>
          <w:t>42</w:t>
        </w:r>
        <w:r w:rsidR="00694684">
          <w:rPr>
            <w:szCs w:val="24"/>
          </w:rPr>
          <w:fldChar w:fldCharType="end"/>
        </w:r>
        <w:r w:rsidR="00694684">
          <w:rPr>
            <w:rFonts w:ascii="Times New Roman" w:hAnsi="Times New Roman"/>
            <w:sz w:val="24"/>
            <w:szCs w:val="24"/>
          </w:rPr>
          <w:t>.</w:t>
        </w:r>
      </w:ins>
      <w:ins w:id="5130" w:author="Muhammad, Alimayo (GSFC-5660)" w:date="2016-08-24T15:05:00Z">
        <w:del w:id="5131" w:author="Perrine, Martin L. (GSFC-5670)" w:date="2016-09-08T12:29:00Z">
          <w:r w:rsidR="0030466B" w:rsidDel="00694684">
            <w:rPr>
              <w:szCs w:val="24"/>
            </w:rPr>
            <w:fldChar w:fldCharType="begin"/>
          </w:r>
          <w:r w:rsidR="0030466B" w:rsidDel="00694684">
            <w:rPr>
              <w:rFonts w:ascii="Times New Roman" w:hAnsi="Times New Roman"/>
              <w:sz w:val="24"/>
              <w:szCs w:val="24"/>
            </w:rPr>
            <w:delInstrText xml:space="preserve"> REF _Ref459814468 \h </w:delInstrText>
          </w:r>
        </w:del>
      </w:ins>
      <w:del w:id="5132" w:author="Perrine, Martin L. (GSFC-5670)" w:date="2016-09-08T12:29:00Z">
        <w:r w:rsidR="0030466B" w:rsidDel="00694684">
          <w:rPr>
            <w:szCs w:val="24"/>
          </w:rPr>
        </w:r>
        <w:r w:rsidR="0030466B" w:rsidDel="00694684">
          <w:rPr>
            <w:szCs w:val="24"/>
          </w:rPr>
          <w:fldChar w:fldCharType="separate"/>
        </w:r>
      </w:del>
      <w:ins w:id="5133" w:author="Muhammad, Alimayo (GSFC-5660)" w:date="2016-08-24T15:05:00Z">
        <w:del w:id="5134" w:author="Perrine, Martin L. (GSFC-5670)" w:date="2016-08-31T11:09:00Z">
          <w:r w:rsidR="0030466B" w:rsidDel="00EF27DF">
            <w:delText xml:space="preserve">Figure </w:delText>
          </w:r>
          <w:r w:rsidR="0030466B" w:rsidDel="00EF27DF">
            <w:rPr>
              <w:noProof/>
            </w:rPr>
            <w:delText>6</w:delText>
          </w:r>
          <w:r w:rsidR="0030466B" w:rsidDel="00EF27DF">
            <w:noBreakHyphen/>
          </w:r>
          <w:r w:rsidR="0030466B" w:rsidDel="00EF27DF">
            <w:rPr>
              <w:noProof/>
            </w:rPr>
            <w:delText>3</w:delText>
          </w:r>
        </w:del>
      </w:ins>
      <w:ins w:id="5135" w:author="Muhammad, Alimayo (GSFC-5660)" w:date="2016-08-25T13:48:00Z">
        <w:del w:id="5136" w:author="Perrine, Martin L. (GSFC-5670)" w:date="2016-08-31T11:09:00Z">
          <w:r w:rsidR="003D5B70" w:rsidDel="00EF27DF">
            <w:rPr>
              <w:noProof/>
            </w:rPr>
            <w:delText>8</w:delText>
          </w:r>
        </w:del>
      </w:ins>
      <w:ins w:id="5137" w:author="Muhammad, Alimayo (GSFC-5660)" w:date="2016-08-24T15:05:00Z">
        <w:del w:id="5138" w:author="Perrine, Martin L. (GSFC-5670)" w:date="2016-08-31T11:09:00Z">
          <w:r w:rsidR="0030466B" w:rsidDel="00EF27DF">
            <w:delText>.</w:delText>
          </w:r>
        </w:del>
        <w:del w:id="5139" w:author="Perrine, Martin L. (GSFC-5670)" w:date="2016-09-08T12:29:00Z">
          <w:r w:rsidR="0030466B" w:rsidDel="00694684">
            <w:rPr>
              <w:szCs w:val="24"/>
            </w:rPr>
            <w:fldChar w:fldCharType="end"/>
          </w:r>
        </w:del>
      </w:ins>
      <w:ins w:id="5140" w:author="Muhammad, Alimayo (GSFC-5660)" w:date="2016-08-08T14:54:00Z">
        <w:del w:id="5141" w:author="Perrine, Martin L. (GSFC-5670)" w:date="2016-09-08T12:29:00Z">
          <w:r w:rsidR="0066242B" w:rsidDel="00694684">
            <w:rPr>
              <w:rFonts w:ascii="Times New Roman" w:hAnsi="Times New Roman"/>
              <w:sz w:val="24"/>
              <w:szCs w:val="24"/>
            </w:rPr>
            <w:delText xml:space="preserve"> </w:delText>
          </w:r>
        </w:del>
      </w:ins>
      <w:del w:id="5142" w:author="Perrine, Martin L. (GSFC-5670)" w:date="2016-09-08T12:29:00Z">
        <w:r w:rsidR="0043047E" w:rsidDel="00694684">
          <w:rPr>
            <w:rFonts w:ascii="Times New Roman" w:hAnsi="Times New Roman"/>
            <w:sz w:val="24"/>
            <w:szCs w:val="24"/>
          </w:rPr>
          <w:delText xml:space="preserve"> </w:delText>
        </w:r>
        <w:r w:rsidR="0043047E" w:rsidDel="00694684">
          <w:rPr>
            <w:szCs w:val="24"/>
          </w:rPr>
          <w:fldChar w:fldCharType="begin"/>
        </w:r>
        <w:r w:rsidR="0043047E" w:rsidDel="00694684">
          <w:rPr>
            <w:rFonts w:ascii="Times New Roman" w:hAnsi="Times New Roman"/>
            <w:sz w:val="24"/>
            <w:szCs w:val="24"/>
          </w:rPr>
          <w:delInstrText xml:space="preserve"> REF _Ref455674114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336</w:delText>
        </w:r>
        <w:r w:rsidR="009273D6" w:rsidDel="00694684">
          <w:noBreakHyphen/>
        </w:r>
        <w:r w:rsidR="009273D6" w:rsidDel="00694684">
          <w:rPr>
            <w:noProof/>
          </w:rPr>
          <w:delText>340</w:delText>
        </w:r>
        <w:r w:rsidR="009273D6" w:rsidDel="00694684">
          <w:noBreakHyphen/>
        </w:r>
        <w:r w:rsidR="0043047E" w:rsidDel="00694684">
          <w:rPr>
            <w:szCs w:val="24"/>
          </w:rPr>
          <w:fldChar w:fldCharType="end"/>
        </w:r>
      </w:del>
    </w:p>
    <w:p w14:paraId="063978CD" w14:textId="77777777" w:rsidR="002F2F58" w:rsidRDefault="002F2F58">
      <w:pPr>
        <w:pStyle w:val="TableText"/>
        <w:ind w:left="720"/>
        <w:rPr>
          <w:rFonts w:ascii="Times New Roman" w:hAnsi="Times New Roman"/>
          <w:sz w:val="24"/>
          <w:szCs w:val="24"/>
        </w:rPr>
        <w:pPrChange w:id="5143" w:author="Muhammad, Alimayo (GSFC-5660)" w:date="2016-08-08T14:55:00Z">
          <w:pPr>
            <w:pStyle w:val="TableText"/>
          </w:pPr>
        </w:pPrChange>
      </w:pPr>
    </w:p>
    <w:p w14:paraId="5D8DCC77" w14:textId="1D62CBCB" w:rsidR="00A538EB" w:rsidRDefault="00A538EB">
      <w:pPr>
        <w:pStyle w:val="TableText"/>
        <w:numPr>
          <w:ilvl w:val="0"/>
          <w:numId w:val="68"/>
        </w:numPr>
        <w:pPrChange w:id="5144" w:author="Perrine, Martin L. (GSFC-5670)" w:date="2016-09-08T12:29:00Z">
          <w:pPr>
            <w:jc w:val="center"/>
          </w:pPr>
        </w:pPrChange>
      </w:pPr>
      <w:r>
        <w:rPr>
          <w:noProof/>
        </w:rPr>
        <w:lastRenderedPageBreak/>
        <mc:AlternateContent>
          <mc:Choice Requires="wps">
            <w:drawing>
              <wp:anchor distT="0" distB="0" distL="114300" distR="114300" simplePos="0" relativeHeight="251772416" behindDoc="0" locked="0" layoutInCell="1" allowOverlap="1" wp14:anchorId="24511A45" wp14:editId="4651C98B">
                <wp:simplePos x="0" y="0"/>
                <wp:positionH relativeFrom="column">
                  <wp:posOffset>3590290</wp:posOffset>
                </wp:positionH>
                <wp:positionV relativeFrom="paragraph">
                  <wp:posOffset>1578610</wp:posOffset>
                </wp:positionV>
                <wp:extent cx="1047750" cy="428625"/>
                <wp:effectExtent l="0" t="0" r="19050" b="28575"/>
                <wp:wrapNone/>
                <wp:docPr id="197" name="Oval 197"/>
                <wp:cNvGraphicFramePr/>
                <a:graphic xmlns:a="http://schemas.openxmlformats.org/drawingml/2006/main">
                  <a:graphicData uri="http://schemas.microsoft.com/office/word/2010/wordprocessingShape">
                    <wps:wsp>
                      <wps:cNvSpPr/>
                      <wps:spPr>
                        <a:xfrm>
                          <a:off x="0" y="0"/>
                          <a:ext cx="1047750" cy="428625"/>
                        </a:xfrm>
                        <a:prstGeom prst="ellipse">
                          <a:avLst/>
                        </a:prstGeom>
                        <a:noFill/>
                        <a:ln w="19050" cap="flat" cmpd="sng" algn="ctr">
                          <a:solidFill>
                            <a:srgbClr val="C0504D"/>
                          </a:solidFill>
                          <a:prstDash val="solid"/>
                        </a:ln>
                        <a:effectLst/>
                      </wps:spPr>
                      <wps:txbx>
                        <w:txbxContent>
                          <w:p w14:paraId="08421D71"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11A45" id="Oval 197" o:spid="_x0000_s1048" style="position:absolute;left:0;text-align:left;margin-left:282.7pt;margin-top:124.3pt;width:82.5pt;height:33.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" filled="f" strokecolor="#c0504d" strokeweight="1.5pt">
                <v:textbox>
                  <w:txbxContent>
                    <w:p w14:paraId="08421D71" w14:textId="77777777" w:rsidR="003127AA" w:rsidRDefault="003127AA" w:rsidP="00A538EB">
                      <w:pPr>
                        <w:jc w:val="center"/>
                      </w:pPr>
                    </w:p>
                  </w:txbxContent>
                </v:textbox>
              </v:oval>
            </w:pict>
          </mc:Fallback>
        </mc:AlternateContent>
      </w:r>
      <w:r w:rsidR="000D24BB">
        <w:rPr>
          <w:noProof/>
        </w:rPr>
        <w:drawing>
          <wp:inline distT="0" distB="0" distL="0" distR="0" wp14:anchorId="34969EE9" wp14:editId="441154BD">
            <wp:extent cx="3131820" cy="31265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7635" cy="3132316"/>
                    </a:xfrm>
                    <a:prstGeom prst="rect">
                      <a:avLst/>
                    </a:prstGeom>
                    <a:noFill/>
                  </pic:spPr>
                </pic:pic>
              </a:graphicData>
            </a:graphic>
          </wp:inline>
        </w:drawing>
      </w:r>
    </w:p>
    <w:p w14:paraId="75FFF010" w14:textId="3AF5B8F8" w:rsidR="00CA1932" w:rsidRDefault="001C1B79" w:rsidP="005152B5">
      <w:pPr>
        <w:pStyle w:val="Caption"/>
        <w:rPr>
          <w:ins w:id="5145" w:author="Muhammad, Alimayo (GSFC-5660)" w:date="2016-08-08T14:55:00Z"/>
        </w:rPr>
      </w:pPr>
      <w:bookmarkStart w:id="5146" w:name="_Ref458431420"/>
      <w:bookmarkStart w:id="5147" w:name="_Ref455674114"/>
      <w:bookmarkStart w:id="5148" w:name="_Ref459814468"/>
      <w:bookmarkStart w:id="5149" w:name="_Toc460235952"/>
      <w:ins w:id="5150" w:author="Muhammad, Alimayo (GSFC-5660)" w:date="2016-08-08T10:38:00Z">
        <w:r>
          <w:t xml:space="preserve">Figure </w:t>
        </w:r>
      </w:ins>
      <w:ins w:id="515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15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153" w:author="Perrine, Martin L. (GSFC-5670)" w:date="2016-08-31T11:10:00Z">
        <w:r w:rsidR="00EF27DF">
          <w:rPr>
            <w:noProof/>
          </w:rPr>
          <w:t>42</w:t>
        </w:r>
      </w:ins>
      <w:ins w:id="5154" w:author="Muhammad, Alimayo (GSFC-5660)" w:date="2016-08-29T12:55:00Z">
        <w:r w:rsidR="004B56B2">
          <w:fldChar w:fldCharType="end"/>
        </w:r>
      </w:ins>
      <w:bookmarkEnd w:id="5146"/>
      <w:ins w:id="5155" w:author="Muhammad, Alimayo (GSFC-5660)" w:date="2016-08-08T12:03:00Z">
        <w:r w:rsidR="00D21B21">
          <w:t xml:space="preserve"> </w:t>
        </w:r>
      </w:ins>
      <w:del w:id="5156" w:author="Muhammad, Alimayo (GSFC-5660)" w:date="2016-08-08T10:16:00Z">
        <w:r w:rsidR="00CA1932"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33</w:delText>
        </w:r>
        <w:r w:rsidR="00386256" w:rsidDel="00D349FE">
          <w:rPr>
            <w:noProof/>
          </w:rPr>
          <w:fldChar w:fldCharType="end"/>
        </w:r>
        <w:bookmarkEnd w:id="5147"/>
        <w:r w:rsidR="00CA1932" w:rsidDel="00D349FE">
          <w:delText xml:space="preserve"> </w:delText>
        </w:r>
      </w:del>
      <w:r w:rsidR="00CA1932" w:rsidRPr="00A860D2">
        <w:t>Test configuration window for Cortex</w:t>
      </w:r>
      <w:r w:rsidR="00CA1932">
        <w:t xml:space="preserve"> (</w:t>
      </w:r>
      <w:proofErr w:type="spellStart"/>
      <w:r w:rsidR="00CA1932">
        <w:t>cont</w:t>
      </w:r>
      <w:proofErr w:type="spellEnd"/>
      <w:r w:rsidR="00CA1932">
        <w:t>)</w:t>
      </w:r>
      <w:bookmarkEnd w:id="5148"/>
      <w:bookmarkEnd w:id="5149"/>
    </w:p>
    <w:p w14:paraId="5975DC7C" w14:textId="77777777" w:rsidR="0066242B" w:rsidRPr="00783A32" w:rsidRDefault="0066242B">
      <w:pPr>
        <w:pStyle w:val="BodyText"/>
        <w:pPrChange w:id="5157" w:author="Perrine, Martin L. (GSFC-5670)" w:date="2016-08-30T14:52:00Z">
          <w:pPr>
            <w:pStyle w:val="Caption"/>
          </w:pPr>
        </w:pPrChange>
      </w:pPr>
    </w:p>
    <w:p w14:paraId="0B0549B2" w14:textId="0FE4C4B6" w:rsidR="002F2F58" w:rsidRPr="00980E81" w:rsidDel="00694684" w:rsidRDefault="002F2F58">
      <w:pPr>
        <w:pStyle w:val="TableText"/>
        <w:numPr>
          <w:ilvl w:val="0"/>
          <w:numId w:val="68"/>
        </w:numPr>
        <w:jc w:val="center"/>
        <w:rPr>
          <w:del w:id="5158" w:author="Perrine, Martin L. (GSFC-5670)" w:date="2016-09-08T12:30:00Z"/>
          <w:rFonts w:ascii="Times New Roman" w:hAnsi="Times New Roman"/>
          <w:sz w:val="24"/>
          <w:szCs w:val="24"/>
        </w:rPr>
        <w:pPrChange w:id="5159" w:author="Perrine, Martin L. (GSFC-5670)" w:date="2016-09-08T12:30:00Z">
          <w:pPr>
            <w:pStyle w:val="TableText"/>
            <w:numPr>
              <w:numId w:val="68"/>
            </w:numPr>
            <w:ind w:left="720" w:hanging="360"/>
          </w:pPr>
        </w:pPrChange>
      </w:pPr>
      <w:r w:rsidRPr="00694684">
        <w:rPr>
          <w:rFonts w:ascii="Times New Roman" w:hAnsi="Times New Roman"/>
          <w:sz w:val="24"/>
          <w:szCs w:val="24"/>
        </w:rPr>
        <w:t xml:space="preserve">Click the Load Button for ID 3. This will set the configuration for the Cortex. This configuration is used when testing the </w:t>
      </w:r>
      <w:del w:id="5160" w:author="Perrine, Martin L. (GSFC-5670)" w:date="2016-09-13T14:29:00Z">
        <w:r w:rsidRPr="00694684" w:rsidDel="00055AC4">
          <w:rPr>
            <w:rFonts w:ascii="Times New Roman" w:hAnsi="Times New Roman"/>
            <w:sz w:val="24"/>
            <w:szCs w:val="24"/>
          </w:rPr>
          <w:delText>NENG</w:delText>
        </w:r>
      </w:del>
      <w:ins w:id="5161" w:author="Perrine, Martin L. (GSFC-5670)" w:date="2016-09-13T14:29:00Z">
        <w:r w:rsidR="00055AC4">
          <w:rPr>
            <w:rFonts w:ascii="Times New Roman" w:hAnsi="Times New Roman"/>
            <w:sz w:val="24"/>
            <w:szCs w:val="24"/>
          </w:rPr>
          <w:t>DAPHNE</w:t>
        </w:r>
      </w:ins>
      <w:r w:rsidRPr="00694684">
        <w:rPr>
          <w:rFonts w:ascii="Times New Roman" w:hAnsi="Times New Roman"/>
          <w:sz w:val="24"/>
          <w:szCs w:val="24"/>
        </w:rPr>
        <w:t xml:space="preserve"> Units.</w:t>
      </w:r>
      <w:r w:rsidR="0043047E" w:rsidRPr="00694684">
        <w:rPr>
          <w:rFonts w:ascii="Times New Roman" w:hAnsi="Times New Roman"/>
          <w:sz w:val="24"/>
          <w:szCs w:val="24"/>
        </w:rPr>
        <w:t xml:space="preserve"> </w:t>
      </w:r>
      <w:ins w:id="5162" w:author="Muhammad, Alimayo (GSFC-5660)" w:date="2016-08-24T15:05:00Z">
        <w:del w:id="5163" w:author="Perrine, Martin L. (GSFC-5670)" w:date="2016-09-08T12:30:00Z">
          <w:r w:rsidR="0030466B" w:rsidDel="00694684">
            <w:rPr>
              <w:szCs w:val="24"/>
            </w:rPr>
            <w:fldChar w:fldCharType="begin"/>
          </w:r>
          <w:r w:rsidR="0030466B" w:rsidDel="00694684">
            <w:rPr>
              <w:rFonts w:ascii="Times New Roman" w:hAnsi="Times New Roman"/>
              <w:sz w:val="24"/>
              <w:szCs w:val="24"/>
            </w:rPr>
            <w:delInstrText xml:space="preserve"> REF _Ref459814485 \h </w:delInstrText>
          </w:r>
        </w:del>
      </w:ins>
      <w:del w:id="5164" w:author="Perrine, Martin L. (GSFC-5670)" w:date="2016-09-08T12:30:00Z">
        <w:r w:rsidR="0030466B" w:rsidDel="00694684">
          <w:rPr>
            <w:szCs w:val="24"/>
          </w:rPr>
        </w:r>
        <w:r w:rsidR="0030466B" w:rsidDel="00694684">
          <w:rPr>
            <w:szCs w:val="24"/>
          </w:rPr>
          <w:fldChar w:fldCharType="separate"/>
        </w:r>
      </w:del>
      <w:ins w:id="5165" w:author="Muhammad, Alimayo (GSFC-5660)" w:date="2016-08-24T15:05:00Z">
        <w:del w:id="5166" w:author="Perrine, Martin L. (GSFC-5670)" w:date="2016-08-31T11:09:00Z">
          <w:r w:rsidR="0030466B" w:rsidDel="00EF27DF">
            <w:delText xml:space="preserve">Figure </w:delText>
          </w:r>
          <w:r w:rsidR="0030466B" w:rsidDel="00EF27DF">
            <w:rPr>
              <w:noProof/>
            </w:rPr>
            <w:delText>6</w:delText>
          </w:r>
          <w:r w:rsidR="0030466B" w:rsidDel="00EF27DF">
            <w:noBreakHyphen/>
          </w:r>
          <w:r w:rsidR="0030466B" w:rsidDel="00EF27DF">
            <w:rPr>
              <w:noProof/>
            </w:rPr>
            <w:delText>3</w:delText>
          </w:r>
        </w:del>
      </w:ins>
      <w:ins w:id="5167" w:author="Muhammad, Alimayo (GSFC-5660)" w:date="2016-08-25T13:48:00Z">
        <w:del w:id="5168" w:author="Perrine, Martin L. (GSFC-5670)" w:date="2016-08-31T11:09:00Z">
          <w:r w:rsidR="003D5B70" w:rsidDel="00EF27DF">
            <w:rPr>
              <w:noProof/>
            </w:rPr>
            <w:delText>9</w:delText>
          </w:r>
        </w:del>
      </w:ins>
      <w:ins w:id="5169" w:author="Muhammad, Alimayo (GSFC-5660)" w:date="2016-08-24T15:05:00Z">
        <w:del w:id="5170" w:author="Perrine, Martin L. (GSFC-5670)" w:date="2016-08-31T11:09:00Z">
          <w:r w:rsidR="0030466B" w:rsidDel="00EF27DF">
            <w:delText xml:space="preserve"> </w:delText>
          </w:r>
        </w:del>
        <w:del w:id="5171" w:author="Perrine, Martin L. (GSFC-5670)" w:date="2016-09-08T12:30:00Z">
          <w:r w:rsidR="0030466B" w:rsidDel="00694684">
            <w:rPr>
              <w:szCs w:val="24"/>
            </w:rPr>
            <w:fldChar w:fldCharType="end"/>
          </w:r>
        </w:del>
      </w:ins>
      <w:del w:id="5172" w:author="Perrine, Martin L. (GSFC-5670)" w:date="2016-09-08T12:30:00Z">
        <w:r w:rsidR="0043047E" w:rsidDel="00694684">
          <w:rPr>
            <w:szCs w:val="24"/>
          </w:rPr>
          <w:fldChar w:fldCharType="begin"/>
        </w:r>
        <w:r w:rsidR="0043047E" w:rsidDel="00694684">
          <w:rPr>
            <w:rFonts w:ascii="Times New Roman" w:hAnsi="Times New Roman"/>
            <w:sz w:val="24"/>
            <w:szCs w:val="24"/>
          </w:rPr>
          <w:delInstrText xml:space="preserve"> REF _Ref455674125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346</w:delText>
        </w:r>
        <w:r w:rsidR="009273D6" w:rsidDel="00694684">
          <w:noBreakHyphen/>
        </w:r>
        <w:r w:rsidR="009273D6" w:rsidDel="00694684">
          <w:rPr>
            <w:noProof/>
          </w:rPr>
          <w:delText>350</w:delText>
        </w:r>
        <w:r w:rsidR="009273D6" w:rsidDel="00694684">
          <w:noBreakHyphen/>
        </w:r>
        <w:r w:rsidR="0043047E" w:rsidDel="00694684">
          <w:rPr>
            <w:szCs w:val="24"/>
          </w:rPr>
          <w:fldChar w:fldCharType="end"/>
        </w:r>
        <w:r w:rsidR="0043047E" w:rsidDel="00694684">
          <w:rPr>
            <w:rFonts w:ascii="Times New Roman" w:hAnsi="Times New Roman"/>
            <w:sz w:val="24"/>
            <w:szCs w:val="24"/>
          </w:rPr>
          <w:delText>.</w:delText>
        </w:r>
      </w:del>
    </w:p>
    <w:p w14:paraId="42C6D9D4" w14:textId="2CD1F067" w:rsidR="00A538EB" w:rsidRPr="00694684" w:rsidRDefault="00694684">
      <w:pPr>
        <w:pStyle w:val="TableText"/>
        <w:numPr>
          <w:ilvl w:val="0"/>
          <w:numId w:val="68"/>
        </w:numPr>
        <w:jc w:val="center"/>
        <w:rPr>
          <w:rFonts w:ascii="Times New Roman" w:hAnsi="Times New Roman"/>
          <w:sz w:val="24"/>
          <w:szCs w:val="24"/>
        </w:rPr>
        <w:pPrChange w:id="5173" w:author="Perrine, Martin L. (GSFC-5670)" w:date="2016-09-08T12:30:00Z">
          <w:pPr>
            <w:pStyle w:val="TableText"/>
            <w:jc w:val="center"/>
          </w:pPr>
        </w:pPrChange>
      </w:pPr>
      <w:ins w:id="5174" w:author="Perrine, Martin L. (GSFC-5670)" w:date="2016-09-08T12:30:00Z">
        <w:r>
          <w:rPr>
            <w:rFonts w:ascii="Times New Roman" w:hAnsi="Times New Roman"/>
            <w:sz w:val="24"/>
            <w:szCs w:val="24"/>
          </w:rPr>
          <w:fldChar w:fldCharType="begin"/>
        </w:r>
        <w:r>
          <w:rPr>
            <w:rFonts w:ascii="Times New Roman" w:hAnsi="Times New Roman"/>
            <w:sz w:val="24"/>
            <w:szCs w:val="24"/>
          </w:rPr>
          <w:instrText xml:space="preserve"> REF _Ref458431450 \h </w:instrText>
        </w:r>
      </w:ins>
      <w:r>
        <w:rPr>
          <w:rFonts w:ascii="Times New Roman" w:hAnsi="Times New Roman"/>
          <w:sz w:val="24"/>
          <w:szCs w:val="24"/>
        </w:rPr>
      </w:r>
      <w:r>
        <w:rPr>
          <w:rFonts w:ascii="Times New Roman" w:hAnsi="Times New Roman"/>
          <w:sz w:val="24"/>
          <w:szCs w:val="24"/>
        </w:rPr>
        <w:fldChar w:fldCharType="separate"/>
      </w:r>
      <w:ins w:id="5175" w:author="Perrine, Martin L. (GSFC-5670)" w:date="2016-09-08T12:30:00Z">
        <w:r>
          <w:t xml:space="preserve">Figure </w:t>
        </w:r>
        <w:r>
          <w:rPr>
            <w:noProof/>
          </w:rPr>
          <w:t>6</w:t>
        </w:r>
        <w:r>
          <w:noBreakHyphen/>
        </w:r>
        <w:r>
          <w:rPr>
            <w:noProof/>
          </w:rPr>
          <w:t>43</w:t>
        </w:r>
        <w:r>
          <w:rPr>
            <w:rFonts w:ascii="Times New Roman" w:hAnsi="Times New Roman"/>
            <w:sz w:val="24"/>
            <w:szCs w:val="24"/>
          </w:rPr>
          <w:fldChar w:fldCharType="end"/>
        </w:r>
        <w:r>
          <w:rPr>
            <w:rFonts w:ascii="Times New Roman" w:hAnsi="Times New Roman"/>
            <w:sz w:val="24"/>
            <w:szCs w:val="24"/>
          </w:rPr>
          <w:t>.</w:t>
        </w:r>
      </w:ins>
    </w:p>
    <w:p w14:paraId="7C3FCF30" w14:textId="77777777" w:rsidR="00CA1932" w:rsidRDefault="00A538EB" w:rsidP="008239E7">
      <w:pPr>
        <w:jc w:val="center"/>
      </w:pPr>
      <w:r>
        <w:rPr>
          <w:noProof/>
        </w:rPr>
        <mc:AlternateContent>
          <mc:Choice Requires="wps">
            <w:drawing>
              <wp:anchor distT="0" distB="0" distL="114300" distR="114300" simplePos="0" relativeHeight="251773440" behindDoc="0" locked="0" layoutInCell="1" allowOverlap="1" wp14:anchorId="4F004C36" wp14:editId="49ECA692">
                <wp:simplePos x="0" y="0"/>
                <wp:positionH relativeFrom="margin">
                  <wp:posOffset>3179445</wp:posOffset>
                </wp:positionH>
                <wp:positionV relativeFrom="paragraph">
                  <wp:posOffset>1099820</wp:posOffset>
                </wp:positionV>
                <wp:extent cx="619125" cy="276225"/>
                <wp:effectExtent l="0" t="0" r="28575" b="28575"/>
                <wp:wrapNone/>
                <wp:docPr id="199" name="Oval 199"/>
                <wp:cNvGraphicFramePr/>
                <a:graphic xmlns:a="http://schemas.openxmlformats.org/drawingml/2006/main">
                  <a:graphicData uri="http://schemas.microsoft.com/office/word/2010/wordprocessingShape">
                    <wps:wsp>
                      <wps:cNvSpPr/>
                      <wps:spPr>
                        <a:xfrm>
                          <a:off x="0" y="0"/>
                          <a:ext cx="619125" cy="276225"/>
                        </a:xfrm>
                        <a:prstGeom prst="ellipse">
                          <a:avLst/>
                        </a:prstGeom>
                        <a:noFill/>
                        <a:ln w="19050" cap="flat" cmpd="sng" algn="ctr">
                          <a:solidFill>
                            <a:srgbClr val="C0504D"/>
                          </a:solidFill>
                          <a:prstDash val="solid"/>
                        </a:ln>
                        <a:effectLst/>
                      </wps:spPr>
                      <wps:txbx>
                        <w:txbxContent>
                          <w:p w14:paraId="4965DCAF" w14:textId="77777777" w:rsidR="003127AA" w:rsidRDefault="003127AA" w:rsidP="00A538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04C36" id="Oval 199" o:spid="_x0000_s1049" style="position:absolute;left:0;text-align:left;margin-left:250.35pt;margin-top:86.6pt;width:48.75pt;height:21.75pt;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" filled="f" strokecolor="#c0504d" strokeweight="1.5pt">
                <v:textbox>
                  <w:txbxContent>
                    <w:p w14:paraId="4965DCAF" w14:textId="77777777" w:rsidR="003127AA" w:rsidRDefault="003127AA" w:rsidP="00A538EB">
                      <w:pPr>
                        <w:jc w:val="center"/>
                      </w:pPr>
                    </w:p>
                  </w:txbxContent>
                </v:textbox>
                <w10:wrap anchorx="margin"/>
              </v:oval>
            </w:pict>
          </mc:Fallback>
        </mc:AlternateContent>
      </w:r>
      <w:r w:rsidR="001D728F">
        <w:rPr>
          <w:noProof/>
        </w:rPr>
        <w:drawing>
          <wp:inline distT="0" distB="0" distL="0" distR="0" wp14:anchorId="567D11BA" wp14:editId="0B92FD6F">
            <wp:extent cx="2964180" cy="3043891"/>
            <wp:effectExtent l="0" t="0" r="762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70158" cy="3050030"/>
                    </a:xfrm>
                    <a:prstGeom prst="rect">
                      <a:avLst/>
                    </a:prstGeom>
                    <a:noFill/>
                  </pic:spPr>
                </pic:pic>
              </a:graphicData>
            </a:graphic>
          </wp:inline>
        </w:drawing>
      </w:r>
    </w:p>
    <w:p w14:paraId="07FC03F4" w14:textId="1567547E" w:rsidR="00CA1932" w:rsidRDefault="001C1B79" w:rsidP="005152B5">
      <w:pPr>
        <w:pStyle w:val="Caption"/>
        <w:rPr>
          <w:ins w:id="5176" w:author="Muhammad, Alimayo (GSFC-5660)" w:date="2016-08-08T14:55:00Z"/>
        </w:rPr>
      </w:pPr>
      <w:bookmarkStart w:id="5177" w:name="_Ref458431450"/>
      <w:bookmarkStart w:id="5178" w:name="_Ref455674125"/>
      <w:bookmarkStart w:id="5179" w:name="_Ref459814485"/>
      <w:bookmarkStart w:id="5180" w:name="_Toc460235953"/>
      <w:ins w:id="5181" w:author="Muhammad, Alimayo (GSFC-5660)" w:date="2016-08-08T10:38:00Z">
        <w:r>
          <w:t xml:space="preserve">Figure </w:t>
        </w:r>
      </w:ins>
      <w:ins w:id="518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18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184" w:author="Perrine, Martin L. (GSFC-5670)" w:date="2016-08-31T11:10:00Z">
        <w:r w:rsidR="00EF27DF">
          <w:rPr>
            <w:noProof/>
          </w:rPr>
          <w:t>43</w:t>
        </w:r>
      </w:ins>
      <w:ins w:id="5185" w:author="Muhammad, Alimayo (GSFC-5660)" w:date="2016-08-29T12:55:00Z">
        <w:r w:rsidR="004B56B2">
          <w:fldChar w:fldCharType="end"/>
        </w:r>
      </w:ins>
      <w:bookmarkEnd w:id="5177"/>
      <w:ins w:id="5186" w:author="Muhammad, Alimayo (GSFC-5660)" w:date="2016-08-08T12:03:00Z">
        <w:r w:rsidR="00D21B21">
          <w:t xml:space="preserve"> </w:t>
        </w:r>
      </w:ins>
      <w:del w:id="5187"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34</w:delText>
        </w:r>
        <w:r w:rsidR="00386256" w:rsidDel="00D349FE">
          <w:rPr>
            <w:noProof/>
          </w:rPr>
          <w:fldChar w:fldCharType="end"/>
        </w:r>
        <w:bookmarkEnd w:id="5178"/>
        <w:r w:rsidR="002F2F58" w:rsidDel="00D349FE">
          <w:delText xml:space="preserve"> </w:delText>
        </w:r>
      </w:del>
      <w:r w:rsidR="002F2F58">
        <w:t>Loading IRIS_TEST configuration</w:t>
      </w:r>
      <w:bookmarkEnd w:id="5179"/>
      <w:bookmarkEnd w:id="5180"/>
      <w:r w:rsidR="002F2F58">
        <w:t xml:space="preserve"> </w:t>
      </w:r>
    </w:p>
    <w:p w14:paraId="7D955020" w14:textId="77777777" w:rsidR="0066242B" w:rsidRPr="00783A32" w:rsidRDefault="0066242B">
      <w:pPr>
        <w:pStyle w:val="BodyText"/>
        <w:pPrChange w:id="5188" w:author="Perrine, Martin L. (GSFC-5670)" w:date="2016-08-30T14:52:00Z">
          <w:pPr>
            <w:pStyle w:val="Caption"/>
          </w:pPr>
        </w:pPrChange>
      </w:pPr>
    </w:p>
    <w:p w14:paraId="638AABFB" w14:textId="3CF1C220" w:rsidR="002F2F58" w:rsidRPr="00980E81" w:rsidDel="00694684" w:rsidRDefault="002F2F58">
      <w:pPr>
        <w:pStyle w:val="TableText"/>
        <w:numPr>
          <w:ilvl w:val="0"/>
          <w:numId w:val="68"/>
        </w:numPr>
        <w:jc w:val="center"/>
        <w:rPr>
          <w:del w:id="5189" w:author="Perrine, Martin L. (GSFC-5670)" w:date="2016-09-08T12:30:00Z"/>
          <w:rFonts w:ascii="Times New Roman" w:hAnsi="Times New Roman"/>
          <w:sz w:val="24"/>
          <w:szCs w:val="24"/>
        </w:rPr>
        <w:pPrChange w:id="5190" w:author="Perrine, Martin L. (GSFC-5670)" w:date="2016-09-08T12:30:00Z">
          <w:pPr>
            <w:pStyle w:val="TableText"/>
            <w:numPr>
              <w:numId w:val="68"/>
            </w:numPr>
            <w:ind w:left="720" w:hanging="360"/>
          </w:pPr>
        </w:pPrChange>
      </w:pPr>
      <w:r w:rsidRPr="00694684">
        <w:rPr>
          <w:rFonts w:ascii="Times New Roman" w:hAnsi="Times New Roman"/>
          <w:sz w:val="24"/>
          <w:szCs w:val="24"/>
        </w:rPr>
        <w:t xml:space="preserve">Once </w:t>
      </w:r>
      <w:r w:rsidRPr="00694684">
        <w:rPr>
          <w:rFonts w:ascii="Times New Roman" w:hAnsi="Times New Roman"/>
          <w:b/>
          <w:sz w:val="24"/>
          <w:szCs w:val="24"/>
        </w:rPr>
        <w:t xml:space="preserve">IRIS_TEST </w:t>
      </w:r>
      <w:r w:rsidRPr="00694684">
        <w:rPr>
          <w:rFonts w:ascii="Times New Roman" w:hAnsi="Times New Roman"/>
          <w:sz w:val="24"/>
          <w:szCs w:val="24"/>
        </w:rPr>
        <w:t>has been selected, you can click Quit to exit the window. Your configuration setup is now complete. You will have to do this every time the Cortex is shut off or rebooted</w:t>
      </w:r>
      <w:ins w:id="5191" w:author="Perrine, Martin L. (GSFC-5670)" w:date="2016-09-08T12:30:00Z">
        <w:r w:rsidR="00694684">
          <w:rPr>
            <w:rFonts w:ascii="Times New Roman" w:hAnsi="Times New Roman"/>
            <w:sz w:val="24"/>
            <w:szCs w:val="24"/>
          </w:rPr>
          <w:t xml:space="preserve"> </w:t>
        </w:r>
        <w:r w:rsidR="00694684">
          <w:rPr>
            <w:szCs w:val="24"/>
          </w:rPr>
          <w:fldChar w:fldCharType="begin"/>
        </w:r>
        <w:r w:rsidR="00694684">
          <w:rPr>
            <w:rFonts w:ascii="Times New Roman" w:hAnsi="Times New Roman"/>
            <w:sz w:val="24"/>
            <w:szCs w:val="24"/>
          </w:rPr>
          <w:instrText xml:space="preserve"> REF _Ref461101183 \h </w:instrText>
        </w:r>
      </w:ins>
      <w:r w:rsidR="00694684">
        <w:rPr>
          <w:szCs w:val="24"/>
        </w:rPr>
      </w:r>
      <w:r w:rsidR="00694684">
        <w:rPr>
          <w:szCs w:val="24"/>
        </w:rPr>
        <w:fldChar w:fldCharType="separate"/>
      </w:r>
      <w:ins w:id="5192" w:author="Perrine, Martin L. (GSFC-5670)" w:date="2016-09-08T12:30:00Z">
        <w:r w:rsidR="00694684">
          <w:t xml:space="preserve">Figure </w:t>
        </w:r>
        <w:r w:rsidR="00694684">
          <w:rPr>
            <w:noProof/>
          </w:rPr>
          <w:t>6</w:t>
        </w:r>
        <w:r w:rsidR="00694684">
          <w:noBreakHyphen/>
        </w:r>
        <w:r w:rsidR="00694684">
          <w:rPr>
            <w:noProof/>
          </w:rPr>
          <w:t>44</w:t>
        </w:r>
        <w:r w:rsidR="00694684">
          <w:rPr>
            <w:szCs w:val="24"/>
          </w:rPr>
          <w:fldChar w:fldCharType="end"/>
        </w:r>
      </w:ins>
      <w:ins w:id="5193" w:author="Perrine, Martin L. (GSFC-5670)" w:date="2016-09-08T12:31:00Z">
        <w:r w:rsidR="00694684">
          <w:rPr>
            <w:rFonts w:ascii="Times New Roman" w:hAnsi="Times New Roman"/>
            <w:sz w:val="24"/>
            <w:szCs w:val="24"/>
          </w:rPr>
          <w:t>.</w:t>
        </w:r>
      </w:ins>
      <w:del w:id="5194" w:author="Perrine, Martin L. (GSFC-5670)" w:date="2016-09-08T12:30:00Z">
        <w:r w:rsidRPr="00980E81" w:rsidDel="00694684">
          <w:rPr>
            <w:rFonts w:ascii="Times New Roman" w:hAnsi="Times New Roman"/>
            <w:sz w:val="24"/>
            <w:szCs w:val="24"/>
          </w:rPr>
          <w:delText>.</w:delText>
        </w:r>
        <w:r w:rsidR="0043047E" w:rsidDel="00694684">
          <w:rPr>
            <w:rFonts w:ascii="Times New Roman" w:hAnsi="Times New Roman"/>
            <w:sz w:val="24"/>
            <w:szCs w:val="24"/>
          </w:rPr>
          <w:delText xml:space="preserve"> </w:delText>
        </w:r>
      </w:del>
      <w:ins w:id="5195" w:author="Muhammad, Alimayo (GSFC-5660)" w:date="2016-08-24T15:06:00Z">
        <w:del w:id="5196" w:author="Perrine, Martin L. (GSFC-5670)" w:date="2016-09-08T12:30:00Z">
          <w:r w:rsidR="0030466B" w:rsidDel="00694684">
            <w:rPr>
              <w:szCs w:val="24"/>
            </w:rPr>
            <w:fldChar w:fldCharType="begin"/>
          </w:r>
          <w:r w:rsidR="0030466B" w:rsidDel="00694684">
            <w:rPr>
              <w:rFonts w:ascii="Times New Roman" w:hAnsi="Times New Roman"/>
              <w:sz w:val="24"/>
              <w:szCs w:val="24"/>
            </w:rPr>
            <w:delInstrText xml:space="preserve"> REF _Ref459814511 \h </w:delInstrText>
          </w:r>
        </w:del>
      </w:ins>
      <w:del w:id="5197" w:author="Perrine, Martin L. (GSFC-5670)" w:date="2016-09-08T12:30:00Z">
        <w:r w:rsidR="0030466B" w:rsidDel="00694684">
          <w:rPr>
            <w:szCs w:val="24"/>
          </w:rPr>
        </w:r>
        <w:r w:rsidR="0030466B" w:rsidDel="00694684">
          <w:rPr>
            <w:szCs w:val="24"/>
          </w:rPr>
          <w:fldChar w:fldCharType="separate"/>
        </w:r>
      </w:del>
      <w:ins w:id="5198" w:author="Muhammad, Alimayo (GSFC-5660)" w:date="2016-08-24T15:06:00Z">
        <w:del w:id="5199" w:author="Perrine, Martin L. (GSFC-5670)" w:date="2016-08-31T11:09:00Z">
          <w:r w:rsidR="0030466B" w:rsidDel="00EF27DF">
            <w:delText xml:space="preserve">Figure </w:delText>
          </w:r>
          <w:r w:rsidR="0030466B" w:rsidDel="00EF27DF">
            <w:rPr>
              <w:noProof/>
            </w:rPr>
            <w:delText>6</w:delText>
          </w:r>
          <w:r w:rsidR="0030466B" w:rsidDel="00EF27DF">
            <w:noBreakHyphen/>
          </w:r>
        </w:del>
      </w:ins>
      <w:ins w:id="5200" w:author="Muhammad, Alimayo (GSFC-5660)" w:date="2016-08-25T13:49:00Z">
        <w:del w:id="5201" w:author="Perrine, Martin L. (GSFC-5670)" w:date="2016-08-31T11:09:00Z">
          <w:r w:rsidR="003D5B70" w:rsidDel="00EF27DF">
            <w:rPr>
              <w:noProof/>
            </w:rPr>
            <w:delText>40</w:delText>
          </w:r>
        </w:del>
      </w:ins>
      <w:ins w:id="5202" w:author="Muhammad, Alimayo (GSFC-5660)" w:date="2016-08-24T15:06:00Z">
        <w:del w:id="5203" w:author="Perrine, Martin L. (GSFC-5670)" w:date="2016-09-08T12:30:00Z">
          <w:r w:rsidR="0030466B" w:rsidDel="00694684">
            <w:rPr>
              <w:szCs w:val="24"/>
            </w:rPr>
            <w:fldChar w:fldCharType="end"/>
          </w:r>
        </w:del>
      </w:ins>
      <w:ins w:id="5204" w:author="Muhammad, Alimayo (GSFC-5660)" w:date="2016-08-08T14:55:00Z">
        <w:del w:id="5205" w:author="Perrine, Martin L. (GSFC-5670)" w:date="2016-09-08T12:30:00Z">
          <w:r w:rsidR="0066242B" w:rsidDel="00694684">
            <w:rPr>
              <w:szCs w:val="24"/>
            </w:rPr>
            <w:fldChar w:fldCharType="begin"/>
          </w:r>
          <w:r w:rsidR="0066242B" w:rsidDel="00694684">
            <w:rPr>
              <w:rFonts w:ascii="Times New Roman" w:hAnsi="Times New Roman"/>
              <w:sz w:val="24"/>
              <w:szCs w:val="24"/>
            </w:rPr>
            <w:delInstrText xml:space="preserve"> REF _Ref458431470 \h </w:delInstrText>
          </w:r>
        </w:del>
      </w:ins>
      <w:del w:id="5206" w:author="Perrine, Martin L. (GSFC-5670)" w:date="2016-09-08T12:30:00Z">
        <w:r w:rsidR="0066242B" w:rsidDel="00694684">
          <w:rPr>
            <w:szCs w:val="24"/>
          </w:rPr>
        </w:r>
        <w:r w:rsidR="0066242B" w:rsidDel="00694684">
          <w:rPr>
            <w:szCs w:val="24"/>
          </w:rPr>
          <w:fldChar w:fldCharType="end"/>
        </w:r>
        <w:r w:rsidR="0043047E" w:rsidDel="00694684">
          <w:rPr>
            <w:szCs w:val="24"/>
          </w:rPr>
          <w:fldChar w:fldCharType="begin"/>
        </w:r>
        <w:r w:rsidR="0043047E" w:rsidDel="00694684">
          <w:rPr>
            <w:rFonts w:ascii="Times New Roman" w:hAnsi="Times New Roman"/>
            <w:sz w:val="24"/>
            <w:szCs w:val="24"/>
          </w:rPr>
          <w:delInstrText xml:space="preserve"> REF _Ref455674137 \h </w:delInstrText>
        </w:r>
        <w:r w:rsidR="0043047E" w:rsidDel="00694684">
          <w:rPr>
            <w:szCs w:val="24"/>
          </w:rPr>
        </w:r>
        <w:r w:rsidR="0043047E" w:rsidDel="00694684">
          <w:rPr>
            <w:szCs w:val="24"/>
          </w:rPr>
          <w:fldChar w:fldCharType="separate"/>
        </w:r>
        <w:r w:rsidR="009273D6" w:rsidDel="00694684">
          <w:delText xml:space="preserve">Figure </w:delText>
        </w:r>
        <w:r w:rsidR="009273D6" w:rsidDel="00694684">
          <w:rPr>
            <w:noProof/>
          </w:rPr>
          <w:delText>356</w:delText>
        </w:r>
        <w:r w:rsidR="009273D6" w:rsidDel="00694684">
          <w:noBreakHyphen/>
        </w:r>
        <w:r w:rsidR="009273D6" w:rsidDel="00694684">
          <w:rPr>
            <w:noProof/>
          </w:rPr>
          <w:delText>360</w:delText>
        </w:r>
        <w:r w:rsidR="009273D6" w:rsidDel="00694684">
          <w:noBreakHyphen/>
        </w:r>
        <w:r w:rsidR="0043047E" w:rsidDel="00694684">
          <w:rPr>
            <w:szCs w:val="24"/>
          </w:rPr>
          <w:fldChar w:fldCharType="end"/>
        </w:r>
        <w:r w:rsidR="0043047E" w:rsidDel="00694684">
          <w:rPr>
            <w:rFonts w:ascii="Times New Roman" w:hAnsi="Times New Roman"/>
            <w:sz w:val="24"/>
            <w:szCs w:val="24"/>
          </w:rPr>
          <w:delText>.</w:delText>
        </w:r>
      </w:del>
    </w:p>
    <w:p w14:paraId="026DB034" w14:textId="77777777" w:rsidR="00A538EB" w:rsidRPr="00694684" w:rsidRDefault="00A538EB">
      <w:pPr>
        <w:pStyle w:val="TableText"/>
        <w:numPr>
          <w:ilvl w:val="0"/>
          <w:numId w:val="68"/>
        </w:numPr>
        <w:jc w:val="center"/>
        <w:rPr>
          <w:rFonts w:ascii="Times New Roman" w:hAnsi="Times New Roman"/>
          <w:sz w:val="24"/>
          <w:szCs w:val="24"/>
        </w:rPr>
        <w:pPrChange w:id="5207" w:author="Perrine, Martin L. (GSFC-5670)" w:date="2016-09-08T12:30:00Z">
          <w:pPr>
            <w:pStyle w:val="TableText"/>
            <w:jc w:val="center"/>
          </w:pPr>
        </w:pPrChange>
      </w:pPr>
    </w:p>
    <w:p w14:paraId="450D5E55" w14:textId="38201432" w:rsidR="00A538EB" w:rsidRDefault="00D54712" w:rsidP="008239E7">
      <w:pPr>
        <w:jc w:val="center"/>
      </w:pPr>
      <w:r>
        <w:rPr>
          <w:noProof/>
        </w:rPr>
        <w:lastRenderedPageBreak/>
        <mc:AlternateContent>
          <mc:Choice Requires="wps">
            <w:drawing>
              <wp:anchor distT="0" distB="0" distL="114300" distR="114300" simplePos="0" relativeHeight="251785728" behindDoc="0" locked="0" layoutInCell="1" allowOverlap="1" wp14:anchorId="48545E26" wp14:editId="2A602C5E">
                <wp:simplePos x="0" y="0"/>
                <wp:positionH relativeFrom="margin">
                  <wp:posOffset>1582420</wp:posOffset>
                </wp:positionH>
                <wp:positionV relativeFrom="paragraph">
                  <wp:posOffset>2602865</wp:posOffset>
                </wp:positionV>
                <wp:extent cx="619125" cy="276225"/>
                <wp:effectExtent l="0" t="0" r="28575" b="28575"/>
                <wp:wrapNone/>
                <wp:docPr id="220" name="Oval 220"/>
                <wp:cNvGraphicFramePr/>
                <a:graphic xmlns:a="http://schemas.openxmlformats.org/drawingml/2006/main">
                  <a:graphicData uri="http://schemas.microsoft.com/office/word/2010/wordprocessingShape">
                    <wps:wsp>
                      <wps:cNvSpPr/>
                      <wps:spPr>
                        <a:xfrm>
                          <a:off x="0" y="0"/>
                          <a:ext cx="619125" cy="276225"/>
                        </a:xfrm>
                        <a:prstGeom prst="ellipse">
                          <a:avLst/>
                        </a:prstGeom>
                        <a:noFill/>
                        <a:ln w="19050" cap="flat" cmpd="sng" algn="ctr">
                          <a:solidFill>
                            <a:srgbClr val="C0504D"/>
                          </a:solidFill>
                          <a:prstDash val="solid"/>
                        </a:ln>
                        <a:effectLst/>
                      </wps:spPr>
                      <wps:txbx>
                        <w:txbxContent>
                          <w:p w14:paraId="4D5A3893" w14:textId="77777777" w:rsidR="003127AA" w:rsidRDefault="003127AA" w:rsidP="00D547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45E26" id="Oval 220" o:spid="_x0000_s1050" style="position:absolute;left:0;text-align:left;margin-left:124.6pt;margin-top:204.95pt;width:48.75pt;height:21.75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" filled="f" strokecolor="#c0504d" strokeweight="1.5pt">
                <v:textbox>
                  <w:txbxContent>
                    <w:p w14:paraId="4D5A3893" w14:textId="77777777" w:rsidR="003127AA" w:rsidRDefault="003127AA" w:rsidP="00D54712">
                      <w:pPr>
                        <w:jc w:val="center"/>
                      </w:pPr>
                    </w:p>
                  </w:txbxContent>
                </v:textbox>
                <w10:wrap anchorx="margin"/>
              </v:oval>
            </w:pict>
          </mc:Fallback>
        </mc:AlternateContent>
      </w:r>
      <w:r>
        <w:rPr>
          <w:noProof/>
        </w:rPr>
        <w:drawing>
          <wp:inline distT="0" distB="0" distL="0" distR="0" wp14:anchorId="7A76AF35" wp14:editId="595B664F">
            <wp:extent cx="2865120" cy="294216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6037" cy="2963647"/>
                    </a:xfrm>
                    <a:prstGeom prst="rect">
                      <a:avLst/>
                    </a:prstGeom>
                    <a:noFill/>
                  </pic:spPr>
                </pic:pic>
              </a:graphicData>
            </a:graphic>
          </wp:inline>
        </w:drawing>
      </w:r>
    </w:p>
    <w:p w14:paraId="73B5FE1E" w14:textId="0F3F0749" w:rsidR="002F2F58" w:rsidDel="00B76EEC" w:rsidRDefault="002F2F58">
      <w:pPr>
        <w:pStyle w:val="Caption"/>
        <w:rPr>
          <w:del w:id="5208" w:author="Muhammad, Alimayo (GSFC-5660)" w:date="2016-08-08T12:02:00Z"/>
        </w:rPr>
        <w:pPrChange w:id="5209" w:author="Perrine, Martin L. (GSFC-5670)" w:date="2016-09-08T12:46:00Z">
          <w:pPr>
            <w:jc w:val="center"/>
          </w:pPr>
        </w:pPrChange>
      </w:pPr>
    </w:p>
    <w:p w14:paraId="21CF2B4B" w14:textId="4CA6124D" w:rsidR="006C61BF" w:rsidDel="00B76EEC" w:rsidRDefault="00B76EEC">
      <w:pPr>
        <w:pStyle w:val="Caption"/>
        <w:rPr>
          <w:del w:id="5210" w:author="Muhammad, Alimayo (GSFC-5660)" w:date="2016-08-08T12:23:00Z"/>
        </w:rPr>
        <w:pPrChange w:id="5211" w:author="Perrine, Martin L. (GSFC-5670)" w:date="2016-09-08T12:46:00Z">
          <w:pPr>
            <w:jc w:val="left"/>
          </w:pPr>
        </w:pPrChange>
      </w:pPr>
      <w:bookmarkStart w:id="5212" w:name="_Ref461101183"/>
      <w:bookmarkStart w:id="5213" w:name="_Ref459814511"/>
      <w:bookmarkStart w:id="5214" w:name="_Toc460235954"/>
      <w:ins w:id="5215" w:author="Muhammad, Alimayo (GSFC-5660)" w:date="2016-08-17T14:24:00Z">
        <w:r>
          <w:t xml:space="preserve">Figure </w:t>
        </w:r>
      </w:ins>
      <w:ins w:id="5216"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217"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218" w:author="Perrine, Martin L. (GSFC-5670)" w:date="2016-08-31T11:10:00Z">
        <w:r w:rsidR="00EF27DF">
          <w:rPr>
            <w:noProof/>
          </w:rPr>
          <w:t>44</w:t>
        </w:r>
      </w:ins>
      <w:ins w:id="5219" w:author="Muhammad, Alimayo (GSFC-5660)" w:date="2016-08-29T12:55:00Z">
        <w:r w:rsidR="004B56B2">
          <w:fldChar w:fldCharType="end"/>
        </w:r>
      </w:ins>
      <w:bookmarkStart w:id="5220" w:name="_Ref455674137"/>
      <w:bookmarkEnd w:id="5212"/>
      <w:ins w:id="5221" w:author="Muhammad, Alimayo (GSFC-5660)" w:date="2016-08-17T14:24:00Z">
        <w:r>
          <w:t xml:space="preserve"> </w:t>
        </w:r>
      </w:ins>
      <w:del w:id="5222"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35</w:delText>
        </w:r>
        <w:r w:rsidR="00386256" w:rsidDel="00D349FE">
          <w:rPr>
            <w:noProof/>
          </w:rPr>
          <w:fldChar w:fldCharType="end"/>
        </w:r>
        <w:bookmarkEnd w:id="5220"/>
        <w:r w:rsidR="002F2F58" w:rsidDel="00D349FE">
          <w:delText xml:space="preserve"> </w:delText>
        </w:r>
      </w:del>
      <w:r w:rsidR="002F2F58">
        <w:t>Closing configuration window</w:t>
      </w:r>
      <w:bookmarkEnd w:id="5213"/>
      <w:bookmarkEnd w:id="5214"/>
    </w:p>
    <w:p w14:paraId="70B95E36" w14:textId="77777777" w:rsidR="00B76EEC" w:rsidRPr="00B76EEC" w:rsidRDefault="00B76EEC" w:rsidP="005152B5">
      <w:pPr>
        <w:pStyle w:val="Caption"/>
        <w:rPr>
          <w:ins w:id="5223" w:author="Muhammad, Alimayo (GSFC-5660)" w:date="2016-08-17T14:24:00Z"/>
        </w:rPr>
      </w:pPr>
    </w:p>
    <w:p w14:paraId="093C372D" w14:textId="112E314E" w:rsidR="00980E81" w:rsidRDefault="00980E81">
      <w:pPr>
        <w:pStyle w:val="Caption"/>
        <w:pPrChange w:id="5224" w:author="Perrine, Martin L. (GSFC-5670)" w:date="2016-09-08T12:46:00Z">
          <w:pPr>
            <w:jc w:val="left"/>
          </w:pPr>
        </w:pPrChange>
      </w:pPr>
    </w:p>
    <w:p w14:paraId="1EA6A592" w14:textId="7B274116" w:rsidR="002C01F4" w:rsidRPr="009432D2" w:rsidRDefault="002C01F4">
      <w:pPr>
        <w:rPr>
          <w:b/>
          <w:rPrChange w:id="5225" w:author="Muhammad, Alimayo (GSFC-5660)" w:date="2016-08-22T09:15:00Z">
            <w:rPr/>
          </w:rPrChange>
        </w:rPr>
        <w:pPrChange w:id="5226" w:author="Muhammad, Alimayo (GSFC-5660)" w:date="2016-08-22T09:15:00Z">
          <w:pPr>
            <w:pStyle w:val="TableText"/>
          </w:pPr>
        </w:pPrChange>
      </w:pPr>
      <w:r w:rsidRPr="009432D2">
        <w:rPr>
          <w:b/>
          <w:rPrChange w:id="5227" w:author="Muhammad, Alimayo (GSFC-5660)" w:date="2016-08-22T09:15:00Z">
            <w:rPr/>
          </w:rPrChange>
        </w:rPr>
        <w:t>Run</w:t>
      </w:r>
      <w:ins w:id="5228" w:author="Muhammad, Alimayo (GSFC-5660)" w:date="2016-08-04T13:00:00Z">
        <w:r w:rsidR="005B3441" w:rsidRPr="009432D2">
          <w:rPr>
            <w:b/>
            <w:rPrChange w:id="5229" w:author="Muhammad, Alimayo (GSFC-5660)" w:date="2016-08-22T09:15:00Z">
              <w:rPr/>
            </w:rPrChange>
          </w:rPr>
          <w:t>ning</w:t>
        </w:r>
      </w:ins>
      <w:r w:rsidRPr="009432D2">
        <w:rPr>
          <w:b/>
          <w:rPrChange w:id="5230" w:author="Muhammad, Alimayo (GSFC-5660)" w:date="2016-08-22T09:15:00Z">
            <w:rPr/>
          </w:rPrChange>
        </w:rPr>
        <w:t xml:space="preserve"> the test</w:t>
      </w:r>
      <w:ins w:id="5231" w:author="Muhammad, Alimayo (GSFC-5660)" w:date="2016-08-04T13:00:00Z">
        <w:r w:rsidR="005B3441" w:rsidRPr="009432D2">
          <w:rPr>
            <w:b/>
            <w:rPrChange w:id="5232" w:author="Muhammad, Alimayo (GSFC-5660)" w:date="2016-08-22T09:15:00Z">
              <w:rPr/>
            </w:rPrChange>
          </w:rPr>
          <w:t xml:space="preserve"> (LTT or STT)</w:t>
        </w:r>
      </w:ins>
    </w:p>
    <w:p w14:paraId="1ED5711B" w14:textId="77777777" w:rsidR="00EE7BC1" w:rsidRDefault="00EE7BC1" w:rsidP="00A538EB">
      <w:pPr>
        <w:pStyle w:val="TableText"/>
        <w:rPr>
          <w:rFonts w:ascii="Times New Roman" w:hAnsi="Times New Roman"/>
          <w:sz w:val="24"/>
          <w:szCs w:val="24"/>
        </w:rPr>
      </w:pPr>
    </w:p>
    <w:p w14:paraId="729D443E" w14:textId="27F2F722" w:rsidR="00A538EB" w:rsidRPr="005B3441" w:rsidRDefault="00EE7BC1">
      <w:pPr>
        <w:pPrChange w:id="5233" w:author="Muhammad, Alimayo (GSFC-5660)" w:date="2016-08-22T09:15:00Z">
          <w:pPr>
            <w:pStyle w:val="TableText"/>
          </w:pPr>
        </w:pPrChange>
      </w:pPr>
      <w:r w:rsidRPr="005B3441">
        <w:t>Configure the</w:t>
      </w:r>
      <w:r w:rsidR="00EA4CA8" w:rsidRPr="005B3441">
        <w:t xml:space="preserve"> special test control software written by Peter </w:t>
      </w:r>
      <w:proofErr w:type="spellStart"/>
      <w:r w:rsidR="00EA4CA8" w:rsidRPr="005B3441">
        <w:t>Fetterer</w:t>
      </w:r>
      <w:proofErr w:type="spellEnd"/>
      <w:r w:rsidR="00EA4CA8" w:rsidRPr="005B3441">
        <w:t xml:space="preserve">, 566 to simulate a series of passes.  The software controls all equipment and loops the data file from the </w:t>
      </w:r>
      <w:proofErr w:type="spellStart"/>
      <w:r w:rsidR="00EA4CA8" w:rsidRPr="005B3441">
        <w:t>Amerigent</w:t>
      </w:r>
      <w:proofErr w:type="spellEnd"/>
      <w:r w:rsidR="00EA4CA8" w:rsidRPr="005B3441">
        <w:t xml:space="preserve"> t</w:t>
      </w:r>
      <w:r w:rsidR="008665E7" w:rsidRPr="005B3441">
        <w:t xml:space="preserve">hat feeds the signal generator. A long set of data was taken with 130 passes each 10 minutes long for the primary </w:t>
      </w:r>
      <w:r w:rsidR="009C0CD0" w:rsidRPr="005B3441">
        <w:t>server</w:t>
      </w:r>
      <w:r w:rsidRPr="005B3441">
        <w:t xml:space="preserve"> and is </w:t>
      </w:r>
      <w:r w:rsidR="00776482" w:rsidRPr="005B3441">
        <w:t>referred</w:t>
      </w:r>
      <w:r w:rsidRPr="005B3441">
        <w:t xml:space="preserve"> to as the </w:t>
      </w:r>
      <w:r w:rsidRPr="00634C46">
        <w:t>long term test (LTT)</w:t>
      </w:r>
      <w:r w:rsidR="008665E7" w:rsidRPr="005B3441">
        <w:t xml:space="preserve">.  A shorter set e.g. 20 passes can be taken for the backup </w:t>
      </w:r>
      <w:r w:rsidR="009C0CD0" w:rsidRPr="005B3441">
        <w:t>server</w:t>
      </w:r>
      <w:r w:rsidRPr="005B3441">
        <w:t xml:space="preserve"> and is referred to as the </w:t>
      </w:r>
      <w:r w:rsidRPr="00634C46">
        <w:t>short term test (STT)</w:t>
      </w:r>
      <w:r w:rsidR="008665E7" w:rsidRPr="005B3441">
        <w:t>.</w:t>
      </w:r>
    </w:p>
    <w:p w14:paraId="6C2AACE0" w14:textId="77777777" w:rsidR="009C0CD0" w:rsidRPr="005B3441" w:rsidRDefault="009C0CD0" w:rsidP="00A538EB">
      <w:pPr>
        <w:pStyle w:val="TableText"/>
        <w:rPr>
          <w:rFonts w:ascii="Times New Roman" w:hAnsi="Times New Roman"/>
          <w:sz w:val="24"/>
          <w:szCs w:val="24"/>
        </w:rPr>
      </w:pPr>
    </w:p>
    <w:p w14:paraId="2ACF3B11" w14:textId="565B3B9A" w:rsidR="0043047E" w:rsidRPr="005B3441" w:rsidRDefault="00EA4CA8">
      <w:pPr>
        <w:pPrChange w:id="5234" w:author="Muhammad, Alimayo (GSFC-5660)" w:date="2016-08-22T09:15:00Z">
          <w:pPr>
            <w:pStyle w:val="TableText"/>
          </w:pPr>
        </w:pPrChange>
      </w:pPr>
      <w:r w:rsidRPr="005B3441">
        <w:t xml:space="preserve">This software also interfaces to </w:t>
      </w:r>
      <w:del w:id="5235" w:author="Perrine, Martin L. (GSFC-5670)" w:date="2016-09-13T14:29:00Z">
        <w:r w:rsidRPr="005B3441" w:rsidDel="00055AC4">
          <w:delText>NENG</w:delText>
        </w:r>
      </w:del>
      <w:ins w:id="5236" w:author="Perrine, Martin L. (GSFC-5670)" w:date="2016-09-13T14:29:00Z">
        <w:r w:rsidR="00055AC4">
          <w:t>DAPHNE</w:t>
        </w:r>
      </w:ins>
      <w:r w:rsidRPr="005B3441">
        <w:t xml:space="preserve"> </w:t>
      </w:r>
      <w:r w:rsidR="00EE7BC1" w:rsidRPr="005B3441">
        <w:t xml:space="preserve">log files </w:t>
      </w:r>
      <w:r w:rsidRPr="005B3441">
        <w:t xml:space="preserve">to </w:t>
      </w:r>
      <w:r w:rsidR="00EE7BC1" w:rsidRPr="005B3441">
        <w:t>monitor</w:t>
      </w:r>
      <w:r w:rsidRPr="005B3441">
        <w:t xml:space="preserve"> number of output files it creates</w:t>
      </w:r>
      <w:r w:rsidR="00EE7BC1" w:rsidRPr="005B3441">
        <w:t xml:space="preserve"> and frames it handles</w:t>
      </w:r>
      <w:r w:rsidRPr="005B3441">
        <w:t xml:space="preserve">. The information is stored in log files that are later analyzed.  </w:t>
      </w:r>
      <w:r w:rsidR="009A4138" w:rsidRPr="005B3441">
        <w:t>An e</w:t>
      </w:r>
      <w:r w:rsidRPr="005B3441">
        <w:t xml:space="preserve">xample </w:t>
      </w:r>
      <w:r w:rsidR="009A4138" w:rsidRPr="005B3441">
        <w:t>is</w:t>
      </w:r>
      <w:r w:rsidRPr="005B3441">
        <w:t xml:space="preserve"> shown</w:t>
      </w:r>
      <w:r w:rsidR="009A4138" w:rsidRPr="005B3441">
        <w:t xml:space="preserve"> in</w:t>
      </w:r>
      <w:ins w:id="5237" w:author="Perrine, Martin L. (GSFC-5670)" w:date="2016-09-08T12:31:00Z">
        <w:r w:rsidR="00694684">
          <w:t xml:space="preserve"> </w:t>
        </w:r>
      </w:ins>
      <w:del w:id="5238" w:author="Perrine, Martin L. (GSFC-5670)" w:date="2016-09-08T12:31:00Z">
        <w:r w:rsidR="009A4138" w:rsidRPr="005B3441" w:rsidDel="00694684">
          <w:delText xml:space="preserve"> </w:delText>
        </w:r>
      </w:del>
      <w:ins w:id="5239" w:author="Muhammad, Alimayo (GSFC-5660)" w:date="2016-08-25T09:28:00Z">
        <w:del w:id="5240" w:author="Perrine, Martin L. (GSFC-5670)" w:date="2016-09-08T12:31:00Z">
          <w:r w:rsidR="008D60FA" w:rsidDel="00694684">
            <w:fldChar w:fldCharType="begin"/>
          </w:r>
          <w:r w:rsidR="008D60FA" w:rsidDel="00694684">
            <w:delInstrText xml:space="preserve"> REF _Ref457993317 \h </w:delInstrText>
          </w:r>
        </w:del>
      </w:ins>
      <w:del w:id="5241" w:author="Perrine, Martin L. (GSFC-5670)" w:date="2016-09-08T12:31:00Z">
        <w:r w:rsidR="008D60FA" w:rsidDel="00694684">
          <w:fldChar w:fldCharType="separate"/>
        </w:r>
      </w:del>
      <w:ins w:id="5242" w:author="Muhammad, Alimayo (GSFC-5660)" w:date="2016-08-25T09:28:00Z">
        <w:del w:id="5243"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244" w:author="Muhammad, Alimayo (GSFC-5660)" w:date="2016-08-25T13:55:00Z">
        <w:del w:id="5245" w:author="Perrine, Martin L. (GSFC-5670)" w:date="2016-08-31T11:09:00Z">
          <w:r w:rsidR="00241B0B" w:rsidDel="00EF27DF">
            <w:rPr>
              <w:noProof/>
            </w:rPr>
            <w:delText>4</w:delText>
          </w:r>
        </w:del>
      </w:ins>
      <w:ins w:id="5246" w:author="Muhammad, Alimayo (GSFC-5660)" w:date="2016-08-25T09:28:00Z">
        <w:del w:id="5247" w:author="Perrine, Martin L. (GSFC-5670)" w:date="2016-09-08T12:31:00Z">
          <w:r w:rsidR="008D60FA" w:rsidDel="00694684">
            <w:fldChar w:fldCharType="end"/>
          </w:r>
        </w:del>
      </w:ins>
      <w:ins w:id="5248" w:author="Perrine, Martin L. (GSFC-5670)" w:date="2016-09-08T12:31:00Z">
        <w:r w:rsidR="00694684">
          <w:fldChar w:fldCharType="begin"/>
        </w:r>
        <w:r w:rsidR="00694684">
          <w:instrText xml:space="preserve"> REF _Ref461101208 \h </w:instrText>
        </w:r>
      </w:ins>
      <w:r w:rsidR="00694684">
        <w:fldChar w:fldCharType="separate"/>
      </w:r>
      <w:ins w:id="5249" w:author="Perrine, Martin L. (GSFC-5670)" w:date="2016-09-08T12:31:00Z">
        <w:r w:rsidR="00694684">
          <w:t xml:space="preserve">Figure </w:t>
        </w:r>
        <w:r w:rsidR="00694684">
          <w:rPr>
            <w:noProof/>
          </w:rPr>
          <w:t>6</w:t>
        </w:r>
        <w:r w:rsidR="00694684">
          <w:noBreakHyphen/>
        </w:r>
        <w:r w:rsidR="00694684">
          <w:rPr>
            <w:noProof/>
          </w:rPr>
          <w:t>48</w:t>
        </w:r>
        <w:r w:rsidR="00694684">
          <w:fldChar w:fldCharType="end"/>
        </w:r>
      </w:ins>
      <w:ins w:id="5250" w:author="Muhammad, Alimayo (GSFC-5660)" w:date="2016-08-25T09:28:00Z">
        <w:r w:rsidR="008D60FA">
          <w:t>.</w:t>
        </w:r>
      </w:ins>
      <w:del w:id="5251" w:author="Muhammad, Alimayo (GSFC-5660)" w:date="2016-08-25T09:28:00Z">
        <w:r w:rsidR="009A4138" w:rsidRPr="00D349FE" w:rsidDel="008D60FA">
          <w:fldChar w:fldCharType="begin"/>
        </w:r>
        <w:r w:rsidR="009A4138" w:rsidRPr="005B3441" w:rsidDel="008D60FA">
          <w:delInstrText xml:space="preserve"> REF _Ref457993317 \h </w:delInstrText>
        </w:r>
        <w:r w:rsidR="005B3441" w:rsidRPr="005B3441" w:rsidDel="008D60FA">
          <w:delInstrText xml:space="preserve"> \* MERGEFORMAT </w:delInstrText>
        </w:r>
        <w:r w:rsidR="009A4138" w:rsidRPr="00D349FE" w:rsidDel="008D60FA">
          <w:fldChar w:fldCharType="separate"/>
        </w:r>
      </w:del>
      <w:del w:id="5252" w:author="Muhammad, Alimayo (GSFC-5660)" w:date="2016-08-15T15:01:00Z">
        <w:r w:rsidR="009273D6" w:rsidRPr="005B1DCB" w:rsidDel="007B050B">
          <w:delText xml:space="preserve">Figure </w:delText>
        </w:r>
        <w:r w:rsidR="009273D6" w:rsidRPr="005B1DCB" w:rsidDel="007B050B">
          <w:rPr>
            <w:noProof/>
          </w:rPr>
          <w:delText>39</w:delText>
        </w:r>
      </w:del>
      <w:del w:id="5253" w:author="Muhammad, Alimayo (GSFC-5660)" w:date="2016-08-04T13:02:00Z">
        <w:r w:rsidR="009273D6" w:rsidRPr="00D23A6D" w:rsidDel="005B3441">
          <w:rPr>
            <w:noProof/>
          </w:rPr>
          <w:delText>6</w:delText>
        </w:r>
        <w:r w:rsidR="009273D6" w:rsidRPr="00D23A6D" w:rsidDel="005B3441">
          <w:noBreakHyphen/>
        </w:r>
        <w:r w:rsidR="009273D6" w:rsidRPr="00D23A6D" w:rsidDel="005B3441">
          <w:rPr>
            <w:noProof/>
          </w:rPr>
          <w:delText>40</w:delText>
        </w:r>
        <w:r w:rsidR="009273D6" w:rsidRPr="00D23A6D" w:rsidDel="005B3441">
          <w:delText xml:space="preserve"> AosCounterChecker script log excerpt showing VC2/VC3 counts and errors for DUT #1 LTT</w:delText>
        </w:r>
      </w:del>
      <w:del w:id="5254" w:author="Muhammad, Alimayo (GSFC-5660)" w:date="2016-08-25T09:28:00Z">
        <w:r w:rsidR="009A4138" w:rsidRPr="00D349FE" w:rsidDel="008D60FA">
          <w:fldChar w:fldCharType="end"/>
        </w:r>
        <w:r w:rsidRPr="005B3441" w:rsidDel="008D60FA">
          <w:delText>.</w:delText>
        </w:r>
        <w:r w:rsidR="0043047E" w:rsidRPr="005B3441" w:rsidDel="008D60FA">
          <w:delText xml:space="preserve"> </w:delText>
        </w:r>
      </w:del>
    </w:p>
    <w:p w14:paraId="2382BAD8" w14:textId="77777777" w:rsidR="00776482" w:rsidRPr="005B3441" w:rsidRDefault="00776482" w:rsidP="00A538EB">
      <w:pPr>
        <w:pStyle w:val="TableText"/>
        <w:rPr>
          <w:rFonts w:ascii="Times New Roman" w:hAnsi="Times New Roman"/>
          <w:sz w:val="24"/>
          <w:szCs w:val="24"/>
        </w:rPr>
      </w:pPr>
    </w:p>
    <w:p w14:paraId="4F9CADC3" w14:textId="17C0C541" w:rsidR="00EA4CA8" w:rsidRPr="005B3441" w:rsidRDefault="0043047E">
      <w:pPr>
        <w:pPrChange w:id="5255" w:author="Muhammad, Alimayo (GSFC-5660)" w:date="2016-08-22T09:15:00Z">
          <w:pPr>
            <w:pStyle w:val="TableText"/>
          </w:pPr>
        </w:pPrChange>
      </w:pPr>
      <w:r w:rsidRPr="005B3441">
        <w:t xml:space="preserve">The test controller </w:t>
      </w:r>
      <w:r w:rsidR="006317C5" w:rsidRPr="005B3441">
        <w:t>GUI</w:t>
      </w:r>
      <w:r w:rsidRPr="005B3441">
        <w:t xml:space="preserve"> is shown in</w:t>
      </w:r>
      <w:ins w:id="5256" w:author="Muhammad, Alimayo (GSFC-5660)" w:date="2016-08-08T14:56:00Z">
        <w:r w:rsidR="0066242B">
          <w:t xml:space="preserve"> </w:t>
        </w:r>
        <w:r w:rsidR="0066242B">
          <w:fldChar w:fldCharType="begin"/>
        </w:r>
        <w:r w:rsidR="0066242B">
          <w:instrText xml:space="preserve"> REF _Ref458431508 \h </w:instrText>
        </w:r>
      </w:ins>
      <w:r w:rsidR="0066242B">
        <w:fldChar w:fldCharType="separate"/>
      </w:r>
      <w:ins w:id="5257" w:author="Perrine, Martin L. (GSFC-5670)" w:date="2016-08-31T11:10:00Z">
        <w:r w:rsidR="00EF27DF">
          <w:t xml:space="preserve">Figure </w:t>
        </w:r>
        <w:r w:rsidR="00EF27DF">
          <w:rPr>
            <w:noProof/>
          </w:rPr>
          <w:t>6</w:t>
        </w:r>
        <w:r w:rsidR="00EF27DF">
          <w:noBreakHyphen/>
        </w:r>
        <w:r w:rsidR="00EF27DF">
          <w:rPr>
            <w:noProof/>
          </w:rPr>
          <w:t>45</w:t>
        </w:r>
      </w:ins>
      <w:ins w:id="5258" w:author="Muhammad, Alimayo (GSFC-5660)" w:date="2016-08-17T11:34:00Z">
        <w:del w:id="5259"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5260" w:author="Muhammad, Alimayo (GSFC-5660)" w:date="2016-08-24T15:16:00Z">
        <w:del w:id="5261" w:author="Perrine, Martin L. (GSFC-5670)" w:date="2016-08-31T11:09:00Z">
          <w:r w:rsidR="00F8517A" w:rsidDel="00EF27DF">
            <w:rPr>
              <w:noProof/>
            </w:rPr>
            <w:delText>4</w:delText>
          </w:r>
        </w:del>
      </w:ins>
      <w:ins w:id="5262" w:author="Muhammad, Alimayo (GSFC-5660)" w:date="2016-08-25T13:53:00Z">
        <w:del w:id="5263" w:author="Perrine, Martin L. (GSFC-5670)" w:date="2016-08-31T11:09:00Z">
          <w:r w:rsidR="00241B0B" w:rsidDel="00EF27DF">
            <w:rPr>
              <w:noProof/>
            </w:rPr>
            <w:delText>1</w:delText>
          </w:r>
        </w:del>
      </w:ins>
      <w:ins w:id="5264" w:author="Muhammad, Alimayo (GSFC-5660)" w:date="2016-08-08T14:56:00Z">
        <w:r w:rsidR="0066242B">
          <w:fldChar w:fldCharType="end"/>
        </w:r>
        <w:r w:rsidR="0066242B">
          <w:t xml:space="preserve"> </w:t>
        </w:r>
      </w:ins>
      <w:del w:id="5265" w:author="Muhammad, Alimayo (GSFC-5660)" w:date="2016-08-08T14:56:00Z">
        <w:r w:rsidRPr="005B3441" w:rsidDel="0066242B">
          <w:delText xml:space="preserve"> </w:delText>
        </w:r>
        <w:r w:rsidRPr="00D349FE" w:rsidDel="0066242B">
          <w:fldChar w:fldCharType="begin"/>
        </w:r>
        <w:r w:rsidRPr="005B3441" w:rsidDel="0066242B">
          <w:delInstrText xml:space="preserve"> REF _Ref455674170 \h </w:delInstrText>
        </w:r>
        <w:r w:rsidR="005B3441" w:rsidRPr="005B3441" w:rsidDel="0066242B">
          <w:delInstrText xml:space="preserve"> \* MERGEFORMAT </w:delInstrText>
        </w:r>
        <w:r w:rsidRPr="00D349FE" w:rsidDel="0066242B">
          <w:fldChar w:fldCharType="separate"/>
        </w:r>
        <w:r w:rsidR="009273D6" w:rsidRPr="005B1DCB" w:rsidDel="0066242B">
          <w:delText xml:space="preserve">Figure </w:delText>
        </w:r>
        <w:r w:rsidR="009273D6" w:rsidRPr="005B1DCB" w:rsidDel="0066242B">
          <w:rPr>
            <w:noProof/>
          </w:rPr>
          <w:delText>36</w:delText>
        </w:r>
      </w:del>
      <w:del w:id="5266" w:author="Muhammad, Alimayo (GSFC-5660)" w:date="2016-08-04T13:01:00Z">
        <w:r w:rsidR="009273D6" w:rsidRPr="00D23A6D" w:rsidDel="005B3441">
          <w:rPr>
            <w:noProof/>
          </w:rPr>
          <w:delText>6</w:delText>
        </w:r>
        <w:r w:rsidR="009273D6" w:rsidRPr="00D23A6D" w:rsidDel="005B3441">
          <w:noBreakHyphen/>
        </w:r>
        <w:r w:rsidR="009273D6" w:rsidRPr="00D23A6D" w:rsidDel="005B3441">
          <w:rPr>
            <w:noProof/>
          </w:rPr>
          <w:delText>370</w:delText>
        </w:r>
        <w:r w:rsidR="009273D6" w:rsidRPr="00D23A6D" w:rsidDel="005B3441">
          <w:noBreakHyphen/>
        </w:r>
      </w:del>
      <w:del w:id="5267" w:author="Muhammad, Alimayo (GSFC-5660)" w:date="2016-08-08T14:56:00Z">
        <w:r w:rsidRPr="00D349FE" w:rsidDel="0066242B">
          <w:fldChar w:fldCharType="end"/>
        </w:r>
      </w:del>
      <w:ins w:id="5268" w:author="Muhammad, Alimayo (GSFC-5660)" w:date="2016-08-04T13:02:00Z">
        <w:r w:rsidR="005B3441" w:rsidRPr="005B3441">
          <w:t>and</w:t>
        </w:r>
      </w:ins>
      <w:ins w:id="5269" w:author="Muhammad, Alimayo (GSFC-5660)" w:date="2016-08-08T14:56:00Z">
        <w:r w:rsidR="0066242B">
          <w:t xml:space="preserve"> </w:t>
        </w:r>
        <w:r w:rsidR="0066242B">
          <w:fldChar w:fldCharType="begin"/>
        </w:r>
        <w:r w:rsidR="0066242B">
          <w:instrText xml:space="preserve"> REF _Ref458431522 \h </w:instrText>
        </w:r>
      </w:ins>
      <w:r w:rsidR="0066242B">
        <w:fldChar w:fldCharType="separate"/>
      </w:r>
      <w:ins w:id="5270" w:author="Perrine, Martin L. (GSFC-5670)" w:date="2016-08-31T11:10:00Z">
        <w:r w:rsidR="00EF27DF">
          <w:t xml:space="preserve">Figure </w:t>
        </w:r>
        <w:r w:rsidR="00EF27DF">
          <w:rPr>
            <w:noProof/>
          </w:rPr>
          <w:t>6</w:t>
        </w:r>
        <w:r w:rsidR="00EF27DF">
          <w:noBreakHyphen/>
        </w:r>
        <w:r w:rsidR="00EF27DF">
          <w:rPr>
            <w:noProof/>
          </w:rPr>
          <w:t>46</w:t>
        </w:r>
      </w:ins>
      <w:ins w:id="5271" w:author="Muhammad, Alimayo (GSFC-5660)" w:date="2016-08-17T11:34:00Z">
        <w:del w:id="5272" w:author="Perrine, Martin L. (GSFC-5670)" w:date="2016-08-31T11:09:00Z">
          <w:r w:rsidR="00377DFC" w:rsidDel="00EF27DF">
            <w:delText xml:space="preserve">Figure </w:delText>
          </w:r>
          <w:r w:rsidR="00377DFC" w:rsidDel="00EF27DF">
            <w:rPr>
              <w:noProof/>
            </w:rPr>
            <w:delText>6</w:delText>
          </w:r>
          <w:r w:rsidR="00377DFC" w:rsidDel="00EF27DF">
            <w:noBreakHyphen/>
          </w:r>
        </w:del>
      </w:ins>
      <w:ins w:id="5273" w:author="Muhammad, Alimayo (GSFC-5660)" w:date="2016-08-24T15:16:00Z">
        <w:del w:id="5274" w:author="Perrine, Martin L. (GSFC-5670)" w:date="2016-08-31T11:09:00Z">
          <w:r w:rsidR="00F8517A" w:rsidDel="00EF27DF">
            <w:rPr>
              <w:noProof/>
            </w:rPr>
            <w:delText>4</w:delText>
          </w:r>
        </w:del>
      </w:ins>
      <w:ins w:id="5275" w:author="Muhammad, Alimayo (GSFC-5660)" w:date="2016-08-25T13:53:00Z">
        <w:del w:id="5276" w:author="Perrine, Martin L. (GSFC-5670)" w:date="2016-08-31T11:09:00Z">
          <w:r w:rsidR="00241B0B" w:rsidDel="00EF27DF">
            <w:rPr>
              <w:noProof/>
            </w:rPr>
            <w:delText>2</w:delText>
          </w:r>
        </w:del>
      </w:ins>
      <w:ins w:id="5277" w:author="Muhammad, Alimayo (GSFC-5660)" w:date="2016-08-08T14:56:00Z">
        <w:r w:rsidR="0066242B">
          <w:fldChar w:fldCharType="end"/>
        </w:r>
        <w:r w:rsidR="0066242B">
          <w:t>.</w:t>
        </w:r>
      </w:ins>
      <w:del w:id="5278" w:author="Muhammad, Alimayo (GSFC-5660)" w:date="2016-08-08T14:56:00Z">
        <w:r w:rsidR="00EE7BC1" w:rsidRPr="005B3441" w:rsidDel="0066242B">
          <w:delText>.</w:delText>
        </w:r>
      </w:del>
      <w:r w:rsidR="00EE7BC1" w:rsidRPr="005B3441">
        <w:t xml:space="preserve">  The </w:t>
      </w:r>
      <w:r w:rsidR="00EE7BC1" w:rsidRPr="003D5B70">
        <w:rPr>
          <w:rPrChange w:id="5279" w:author="Muhammad, Alimayo (GSFC-5660)" w:date="2016-08-25T13:50:00Z">
            <w:rPr>
              <w:b/>
            </w:rPr>
          </w:rPrChange>
        </w:rPr>
        <w:t>N</w:t>
      </w:r>
      <w:r w:rsidRPr="003D5B70">
        <w:rPr>
          <w:rPrChange w:id="5280" w:author="Muhammad, Alimayo (GSFC-5660)" w:date="2016-08-25T13:50:00Z">
            <w:rPr>
              <w:b/>
            </w:rPr>
          </w:rPrChange>
        </w:rPr>
        <w:t xml:space="preserve">umber of </w:t>
      </w:r>
      <w:r w:rsidR="00EE7BC1" w:rsidRPr="003D5B70">
        <w:rPr>
          <w:rPrChange w:id="5281" w:author="Muhammad, Alimayo (GSFC-5660)" w:date="2016-08-25T13:50:00Z">
            <w:rPr>
              <w:b/>
            </w:rPr>
          </w:rPrChange>
        </w:rPr>
        <w:t>Test I</w:t>
      </w:r>
      <w:r w:rsidRPr="003D5B70">
        <w:rPr>
          <w:rPrChange w:id="5282" w:author="Muhammad, Alimayo (GSFC-5660)" w:date="2016-08-25T13:50:00Z">
            <w:rPr>
              <w:b/>
            </w:rPr>
          </w:rPrChange>
        </w:rPr>
        <w:t>terations</w:t>
      </w:r>
      <w:r w:rsidRPr="005B3441">
        <w:t xml:space="preserve"> setting determines the length of the test.</w:t>
      </w:r>
    </w:p>
    <w:p w14:paraId="442BC1E3" w14:textId="77777777" w:rsidR="00262FF8" w:rsidRPr="005B3441" w:rsidRDefault="00262FF8" w:rsidP="00262FF8">
      <w:pPr>
        <w:rPr>
          <w:szCs w:val="24"/>
        </w:rPr>
      </w:pPr>
    </w:p>
    <w:p w14:paraId="5DBA07F7" w14:textId="77777777" w:rsidR="00262FF8" w:rsidRPr="005B3441" w:rsidRDefault="00262FF8" w:rsidP="00262FF8">
      <w:pPr>
        <w:rPr>
          <w:b/>
          <w:bCs/>
          <w:szCs w:val="24"/>
          <w:rPrChange w:id="5283" w:author="Muhammad, Alimayo (GSFC-5660)" w:date="2016-08-04T13:00:00Z">
            <w:rPr>
              <w:rFonts w:ascii="Calibri" w:hAnsi="Calibri"/>
              <w:b/>
              <w:bCs/>
              <w:sz w:val="22"/>
              <w:szCs w:val="22"/>
            </w:rPr>
          </w:rPrChange>
        </w:rPr>
      </w:pPr>
      <w:r w:rsidRPr="00D349FE">
        <w:rPr>
          <w:b/>
          <w:bCs/>
          <w:szCs w:val="24"/>
        </w:rPr>
        <w:t>Description:</w:t>
      </w:r>
    </w:p>
    <w:p w14:paraId="44D07B27" w14:textId="050A79B6" w:rsidR="00262FF8" w:rsidRPr="00D349FE" w:rsidRDefault="00262FF8" w:rsidP="00262FF8">
      <w:pPr>
        <w:rPr>
          <w:szCs w:val="24"/>
        </w:rPr>
      </w:pPr>
      <w:r w:rsidRPr="00D349FE">
        <w:rPr>
          <w:szCs w:val="24"/>
        </w:rPr>
        <w:t xml:space="preserve">Run </w:t>
      </w:r>
      <w:del w:id="5284" w:author="Perrine, Martin L. (GSFC-5670)" w:date="2016-09-13T14:29:00Z">
        <w:r w:rsidRPr="00D349FE" w:rsidDel="00055AC4">
          <w:rPr>
            <w:szCs w:val="24"/>
          </w:rPr>
          <w:delText>neng</w:delText>
        </w:r>
      </w:del>
      <w:ins w:id="5285" w:author="Perrine, Martin L. (GSFC-5670)" w:date="2016-09-13T14:29:00Z">
        <w:r w:rsidR="00055AC4">
          <w:rPr>
            <w:szCs w:val="24"/>
          </w:rPr>
          <w:t>DAPHNE</w:t>
        </w:r>
      </w:ins>
      <w:r w:rsidRPr="00D349FE">
        <w:rPr>
          <w:szCs w:val="24"/>
        </w:rPr>
        <w:t xml:space="preserve"> </w:t>
      </w:r>
      <w:proofErr w:type="spellStart"/>
      <w:r w:rsidRPr="00D349FE">
        <w:rPr>
          <w:szCs w:val="24"/>
        </w:rPr>
        <w:t>testbed</w:t>
      </w:r>
      <w:proofErr w:type="spellEnd"/>
      <w:r w:rsidRPr="00D349FE">
        <w:rPr>
          <w:szCs w:val="24"/>
        </w:rPr>
        <w:t xml:space="preserve"> </w:t>
      </w:r>
      <w:r w:rsidR="006317C5" w:rsidRPr="00D349FE">
        <w:rPr>
          <w:szCs w:val="24"/>
        </w:rPr>
        <w:t>GUI</w:t>
      </w:r>
      <w:r w:rsidRPr="00D349FE">
        <w:rPr>
          <w:szCs w:val="24"/>
        </w:rPr>
        <w:t>:</w:t>
      </w:r>
    </w:p>
    <w:p w14:paraId="0D115AA4" w14:textId="56BE8491" w:rsidR="00262FF8" w:rsidRPr="00B76B9F" w:rsidRDefault="00262FF8">
      <w:pPr>
        <w:pStyle w:val="ListParagraph"/>
        <w:numPr>
          <w:ilvl w:val="0"/>
          <w:numId w:val="59"/>
        </w:numPr>
        <w:rPr>
          <w:szCs w:val="24"/>
        </w:rPr>
      </w:pPr>
      <w:r w:rsidRPr="00B76B9F">
        <w:rPr>
          <w:szCs w:val="24"/>
        </w:rPr>
        <w:t>Open a terminal</w:t>
      </w:r>
    </w:p>
    <w:p w14:paraId="6DCF0663" w14:textId="77777777" w:rsidR="00262FF8" w:rsidRPr="00B76B9F" w:rsidRDefault="00262FF8" w:rsidP="00262FF8">
      <w:pPr>
        <w:pStyle w:val="ListParagraph"/>
        <w:numPr>
          <w:ilvl w:val="0"/>
          <w:numId w:val="59"/>
        </w:numPr>
        <w:rPr>
          <w:szCs w:val="24"/>
        </w:rPr>
      </w:pPr>
      <w:r w:rsidRPr="00B76B9F">
        <w:rPr>
          <w:szCs w:val="24"/>
        </w:rPr>
        <w:t xml:space="preserve">Log in </w:t>
      </w:r>
    </w:p>
    <w:p w14:paraId="3A3508BD" w14:textId="77777777" w:rsidR="00262FF8" w:rsidRPr="00FA6D33" w:rsidRDefault="00262FF8" w:rsidP="00262FF8">
      <w:pPr>
        <w:pStyle w:val="ListParagraph"/>
        <w:numPr>
          <w:ilvl w:val="0"/>
          <w:numId w:val="59"/>
        </w:numPr>
        <w:rPr>
          <w:szCs w:val="24"/>
        </w:rPr>
      </w:pPr>
      <w:r w:rsidRPr="00B76B9F">
        <w:rPr>
          <w:szCs w:val="24"/>
        </w:rPr>
        <w:t>Assure accoun</w:t>
      </w:r>
      <w:r w:rsidRPr="00FA6D33">
        <w:rPr>
          <w:szCs w:val="24"/>
        </w:rPr>
        <w:t>t used has the appropriate permissions</w:t>
      </w:r>
    </w:p>
    <w:p w14:paraId="1F9D0F68" w14:textId="7DEBEAC5" w:rsidR="00262FF8" w:rsidRPr="00181E67" w:rsidRDefault="00262FF8" w:rsidP="00262FF8">
      <w:pPr>
        <w:pStyle w:val="ListParagraph"/>
        <w:numPr>
          <w:ilvl w:val="0"/>
          <w:numId w:val="59"/>
        </w:numPr>
        <w:rPr>
          <w:szCs w:val="24"/>
        </w:rPr>
      </w:pPr>
      <w:r w:rsidRPr="00FA6D33">
        <w:rPr>
          <w:szCs w:val="24"/>
        </w:rPr>
        <w:t xml:space="preserve">Assure that the needed directory </w:t>
      </w:r>
      <w:del w:id="5286" w:author="Perrine, Martin L. (GSFC-5670)" w:date="2016-09-13T14:29:00Z">
        <w:r w:rsidRPr="00FA6D33" w:rsidDel="00055AC4">
          <w:rPr>
            <w:szCs w:val="24"/>
          </w:rPr>
          <w:delText>neng</w:delText>
        </w:r>
      </w:del>
      <w:proofErr w:type="spellStart"/>
      <w:ins w:id="5287" w:author="Perrine, Martin L. (GSFC-5670)" w:date="2016-09-13T14:29:00Z">
        <w:r w:rsidR="00055AC4">
          <w:rPr>
            <w:szCs w:val="24"/>
          </w:rPr>
          <w:t>DAPHNE</w:t>
        </w:r>
      </w:ins>
      <w:r w:rsidRPr="00FA6D33">
        <w:rPr>
          <w:szCs w:val="24"/>
        </w:rPr>
        <w:t>_testbed_</w:t>
      </w:r>
      <w:r w:rsidR="006317C5" w:rsidRPr="0047096C">
        <w:rPr>
          <w:szCs w:val="24"/>
        </w:rPr>
        <w:t>GUI</w:t>
      </w:r>
      <w:proofErr w:type="spellEnd"/>
      <w:r w:rsidRPr="00181E67">
        <w:rPr>
          <w:szCs w:val="24"/>
        </w:rPr>
        <w:t xml:space="preserve"> is accessible</w:t>
      </w:r>
    </w:p>
    <w:p w14:paraId="6764CCF7" w14:textId="5E9A757C" w:rsidR="00262FF8" w:rsidRPr="00511670" w:rsidRDefault="00262FF8" w:rsidP="00262FF8">
      <w:pPr>
        <w:pStyle w:val="ListParagraph"/>
        <w:numPr>
          <w:ilvl w:val="0"/>
          <w:numId w:val="59"/>
        </w:numPr>
        <w:rPr>
          <w:szCs w:val="24"/>
        </w:rPr>
      </w:pPr>
      <w:r w:rsidRPr="00511670">
        <w:rPr>
          <w:szCs w:val="24"/>
        </w:rPr>
        <w:t xml:space="preserve">To start the </w:t>
      </w:r>
      <w:del w:id="5288" w:author="Perrine, Martin L. (GSFC-5670)" w:date="2016-09-13T14:29:00Z">
        <w:r w:rsidRPr="00511670" w:rsidDel="00055AC4">
          <w:rPr>
            <w:szCs w:val="24"/>
          </w:rPr>
          <w:delText>neng</w:delText>
        </w:r>
      </w:del>
      <w:ins w:id="5289" w:author="Perrine, Martin L. (GSFC-5670)" w:date="2016-09-13T14:29:00Z">
        <w:r w:rsidR="00055AC4">
          <w:rPr>
            <w:szCs w:val="24"/>
          </w:rPr>
          <w:t>DAPHNE</w:t>
        </w:r>
      </w:ins>
      <w:r w:rsidRPr="00511670">
        <w:rPr>
          <w:szCs w:val="24"/>
        </w:rPr>
        <w:t xml:space="preserve"> </w:t>
      </w:r>
      <w:r w:rsidR="006317C5" w:rsidRPr="00511670">
        <w:rPr>
          <w:szCs w:val="24"/>
        </w:rPr>
        <w:t>GUI</w:t>
      </w:r>
      <w:r w:rsidRPr="00511670">
        <w:rPr>
          <w:szCs w:val="24"/>
        </w:rPr>
        <w:t>, type: ./Run.sh</w:t>
      </w:r>
    </w:p>
    <w:p w14:paraId="211804D0" w14:textId="615A33EF" w:rsidR="00262FF8" w:rsidRPr="00783A32" w:rsidRDefault="00262FF8" w:rsidP="00262FF8">
      <w:pPr>
        <w:pStyle w:val="ListParagraph"/>
        <w:numPr>
          <w:ilvl w:val="0"/>
          <w:numId w:val="59"/>
        </w:numPr>
        <w:rPr>
          <w:szCs w:val="24"/>
        </w:rPr>
      </w:pPr>
      <w:r w:rsidRPr="00783A32">
        <w:rPr>
          <w:szCs w:val="24"/>
        </w:rPr>
        <w:t xml:space="preserve">Once the </w:t>
      </w:r>
      <w:r w:rsidR="006317C5" w:rsidRPr="00783A32">
        <w:rPr>
          <w:szCs w:val="24"/>
        </w:rPr>
        <w:t>GUI</w:t>
      </w:r>
      <w:r w:rsidRPr="00783A32">
        <w:rPr>
          <w:szCs w:val="24"/>
        </w:rPr>
        <w:t xml:space="preserve"> comes up, before beginning a LTT or STT make sure the Cortex is reset to 0 frames send for transmitter and receiver</w:t>
      </w:r>
    </w:p>
    <w:p w14:paraId="317D5450" w14:textId="4C6BD731" w:rsidR="00262FF8" w:rsidRPr="00520883" w:rsidRDefault="00262FF8" w:rsidP="00262FF8">
      <w:pPr>
        <w:pStyle w:val="ListParagraph"/>
        <w:numPr>
          <w:ilvl w:val="0"/>
          <w:numId w:val="59"/>
        </w:numPr>
        <w:rPr>
          <w:szCs w:val="24"/>
        </w:rPr>
      </w:pPr>
      <w:r w:rsidRPr="00783A32">
        <w:rPr>
          <w:szCs w:val="24"/>
        </w:rPr>
        <w:t>To begin a STT or LTT click the respect</w:t>
      </w:r>
      <w:r w:rsidRPr="0098329E">
        <w:rPr>
          <w:szCs w:val="24"/>
        </w:rPr>
        <w:t xml:space="preserve">ive button to do so as it appears on the </w:t>
      </w:r>
      <w:r w:rsidR="006317C5" w:rsidRPr="00772A31">
        <w:rPr>
          <w:szCs w:val="24"/>
        </w:rPr>
        <w:t>GUI</w:t>
      </w:r>
      <w:r w:rsidRPr="00772A31">
        <w:rPr>
          <w:szCs w:val="24"/>
        </w:rPr>
        <w:t>.</w:t>
      </w:r>
    </w:p>
    <w:p w14:paraId="3018561B" w14:textId="3D468A19" w:rsidR="00262FF8" w:rsidRPr="00D23A6D" w:rsidRDefault="00262FF8" w:rsidP="00262FF8">
      <w:pPr>
        <w:pStyle w:val="ListParagraph"/>
        <w:numPr>
          <w:ilvl w:val="0"/>
          <w:numId w:val="59"/>
        </w:numPr>
        <w:rPr>
          <w:szCs w:val="24"/>
        </w:rPr>
      </w:pPr>
      <w:r w:rsidRPr="00C24CEA">
        <w:rPr>
          <w:szCs w:val="24"/>
        </w:rPr>
        <w:t xml:space="preserve">Click view at the top of the </w:t>
      </w:r>
      <w:r w:rsidR="009D0FB2" w:rsidRPr="00B463A3">
        <w:rPr>
          <w:szCs w:val="24"/>
        </w:rPr>
        <w:t>monitor window</w:t>
      </w:r>
      <w:r w:rsidRPr="00B7391D">
        <w:rPr>
          <w:szCs w:val="24"/>
        </w:rPr>
        <w:t xml:space="preserve"> screen to open the </w:t>
      </w:r>
      <w:del w:id="5290" w:author="Perrine, Martin L. (GSFC-5670)" w:date="2016-09-13T14:29:00Z">
        <w:r w:rsidRPr="00B7391D" w:rsidDel="00055AC4">
          <w:rPr>
            <w:szCs w:val="24"/>
          </w:rPr>
          <w:delText>NENG</w:delText>
        </w:r>
      </w:del>
      <w:ins w:id="5291" w:author="Perrine, Martin L. (GSFC-5670)" w:date="2016-09-13T14:29:00Z">
        <w:r w:rsidR="00055AC4">
          <w:rPr>
            <w:szCs w:val="24"/>
          </w:rPr>
          <w:t>DAPHNE</w:t>
        </w:r>
      </w:ins>
      <w:r w:rsidRPr="00B7391D">
        <w:rPr>
          <w:szCs w:val="24"/>
        </w:rPr>
        <w:t xml:space="preserve"> TLM Dialog box. This keeps a tab of VC2’s, VC3’s, and VC63’s for the t</w:t>
      </w:r>
      <w:r w:rsidRPr="009326EE">
        <w:rPr>
          <w:szCs w:val="24"/>
        </w:rPr>
        <w:t>est.</w:t>
      </w:r>
      <w:r w:rsidR="009D0FB2" w:rsidRPr="00634C46">
        <w:rPr>
          <w:szCs w:val="24"/>
        </w:rPr>
        <w:t xml:space="preserve">  This monitors also show key </w:t>
      </w:r>
      <w:del w:id="5292" w:author="Perrine, Martin L. (GSFC-5670)" w:date="2016-09-13T14:29:00Z">
        <w:r w:rsidR="009D0FB2" w:rsidRPr="00634C46" w:rsidDel="00055AC4">
          <w:rPr>
            <w:szCs w:val="24"/>
          </w:rPr>
          <w:delText>NENG</w:delText>
        </w:r>
      </w:del>
      <w:ins w:id="5293" w:author="Perrine, Martin L. (GSFC-5670)" w:date="2016-09-13T14:29:00Z">
        <w:r w:rsidR="00055AC4">
          <w:rPr>
            <w:szCs w:val="24"/>
          </w:rPr>
          <w:t>DAPHNE</w:t>
        </w:r>
      </w:ins>
      <w:r w:rsidR="009D0FB2" w:rsidRPr="00634C46">
        <w:rPr>
          <w:szCs w:val="24"/>
        </w:rPr>
        <w:t xml:space="preserve"> status information.</w:t>
      </w:r>
      <w:r w:rsidR="00AF18A4" w:rsidRPr="007C333E">
        <w:rPr>
          <w:szCs w:val="24"/>
        </w:rPr>
        <w:t xml:space="preserve"> See </w:t>
      </w:r>
      <w:ins w:id="5294" w:author="Muhammad, Alimayo (GSFC-5660)" w:date="2016-08-08T14:57:00Z">
        <w:r w:rsidR="0066242B">
          <w:rPr>
            <w:szCs w:val="24"/>
          </w:rPr>
          <w:fldChar w:fldCharType="begin"/>
        </w:r>
        <w:r w:rsidR="0066242B">
          <w:rPr>
            <w:szCs w:val="24"/>
          </w:rPr>
          <w:instrText xml:space="preserve"> REF _Ref458431522 \h </w:instrText>
        </w:r>
      </w:ins>
      <w:r w:rsidR="0066242B">
        <w:rPr>
          <w:szCs w:val="24"/>
        </w:rPr>
      </w:r>
      <w:ins w:id="5295" w:author="Muhammad, Alimayo (GSFC-5660)" w:date="2016-08-08T14:57:00Z">
        <w:r w:rsidR="0066242B">
          <w:rPr>
            <w:szCs w:val="24"/>
          </w:rPr>
          <w:fldChar w:fldCharType="separate"/>
        </w:r>
      </w:ins>
      <w:ins w:id="5296" w:author="Perrine, Martin L. (GSFC-5670)" w:date="2016-08-31T11:10:00Z">
        <w:r w:rsidR="00EF27DF">
          <w:t xml:space="preserve">Figure </w:t>
        </w:r>
        <w:r w:rsidR="00EF27DF">
          <w:rPr>
            <w:noProof/>
          </w:rPr>
          <w:t>6</w:t>
        </w:r>
        <w:r w:rsidR="00EF27DF">
          <w:noBreakHyphen/>
        </w:r>
        <w:r w:rsidR="00EF27DF">
          <w:rPr>
            <w:noProof/>
          </w:rPr>
          <w:t>46</w:t>
        </w:r>
      </w:ins>
      <w:ins w:id="5297" w:author="Muhammad, Alimayo (GSFC-5660)" w:date="2016-08-17T11:34:00Z">
        <w:del w:id="5298"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37</w:delText>
          </w:r>
        </w:del>
      </w:ins>
      <w:ins w:id="5299" w:author="Muhammad, Alimayo (GSFC-5660)" w:date="2016-08-08T14:57:00Z">
        <w:r w:rsidR="0066242B">
          <w:rPr>
            <w:szCs w:val="24"/>
          </w:rPr>
          <w:fldChar w:fldCharType="end"/>
        </w:r>
        <w:r w:rsidR="0066242B">
          <w:rPr>
            <w:szCs w:val="24"/>
          </w:rPr>
          <w:t>.</w:t>
        </w:r>
      </w:ins>
      <w:del w:id="5300" w:author="Muhammad, Alimayo (GSFC-5660)" w:date="2016-08-08T14:57:00Z">
        <w:r w:rsidR="00AF18A4" w:rsidRPr="00D23A6D" w:rsidDel="0066242B">
          <w:rPr>
            <w:szCs w:val="24"/>
          </w:rPr>
          <w:fldChar w:fldCharType="begin"/>
        </w:r>
        <w:r w:rsidR="00AF18A4" w:rsidRPr="00273CFC" w:rsidDel="0066242B">
          <w:rPr>
            <w:szCs w:val="24"/>
          </w:rPr>
          <w:delInstrText xml:space="preserve"> REF _Ref455743622 \h  \* MERGEFORMAT </w:delInstrText>
        </w:r>
        <w:r w:rsidR="00AF18A4" w:rsidRPr="00D23A6D" w:rsidDel="0066242B">
          <w:rPr>
            <w:szCs w:val="24"/>
          </w:rPr>
        </w:r>
        <w:r w:rsidR="00AF18A4" w:rsidRPr="00D23A6D" w:rsidDel="0066242B">
          <w:rPr>
            <w:szCs w:val="24"/>
          </w:rPr>
          <w:fldChar w:fldCharType="separate"/>
        </w:r>
        <w:r w:rsidR="009273D6" w:rsidRPr="005B1DCB" w:rsidDel="0066242B">
          <w:rPr>
            <w:szCs w:val="24"/>
          </w:rPr>
          <w:delText>Figure 37</w:delText>
        </w:r>
      </w:del>
      <w:del w:id="5301" w:author="Muhammad, Alimayo (GSFC-5660)" w:date="2016-08-04T13:03:00Z">
        <w:r w:rsidR="009273D6" w:rsidRPr="005B1DCB" w:rsidDel="005B3441">
          <w:rPr>
            <w:szCs w:val="24"/>
          </w:rPr>
          <w:delText>6</w:delText>
        </w:r>
        <w:r w:rsidR="009273D6" w:rsidRPr="005B1DCB" w:rsidDel="005B3441">
          <w:rPr>
            <w:szCs w:val="24"/>
          </w:rPr>
          <w:noBreakHyphen/>
          <w:delText>38</w:delText>
        </w:r>
      </w:del>
      <w:del w:id="5302" w:author="Muhammad, Alimayo (GSFC-5660)" w:date="2016-08-08T14:57:00Z">
        <w:r w:rsidR="00AF18A4" w:rsidRPr="00D23A6D" w:rsidDel="0066242B">
          <w:rPr>
            <w:szCs w:val="24"/>
          </w:rPr>
          <w:fldChar w:fldCharType="end"/>
        </w:r>
        <w:r w:rsidR="00AF18A4" w:rsidRPr="00D23A6D" w:rsidDel="0066242B">
          <w:rPr>
            <w:szCs w:val="24"/>
          </w:rPr>
          <w:delText>.</w:delText>
        </w:r>
      </w:del>
    </w:p>
    <w:p w14:paraId="4178831E" w14:textId="5C05CB87" w:rsidR="00AF18A4" w:rsidRPr="00A14B15" w:rsidDel="008D60FA" w:rsidRDefault="00AF18A4" w:rsidP="003E6F4E">
      <w:pPr>
        <w:pStyle w:val="ListParagraph"/>
        <w:numPr>
          <w:ilvl w:val="0"/>
          <w:numId w:val="59"/>
        </w:numPr>
        <w:rPr>
          <w:del w:id="5303" w:author="Muhammad, Alimayo (GSFC-5660)" w:date="2016-08-25T09:29:00Z"/>
          <w:szCs w:val="24"/>
        </w:rPr>
      </w:pPr>
      <w:r w:rsidRPr="00D23A6D">
        <w:rPr>
          <w:szCs w:val="24"/>
        </w:rPr>
        <w:t>At the end of the test note the frame counts on the Cortex screen to quantify any remaining frames. See</w:t>
      </w:r>
      <w:ins w:id="5304" w:author="Perrine, Martin L. (GSFC-5670)" w:date="2016-09-08T12:31:00Z">
        <w:r w:rsidR="00694684">
          <w:rPr>
            <w:szCs w:val="24"/>
          </w:rPr>
          <w:t xml:space="preserve"> </w:t>
        </w:r>
      </w:ins>
      <w:del w:id="5305" w:author="Perrine, Martin L. (GSFC-5670)" w:date="2016-09-08T12:31:00Z">
        <w:r w:rsidRPr="00D23A6D" w:rsidDel="00694684">
          <w:rPr>
            <w:szCs w:val="24"/>
          </w:rPr>
          <w:delText xml:space="preserve"> </w:delText>
        </w:r>
      </w:del>
      <w:ins w:id="5306" w:author="Muhammad, Alimayo (GSFC-5660)" w:date="2016-08-25T09:29:00Z">
        <w:del w:id="5307" w:author="Perrine, Martin L. (GSFC-5670)" w:date="2016-09-08T12:31:00Z">
          <w:r w:rsidR="008D60FA" w:rsidDel="00694684">
            <w:rPr>
              <w:szCs w:val="24"/>
            </w:rPr>
            <w:fldChar w:fldCharType="begin"/>
          </w:r>
          <w:r w:rsidR="008D60FA" w:rsidDel="00694684">
            <w:rPr>
              <w:szCs w:val="24"/>
            </w:rPr>
            <w:delInstrText xml:space="preserve"> REF _Ref459880718 \h </w:delInstrText>
          </w:r>
        </w:del>
      </w:ins>
      <w:del w:id="5308" w:author="Perrine, Martin L. (GSFC-5670)" w:date="2016-09-08T12:31:00Z">
        <w:r w:rsidR="008D60FA" w:rsidDel="00694684">
          <w:rPr>
            <w:szCs w:val="24"/>
          </w:rPr>
        </w:r>
        <w:r w:rsidR="008D60FA" w:rsidDel="00694684">
          <w:rPr>
            <w:szCs w:val="24"/>
          </w:rPr>
          <w:fldChar w:fldCharType="separate"/>
        </w:r>
      </w:del>
      <w:ins w:id="5309" w:author="Muhammad, Alimayo (GSFC-5660)" w:date="2016-08-25T09:29:00Z">
        <w:del w:id="5310"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311" w:author="Muhammad, Alimayo (GSFC-5660)" w:date="2016-08-25T13:56:00Z">
        <w:del w:id="5312" w:author="Perrine, Martin L. (GSFC-5670)" w:date="2016-08-31T11:09:00Z">
          <w:r w:rsidR="00241B0B" w:rsidDel="00EF27DF">
            <w:rPr>
              <w:noProof/>
            </w:rPr>
            <w:delText>3</w:delText>
          </w:r>
        </w:del>
      </w:ins>
      <w:ins w:id="5313" w:author="Muhammad, Alimayo (GSFC-5660)" w:date="2016-08-25T09:29:00Z">
        <w:del w:id="5314" w:author="Perrine, Martin L. (GSFC-5670)" w:date="2016-09-08T12:31:00Z">
          <w:r w:rsidR="008D60FA" w:rsidDel="00694684">
            <w:rPr>
              <w:szCs w:val="24"/>
            </w:rPr>
            <w:fldChar w:fldCharType="end"/>
          </w:r>
        </w:del>
      </w:ins>
      <w:ins w:id="5315" w:author="Perrine, Martin L. (GSFC-5670)" w:date="2016-09-08T12:31:00Z">
        <w:r w:rsidR="00694684">
          <w:rPr>
            <w:szCs w:val="24"/>
          </w:rPr>
          <w:fldChar w:fldCharType="begin"/>
        </w:r>
        <w:r w:rsidR="00694684">
          <w:rPr>
            <w:szCs w:val="24"/>
          </w:rPr>
          <w:instrText xml:space="preserve"> REF _Ref461101229 \h </w:instrText>
        </w:r>
      </w:ins>
      <w:r w:rsidR="00694684">
        <w:rPr>
          <w:szCs w:val="24"/>
        </w:rPr>
      </w:r>
      <w:r w:rsidR="00694684">
        <w:rPr>
          <w:szCs w:val="24"/>
        </w:rPr>
        <w:fldChar w:fldCharType="separate"/>
      </w:r>
      <w:ins w:id="5316" w:author="Perrine, Martin L. (GSFC-5670)" w:date="2016-09-08T12:31:00Z">
        <w:r w:rsidR="00694684">
          <w:t xml:space="preserve">Figure </w:t>
        </w:r>
        <w:r w:rsidR="00694684">
          <w:rPr>
            <w:noProof/>
          </w:rPr>
          <w:t>6</w:t>
        </w:r>
        <w:r w:rsidR="00694684">
          <w:noBreakHyphen/>
        </w:r>
        <w:r w:rsidR="00694684">
          <w:rPr>
            <w:noProof/>
          </w:rPr>
          <w:t>47</w:t>
        </w:r>
        <w:r w:rsidR="00694684">
          <w:rPr>
            <w:szCs w:val="24"/>
          </w:rPr>
          <w:fldChar w:fldCharType="end"/>
        </w:r>
      </w:ins>
      <w:ins w:id="5317" w:author="Muhammad, Alimayo (GSFC-5660)" w:date="2016-08-25T09:29:00Z">
        <w:r w:rsidR="008D60FA">
          <w:rPr>
            <w:szCs w:val="24"/>
          </w:rPr>
          <w:t>.</w:t>
        </w:r>
      </w:ins>
      <w:del w:id="5318" w:author="Muhammad, Alimayo (GSFC-5660)" w:date="2016-08-08T14:57:00Z">
        <w:r w:rsidRPr="003E6F4E" w:rsidDel="0066242B">
          <w:rPr>
            <w:szCs w:val="24"/>
          </w:rPr>
          <w:fldChar w:fldCharType="begin"/>
        </w:r>
        <w:r w:rsidRPr="00273CFC" w:rsidDel="0066242B">
          <w:rPr>
            <w:szCs w:val="24"/>
          </w:rPr>
          <w:delInstrText xml:space="preserve"> REF _Ref455743747 \h </w:delInstrText>
        </w:r>
        <w:r w:rsidR="005B3441" w:rsidRPr="005B1DCB" w:rsidDel="0066242B">
          <w:rPr>
            <w:szCs w:val="24"/>
          </w:rPr>
          <w:delInstrText xml:space="preserve"> \* MERGEFORMAT </w:delInstrText>
        </w:r>
        <w:r w:rsidRPr="003E6F4E" w:rsidDel="0066242B">
          <w:rPr>
            <w:szCs w:val="24"/>
          </w:rPr>
        </w:r>
        <w:r w:rsidRPr="003E6F4E" w:rsidDel="0066242B">
          <w:rPr>
            <w:szCs w:val="24"/>
          </w:rPr>
          <w:fldChar w:fldCharType="separate"/>
        </w:r>
        <w:r w:rsidR="009273D6" w:rsidRPr="003E6F4E" w:rsidDel="0066242B">
          <w:rPr>
            <w:szCs w:val="24"/>
          </w:rPr>
          <w:delText xml:space="preserve">Figure </w:delText>
        </w:r>
        <w:r w:rsidR="009273D6" w:rsidRPr="00A14B15" w:rsidDel="0066242B">
          <w:rPr>
            <w:noProof/>
            <w:szCs w:val="24"/>
          </w:rPr>
          <w:delText>38</w:delText>
        </w:r>
      </w:del>
      <w:del w:id="5319" w:author="Muhammad, Alimayo (GSFC-5660)" w:date="2016-08-04T13:04:00Z">
        <w:r w:rsidR="009273D6" w:rsidRPr="00273CFC" w:rsidDel="005B3441">
          <w:rPr>
            <w:noProof/>
            <w:szCs w:val="24"/>
          </w:rPr>
          <w:delText>6</w:delText>
        </w:r>
        <w:r w:rsidR="009273D6" w:rsidRPr="005B1DCB" w:rsidDel="005B3441">
          <w:rPr>
            <w:szCs w:val="24"/>
          </w:rPr>
          <w:noBreakHyphen/>
        </w:r>
        <w:r w:rsidR="009273D6" w:rsidRPr="005B1DCB" w:rsidDel="005B3441">
          <w:rPr>
            <w:noProof/>
            <w:szCs w:val="24"/>
          </w:rPr>
          <w:delText>39</w:delText>
        </w:r>
      </w:del>
      <w:del w:id="5320" w:author="Muhammad, Alimayo (GSFC-5660)" w:date="2016-08-08T14:57:00Z">
        <w:r w:rsidRPr="003E6F4E" w:rsidDel="0066242B">
          <w:rPr>
            <w:szCs w:val="24"/>
          </w:rPr>
          <w:fldChar w:fldCharType="end"/>
        </w:r>
        <w:r w:rsidRPr="003E6F4E" w:rsidDel="0066242B">
          <w:rPr>
            <w:szCs w:val="24"/>
          </w:rPr>
          <w:delText>.</w:delText>
        </w:r>
      </w:del>
    </w:p>
    <w:p w14:paraId="431A45C1" w14:textId="77777777" w:rsidR="00262FF8" w:rsidRPr="008D60FA" w:rsidRDefault="00262FF8">
      <w:pPr>
        <w:pStyle w:val="ListParagraph"/>
        <w:rPr>
          <w:szCs w:val="24"/>
        </w:rPr>
        <w:pPrChange w:id="5321" w:author="Muhammad, Alimayo (GSFC-5660)" w:date="2016-08-25T09:29:00Z">
          <w:pPr>
            <w:pStyle w:val="TableText"/>
          </w:pPr>
        </w:pPrChange>
      </w:pPr>
    </w:p>
    <w:p w14:paraId="0554D92C" w14:textId="77777777" w:rsidR="00A538EB" w:rsidRDefault="00A538EB" w:rsidP="00A538EB">
      <w:pPr>
        <w:pStyle w:val="TableText"/>
        <w:rPr>
          <w:rFonts w:ascii="Times New Roman" w:hAnsi="Times New Roman"/>
          <w:sz w:val="24"/>
          <w:szCs w:val="24"/>
        </w:rPr>
      </w:pPr>
    </w:p>
    <w:p w14:paraId="231C196B" w14:textId="2137BAEF" w:rsidR="00A538EB" w:rsidDel="0047096C" w:rsidRDefault="002F2F58" w:rsidP="008239E7">
      <w:pPr>
        <w:jc w:val="center"/>
        <w:rPr>
          <w:del w:id="5322" w:author="Muhammad, Alimayo (GSFC-5660)" w:date="2016-08-08T12:23:00Z"/>
        </w:rPr>
      </w:pPr>
      <w:r>
        <w:rPr>
          <w:noProof/>
        </w:rPr>
        <w:drawing>
          <wp:inline distT="0" distB="0" distL="0" distR="0" wp14:anchorId="57D4FFC8" wp14:editId="55A6B2B7">
            <wp:extent cx="5761355" cy="576135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5761355"/>
                    </a:xfrm>
                    <a:prstGeom prst="rect">
                      <a:avLst/>
                    </a:prstGeom>
                    <a:noFill/>
                  </pic:spPr>
                </pic:pic>
              </a:graphicData>
            </a:graphic>
          </wp:inline>
        </w:drawing>
      </w:r>
    </w:p>
    <w:p w14:paraId="1624A087" w14:textId="77777777" w:rsidR="002F2F58" w:rsidRDefault="002F2F58">
      <w:pPr>
        <w:jc w:val="center"/>
        <w:pPrChange w:id="5323" w:author="Muhammad, Alimayo (GSFC-5660)" w:date="2016-08-08T12:23:00Z">
          <w:pPr/>
        </w:pPrChange>
      </w:pPr>
    </w:p>
    <w:p w14:paraId="3B40167E" w14:textId="567799B0" w:rsidR="00ED7E28" w:rsidRPr="00D21B21" w:rsidRDefault="001C1B79">
      <w:pPr>
        <w:pStyle w:val="Caption"/>
        <w:rPr>
          <w:rPrChange w:id="5324" w:author="Muhammad, Alimayo (GSFC-5660)" w:date="2016-08-08T12:02:00Z">
            <w:rPr>
              <w:rFonts w:ascii="Calibri" w:hAnsi="Calibri"/>
              <w:color w:val="000000"/>
              <w:sz w:val="22"/>
              <w:szCs w:val="22"/>
            </w:rPr>
          </w:rPrChange>
        </w:rPr>
        <w:pPrChange w:id="5325" w:author="Perrine, Martin L. (GSFC-5670)" w:date="2016-09-08T12:46:00Z">
          <w:pPr>
            <w:jc w:val="center"/>
          </w:pPr>
        </w:pPrChange>
      </w:pPr>
      <w:bookmarkStart w:id="5326" w:name="_Ref458431508"/>
      <w:bookmarkStart w:id="5327" w:name="_Ref455674170"/>
      <w:bookmarkStart w:id="5328" w:name="_Toc460235955"/>
      <w:ins w:id="5329" w:author="Muhammad, Alimayo (GSFC-5660)" w:date="2016-08-08T10:39:00Z">
        <w:r>
          <w:t xml:space="preserve">Figure </w:t>
        </w:r>
      </w:ins>
      <w:ins w:id="533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33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332" w:author="Perrine, Martin L. (GSFC-5670)" w:date="2016-08-31T11:10:00Z">
        <w:r w:rsidR="00EF27DF">
          <w:rPr>
            <w:noProof/>
          </w:rPr>
          <w:t>45</w:t>
        </w:r>
      </w:ins>
      <w:ins w:id="5333" w:author="Muhammad, Alimayo (GSFC-5660)" w:date="2016-08-29T12:55:00Z">
        <w:r w:rsidR="004B56B2">
          <w:fldChar w:fldCharType="end"/>
        </w:r>
      </w:ins>
      <w:bookmarkEnd w:id="5326"/>
      <w:ins w:id="5334" w:author="Muhammad, Alimayo (GSFC-5660)" w:date="2016-08-08T12:02:00Z">
        <w:r w:rsidR="00D21B21">
          <w:t xml:space="preserve"> </w:t>
        </w:r>
      </w:ins>
      <w:del w:id="5335"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36</w:delText>
        </w:r>
        <w:r w:rsidR="00386256" w:rsidDel="00D349FE">
          <w:rPr>
            <w:noProof/>
          </w:rPr>
          <w:fldChar w:fldCharType="end"/>
        </w:r>
        <w:bookmarkEnd w:id="5327"/>
        <w:r w:rsidR="00ED7E28" w:rsidDel="00D349FE">
          <w:delText xml:space="preserve"> </w:delText>
        </w:r>
      </w:del>
      <w:r w:rsidR="0043047E">
        <w:t xml:space="preserve">Test Controller </w:t>
      </w:r>
      <w:r w:rsidR="006317C5" w:rsidRPr="008239E7">
        <w:t>GUI</w:t>
      </w:r>
      <w:r w:rsidR="00ED7E28" w:rsidRPr="008239E7">
        <w:t xml:space="preserve"> test setup</w:t>
      </w:r>
      <w:bookmarkEnd w:id="5328"/>
      <w:r w:rsidR="00ED7E28" w:rsidRPr="008239E7">
        <w:rPr>
          <w:rFonts w:ascii="Arial" w:hAnsi="Arial" w:cs="Arial"/>
          <w:color w:val="000000"/>
          <w:szCs w:val="24"/>
        </w:rPr>
        <w:t xml:space="preserve"> </w:t>
      </w:r>
    </w:p>
    <w:p w14:paraId="0807ECB3" w14:textId="77777777" w:rsidR="00A538EB" w:rsidRDefault="00A538EB" w:rsidP="00A538EB">
      <w:pPr>
        <w:pStyle w:val="TableText"/>
        <w:jc w:val="center"/>
        <w:rPr>
          <w:rFonts w:ascii="Times New Roman" w:hAnsi="Times New Roman"/>
          <w:sz w:val="24"/>
          <w:szCs w:val="24"/>
        </w:rPr>
      </w:pPr>
    </w:p>
    <w:p w14:paraId="40CEC679" w14:textId="77777777" w:rsidR="0024720A" w:rsidRDefault="0024720A" w:rsidP="008239E7">
      <w:pPr>
        <w:pStyle w:val="TableText"/>
        <w:keepNext/>
        <w:jc w:val="center"/>
      </w:pPr>
      <w:r>
        <w:rPr>
          <w:rFonts w:ascii="Calibri" w:hAnsi="Calibri"/>
          <w:noProof/>
          <w:color w:val="000000"/>
          <w:sz w:val="22"/>
          <w:szCs w:val="22"/>
        </w:rPr>
        <w:lastRenderedPageBreak/>
        <w:drawing>
          <wp:inline distT="0" distB="0" distL="0" distR="0" wp14:anchorId="7F52DC4F" wp14:editId="28DAD184">
            <wp:extent cx="4480560" cy="57607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0560" cy="5760720"/>
                    </a:xfrm>
                    <a:prstGeom prst="rect">
                      <a:avLst/>
                    </a:prstGeom>
                    <a:noFill/>
                    <a:ln>
                      <a:noFill/>
                    </a:ln>
                  </pic:spPr>
                </pic:pic>
              </a:graphicData>
            </a:graphic>
          </wp:inline>
        </w:drawing>
      </w:r>
    </w:p>
    <w:p w14:paraId="3E2DD692" w14:textId="1B85CCD1" w:rsidR="0024720A" w:rsidRPr="00FA6D33" w:rsidRDefault="001C1B79" w:rsidP="005152B5">
      <w:pPr>
        <w:pStyle w:val="Caption"/>
      </w:pPr>
      <w:bookmarkStart w:id="5336" w:name="_Ref458431522"/>
      <w:bookmarkStart w:id="5337" w:name="_Ref455743622"/>
      <w:bookmarkStart w:id="5338" w:name="_Ref458079081"/>
      <w:bookmarkStart w:id="5339" w:name="_Toc460235956"/>
      <w:ins w:id="5340" w:author="Muhammad, Alimayo (GSFC-5660)" w:date="2016-08-08T10:39:00Z">
        <w:r>
          <w:t xml:space="preserve">Figure </w:t>
        </w:r>
      </w:ins>
      <w:ins w:id="5341"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342"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343" w:author="Perrine, Martin L. (GSFC-5670)" w:date="2016-08-31T11:10:00Z">
        <w:r w:rsidR="00EF27DF">
          <w:rPr>
            <w:noProof/>
          </w:rPr>
          <w:t>46</w:t>
        </w:r>
      </w:ins>
      <w:ins w:id="5344" w:author="Muhammad, Alimayo (GSFC-5660)" w:date="2016-08-29T12:55:00Z">
        <w:r w:rsidR="004B56B2">
          <w:fldChar w:fldCharType="end"/>
        </w:r>
      </w:ins>
      <w:bookmarkEnd w:id="5336"/>
      <w:ins w:id="5345" w:author="Muhammad, Alimayo (GSFC-5660)" w:date="2016-08-08T12:02:00Z">
        <w:r w:rsidR="00D21B21">
          <w:t xml:space="preserve"> </w:t>
        </w:r>
      </w:ins>
      <w:del w:id="5346" w:author="Muhammad, Alimayo (GSFC-5660)" w:date="2016-08-08T10:16:00Z">
        <w:r w:rsidR="0024720A"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37</w:delText>
        </w:r>
        <w:r w:rsidR="00386256" w:rsidDel="00D349FE">
          <w:rPr>
            <w:noProof/>
          </w:rPr>
          <w:fldChar w:fldCharType="end"/>
        </w:r>
        <w:bookmarkEnd w:id="5337"/>
        <w:r w:rsidR="0024720A" w:rsidDel="00D349FE">
          <w:delText xml:space="preserve"> </w:delText>
        </w:r>
      </w:del>
      <w:r w:rsidR="0024720A" w:rsidRPr="00F74840">
        <w:t>Controller</w:t>
      </w:r>
      <w:r w:rsidR="0024720A">
        <w:t xml:space="preserve"> </w:t>
      </w:r>
      <w:r w:rsidR="006317C5">
        <w:t>GUI</w:t>
      </w:r>
      <w:r w:rsidR="0024720A">
        <w:t xml:space="preserve"> monitor showing VC2 and VC3 counts</w:t>
      </w:r>
      <w:bookmarkEnd w:id="5338"/>
      <w:bookmarkEnd w:id="5339"/>
    </w:p>
    <w:p w14:paraId="74EA51E5" w14:textId="77777777" w:rsidR="0024720A" w:rsidRDefault="0024720A" w:rsidP="00A538EB">
      <w:pPr>
        <w:pStyle w:val="TableText"/>
        <w:jc w:val="center"/>
        <w:rPr>
          <w:rFonts w:ascii="Times New Roman" w:hAnsi="Times New Roman"/>
          <w:sz w:val="24"/>
          <w:szCs w:val="24"/>
        </w:rPr>
      </w:pPr>
    </w:p>
    <w:p w14:paraId="331045CD" w14:textId="77777777" w:rsidR="00A538EB" w:rsidRDefault="00A538EB" w:rsidP="00A538EB">
      <w:pPr>
        <w:pStyle w:val="TableText"/>
        <w:jc w:val="center"/>
        <w:rPr>
          <w:rFonts w:ascii="Times New Roman" w:hAnsi="Times New Roman"/>
          <w:sz w:val="24"/>
          <w:szCs w:val="24"/>
        </w:rPr>
      </w:pPr>
    </w:p>
    <w:p w14:paraId="12529AD9" w14:textId="6697DEAC" w:rsidR="00A538EB" w:rsidRDefault="002F2F58" w:rsidP="008239E7">
      <w:pPr>
        <w:jc w:val="center"/>
      </w:pPr>
      <w:r>
        <w:rPr>
          <w:noProof/>
        </w:rPr>
        <w:drawing>
          <wp:inline distT="0" distB="0" distL="0" distR="0" wp14:anchorId="36DA0113" wp14:editId="7720E77C">
            <wp:extent cx="3176270" cy="1316990"/>
            <wp:effectExtent l="0" t="0" r="508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6270" cy="1316990"/>
                    </a:xfrm>
                    <a:prstGeom prst="rect">
                      <a:avLst/>
                    </a:prstGeom>
                    <a:noFill/>
                  </pic:spPr>
                </pic:pic>
              </a:graphicData>
            </a:graphic>
          </wp:inline>
        </w:drawing>
      </w:r>
    </w:p>
    <w:p w14:paraId="1182DB3C" w14:textId="032A0CB2" w:rsidR="002F2F58" w:rsidDel="00B76EEC" w:rsidRDefault="002F2F58">
      <w:pPr>
        <w:pStyle w:val="Caption"/>
        <w:rPr>
          <w:del w:id="5347" w:author="Muhammad, Alimayo (GSFC-5660)" w:date="2016-08-08T12:02:00Z"/>
        </w:rPr>
        <w:pPrChange w:id="5348" w:author="Perrine, Martin L. (GSFC-5670)" w:date="2016-09-08T12:46:00Z">
          <w:pPr>
            <w:jc w:val="center"/>
          </w:pPr>
        </w:pPrChange>
      </w:pPr>
    </w:p>
    <w:p w14:paraId="642143F1" w14:textId="09DAF45F" w:rsidR="002F2F58" w:rsidRDefault="00B76EEC" w:rsidP="005152B5">
      <w:pPr>
        <w:pStyle w:val="Caption"/>
        <w:rPr>
          <w:ins w:id="5349" w:author="Muhammad, Alimayo (GSFC-5660)" w:date="2016-08-08T14:57:00Z"/>
        </w:rPr>
      </w:pPr>
      <w:bookmarkStart w:id="5350" w:name="_Ref461101229"/>
      <w:bookmarkStart w:id="5351" w:name="_Ref459880718"/>
      <w:bookmarkStart w:id="5352" w:name="_Toc460235957"/>
      <w:ins w:id="5353" w:author="Muhammad, Alimayo (GSFC-5660)" w:date="2016-08-17T14:25:00Z">
        <w:r>
          <w:t xml:space="preserve">Figure </w:t>
        </w:r>
      </w:ins>
      <w:ins w:id="5354"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355"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356" w:author="Perrine, Martin L. (GSFC-5670)" w:date="2016-08-31T11:10:00Z">
        <w:r w:rsidR="00EF27DF">
          <w:rPr>
            <w:noProof/>
          </w:rPr>
          <w:t>47</w:t>
        </w:r>
      </w:ins>
      <w:ins w:id="5357" w:author="Muhammad, Alimayo (GSFC-5660)" w:date="2016-08-29T12:55:00Z">
        <w:r w:rsidR="004B56B2">
          <w:fldChar w:fldCharType="end"/>
        </w:r>
      </w:ins>
      <w:bookmarkStart w:id="5358" w:name="_Ref455743747"/>
      <w:bookmarkEnd w:id="5350"/>
      <w:ins w:id="5359" w:author="Muhammad, Alimayo (GSFC-5660)" w:date="2016-08-17T14:25:00Z">
        <w:r>
          <w:t xml:space="preserve"> </w:t>
        </w:r>
      </w:ins>
      <w:del w:id="5360" w:author="Muhammad, Alimayo (GSFC-5660)" w:date="2016-08-08T10:16:00Z">
        <w:r w:rsidR="002F2F58"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38</w:delText>
        </w:r>
        <w:r w:rsidR="00386256" w:rsidDel="00D349FE">
          <w:rPr>
            <w:noProof/>
          </w:rPr>
          <w:fldChar w:fldCharType="end"/>
        </w:r>
        <w:bookmarkEnd w:id="5358"/>
        <w:r w:rsidR="00ED7E28" w:rsidDel="00D349FE">
          <w:delText xml:space="preserve"> </w:delText>
        </w:r>
      </w:del>
      <w:r w:rsidR="00ED7E28">
        <w:t>Screenshot of Cortex from 1 IRIS Pass</w:t>
      </w:r>
      <w:bookmarkEnd w:id="5351"/>
      <w:bookmarkEnd w:id="5352"/>
    </w:p>
    <w:p w14:paraId="657EFF9A" w14:textId="77777777" w:rsidR="0066242B" w:rsidRPr="00783A32" w:rsidRDefault="0066242B">
      <w:pPr>
        <w:pStyle w:val="BodyText"/>
        <w:pPrChange w:id="5361" w:author="Perrine, Martin L. (GSFC-5670)" w:date="2016-08-30T14:52:00Z">
          <w:pPr>
            <w:pStyle w:val="Caption"/>
          </w:pPr>
        </w:pPrChange>
      </w:pPr>
    </w:p>
    <w:p w14:paraId="4EA4970E" w14:textId="3E94033F" w:rsidR="00262FF8" w:rsidRDefault="00262FF8">
      <w:pPr>
        <w:pStyle w:val="Heading4"/>
      </w:pPr>
      <w:bookmarkStart w:id="5362" w:name="_Ref456014361"/>
      <w:bookmarkStart w:id="5363" w:name="_Toc460592785"/>
      <w:r>
        <w:lastRenderedPageBreak/>
        <w:t>Processing Data</w:t>
      </w:r>
      <w:bookmarkEnd w:id="5362"/>
      <w:bookmarkEnd w:id="5363"/>
    </w:p>
    <w:p w14:paraId="18B04E42" w14:textId="391DDEF5" w:rsidR="007D52B6" w:rsidRDefault="007D52B6" w:rsidP="008239E7">
      <w:r>
        <w:t xml:space="preserve">Once the test run is complete the following explains the use of </w:t>
      </w:r>
      <w:proofErr w:type="spellStart"/>
      <w:r w:rsidR="00262FF8">
        <w:t>DataChecker</w:t>
      </w:r>
      <w:proofErr w:type="spellEnd"/>
      <w:r w:rsidR="00262FF8">
        <w:t>/</w:t>
      </w:r>
      <w:proofErr w:type="spellStart"/>
      <w:r>
        <w:t>AOSCounterChecker</w:t>
      </w:r>
      <w:proofErr w:type="spellEnd"/>
      <w:r>
        <w:t xml:space="preserve"> to process the data for frame counts and quality.</w:t>
      </w:r>
    </w:p>
    <w:p w14:paraId="49FF398A" w14:textId="77777777" w:rsidR="00262FF8" w:rsidRDefault="00262FF8" w:rsidP="00262FF8"/>
    <w:p w14:paraId="74D7F635" w14:textId="77777777" w:rsidR="00262FF8" w:rsidRDefault="00262FF8" w:rsidP="00262FF8"/>
    <w:p w14:paraId="41753DE1" w14:textId="3059CAF5" w:rsidR="00262FF8" w:rsidRDefault="00262FF8" w:rsidP="00262FF8">
      <w:r>
        <w:rPr>
          <w:b/>
          <w:bCs/>
        </w:rPr>
        <w:t>Purpose:</w:t>
      </w:r>
    </w:p>
    <w:p w14:paraId="49D3A9B8" w14:textId="5F3C0FCE" w:rsidR="00262FF8" w:rsidRDefault="00262FF8" w:rsidP="00262FF8">
      <w:r>
        <w:t xml:space="preserve">To analyze the </w:t>
      </w:r>
      <w:r w:rsidR="009D0FB2">
        <w:t>frame count and</w:t>
      </w:r>
      <w:r>
        <w:t xml:space="preserve"> quality</w:t>
      </w:r>
      <w:r w:rsidR="009D0FB2">
        <w:t xml:space="preserve"> from the test</w:t>
      </w:r>
      <w:r>
        <w:t>.</w:t>
      </w:r>
    </w:p>
    <w:p w14:paraId="5822CE89" w14:textId="77777777" w:rsidR="00262FF8" w:rsidRDefault="00262FF8" w:rsidP="00262FF8">
      <w:pPr>
        <w:rPr>
          <w:b/>
          <w:bCs/>
        </w:rPr>
      </w:pPr>
    </w:p>
    <w:p w14:paraId="4A5A3DAD" w14:textId="77777777" w:rsidR="00262FF8" w:rsidRDefault="00262FF8" w:rsidP="00262FF8">
      <w:r>
        <w:t>Configuration:</w:t>
      </w:r>
    </w:p>
    <w:p w14:paraId="02FD02DF" w14:textId="1E1E559F" w:rsidR="00262FF8" w:rsidRDefault="00262FF8">
      <w:pPr>
        <w:rPr>
          <w:color w:val="000000"/>
        </w:rPr>
      </w:pPr>
      <w:r>
        <w:t>See flow chart below</w:t>
      </w:r>
      <w:r w:rsidR="00EA265B">
        <w:t xml:space="preserve">, </w:t>
      </w:r>
      <w:proofErr w:type="spellStart"/>
      <w:r w:rsidR="00EA265B">
        <w:t>AOSCounterChecker</w:t>
      </w:r>
      <w:proofErr w:type="spellEnd"/>
      <w:r w:rsidR="00EA265B">
        <w:t xml:space="preserve"> </w:t>
      </w:r>
      <w:proofErr w:type="spellStart"/>
      <w:r w:rsidR="00EA265B" w:rsidRPr="008239E7">
        <w:t>DataChecker</w:t>
      </w:r>
      <w:proofErr w:type="spellEnd"/>
      <w:r w:rsidR="00EA265B">
        <w:rPr>
          <w:b/>
        </w:rPr>
        <w:t xml:space="preserve"> </w:t>
      </w:r>
      <w:r w:rsidR="00EA265B" w:rsidRPr="008239E7">
        <w:t>Main Flowchart</w:t>
      </w:r>
      <w:r>
        <w:t xml:space="preserve"> of how DataChecker.py functions</w:t>
      </w:r>
    </w:p>
    <w:p w14:paraId="3F63E381" w14:textId="77777777" w:rsidR="00262FF8" w:rsidRDefault="00262FF8" w:rsidP="00262FF8">
      <w:pPr>
        <w:rPr>
          <w:szCs w:val="24"/>
        </w:rPr>
      </w:pPr>
    </w:p>
    <w:p w14:paraId="761B9212" w14:textId="77777777" w:rsidR="00262FF8" w:rsidRDefault="00262FF8" w:rsidP="00262FF8">
      <w:pPr>
        <w:rPr>
          <w:rFonts w:ascii="Calibri" w:hAnsi="Calibri"/>
          <w:b/>
          <w:bCs/>
          <w:sz w:val="22"/>
          <w:szCs w:val="22"/>
        </w:rPr>
      </w:pPr>
      <w:r>
        <w:rPr>
          <w:b/>
          <w:bCs/>
        </w:rPr>
        <w:t>Description:</w:t>
      </w:r>
    </w:p>
    <w:p w14:paraId="1ABFB4F4" w14:textId="77777777" w:rsidR="00262FF8" w:rsidRDefault="00262FF8" w:rsidP="00262FF8">
      <w:r>
        <w:t>Run DataChecker.py script:</w:t>
      </w:r>
    </w:p>
    <w:p w14:paraId="478DA438" w14:textId="321F2F7E" w:rsidR="00262FF8" w:rsidRDefault="00262FF8">
      <w:pPr>
        <w:pStyle w:val="ListParagraph"/>
        <w:numPr>
          <w:ilvl w:val="0"/>
          <w:numId w:val="28"/>
        </w:numPr>
      </w:pPr>
      <w:r>
        <w:t>Open a terminal</w:t>
      </w:r>
    </w:p>
    <w:p w14:paraId="1FE1DF4C" w14:textId="77777777" w:rsidR="00262FF8" w:rsidRDefault="00262FF8" w:rsidP="00262FF8">
      <w:pPr>
        <w:pStyle w:val="ListParagraph"/>
        <w:numPr>
          <w:ilvl w:val="0"/>
          <w:numId w:val="28"/>
        </w:numPr>
      </w:pPr>
      <w:r>
        <w:t xml:space="preserve">Log in </w:t>
      </w:r>
    </w:p>
    <w:p w14:paraId="3740301D" w14:textId="77777777" w:rsidR="00262FF8" w:rsidRDefault="00262FF8" w:rsidP="00262FF8">
      <w:pPr>
        <w:pStyle w:val="ListParagraph"/>
        <w:numPr>
          <w:ilvl w:val="0"/>
          <w:numId w:val="28"/>
        </w:numPr>
      </w:pPr>
      <w:r>
        <w:t>Assure account used has the appropriate permissions</w:t>
      </w:r>
    </w:p>
    <w:p w14:paraId="3482A9A5" w14:textId="77777777" w:rsidR="00262FF8" w:rsidRDefault="00262FF8" w:rsidP="00262FF8">
      <w:pPr>
        <w:pStyle w:val="ListParagraph"/>
        <w:numPr>
          <w:ilvl w:val="0"/>
          <w:numId w:val="28"/>
        </w:numPr>
      </w:pPr>
      <w:r>
        <w:t>Assure that the needed directory DataChecker.py is accessible</w:t>
      </w:r>
    </w:p>
    <w:p w14:paraId="13B2E201" w14:textId="77777777" w:rsidR="00262FF8" w:rsidRDefault="00262FF8" w:rsidP="00262FF8">
      <w:pPr>
        <w:pStyle w:val="ListParagraph"/>
        <w:numPr>
          <w:ilvl w:val="0"/>
          <w:numId w:val="28"/>
        </w:numPr>
      </w:pPr>
      <w:r>
        <w:t>To run the .</w:t>
      </w:r>
      <w:proofErr w:type="spellStart"/>
      <w:r>
        <w:t>py</w:t>
      </w:r>
      <w:proofErr w:type="spellEnd"/>
      <w:r>
        <w:t xml:space="preserve"> script, type: python DataChecker.py</w:t>
      </w:r>
    </w:p>
    <w:p w14:paraId="509509A4" w14:textId="77777777" w:rsidR="00262FF8" w:rsidRDefault="00262FF8" w:rsidP="00262FF8">
      <w:pPr>
        <w:pStyle w:val="ListParagraph"/>
        <w:numPr>
          <w:ilvl w:val="0"/>
          <w:numId w:val="28"/>
        </w:numPr>
      </w:pPr>
      <w:r>
        <w:t>Once an .</w:t>
      </w:r>
      <w:proofErr w:type="spellStart"/>
      <w:r>
        <w:t>ldf</w:t>
      </w:r>
      <w:proofErr w:type="spellEnd"/>
      <w:r>
        <w:t xml:space="preserve"> is present in the </w:t>
      </w:r>
      <w:proofErr w:type="spellStart"/>
      <w:r>
        <w:t>ldf</w:t>
      </w:r>
      <w:proofErr w:type="spellEnd"/>
      <w:r>
        <w:t xml:space="preserve"> directory, the script executes a process of comparing the .</w:t>
      </w:r>
      <w:proofErr w:type="spellStart"/>
      <w:r>
        <w:t>qac</w:t>
      </w:r>
      <w:proofErr w:type="spellEnd"/>
      <w:r>
        <w:t xml:space="preserve"> and .</w:t>
      </w:r>
      <w:proofErr w:type="spellStart"/>
      <w:r>
        <w:t>tlm</w:t>
      </w:r>
      <w:proofErr w:type="spellEnd"/>
      <w:r>
        <w:t xml:space="preserve"> files generated.</w:t>
      </w:r>
    </w:p>
    <w:p w14:paraId="009FCB26" w14:textId="77777777" w:rsidR="00262FF8" w:rsidRDefault="00262FF8" w:rsidP="00262FF8">
      <w:pPr>
        <w:pStyle w:val="ListParagraph"/>
        <w:numPr>
          <w:ilvl w:val="0"/>
          <w:numId w:val="28"/>
        </w:numPr>
      </w:pPr>
      <w:r>
        <w:t>If the .</w:t>
      </w:r>
      <w:proofErr w:type="spellStart"/>
      <w:r>
        <w:t>qac</w:t>
      </w:r>
      <w:proofErr w:type="spellEnd"/>
      <w:r>
        <w:t xml:space="preserve"> and .</w:t>
      </w:r>
      <w:proofErr w:type="spellStart"/>
      <w:r>
        <w:t>tlm</w:t>
      </w:r>
      <w:proofErr w:type="spellEnd"/>
      <w:r>
        <w:t xml:space="preserve"> files are equal to one another for a particular pass, files transmitted are being received properly.</w:t>
      </w:r>
    </w:p>
    <w:p w14:paraId="19191224" w14:textId="7744F0C0" w:rsidR="000C6DE6" w:rsidRDefault="000C6DE6" w:rsidP="00262FF8">
      <w:pPr>
        <w:pStyle w:val="ListParagraph"/>
        <w:numPr>
          <w:ilvl w:val="0"/>
          <w:numId w:val="28"/>
        </w:numPr>
      </w:pPr>
      <w:proofErr w:type="spellStart"/>
      <w:r>
        <w:t>AOSCounterChecker</w:t>
      </w:r>
      <w:proofErr w:type="spellEnd"/>
      <w:r>
        <w:t xml:space="preserve"> creates logs with the error noted and also counts for VC02 and VC03.</w:t>
      </w:r>
      <w:r w:rsidR="00AF18A4">
        <w:t xml:space="preserve"> See </w:t>
      </w:r>
      <w:ins w:id="5364" w:author="Perrine, Martin L. (GSFC-5670)" w:date="2016-09-08T12:32:00Z">
        <w:r w:rsidR="00694684">
          <w:fldChar w:fldCharType="begin"/>
        </w:r>
        <w:r w:rsidR="00694684">
          <w:instrText xml:space="preserve"> REF _Ref461101208 \h </w:instrText>
        </w:r>
      </w:ins>
      <w:r w:rsidR="00694684">
        <w:fldChar w:fldCharType="separate"/>
      </w:r>
      <w:ins w:id="5365" w:author="Perrine, Martin L. (GSFC-5670)" w:date="2016-09-08T12:32:00Z">
        <w:r w:rsidR="00694684">
          <w:t xml:space="preserve">Figure </w:t>
        </w:r>
        <w:r w:rsidR="00694684">
          <w:rPr>
            <w:noProof/>
          </w:rPr>
          <w:t>6</w:t>
        </w:r>
        <w:r w:rsidR="00694684">
          <w:noBreakHyphen/>
        </w:r>
        <w:r w:rsidR="00694684">
          <w:rPr>
            <w:noProof/>
          </w:rPr>
          <w:t>48</w:t>
        </w:r>
        <w:r w:rsidR="00694684">
          <w:fldChar w:fldCharType="end"/>
        </w:r>
        <w:r w:rsidR="00694684">
          <w:t xml:space="preserve"> and </w:t>
        </w:r>
        <w:r w:rsidR="00694684">
          <w:fldChar w:fldCharType="begin"/>
        </w:r>
        <w:r w:rsidR="00694684">
          <w:instrText xml:space="preserve"> REF _Ref461101275 \h </w:instrText>
        </w:r>
      </w:ins>
      <w:r w:rsidR="00694684">
        <w:fldChar w:fldCharType="separate"/>
      </w:r>
      <w:ins w:id="5366" w:author="Perrine, Martin L. (GSFC-5670)" w:date="2016-09-08T12:32:00Z">
        <w:r w:rsidR="00694684">
          <w:t xml:space="preserve">Figure </w:t>
        </w:r>
        <w:r w:rsidR="00694684">
          <w:rPr>
            <w:noProof/>
          </w:rPr>
          <w:t>6</w:t>
        </w:r>
        <w:r w:rsidR="00694684">
          <w:noBreakHyphen/>
        </w:r>
        <w:r w:rsidR="00694684">
          <w:rPr>
            <w:noProof/>
          </w:rPr>
          <w:t>49</w:t>
        </w:r>
        <w:r w:rsidR="00694684">
          <w:fldChar w:fldCharType="end"/>
        </w:r>
        <w:r w:rsidR="00694684">
          <w:t>.</w:t>
        </w:r>
      </w:ins>
      <w:ins w:id="5367" w:author="Muhammad, Alimayo (GSFC-5660)" w:date="2016-08-25T09:31:00Z">
        <w:del w:id="5368" w:author="Perrine, Martin L. (GSFC-5670)" w:date="2016-09-08T12:32:00Z">
          <w:r w:rsidR="008D60FA" w:rsidDel="00694684">
            <w:fldChar w:fldCharType="begin"/>
          </w:r>
          <w:r w:rsidR="008D60FA" w:rsidDel="00694684">
            <w:delInstrText xml:space="preserve"> REF _Ref457993317 \h </w:delInstrText>
          </w:r>
        </w:del>
      </w:ins>
      <w:del w:id="5369" w:author="Perrine, Martin L. (GSFC-5670)" w:date="2016-09-08T12:32:00Z">
        <w:r w:rsidR="008D60FA" w:rsidDel="00694684">
          <w:fldChar w:fldCharType="separate"/>
        </w:r>
      </w:del>
      <w:ins w:id="5370" w:author="Muhammad, Alimayo (GSFC-5660)" w:date="2016-08-25T09:31:00Z">
        <w:del w:id="5371"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372" w:author="Muhammad, Alimayo (GSFC-5660)" w:date="2016-08-25T13:57:00Z">
        <w:del w:id="5373" w:author="Perrine, Martin L. (GSFC-5670)" w:date="2016-08-31T11:09:00Z">
          <w:r w:rsidR="00241B0B" w:rsidDel="00EF27DF">
            <w:rPr>
              <w:noProof/>
            </w:rPr>
            <w:delText>4</w:delText>
          </w:r>
        </w:del>
      </w:ins>
      <w:ins w:id="5374" w:author="Muhammad, Alimayo (GSFC-5660)" w:date="2016-08-25T09:31:00Z">
        <w:del w:id="5375" w:author="Perrine, Martin L. (GSFC-5670)" w:date="2016-08-31T11:09:00Z">
          <w:r w:rsidR="008D60FA" w:rsidDel="00EF27DF">
            <w:delText xml:space="preserve"> </w:delText>
          </w:r>
        </w:del>
      </w:ins>
      <w:ins w:id="5376" w:author="Muhammad, Alimayo (GSFC-5660)" w:date="2016-08-25T09:32:00Z">
        <w:del w:id="5377" w:author="Perrine, Martin L. (GSFC-5670)" w:date="2016-08-31T11:09:00Z">
          <w:r w:rsidR="008D60FA" w:rsidDel="00EF27DF">
            <w:delText>and</w:delText>
          </w:r>
        </w:del>
      </w:ins>
      <w:ins w:id="5378" w:author="Muhammad, Alimayo (GSFC-5660)" w:date="2016-08-25T09:31:00Z">
        <w:del w:id="5379" w:author="Perrine, Martin L. (GSFC-5670)" w:date="2016-09-08T12:32:00Z">
          <w:r w:rsidR="008D60FA" w:rsidDel="00694684">
            <w:fldChar w:fldCharType="end"/>
          </w:r>
        </w:del>
      </w:ins>
      <w:ins w:id="5380" w:author="Muhammad, Alimayo (GSFC-5660)" w:date="2016-08-25T09:32:00Z">
        <w:del w:id="5381" w:author="Perrine, Martin L. (GSFC-5670)" w:date="2016-09-08T12:32:00Z">
          <w:r w:rsidR="008D60FA" w:rsidDel="00694684">
            <w:delText xml:space="preserve"> </w:delText>
          </w:r>
          <w:r w:rsidR="008D60FA" w:rsidDel="00694684">
            <w:fldChar w:fldCharType="begin"/>
          </w:r>
          <w:r w:rsidR="008D60FA" w:rsidDel="00694684">
            <w:delInstrText xml:space="preserve"> REF _Ref457993543 \h </w:delInstrText>
          </w:r>
        </w:del>
      </w:ins>
      <w:del w:id="5382" w:author="Perrine, Martin L. (GSFC-5670)" w:date="2016-09-08T12:32:00Z">
        <w:r w:rsidR="008D60FA" w:rsidDel="00694684">
          <w:fldChar w:fldCharType="separate"/>
        </w:r>
      </w:del>
      <w:ins w:id="5383" w:author="Muhammad, Alimayo (GSFC-5660)" w:date="2016-08-25T09:32:00Z">
        <w:del w:id="5384"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w:delText>
          </w:r>
        </w:del>
      </w:ins>
      <w:ins w:id="5385" w:author="Muhammad, Alimayo (GSFC-5660)" w:date="2016-08-25T13:57:00Z">
        <w:del w:id="5386" w:author="Perrine, Martin L. (GSFC-5670)" w:date="2016-08-31T11:09:00Z">
          <w:r w:rsidR="00241B0B" w:rsidDel="00EF27DF">
            <w:rPr>
              <w:noProof/>
            </w:rPr>
            <w:delText>5</w:delText>
          </w:r>
        </w:del>
      </w:ins>
      <w:ins w:id="5387" w:author="Muhammad, Alimayo (GSFC-5660)" w:date="2016-08-25T09:32:00Z">
        <w:del w:id="5388" w:author="Perrine, Martin L. (GSFC-5670)" w:date="2016-08-31T11:09:00Z">
          <w:r w:rsidR="008D60FA" w:rsidDel="00EF27DF">
            <w:delText>.</w:delText>
          </w:r>
        </w:del>
        <w:del w:id="5389" w:author="Perrine, Martin L. (GSFC-5670)" w:date="2016-09-08T12:32:00Z">
          <w:r w:rsidR="008D60FA" w:rsidDel="00694684">
            <w:fldChar w:fldCharType="end"/>
          </w:r>
        </w:del>
      </w:ins>
      <w:del w:id="5390" w:author="Muhammad, Alimayo (GSFC-5660)" w:date="2016-08-25T09:31:00Z">
        <w:r w:rsidR="0044704E" w:rsidDel="008D60FA">
          <w:fldChar w:fldCharType="begin"/>
        </w:r>
        <w:r w:rsidR="0044704E" w:rsidDel="008D60FA">
          <w:delInstrText xml:space="preserve"> REF _Ref457993533 \h </w:delInstrText>
        </w:r>
        <w:r w:rsidR="0044704E" w:rsidDel="008D60FA">
          <w:fldChar w:fldCharType="separate"/>
        </w:r>
      </w:del>
      <w:del w:id="5391" w:author="Muhammad, Alimayo (GSFC-5660)" w:date="2016-08-15T15:01:00Z">
        <w:r w:rsidR="009273D6" w:rsidDel="007B050B">
          <w:delText xml:space="preserve">Figure </w:delText>
        </w:r>
        <w:r w:rsidR="009273D6" w:rsidDel="007B050B">
          <w:rPr>
            <w:noProof/>
          </w:rPr>
          <w:delText>396</w:delText>
        </w:r>
        <w:r w:rsidR="009273D6" w:rsidDel="007B050B">
          <w:noBreakHyphen/>
        </w:r>
        <w:r w:rsidR="009273D6" w:rsidDel="007B050B">
          <w:rPr>
            <w:noProof/>
          </w:rPr>
          <w:delText>40</w:delText>
        </w:r>
        <w:r w:rsidR="009273D6" w:rsidDel="007B050B">
          <w:delText xml:space="preserve"> AosCounterChecker script log excerpt showing VC2/VC3 counts and errors for DUT #1 LTT</w:delText>
        </w:r>
      </w:del>
      <w:del w:id="5392" w:author="Muhammad, Alimayo (GSFC-5660)" w:date="2016-08-25T09:31:00Z">
        <w:r w:rsidR="0044704E" w:rsidDel="008D60FA">
          <w:fldChar w:fldCharType="end"/>
        </w:r>
        <w:r w:rsidR="00AF18A4" w:rsidDel="008D60FA">
          <w:fldChar w:fldCharType="begin"/>
        </w:r>
        <w:r w:rsidR="00AF18A4" w:rsidDel="008D60FA">
          <w:delInstrText xml:space="preserve"> REF _Ref455743801 \h </w:delInstrText>
        </w:r>
        <w:r w:rsidR="00AF18A4" w:rsidDel="008D60FA">
          <w:fldChar w:fldCharType="separate"/>
        </w:r>
      </w:del>
      <w:del w:id="5393" w:author="Muhammad, Alimayo (GSFC-5660)" w:date="2016-08-15T15:01:00Z">
        <w:r w:rsidR="009273D6" w:rsidDel="007B050B">
          <w:delText xml:space="preserve">Figure </w:delText>
        </w:r>
        <w:r w:rsidR="009273D6" w:rsidDel="007B050B">
          <w:rPr>
            <w:noProof/>
          </w:rPr>
          <w:delText>396</w:delText>
        </w:r>
        <w:r w:rsidR="009273D6" w:rsidDel="007B050B">
          <w:noBreakHyphen/>
        </w:r>
        <w:r w:rsidR="009273D6" w:rsidDel="007B050B">
          <w:rPr>
            <w:noProof/>
          </w:rPr>
          <w:delText>40</w:delText>
        </w:r>
      </w:del>
      <w:del w:id="5394" w:author="Muhammad, Alimayo (GSFC-5660)" w:date="2016-08-25T09:31:00Z">
        <w:r w:rsidR="00AF18A4" w:rsidDel="008D60FA">
          <w:fldChar w:fldCharType="end"/>
        </w:r>
        <w:r w:rsidR="0044704E" w:rsidDel="008D60FA">
          <w:delText xml:space="preserve"> </w:delText>
        </w:r>
        <w:r w:rsidR="00AF18A4" w:rsidDel="008D60FA">
          <w:delText xml:space="preserve">and </w:delText>
        </w:r>
        <w:r w:rsidR="0044704E" w:rsidDel="008D60FA">
          <w:fldChar w:fldCharType="begin"/>
        </w:r>
        <w:r w:rsidR="0044704E" w:rsidDel="008D60FA">
          <w:delInstrText xml:space="preserve"> REF _Ref457993543 \h </w:delInstrText>
        </w:r>
        <w:r w:rsidR="0044704E" w:rsidDel="008D60FA">
          <w:fldChar w:fldCharType="separate"/>
        </w:r>
      </w:del>
      <w:del w:id="5395" w:author="Muhammad, Alimayo (GSFC-5660)" w:date="2016-08-15T15:01:00Z">
        <w:r w:rsidR="009273D6" w:rsidDel="007B050B">
          <w:delText xml:space="preserve">Figure </w:delText>
        </w:r>
        <w:r w:rsidR="009273D6" w:rsidDel="007B050B">
          <w:rPr>
            <w:noProof/>
          </w:rPr>
          <w:delText>406</w:delText>
        </w:r>
        <w:r w:rsidR="009273D6" w:rsidDel="007B050B">
          <w:noBreakHyphen/>
        </w:r>
        <w:r w:rsidR="009273D6" w:rsidDel="007B050B">
          <w:rPr>
            <w:noProof/>
          </w:rPr>
          <w:delText>41</w:delText>
        </w:r>
        <w:r w:rsidR="009273D6" w:rsidDel="007B050B">
          <w:delText xml:space="preserve"> </w:delText>
        </w:r>
        <w:r w:rsidR="009273D6" w:rsidRPr="004B59E3" w:rsidDel="007B050B">
          <w:delText xml:space="preserve">AOSCounterChecker </w:delText>
        </w:r>
        <w:r w:rsidR="009273D6" w:rsidDel="007B050B">
          <w:delText xml:space="preserve">example </w:delText>
        </w:r>
        <w:r w:rsidR="009273D6" w:rsidRPr="004B59E3" w:rsidDel="007B050B">
          <w:delText>output for ASF_IRIS_2016_188_19_27_27.ldf, results for .qac and md5sum check for DUT output showing passed Checksum</w:delText>
        </w:r>
        <w:r w:rsidR="009273D6" w:rsidDel="007B050B">
          <w:delText>.</w:delText>
        </w:r>
      </w:del>
      <w:del w:id="5396" w:author="Muhammad, Alimayo (GSFC-5660)" w:date="2016-08-25T09:31:00Z">
        <w:r w:rsidR="0044704E" w:rsidDel="008D60FA">
          <w:fldChar w:fldCharType="end"/>
        </w:r>
        <w:r w:rsidR="00AF18A4" w:rsidDel="008D60FA">
          <w:fldChar w:fldCharType="begin"/>
        </w:r>
        <w:r w:rsidR="00AF18A4" w:rsidDel="008D60FA">
          <w:delInstrText xml:space="preserve"> REF _Ref455743844 \h </w:delInstrText>
        </w:r>
        <w:r w:rsidR="00AF18A4" w:rsidDel="008D60FA">
          <w:fldChar w:fldCharType="separate"/>
        </w:r>
      </w:del>
      <w:del w:id="5397" w:author="Muhammad, Alimayo (GSFC-5660)" w:date="2016-08-15T15:01:00Z">
        <w:r w:rsidR="009273D6" w:rsidDel="007B050B">
          <w:delText xml:space="preserve">Figure </w:delText>
        </w:r>
        <w:r w:rsidR="009273D6" w:rsidDel="007B050B">
          <w:rPr>
            <w:noProof/>
          </w:rPr>
          <w:delText>406</w:delText>
        </w:r>
        <w:r w:rsidR="009273D6" w:rsidDel="007B050B">
          <w:noBreakHyphen/>
        </w:r>
        <w:r w:rsidR="009273D6" w:rsidDel="007B050B">
          <w:rPr>
            <w:noProof/>
          </w:rPr>
          <w:delText>41</w:delText>
        </w:r>
      </w:del>
      <w:del w:id="5398" w:author="Muhammad, Alimayo (GSFC-5660)" w:date="2016-08-25T09:31:00Z">
        <w:r w:rsidR="00AF18A4" w:rsidDel="008D60FA">
          <w:fldChar w:fldCharType="end"/>
        </w:r>
        <w:r w:rsidR="00AF18A4" w:rsidDel="008D60FA">
          <w:delText>.</w:delText>
        </w:r>
      </w:del>
    </w:p>
    <w:p w14:paraId="158A21CF" w14:textId="60F69A01" w:rsidR="00262FF8" w:rsidRDefault="000C6DE6" w:rsidP="008239E7">
      <w:pPr>
        <w:pStyle w:val="ListParagraph"/>
        <w:numPr>
          <w:ilvl w:val="0"/>
          <w:numId w:val="28"/>
        </w:numPr>
      </w:pPr>
      <w:r>
        <w:t xml:space="preserve">Process these logs to compare counts with that expected using any tool desired such as excel, </w:t>
      </w:r>
      <w:proofErr w:type="spellStart"/>
      <w:r>
        <w:t>matlab</w:t>
      </w:r>
      <w:proofErr w:type="spellEnd"/>
      <w:r>
        <w:t xml:space="preserve">, or a </w:t>
      </w:r>
      <w:r w:rsidR="00494BDF">
        <w:t>self-written</w:t>
      </w:r>
      <w:r>
        <w:t xml:space="preserve"> script. One simple approach is to concatenate the log files import it to EXCEL and sort the VC channel frame counts.</w:t>
      </w:r>
    </w:p>
    <w:p w14:paraId="233EA0F1" w14:textId="77777777" w:rsidR="00262FF8" w:rsidRDefault="00262FF8" w:rsidP="00262FF8"/>
    <w:p w14:paraId="44DEF72F" w14:textId="77777777" w:rsidR="00262FF8" w:rsidRDefault="00262FF8" w:rsidP="008239E7"/>
    <w:p w14:paraId="7009AFB6" w14:textId="77777777" w:rsidR="007D52B6" w:rsidRDefault="007D52B6" w:rsidP="00A538EB">
      <w:pPr>
        <w:pStyle w:val="TableText"/>
        <w:jc w:val="center"/>
        <w:rPr>
          <w:rFonts w:ascii="Times New Roman" w:hAnsi="Times New Roman"/>
          <w:sz w:val="24"/>
          <w:szCs w:val="24"/>
        </w:rPr>
      </w:pPr>
    </w:p>
    <w:p w14:paraId="189BDA6F" w14:textId="77777777" w:rsidR="007D52B6" w:rsidRDefault="007D52B6">
      <w:pPr>
        <w:jc w:val="left"/>
        <w:rPr>
          <w:szCs w:val="24"/>
        </w:rPr>
      </w:pPr>
      <w:r>
        <w:rPr>
          <w:szCs w:val="24"/>
        </w:rPr>
        <w:br w:type="page"/>
      </w:r>
    </w:p>
    <w:p w14:paraId="72AA881E" w14:textId="4F824C8F" w:rsidR="007D52B6" w:rsidRDefault="007D52B6" w:rsidP="008239E7">
      <w:pPr>
        <w:jc w:val="center"/>
        <w:rPr>
          <w:szCs w:val="24"/>
        </w:rPr>
      </w:pPr>
      <w:r>
        <w:rPr>
          <w:b/>
          <w:noProof/>
        </w:rPr>
        <w:lastRenderedPageBreak/>
        <mc:AlternateContent>
          <mc:Choice Requires="wps">
            <w:drawing>
              <wp:anchor distT="0" distB="0" distL="114300" distR="114300" simplePos="0" relativeHeight="251817472" behindDoc="0" locked="0" layoutInCell="1" allowOverlap="1" wp14:anchorId="7B44840C" wp14:editId="0E8AA91D">
                <wp:simplePos x="0" y="0"/>
                <wp:positionH relativeFrom="column">
                  <wp:posOffset>4770408</wp:posOffset>
                </wp:positionH>
                <wp:positionV relativeFrom="paragraph">
                  <wp:posOffset>7504981</wp:posOffset>
                </wp:positionV>
                <wp:extent cx="1276350" cy="1086928"/>
                <wp:effectExtent l="0" t="0" r="19050" b="18415"/>
                <wp:wrapNone/>
                <wp:docPr id="308" name="Flowchart: Process 308"/>
                <wp:cNvGraphicFramePr/>
                <a:graphic xmlns:a="http://schemas.openxmlformats.org/drawingml/2006/main">
                  <a:graphicData uri="http://schemas.microsoft.com/office/word/2010/wordprocessingShape">
                    <wps:wsp>
                      <wps:cNvSpPr/>
                      <wps:spPr>
                        <a:xfrm>
                          <a:off x="0" y="0"/>
                          <a:ext cx="1276350" cy="1086928"/>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3D226554" w14:textId="77777777" w:rsidR="003127AA" w:rsidRPr="00B469F3" w:rsidRDefault="003127AA" w:rsidP="007D52B6">
                            <w:pPr>
                              <w:jc w:val="center"/>
                              <w:rPr>
                                <w:b/>
                                <w:sz w:val="16"/>
                                <w:u w:val="single"/>
                              </w:rPr>
                            </w:pPr>
                            <w:r>
                              <w:rPr>
                                <w:b/>
                                <w:sz w:val="16"/>
                                <w:u w:val="single"/>
                              </w:rPr>
                              <w:t xml:space="preserve">Delete all </w:t>
                            </w:r>
                            <w:proofErr w:type="spellStart"/>
                            <w:r>
                              <w:rPr>
                                <w:b/>
                                <w:sz w:val="16"/>
                                <w:u w:val="single"/>
                              </w:rPr>
                              <w:t>tlm</w:t>
                            </w:r>
                            <w:proofErr w:type="spellEnd"/>
                            <w:r>
                              <w:rPr>
                                <w:b/>
                                <w:sz w:val="16"/>
                                <w:u w:val="single"/>
                              </w:rPr>
                              <w:t xml:space="preserve"> and </w:t>
                            </w:r>
                            <w:proofErr w:type="spellStart"/>
                            <w:r>
                              <w:rPr>
                                <w:b/>
                                <w:sz w:val="16"/>
                                <w:u w:val="single"/>
                              </w:rPr>
                              <w:t>qac</w:t>
                            </w:r>
                            <w:proofErr w:type="spellEnd"/>
                            <w:r>
                              <w:rPr>
                                <w:b/>
                                <w:sz w:val="16"/>
                                <w:u w:val="single"/>
                              </w:rPr>
                              <w:t xml:space="preserve"> files</w:t>
                            </w:r>
                          </w:p>
                          <w:p w14:paraId="6B960D7F" w14:textId="77777777" w:rsidR="003127AA" w:rsidRDefault="003127AA" w:rsidP="007D52B6">
                            <w:pPr>
                              <w:rPr>
                                <w:sz w:val="16"/>
                              </w:rPr>
                            </w:pPr>
                            <w:r w:rsidRPr="00535765">
                              <w:rPr>
                                <w:sz w:val="16"/>
                              </w:rPr>
                              <w:t xml:space="preserve">In Directory </w:t>
                            </w:r>
                            <w:r>
                              <w:rPr>
                                <w:sz w:val="16"/>
                              </w:rPr>
                              <w:t>/rip2moc/</w:t>
                            </w:r>
                            <w:proofErr w:type="spellStart"/>
                            <w:r>
                              <w:rPr>
                                <w:sz w:val="16"/>
                              </w:rPr>
                              <w:t>tlm</w:t>
                            </w:r>
                            <w:proofErr w:type="spellEnd"/>
                          </w:p>
                          <w:p w14:paraId="7690B400" w14:textId="77777777" w:rsidR="003127AA" w:rsidRDefault="003127AA" w:rsidP="007D52B6">
                            <w:pPr>
                              <w:rPr>
                                <w:sz w:val="16"/>
                              </w:rPr>
                            </w:pPr>
                            <w:r>
                              <w:rPr>
                                <w:sz w:val="16"/>
                              </w:rPr>
                              <w:t>Delete files and log same.</w:t>
                            </w:r>
                          </w:p>
                          <w:p w14:paraId="28564F60" w14:textId="77777777" w:rsidR="003127AA" w:rsidRPr="00BC06ED" w:rsidRDefault="003127AA" w:rsidP="007D52B6">
                            <w:pPr>
                              <w:rPr>
                                <w:b/>
                                <w:sz w:val="16"/>
                                <w:u w:val="single"/>
                              </w:rPr>
                            </w:pPr>
                            <w:r w:rsidRPr="00BC06ED">
                              <w:rPr>
                                <w:b/>
                                <w:sz w:val="16"/>
                                <w:u w:val="single"/>
                              </w:rPr>
                              <w:t>End Loop</w:t>
                            </w:r>
                          </w:p>
                          <w:p w14:paraId="122FD498" w14:textId="77777777" w:rsidR="003127AA" w:rsidRPr="00F31B41" w:rsidRDefault="003127AA" w:rsidP="007D52B6">
                            <w:pPr>
                              <w:rPr>
                                <w:sz w:val="16"/>
                              </w:rPr>
                            </w:pPr>
                          </w:p>
                          <w:p w14:paraId="4FFB7FF8" w14:textId="77777777" w:rsidR="003127AA" w:rsidRPr="0030758C" w:rsidRDefault="003127AA"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4840C" id="_x0000_t109" coordsize="21600,21600" o:spt="109" path="m,l,21600r21600,l21600,xe">
                <v:stroke joinstyle="miter"/>
                <v:path gradientshapeok="t" o:connecttype="rect"/>
              </v:shapetype>
              <v:shape id="Flowchart: Process 308" o:spid="_x0000_s1051" type="#_x0000_t109" style="position:absolute;left:0;text-align:left;margin-left:375.6pt;margin-top:590.95pt;width:100.5pt;height:85.6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" fillcolor="window" strokecolor="windowText" strokeweight="1pt">
                <v:textbox>
                  <w:txbxContent>
                    <w:p w14:paraId="3D226554" w14:textId="77777777" w:rsidR="003127AA" w:rsidRPr="00B469F3" w:rsidRDefault="003127AA" w:rsidP="007D52B6">
                      <w:pPr>
                        <w:jc w:val="center"/>
                        <w:rPr>
                          <w:b/>
                          <w:sz w:val="16"/>
                          <w:u w:val="single"/>
                        </w:rPr>
                      </w:pPr>
                      <w:r>
                        <w:rPr>
                          <w:b/>
                          <w:sz w:val="16"/>
                          <w:u w:val="single"/>
                        </w:rPr>
                        <w:t xml:space="preserve">Delete all </w:t>
                      </w:r>
                      <w:proofErr w:type="spellStart"/>
                      <w:r>
                        <w:rPr>
                          <w:b/>
                          <w:sz w:val="16"/>
                          <w:u w:val="single"/>
                        </w:rPr>
                        <w:t>tlm</w:t>
                      </w:r>
                      <w:proofErr w:type="spellEnd"/>
                      <w:r>
                        <w:rPr>
                          <w:b/>
                          <w:sz w:val="16"/>
                          <w:u w:val="single"/>
                        </w:rPr>
                        <w:t xml:space="preserve"> and </w:t>
                      </w:r>
                      <w:proofErr w:type="spellStart"/>
                      <w:r>
                        <w:rPr>
                          <w:b/>
                          <w:sz w:val="16"/>
                          <w:u w:val="single"/>
                        </w:rPr>
                        <w:t>qac</w:t>
                      </w:r>
                      <w:proofErr w:type="spellEnd"/>
                      <w:r>
                        <w:rPr>
                          <w:b/>
                          <w:sz w:val="16"/>
                          <w:u w:val="single"/>
                        </w:rPr>
                        <w:t xml:space="preserve"> files</w:t>
                      </w:r>
                    </w:p>
                    <w:p w14:paraId="6B960D7F" w14:textId="77777777" w:rsidR="003127AA" w:rsidRDefault="003127AA" w:rsidP="007D52B6">
                      <w:pPr>
                        <w:rPr>
                          <w:sz w:val="16"/>
                        </w:rPr>
                      </w:pPr>
                      <w:r w:rsidRPr="00535765">
                        <w:rPr>
                          <w:sz w:val="16"/>
                        </w:rPr>
                        <w:t xml:space="preserve">In Directory </w:t>
                      </w:r>
                      <w:r>
                        <w:rPr>
                          <w:sz w:val="16"/>
                        </w:rPr>
                        <w:t>/rip2moc/</w:t>
                      </w:r>
                      <w:proofErr w:type="spellStart"/>
                      <w:r>
                        <w:rPr>
                          <w:sz w:val="16"/>
                        </w:rPr>
                        <w:t>tlm</w:t>
                      </w:r>
                      <w:proofErr w:type="spellEnd"/>
                    </w:p>
                    <w:p w14:paraId="7690B400" w14:textId="77777777" w:rsidR="003127AA" w:rsidRDefault="003127AA" w:rsidP="007D52B6">
                      <w:pPr>
                        <w:rPr>
                          <w:sz w:val="16"/>
                        </w:rPr>
                      </w:pPr>
                      <w:r>
                        <w:rPr>
                          <w:sz w:val="16"/>
                        </w:rPr>
                        <w:t>Delete files and log same.</w:t>
                      </w:r>
                    </w:p>
                    <w:p w14:paraId="28564F60" w14:textId="77777777" w:rsidR="003127AA" w:rsidRPr="00BC06ED" w:rsidRDefault="003127AA" w:rsidP="007D52B6">
                      <w:pPr>
                        <w:rPr>
                          <w:b/>
                          <w:sz w:val="16"/>
                          <w:u w:val="single"/>
                        </w:rPr>
                      </w:pPr>
                      <w:r w:rsidRPr="00BC06ED">
                        <w:rPr>
                          <w:b/>
                          <w:sz w:val="16"/>
                          <w:u w:val="single"/>
                        </w:rPr>
                        <w:t>End Loop</w:t>
                      </w:r>
                    </w:p>
                    <w:p w14:paraId="122FD498" w14:textId="77777777" w:rsidR="003127AA" w:rsidRPr="00F31B41" w:rsidRDefault="003127AA" w:rsidP="007D52B6">
                      <w:pPr>
                        <w:rPr>
                          <w:sz w:val="16"/>
                        </w:rPr>
                      </w:pPr>
                    </w:p>
                    <w:p w14:paraId="4FFB7FF8" w14:textId="77777777" w:rsidR="003127AA" w:rsidRPr="0030758C" w:rsidRDefault="003127AA" w:rsidP="007D52B6">
                      <w:pPr>
                        <w:jc w:val="center"/>
                      </w:pPr>
                    </w:p>
                  </w:txbxContent>
                </v:textbox>
              </v:shape>
            </w:pict>
          </mc:Fallback>
        </mc:AlternateContent>
      </w:r>
      <w:r>
        <w:rPr>
          <w:b/>
          <w:noProof/>
        </w:rPr>
        <mc:AlternateContent>
          <mc:Choice Requires="wps">
            <w:drawing>
              <wp:anchor distT="0" distB="0" distL="114300" distR="114300" simplePos="0" relativeHeight="251790848" behindDoc="0" locked="0" layoutInCell="1" allowOverlap="1" wp14:anchorId="78866E9C" wp14:editId="584E55E6">
                <wp:simplePos x="0" y="0"/>
                <wp:positionH relativeFrom="column">
                  <wp:posOffset>-422694</wp:posOffset>
                </wp:positionH>
                <wp:positionV relativeFrom="paragraph">
                  <wp:posOffset>724618</wp:posOffset>
                </wp:positionV>
                <wp:extent cx="1440180" cy="733245"/>
                <wp:effectExtent l="0" t="0" r="26670" b="10160"/>
                <wp:wrapNone/>
                <wp:docPr id="309" name="Flowchart: Process 309"/>
                <wp:cNvGraphicFramePr/>
                <a:graphic xmlns:a="http://schemas.openxmlformats.org/drawingml/2006/main">
                  <a:graphicData uri="http://schemas.microsoft.com/office/word/2010/wordprocessingShape">
                    <wps:wsp>
                      <wps:cNvSpPr/>
                      <wps:spPr>
                        <a:xfrm>
                          <a:off x="0" y="0"/>
                          <a:ext cx="1440180" cy="73324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692222" w14:textId="77777777" w:rsidR="003127AA" w:rsidRPr="00535765" w:rsidRDefault="003127AA" w:rsidP="007D52B6">
                            <w:pPr>
                              <w:jc w:val="center"/>
                              <w:rPr>
                                <w:b/>
                                <w:sz w:val="16"/>
                                <w:szCs w:val="16"/>
                                <w:u w:val="single"/>
                              </w:rPr>
                            </w:pPr>
                            <w:r w:rsidRPr="00535765">
                              <w:rPr>
                                <w:b/>
                                <w:sz w:val="16"/>
                                <w:szCs w:val="16"/>
                                <w:u w:val="single"/>
                              </w:rPr>
                              <w:t xml:space="preserve">Cleanup </w:t>
                            </w:r>
                            <w:proofErr w:type="spellStart"/>
                            <w:r w:rsidRPr="00535765">
                              <w:rPr>
                                <w:b/>
                                <w:sz w:val="16"/>
                                <w:szCs w:val="16"/>
                                <w:u w:val="single"/>
                              </w:rPr>
                              <w:t>ldf</w:t>
                            </w:r>
                            <w:proofErr w:type="spellEnd"/>
                            <w:r w:rsidRPr="00535765">
                              <w:rPr>
                                <w:b/>
                                <w:sz w:val="16"/>
                                <w:szCs w:val="16"/>
                                <w:u w:val="single"/>
                              </w:rPr>
                              <w:t xml:space="preserve"> directory</w:t>
                            </w:r>
                          </w:p>
                          <w:p w14:paraId="224F78C6" w14:textId="77777777" w:rsidR="003127AA" w:rsidRPr="00535765" w:rsidRDefault="003127AA" w:rsidP="007D52B6">
                            <w:pPr>
                              <w:jc w:val="center"/>
                              <w:rPr>
                                <w:sz w:val="16"/>
                                <w:szCs w:val="16"/>
                              </w:rPr>
                            </w:pPr>
                            <w:r w:rsidRPr="00535765">
                              <w:rPr>
                                <w:sz w:val="16"/>
                                <w:szCs w:val="16"/>
                              </w:rPr>
                              <w:t xml:space="preserve">Remove files from </w:t>
                            </w:r>
                            <w:proofErr w:type="spellStart"/>
                            <w:r w:rsidRPr="00535765">
                              <w:rPr>
                                <w:sz w:val="16"/>
                                <w:szCs w:val="16"/>
                              </w:rPr>
                              <w:t>ldf</w:t>
                            </w:r>
                            <w:proofErr w:type="spellEnd"/>
                            <w:r w:rsidRPr="00535765">
                              <w:rPr>
                                <w:sz w:val="16"/>
                                <w:szCs w:val="16"/>
                              </w:rPr>
                              <w:t xml:space="preserve"> directory /rip2moc/</w:t>
                            </w:r>
                            <w:proofErr w:type="spellStart"/>
                            <w:r w:rsidRPr="00535765">
                              <w:rPr>
                                <w:sz w:val="16"/>
                                <w:szCs w:val="16"/>
                              </w:rPr>
                              <w:t>ldf</w:t>
                            </w:r>
                            <w:proofErr w:type="spellEnd"/>
                            <w:r>
                              <w:rPr>
                                <w:sz w:val="16"/>
                                <w:szCs w:val="16"/>
                              </w:rPr>
                              <w:t xml:space="preserve"> and log same.</w:t>
                            </w:r>
                          </w:p>
                          <w:p w14:paraId="5DD918AC" w14:textId="77777777" w:rsidR="003127AA" w:rsidRDefault="003127AA"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866E9C" id="Flowchart: Process 309" o:spid="_x0000_s1052" type="#_x0000_t109" style="position:absolute;left:0;text-align:left;margin-left:-33.3pt;margin-top:57.05pt;width:113.4pt;height:57.75pt;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" fillcolor="white [3201]" strokecolor="black [3213]" strokeweight="2pt">
                <v:textbox>
                  <w:txbxContent>
                    <w:p w14:paraId="7E692222" w14:textId="77777777" w:rsidR="003127AA" w:rsidRPr="00535765" w:rsidRDefault="003127AA" w:rsidP="007D52B6">
                      <w:pPr>
                        <w:jc w:val="center"/>
                        <w:rPr>
                          <w:b/>
                          <w:sz w:val="16"/>
                          <w:szCs w:val="16"/>
                          <w:u w:val="single"/>
                        </w:rPr>
                      </w:pPr>
                      <w:r w:rsidRPr="00535765">
                        <w:rPr>
                          <w:b/>
                          <w:sz w:val="16"/>
                          <w:szCs w:val="16"/>
                          <w:u w:val="single"/>
                        </w:rPr>
                        <w:t xml:space="preserve">Cleanup </w:t>
                      </w:r>
                      <w:proofErr w:type="spellStart"/>
                      <w:r w:rsidRPr="00535765">
                        <w:rPr>
                          <w:b/>
                          <w:sz w:val="16"/>
                          <w:szCs w:val="16"/>
                          <w:u w:val="single"/>
                        </w:rPr>
                        <w:t>ldf</w:t>
                      </w:r>
                      <w:proofErr w:type="spellEnd"/>
                      <w:r w:rsidRPr="00535765">
                        <w:rPr>
                          <w:b/>
                          <w:sz w:val="16"/>
                          <w:szCs w:val="16"/>
                          <w:u w:val="single"/>
                        </w:rPr>
                        <w:t xml:space="preserve"> directory</w:t>
                      </w:r>
                    </w:p>
                    <w:p w14:paraId="224F78C6" w14:textId="77777777" w:rsidR="003127AA" w:rsidRPr="00535765" w:rsidRDefault="003127AA" w:rsidP="007D52B6">
                      <w:pPr>
                        <w:jc w:val="center"/>
                        <w:rPr>
                          <w:sz w:val="16"/>
                          <w:szCs w:val="16"/>
                        </w:rPr>
                      </w:pPr>
                      <w:r w:rsidRPr="00535765">
                        <w:rPr>
                          <w:sz w:val="16"/>
                          <w:szCs w:val="16"/>
                        </w:rPr>
                        <w:t xml:space="preserve">Remove files from </w:t>
                      </w:r>
                      <w:proofErr w:type="spellStart"/>
                      <w:r w:rsidRPr="00535765">
                        <w:rPr>
                          <w:sz w:val="16"/>
                          <w:szCs w:val="16"/>
                        </w:rPr>
                        <w:t>ldf</w:t>
                      </w:r>
                      <w:proofErr w:type="spellEnd"/>
                      <w:r w:rsidRPr="00535765">
                        <w:rPr>
                          <w:sz w:val="16"/>
                          <w:szCs w:val="16"/>
                        </w:rPr>
                        <w:t xml:space="preserve"> directory /rip2moc/</w:t>
                      </w:r>
                      <w:proofErr w:type="spellStart"/>
                      <w:r w:rsidRPr="00535765">
                        <w:rPr>
                          <w:sz w:val="16"/>
                          <w:szCs w:val="16"/>
                        </w:rPr>
                        <w:t>ldf</w:t>
                      </w:r>
                      <w:proofErr w:type="spellEnd"/>
                      <w:r>
                        <w:rPr>
                          <w:sz w:val="16"/>
                          <w:szCs w:val="16"/>
                        </w:rPr>
                        <w:t xml:space="preserve"> and log same.</w:t>
                      </w:r>
                    </w:p>
                    <w:p w14:paraId="5DD918AC" w14:textId="77777777" w:rsidR="003127AA" w:rsidRDefault="003127AA" w:rsidP="007D52B6">
                      <w:pPr>
                        <w:jc w:val="center"/>
                      </w:pPr>
                    </w:p>
                  </w:txbxContent>
                </v:textbox>
              </v:shape>
            </w:pict>
          </mc:Fallback>
        </mc:AlternateContent>
      </w:r>
      <w:r>
        <w:rPr>
          <w:b/>
          <w:noProof/>
        </w:rPr>
        <mc:AlternateContent>
          <mc:Choice Requires="wps">
            <w:drawing>
              <wp:anchor distT="0" distB="0" distL="114300" distR="114300" simplePos="0" relativeHeight="251818496" behindDoc="0" locked="0" layoutInCell="1" allowOverlap="1" wp14:anchorId="504242E1" wp14:editId="190C81EA">
                <wp:simplePos x="0" y="0"/>
                <wp:positionH relativeFrom="column">
                  <wp:posOffset>4450451</wp:posOffset>
                </wp:positionH>
                <wp:positionV relativeFrom="paragraph">
                  <wp:posOffset>7978775</wp:posOffset>
                </wp:positionV>
                <wp:extent cx="319285" cy="0"/>
                <wp:effectExtent l="0" t="76200" r="24130" b="95250"/>
                <wp:wrapNone/>
                <wp:docPr id="310" name="Straight Arrow Connector 310"/>
                <wp:cNvGraphicFramePr/>
                <a:graphic xmlns:a="http://schemas.openxmlformats.org/drawingml/2006/main">
                  <a:graphicData uri="http://schemas.microsoft.com/office/word/2010/wordprocessingShape">
                    <wps:wsp>
                      <wps:cNvCnPr/>
                      <wps:spPr>
                        <a:xfrm>
                          <a:off x="0" y="0"/>
                          <a:ext cx="3192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5DD900D" id="_x0000_t32" coordsize="21600,21600" o:spt="32" o:oned="t" path="m,l21600,21600e" filled="f">
                <v:path arrowok="t" fillok="f" o:connecttype="none"/>
                <o:lock v:ext="edit" shapetype="t"/>
              </v:shapetype>
              <v:shape id="Straight Arrow Connector 310" o:spid="_x0000_s1026" type="#_x0000_t32" style="position:absolute;margin-left:350.45pt;margin-top:628.25pt;width:25.15pt;height:0;z-index:25181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" strokecolor="black [3040]">
                <v:stroke endarrow="block"/>
              </v:shape>
            </w:pict>
          </mc:Fallback>
        </mc:AlternateContent>
      </w:r>
      <w:r>
        <w:rPr>
          <w:b/>
          <w:noProof/>
        </w:rPr>
        <mc:AlternateContent>
          <mc:Choice Requires="wps">
            <w:drawing>
              <wp:anchor distT="0" distB="0" distL="114300" distR="114300" simplePos="0" relativeHeight="251815424" behindDoc="0" locked="0" layoutInCell="1" allowOverlap="1" wp14:anchorId="0FE0AF20" wp14:editId="39AB0C2F">
                <wp:simplePos x="0" y="0"/>
                <wp:positionH relativeFrom="column">
                  <wp:posOffset>2605177</wp:posOffset>
                </wp:positionH>
                <wp:positionV relativeFrom="paragraph">
                  <wp:posOffset>7194431</wp:posOffset>
                </wp:positionV>
                <wp:extent cx="1846053" cy="1690778"/>
                <wp:effectExtent l="0" t="0" r="20955" b="24130"/>
                <wp:wrapNone/>
                <wp:docPr id="311" name="Flowchart: Process 311"/>
                <wp:cNvGraphicFramePr/>
                <a:graphic xmlns:a="http://schemas.openxmlformats.org/drawingml/2006/main">
                  <a:graphicData uri="http://schemas.microsoft.com/office/word/2010/wordprocessingShape">
                    <wps:wsp>
                      <wps:cNvSpPr/>
                      <wps:spPr>
                        <a:xfrm>
                          <a:off x="0" y="0"/>
                          <a:ext cx="1846053" cy="1690778"/>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946908" w14:textId="77777777" w:rsidR="003127AA" w:rsidRPr="005F3755" w:rsidRDefault="003127AA" w:rsidP="007D52B6">
                            <w:pPr>
                              <w:rPr>
                                <w:b/>
                                <w:sz w:val="16"/>
                                <w:szCs w:val="16"/>
                                <w:u w:val="single"/>
                              </w:rPr>
                            </w:pPr>
                            <w:proofErr w:type="gramStart"/>
                            <w:r w:rsidRPr="005F3755">
                              <w:rPr>
                                <w:b/>
                                <w:sz w:val="16"/>
                                <w:szCs w:val="16"/>
                                <w:u w:val="single"/>
                              </w:rPr>
                              <w:t>run</w:t>
                            </w:r>
                            <w:proofErr w:type="gramEnd"/>
                            <w:r w:rsidRPr="005F3755">
                              <w:rPr>
                                <w:b/>
                                <w:sz w:val="16"/>
                                <w:szCs w:val="16"/>
                                <w:u w:val="single"/>
                              </w:rPr>
                              <w:t xml:space="preserve"> </w:t>
                            </w:r>
                            <w:proofErr w:type="spellStart"/>
                            <w:r w:rsidRPr="005F3755">
                              <w:rPr>
                                <w:b/>
                                <w:sz w:val="16"/>
                                <w:szCs w:val="16"/>
                                <w:u w:val="single"/>
                              </w:rPr>
                              <w:t>aos</w:t>
                            </w:r>
                            <w:proofErr w:type="spellEnd"/>
                            <w:r w:rsidRPr="005F3755">
                              <w:rPr>
                                <w:b/>
                                <w:sz w:val="16"/>
                                <w:szCs w:val="16"/>
                                <w:u w:val="single"/>
                              </w:rPr>
                              <w:t xml:space="preserve"> counter</w:t>
                            </w:r>
                          </w:p>
                          <w:p w14:paraId="148E3CFD" w14:textId="77777777" w:rsidR="003127AA" w:rsidRDefault="003127AA" w:rsidP="007D52B6">
                            <w:pPr>
                              <w:pStyle w:val="ListParagraph"/>
                              <w:numPr>
                                <w:ilvl w:val="0"/>
                                <w:numId w:val="58"/>
                              </w:numPr>
                              <w:spacing w:after="160" w:line="259" w:lineRule="auto"/>
                              <w:jc w:val="left"/>
                              <w:rPr>
                                <w:sz w:val="16"/>
                                <w:szCs w:val="16"/>
                              </w:rPr>
                            </w:pPr>
                            <w:r>
                              <w:rPr>
                                <w:sz w:val="16"/>
                                <w:szCs w:val="16"/>
                              </w:rPr>
                              <w:t xml:space="preserve">Run </w:t>
                            </w:r>
                            <w:proofErr w:type="spellStart"/>
                            <w:r w:rsidRPr="00F31B41">
                              <w:rPr>
                                <w:b/>
                                <w:sz w:val="16"/>
                                <w:szCs w:val="16"/>
                              </w:rPr>
                              <w:t>AosCounterChecker_IRIS</w:t>
                            </w:r>
                            <w:proofErr w:type="spellEnd"/>
                            <w:r w:rsidRPr="00F31B41">
                              <w:rPr>
                                <w:b/>
                                <w:sz w:val="16"/>
                                <w:szCs w:val="16"/>
                              </w:rPr>
                              <w:t xml:space="preserve"> 0</w:t>
                            </w:r>
                            <w:r>
                              <w:rPr>
                                <w:sz w:val="16"/>
                                <w:szCs w:val="16"/>
                              </w:rPr>
                              <w:t xml:space="preserve"> for VC2 frames; store results in /rip2moc/log directory as &lt;filename&gt;_VC02.log.</w:t>
                            </w:r>
                          </w:p>
                          <w:p w14:paraId="2FC66ABC" w14:textId="77777777" w:rsidR="003127AA" w:rsidRDefault="003127AA" w:rsidP="007D52B6">
                            <w:pPr>
                              <w:pStyle w:val="ListParagraph"/>
                              <w:numPr>
                                <w:ilvl w:val="0"/>
                                <w:numId w:val="58"/>
                              </w:numPr>
                              <w:spacing w:after="160" w:line="259" w:lineRule="auto"/>
                              <w:jc w:val="left"/>
                              <w:rPr>
                                <w:sz w:val="16"/>
                                <w:szCs w:val="16"/>
                              </w:rPr>
                            </w:pPr>
                            <w:r>
                              <w:rPr>
                                <w:sz w:val="16"/>
                                <w:szCs w:val="16"/>
                              </w:rPr>
                              <w:t xml:space="preserve">Run </w:t>
                            </w:r>
                            <w:proofErr w:type="spellStart"/>
                            <w:r w:rsidRPr="00F31B41">
                              <w:rPr>
                                <w:b/>
                                <w:sz w:val="16"/>
                                <w:szCs w:val="16"/>
                              </w:rPr>
                              <w:t>AosCounterChecker_IRIS</w:t>
                            </w:r>
                            <w:proofErr w:type="spellEnd"/>
                            <w:r w:rsidRPr="00F31B41">
                              <w:rPr>
                                <w:b/>
                                <w:sz w:val="16"/>
                                <w:szCs w:val="16"/>
                              </w:rPr>
                              <w:t xml:space="preserve"> 0</w:t>
                            </w:r>
                            <w:r>
                              <w:rPr>
                                <w:sz w:val="16"/>
                                <w:szCs w:val="16"/>
                              </w:rPr>
                              <w:t xml:space="preserve"> for VC3 frames; store results in /rip2moc/log directory as &lt;filename&gt;_VC03.log.</w:t>
                            </w:r>
                          </w:p>
                          <w:p w14:paraId="69F98A4E" w14:textId="77777777" w:rsidR="003127AA" w:rsidRDefault="003127AA" w:rsidP="007D52B6">
                            <w:pPr>
                              <w:pStyle w:val="ListParagraph"/>
                              <w:numPr>
                                <w:ilvl w:val="0"/>
                                <w:numId w:val="58"/>
                              </w:numPr>
                              <w:spacing w:after="160" w:line="259" w:lineRule="auto"/>
                              <w:jc w:val="left"/>
                              <w:rPr>
                                <w:sz w:val="16"/>
                                <w:szCs w:val="16"/>
                              </w:rPr>
                            </w:pPr>
                            <w:r>
                              <w:rPr>
                                <w:sz w:val="16"/>
                                <w:szCs w:val="16"/>
                              </w:rPr>
                              <w:t>If count equals 1 log counter failure.</w:t>
                            </w:r>
                          </w:p>
                          <w:p w14:paraId="253BD4A3" w14:textId="77777777" w:rsidR="003127AA" w:rsidRPr="00A61D7D" w:rsidRDefault="003127AA" w:rsidP="007D52B6">
                            <w:pPr>
                              <w:rPr>
                                <w:sz w:val="16"/>
                                <w:szCs w:val="16"/>
                              </w:rPr>
                            </w:pPr>
                          </w:p>
                          <w:p w14:paraId="03594630" w14:textId="77777777" w:rsidR="003127AA" w:rsidRPr="0030758C" w:rsidRDefault="003127AA"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0AF20" id="Flowchart: Process 311" o:spid="_x0000_s1053" type="#_x0000_t109" style="position:absolute;left:0;text-align:left;margin-left:205.15pt;margin-top:566.5pt;width:145.35pt;height:133.1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" fillcolor="white [3201]" strokecolor="black [3213]" strokeweight="2pt">
                <v:textbox>
                  <w:txbxContent>
                    <w:p w14:paraId="6C946908" w14:textId="77777777" w:rsidR="003127AA" w:rsidRPr="005F3755" w:rsidRDefault="003127AA" w:rsidP="007D52B6">
                      <w:pPr>
                        <w:rPr>
                          <w:b/>
                          <w:sz w:val="16"/>
                          <w:szCs w:val="16"/>
                          <w:u w:val="single"/>
                        </w:rPr>
                      </w:pPr>
                      <w:proofErr w:type="gramStart"/>
                      <w:r w:rsidRPr="005F3755">
                        <w:rPr>
                          <w:b/>
                          <w:sz w:val="16"/>
                          <w:szCs w:val="16"/>
                          <w:u w:val="single"/>
                        </w:rPr>
                        <w:t>run</w:t>
                      </w:r>
                      <w:proofErr w:type="gramEnd"/>
                      <w:r w:rsidRPr="005F3755">
                        <w:rPr>
                          <w:b/>
                          <w:sz w:val="16"/>
                          <w:szCs w:val="16"/>
                          <w:u w:val="single"/>
                        </w:rPr>
                        <w:t xml:space="preserve"> </w:t>
                      </w:r>
                      <w:proofErr w:type="spellStart"/>
                      <w:r w:rsidRPr="005F3755">
                        <w:rPr>
                          <w:b/>
                          <w:sz w:val="16"/>
                          <w:szCs w:val="16"/>
                          <w:u w:val="single"/>
                        </w:rPr>
                        <w:t>aos</w:t>
                      </w:r>
                      <w:proofErr w:type="spellEnd"/>
                      <w:r w:rsidRPr="005F3755">
                        <w:rPr>
                          <w:b/>
                          <w:sz w:val="16"/>
                          <w:szCs w:val="16"/>
                          <w:u w:val="single"/>
                        </w:rPr>
                        <w:t xml:space="preserve"> counter</w:t>
                      </w:r>
                    </w:p>
                    <w:p w14:paraId="148E3CFD" w14:textId="77777777" w:rsidR="003127AA" w:rsidRDefault="003127AA" w:rsidP="007D52B6">
                      <w:pPr>
                        <w:pStyle w:val="ListParagraph"/>
                        <w:numPr>
                          <w:ilvl w:val="0"/>
                          <w:numId w:val="58"/>
                        </w:numPr>
                        <w:spacing w:after="160" w:line="259" w:lineRule="auto"/>
                        <w:jc w:val="left"/>
                        <w:rPr>
                          <w:sz w:val="16"/>
                          <w:szCs w:val="16"/>
                        </w:rPr>
                      </w:pPr>
                      <w:r>
                        <w:rPr>
                          <w:sz w:val="16"/>
                          <w:szCs w:val="16"/>
                        </w:rPr>
                        <w:t xml:space="preserve">Run </w:t>
                      </w:r>
                      <w:proofErr w:type="spellStart"/>
                      <w:r w:rsidRPr="00F31B41">
                        <w:rPr>
                          <w:b/>
                          <w:sz w:val="16"/>
                          <w:szCs w:val="16"/>
                        </w:rPr>
                        <w:t>AosCounterChecker_IRIS</w:t>
                      </w:r>
                      <w:proofErr w:type="spellEnd"/>
                      <w:r w:rsidRPr="00F31B41">
                        <w:rPr>
                          <w:b/>
                          <w:sz w:val="16"/>
                          <w:szCs w:val="16"/>
                        </w:rPr>
                        <w:t xml:space="preserve"> 0</w:t>
                      </w:r>
                      <w:r>
                        <w:rPr>
                          <w:sz w:val="16"/>
                          <w:szCs w:val="16"/>
                        </w:rPr>
                        <w:t xml:space="preserve"> for VC2 frames; store results in /rip2moc/log directory as &lt;filename&gt;_VC02.log.</w:t>
                      </w:r>
                    </w:p>
                    <w:p w14:paraId="2FC66ABC" w14:textId="77777777" w:rsidR="003127AA" w:rsidRDefault="003127AA" w:rsidP="007D52B6">
                      <w:pPr>
                        <w:pStyle w:val="ListParagraph"/>
                        <w:numPr>
                          <w:ilvl w:val="0"/>
                          <w:numId w:val="58"/>
                        </w:numPr>
                        <w:spacing w:after="160" w:line="259" w:lineRule="auto"/>
                        <w:jc w:val="left"/>
                        <w:rPr>
                          <w:sz w:val="16"/>
                          <w:szCs w:val="16"/>
                        </w:rPr>
                      </w:pPr>
                      <w:r>
                        <w:rPr>
                          <w:sz w:val="16"/>
                          <w:szCs w:val="16"/>
                        </w:rPr>
                        <w:t xml:space="preserve">Run </w:t>
                      </w:r>
                      <w:proofErr w:type="spellStart"/>
                      <w:r w:rsidRPr="00F31B41">
                        <w:rPr>
                          <w:b/>
                          <w:sz w:val="16"/>
                          <w:szCs w:val="16"/>
                        </w:rPr>
                        <w:t>AosCounterChecker_IRIS</w:t>
                      </w:r>
                      <w:proofErr w:type="spellEnd"/>
                      <w:r w:rsidRPr="00F31B41">
                        <w:rPr>
                          <w:b/>
                          <w:sz w:val="16"/>
                          <w:szCs w:val="16"/>
                        </w:rPr>
                        <w:t xml:space="preserve"> 0</w:t>
                      </w:r>
                      <w:r>
                        <w:rPr>
                          <w:sz w:val="16"/>
                          <w:szCs w:val="16"/>
                        </w:rPr>
                        <w:t xml:space="preserve"> for VC3 frames; store results in /rip2moc/log directory as &lt;filename&gt;_VC03.log.</w:t>
                      </w:r>
                    </w:p>
                    <w:p w14:paraId="69F98A4E" w14:textId="77777777" w:rsidR="003127AA" w:rsidRDefault="003127AA" w:rsidP="007D52B6">
                      <w:pPr>
                        <w:pStyle w:val="ListParagraph"/>
                        <w:numPr>
                          <w:ilvl w:val="0"/>
                          <w:numId w:val="58"/>
                        </w:numPr>
                        <w:spacing w:after="160" w:line="259" w:lineRule="auto"/>
                        <w:jc w:val="left"/>
                        <w:rPr>
                          <w:sz w:val="16"/>
                          <w:szCs w:val="16"/>
                        </w:rPr>
                      </w:pPr>
                      <w:r>
                        <w:rPr>
                          <w:sz w:val="16"/>
                          <w:szCs w:val="16"/>
                        </w:rPr>
                        <w:t>If count equals 1 log counter failure.</w:t>
                      </w:r>
                    </w:p>
                    <w:p w14:paraId="253BD4A3" w14:textId="77777777" w:rsidR="003127AA" w:rsidRPr="00A61D7D" w:rsidRDefault="003127AA" w:rsidP="007D52B6">
                      <w:pPr>
                        <w:rPr>
                          <w:sz w:val="16"/>
                          <w:szCs w:val="16"/>
                        </w:rPr>
                      </w:pPr>
                    </w:p>
                    <w:p w14:paraId="03594630" w14:textId="77777777" w:rsidR="003127AA" w:rsidRPr="0030758C" w:rsidRDefault="003127AA" w:rsidP="007D52B6">
                      <w:pPr>
                        <w:jc w:val="center"/>
                      </w:pPr>
                    </w:p>
                  </w:txbxContent>
                </v:textbox>
              </v:shape>
            </w:pict>
          </mc:Fallback>
        </mc:AlternateContent>
      </w:r>
      <w:r>
        <w:rPr>
          <w:b/>
          <w:noProof/>
        </w:rPr>
        <mc:AlternateContent>
          <mc:Choice Requires="wps">
            <w:drawing>
              <wp:anchor distT="0" distB="0" distL="114300" distR="114300" simplePos="0" relativeHeight="251816448" behindDoc="0" locked="0" layoutInCell="1" allowOverlap="1" wp14:anchorId="71FF2B55" wp14:editId="652E47EC">
                <wp:simplePos x="0" y="0"/>
                <wp:positionH relativeFrom="column">
                  <wp:posOffset>1972023</wp:posOffset>
                </wp:positionH>
                <wp:positionV relativeFrom="paragraph">
                  <wp:posOffset>8159822</wp:posOffset>
                </wp:positionV>
                <wp:extent cx="629728" cy="8627"/>
                <wp:effectExtent l="0" t="76200" r="18415" b="86995"/>
                <wp:wrapNone/>
                <wp:docPr id="312" name="Straight Arrow Connector 312"/>
                <wp:cNvGraphicFramePr/>
                <a:graphic xmlns:a="http://schemas.openxmlformats.org/drawingml/2006/main">
                  <a:graphicData uri="http://schemas.microsoft.com/office/word/2010/wordprocessingShape">
                    <wps:wsp>
                      <wps:cNvCnPr/>
                      <wps:spPr>
                        <a:xfrm flipV="1">
                          <a:off x="0" y="0"/>
                          <a:ext cx="629728"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70A87" id="Straight Arrow Connector 312" o:spid="_x0000_s1026" type="#_x0000_t32" style="position:absolute;margin-left:155.3pt;margin-top:642.5pt;width:49.6pt;height:.7pt;flip:y;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" strokecolor="black [3040]">
                <v:stroke endarrow="block"/>
              </v:shape>
            </w:pict>
          </mc:Fallback>
        </mc:AlternateContent>
      </w:r>
      <w:r>
        <w:rPr>
          <w:b/>
          <w:noProof/>
        </w:rPr>
        <mc:AlternateContent>
          <mc:Choice Requires="wps">
            <w:drawing>
              <wp:anchor distT="0" distB="0" distL="114300" distR="114300" simplePos="0" relativeHeight="251814400" behindDoc="0" locked="0" layoutInCell="1" allowOverlap="1" wp14:anchorId="3B8A263D" wp14:editId="3DE9D584">
                <wp:simplePos x="0" y="0"/>
                <wp:positionH relativeFrom="column">
                  <wp:posOffset>388189</wp:posOffset>
                </wp:positionH>
                <wp:positionV relativeFrom="paragraph">
                  <wp:posOffset>7306574</wp:posOffset>
                </wp:positionV>
                <wp:extent cx="1587260" cy="1483360"/>
                <wp:effectExtent l="0" t="0" r="13335" b="21590"/>
                <wp:wrapNone/>
                <wp:docPr id="313" name="Flowchart: Process 313"/>
                <wp:cNvGraphicFramePr/>
                <a:graphic xmlns:a="http://schemas.openxmlformats.org/drawingml/2006/main">
                  <a:graphicData uri="http://schemas.microsoft.com/office/word/2010/wordprocessingShape">
                    <wps:wsp>
                      <wps:cNvSpPr/>
                      <wps:spPr>
                        <a:xfrm>
                          <a:off x="0" y="0"/>
                          <a:ext cx="1587260" cy="148336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E6522B" w14:textId="77777777" w:rsidR="003127AA" w:rsidRPr="005F3755" w:rsidRDefault="003127AA" w:rsidP="007D52B6">
                            <w:pPr>
                              <w:rPr>
                                <w:b/>
                                <w:sz w:val="16"/>
                                <w:szCs w:val="16"/>
                                <w:u w:val="single"/>
                              </w:rPr>
                            </w:pPr>
                            <w:proofErr w:type="gramStart"/>
                            <w:r w:rsidRPr="005F3755">
                              <w:rPr>
                                <w:b/>
                                <w:sz w:val="16"/>
                                <w:szCs w:val="16"/>
                                <w:u w:val="single"/>
                              </w:rPr>
                              <w:t>generate</w:t>
                            </w:r>
                            <w:proofErr w:type="gramEnd"/>
                            <w:r w:rsidRPr="005F3755">
                              <w:rPr>
                                <w:b/>
                                <w:sz w:val="16"/>
                                <w:szCs w:val="16"/>
                                <w:u w:val="single"/>
                              </w:rPr>
                              <w:t xml:space="preserve"> VC2 and VC3 </w:t>
                            </w:r>
                            <w:proofErr w:type="spellStart"/>
                            <w:r w:rsidRPr="005F3755">
                              <w:rPr>
                                <w:b/>
                                <w:sz w:val="16"/>
                                <w:szCs w:val="16"/>
                                <w:u w:val="single"/>
                              </w:rPr>
                              <w:t>tlm</w:t>
                            </w:r>
                            <w:proofErr w:type="spellEnd"/>
                            <w:r w:rsidRPr="005F3755">
                              <w:rPr>
                                <w:b/>
                                <w:sz w:val="16"/>
                                <w:szCs w:val="16"/>
                                <w:u w:val="single"/>
                              </w:rPr>
                              <w:t xml:space="preserve"> counts from </w:t>
                            </w:r>
                            <w:proofErr w:type="spellStart"/>
                            <w:r w:rsidRPr="005F3755">
                              <w:rPr>
                                <w:b/>
                                <w:sz w:val="16"/>
                                <w:szCs w:val="16"/>
                                <w:u w:val="single"/>
                              </w:rPr>
                              <w:t>ldf</w:t>
                            </w:r>
                            <w:proofErr w:type="spellEnd"/>
                            <w:r w:rsidRPr="005F3755">
                              <w:rPr>
                                <w:b/>
                                <w:sz w:val="16"/>
                                <w:szCs w:val="16"/>
                                <w:u w:val="single"/>
                              </w:rPr>
                              <w:t xml:space="preserve"> file</w:t>
                            </w:r>
                          </w:p>
                          <w:p w14:paraId="28EAEDFA" w14:textId="77777777" w:rsidR="003127AA" w:rsidRDefault="003127AA" w:rsidP="007D52B6">
                            <w:pPr>
                              <w:pStyle w:val="ListParagraph"/>
                              <w:numPr>
                                <w:ilvl w:val="0"/>
                                <w:numId w:val="57"/>
                              </w:numPr>
                              <w:spacing w:after="160" w:line="259" w:lineRule="auto"/>
                              <w:jc w:val="left"/>
                              <w:rPr>
                                <w:sz w:val="16"/>
                                <w:szCs w:val="16"/>
                              </w:rPr>
                            </w:pPr>
                            <w:r>
                              <w:rPr>
                                <w:sz w:val="16"/>
                                <w:szCs w:val="16"/>
                              </w:rPr>
                              <w:t>Remove VC files from /</w:t>
                            </w:r>
                            <w:proofErr w:type="spellStart"/>
                            <w:r>
                              <w:rPr>
                                <w:sz w:val="16"/>
                                <w:szCs w:val="16"/>
                              </w:rPr>
                              <w:t>tmp</w:t>
                            </w:r>
                            <w:proofErr w:type="spellEnd"/>
                            <w:r>
                              <w:rPr>
                                <w:sz w:val="16"/>
                                <w:szCs w:val="16"/>
                              </w:rPr>
                              <w:t xml:space="preserve"> directory and log deletion.</w:t>
                            </w:r>
                          </w:p>
                          <w:p w14:paraId="57B845B1" w14:textId="77777777" w:rsidR="003127AA" w:rsidRDefault="003127AA" w:rsidP="007D52B6">
                            <w:pPr>
                              <w:pStyle w:val="ListParagraph"/>
                              <w:numPr>
                                <w:ilvl w:val="0"/>
                                <w:numId w:val="57"/>
                              </w:numPr>
                              <w:spacing w:after="160" w:line="259" w:lineRule="auto"/>
                              <w:jc w:val="left"/>
                              <w:rPr>
                                <w:sz w:val="16"/>
                                <w:szCs w:val="16"/>
                              </w:rPr>
                            </w:pPr>
                            <w:r>
                              <w:rPr>
                                <w:sz w:val="16"/>
                                <w:szCs w:val="16"/>
                              </w:rPr>
                              <w:t>Create new VC files in the /rip2moc/</w:t>
                            </w:r>
                            <w:proofErr w:type="spellStart"/>
                            <w:proofErr w:type="gramStart"/>
                            <w:r>
                              <w:rPr>
                                <w:sz w:val="16"/>
                                <w:szCs w:val="16"/>
                              </w:rPr>
                              <w:t>tlm</w:t>
                            </w:r>
                            <w:proofErr w:type="spellEnd"/>
                            <w:r>
                              <w:rPr>
                                <w:sz w:val="16"/>
                                <w:szCs w:val="16"/>
                              </w:rPr>
                              <w:t xml:space="preserve">  directory</w:t>
                            </w:r>
                            <w:proofErr w:type="gramEnd"/>
                            <w:r>
                              <w:rPr>
                                <w:sz w:val="16"/>
                                <w:szCs w:val="16"/>
                              </w:rPr>
                              <w:t xml:space="preserve"> and log same.</w:t>
                            </w:r>
                          </w:p>
                          <w:p w14:paraId="53568824" w14:textId="77777777" w:rsidR="003127AA" w:rsidRPr="00A61D7D" w:rsidRDefault="003127AA" w:rsidP="007D52B6">
                            <w:pPr>
                              <w:pStyle w:val="ListParagraph"/>
                              <w:numPr>
                                <w:ilvl w:val="0"/>
                                <w:numId w:val="57"/>
                              </w:numPr>
                              <w:spacing w:after="160" w:line="259" w:lineRule="auto"/>
                              <w:jc w:val="left"/>
                              <w:rPr>
                                <w:sz w:val="16"/>
                                <w:szCs w:val="16"/>
                              </w:rPr>
                            </w:pPr>
                            <w:r>
                              <w:rPr>
                                <w:sz w:val="16"/>
                                <w:szCs w:val="16"/>
                              </w:rPr>
                              <w:t xml:space="preserve">If not VC2 / VC3 file log as </w:t>
                            </w:r>
                            <w:r>
                              <w:rPr>
                                <w:sz w:val="16"/>
                                <w:szCs w:val="16"/>
                                <w:u w:val="single"/>
                              </w:rPr>
                              <w:t>unknown.</w:t>
                            </w:r>
                          </w:p>
                          <w:p w14:paraId="39B1BC0C" w14:textId="77777777" w:rsidR="003127AA" w:rsidRPr="00A61D7D" w:rsidRDefault="003127AA" w:rsidP="007D52B6">
                            <w:pPr>
                              <w:rPr>
                                <w:sz w:val="16"/>
                                <w:szCs w:val="16"/>
                              </w:rPr>
                            </w:pPr>
                          </w:p>
                          <w:p w14:paraId="7287F292" w14:textId="77777777" w:rsidR="003127AA" w:rsidRPr="0030758C" w:rsidRDefault="003127AA"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A263D" id="Flowchart: Process 313" o:spid="_x0000_s1054" type="#_x0000_t109" style="position:absolute;left:0;text-align:left;margin-left:30.55pt;margin-top:575.3pt;width:125pt;height:116.8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" fillcolor="white [3201]" strokecolor="black [3213]" strokeweight="2pt">
                <v:textbox>
                  <w:txbxContent>
                    <w:p w14:paraId="12E6522B" w14:textId="77777777" w:rsidR="003127AA" w:rsidRPr="005F3755" w:rsidRDefault="003127AA" w:rsidP="007D52B6">
                      <w:pPr>
                        <w:rPr>
                          <w:b/>
                          <w:sz w:val="16"/>
                          <w:szCs w:val="16"/>
                          <w:u w:val="single"/>
                        </w:rPr>
                      </w:pPr>
                      <w:proofErr w:type="gramStart"/>
                      <w:r w:rsidRPr="005F3755">
                        <w:rPr>
                          <w:b/>
                          <w:sz w:val="16"/>
                          <w:szCs w:val="16"/>
                          <w:u w:val="single"/>
                        </w:rPr>
                        <w:t>generate</w:t>
                      </w:r>
                      <w:proofErr w:type="gramEnd"/>
                      <w:r w:rsidRPr="005F3755">
                        <w:rPr>
                          <w:b/>
                          <w:sz w:val="16"/>
                          <w:szCs w:val="16"/>
                          <w:u w:val="single"/>
                        </w:rPr>
                        <w:t xml:space="preserve"> VC2 and VC3 </w:t>
                      </w:r>
                      <w:proofErr w:type="spellStart"/>
                      <w:r w:rsidRPr="005F3755">
                        <w:rPr>
                          <w:b/>
                          <w:sz w:val="16"/>
                          <w:szCs w:val="16"/>
                          <w:u w:val="single"/>
                        </w:rPr>
                        <w:t>tlm</w:t>
                      </w:r>
                      <w:proofErr w:type="spellEnd"/>
                      <w:r w:rsidRPr="005F3755">
                        <w:rPr>
                          <w:b/>
                          <w:sz w:val="16"/>
                          <w:szCs w:val="16"/>
                          <w:u w:val="single"/>
                        </w:rPr>
                        <w:t xml:space="preserve"> counts from </w:t>
                      </w:r>
                      <w:proofErr w:type="spellStart"/>
                      <w:r w:rsidRPr="005F3755">
                        <w:rPr>
                          <w:b/>
                          <w:sz w:val="16"/>
                          <w:szCs w:val="16"/>
                          <w:u w:val="single"/>
                        </w:rPr>
                        <w:t>ldf</w:t>
                      </w:r>
                      <w:proofErr w:type="spellEnd"/>
                      <w:r w:rsidRPr="005F3755">
                        <w:rPr>
                          <w:b/>
                          <w:sz w:val="16"/>
                          <w:szCs w:val="16"/>
                          <w:u w:val="single"/>
                        </w:rPr>
                        <w:t xml:space="preserve"> file</w:t>
                      </w:r>
                    </w:p>
                    <w:p w14:paraId="28EAEDFA" w14:textId="77777777" w:rsidR="003127AA" w:rsidRDefault="003127AA" w:rsidP="007D52B6">
                      <w:pPr>
                        <w:pStyle w:val="ListParagraph"/>
                        <w:numPr>
                          <w:ilvl w:val="0"/>
                          <w:numId w:val="57"/>
                        </w:numPr>
                        <w:spacing w:after="160" w:line="259" w:lineRule="auto"/>
                        <w:jc w:val="left"/>
                        <w:rPr>
                          <w:sz w:val="16"/>
                          <w:szCs w:val="16"/>
                        </w:rPr>
                      </w:pPr>
                      <w:r>
                        <w:rPr>
                          <w:sz w:val="16"/>
                          <w:szCs w:val="16"/>
                        </w:rPr>
                        <w:t>Remove VC files from /</w:t>
                      </w:r>
                      <w:proofErr w:type="spellStart"/>
                      <w:r>
                        <w:rPr>
                          <w:sz w:val="16"/>
                          <w:szCs w:val="16"/>
                        </w:rPr>
                        <w:t>tmp</w:t>
                      </w:r>
                      <w:proofErr w:type="spellEnd"/>
                      <w:r>
                        <w:rPr>
                          <w:sz w:val="16"/>
                          <w:szCs w:val="16"/>
                        </w:rPr>
                        <w:t xml:space="preserve"> directory and log deletion.</w:t>
                      </w:r>
                    </w:p>
                    <w:p w14:paraId="57B845B1" w14:textId="77777777" w:rsidR="003127AA" w:rsidRDefault="003127AA" w:rsidP="007D52B6">
                      <w:pPr>
                        <w:pStyle w:val="ListParagraph"/>
                        <w:numPr>
                          <w:ilvl w:val="0"/>
                          <w:numId w:val="57"/>
                        </w:numPr>
                        <w:spacing w:after="160" w:line="259" w:lineRule="auto"/>
                        <w:jc w:val="left"/>
                        <w:rPr>
                          <w:sz w:val="16"/>
                          <w:szCs w:val="16"/>
                        </w:rPr>
                      </w:pPr>
                      <w:r>
                        <w:rPr>
                          <w:sz w:val="16"/>
                          <w:szCs w:val="16"/>
                        </w:rPr>
                        <w:t>Create new VC files in the /rip2moc/</w:t>
                      </w:r>
                      <w:proofErr w:type="spellStart"/>
                      <w:proofErr w:type="gramStart"/>
                      <w:r>
                        <w:rPr>
                          <w:sz w:val="16"/>
                          <w:szCs w:val="16"/>
                        </w:rPr>
                        <w:t>tlm</w:t>
                      </w:r>
                      <w:proofErr w:type="spellEnd"/>
                      <w:r>
                        <w:rPr>
                          <w:sz w:val="16"/>
                          <w:szCs w:val="16"/>
                        </w:rPr>
                        <w:t xml:space="preserve">  directory</w:t>
                      </w:r>
                      <w:proofErr w:type="gramEnd"/>
                      <w:r>
                        <w:rPr>
                          <w:sz w:val="16"/>
                          <w:szCs w:val="16"/>
                        </w:rPr>
                        <w:t xml:space="preserve"> and log same.</w:t>
                      </w:r>
                    </w:p>
                    <w:p w14:paraId="53568824" w14:textId="77777777" w:rsidR="003127AA" w:rsidRPr="00A61D7D" w:rsidRDefault="003127AA" w:rsidP="007D52B6">
                      <w:pPr>
                        <w:pStyle w:val="ListParagraph"/>
                        <w:numPr>
                          <w:ilvl w:val="0"/>
                          <w:numId w:val="57"/>
                        </w:numPr>
                        <w:spacing w:after="160" w:line="259" w:lineRule="auto"/>
                        <w:jc w:val="left"/>
                        <w:rPr>
                          <w:sz w:val="16"/>
                          <w:szCs w:val="16"/>
                        </w:rPr>
                      </w:pPr>
                      <w:r>
                        <w:rPr>
                          <w:sz w:val="16"/>
                          <w:szCs w:val="16"/>
                        </w:rPr>
                        <w:t xml:space="preserve">If not VC2 / VC3 file log as </w:t>
                      </w:r>
                      <w:r>
                        <w:rPr>
                          <w:sz w:val="16"/>
                          <w:szCs w:val="16"/>
                          <w:u w:val="single"/>
                        </w:rPr>
                        <w:t>unknown.</w:t>
                      </w:r>
                    </w:p>
                    <w:p w14:paraId="39B1BC0C" w14:textId="77777777" w:rsidR="003127AA" w:rsidRPr="00A61D7D" w:rsidRDefault="003127AA" w:rsidP="007D52B6">
                      <w:pPr>
                        <w:rPr>
                          <w:sz w:val="16"/>
                          <w:szCs w:val="16"/>
                        </w:rPr>
                      </w:pPr>
                    </w:p>
                    <w:p w14:paraId="7287F292" w14:textId="77777777" w:rsidR="003127AA" w:rsidRPr="0030758C" w:rsidRDefault="003127AA" w:rsidP="007D52B6">
                      <w:pPr>
                        <w:jc w:val="center"/>
                      </w:pPr>
                    </w:p>
                  </w:txbxContent>
                </v:textbox>
              </v:shape>
            </w:pict>
          </mc:Fallback>
        </mc:AlternateContent>
      </w:r>
      <w:r>
        <w:rPr>
          <w:b/>
          <w:noProof/>
        </w:rPr>
        <mc:AlternateContent>
          <mc:Choice Requires="wps">
            <w:drawing>
              <wp:anchor distT="0" distB="0" distL="114300" distR="114300" simplePos="0" relativeHeight="251813376" behindDoc="0" locked="0" layoutInCell="1" allowOverlap="1" wp14:anchorId="4EB0FD3F" wp14:editId="76F040FC">
                <wp:simplePos x="0" y="0"/>
                <wp:positionH relativeFrom="column">
                  <wp:posOffset>1311574</wp:posOffset>
                </wp:positionH>
                <wp:positionV relativeFrom="paragraph">
                  <wp:posOffset>6728244</wp:posOffset>
                </wp:positionV>
                <wp:extent cx="9525" cy="561975"/>
                <wp:effectExtent l="38100" t="0" r="66675" b="47625"/>
                <wp:wrapNone/>
                <wp:docPr id="314" name="Straight Arrow Connector 314"/>
                <wp:cNvGraphicFramePr/>
                <a:graphic xmlns:a="http://schemas.openxmlformats.org/drawingml/2006/main">
                  <a:graphicData uri="http://schemas.microsoft.com/office/word/2010/wordprocessingShape">
                    <wps:wsp>
                      <wps:cNvCnPr/>
                      <wps:spPr>
                        <a:xfrm>
                          <a:off x="0" y="0"/>
                          <a:ext cx="9525"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5B2A6" id="Straight Arrow Connector 314" o:spid="_x0000_s1026" type="#_x0000_t32" style="position:absolute;margin-left:103.25pt;margin-top:529.8pt;width:.75pt;height:44.25pt;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" strokecolor="black [3040]">
                <v:stroke endarrow="block"/>
              </v:shape>
            </w:pict>
          </mc:Fallback>
        </mc:AlternateContent>
      </w:r>
      <w:r>
        <w:rPr>
          <w:b/>
          <w:noProof/>
        </w:rPr>
        <mc:AlternateContent>
          <mc:Choice Requires="wps">
            <w:drawing>
              <wp:anchor distT="0" distB="0" distL="114300" distR="114300" simplePos="0" relativeHeight="251812352" behindDoc="0" locked="0" layoutInCell="1" allowOverlap="1" wp14:anchorId="79FA0159" wp14:editId="0712B2A4">
                <wp:simplePos x="0" y="0"/>
                <wp:positionH relativeFrom="column">
                  <wp:posOffset>2438400</wp:posOffset>
                </wp:positionH>
                <wp:positionV relativeFrom="paragraph">
                  <wp:posOffset>6743700</wp:posOffset>
                </wp:positionV>
                <wp:extent cx="0" cy="0"/>
                <wp:effectExtent l="0" t="0" r="0" b="0"/>
                <wp:wrapNone/>
                <wp:docPr id="315" name="Straight Arrow Connector 315"/>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6FDA4" id="Straight Arrow Connector 315" o:spid="_x0000_s1026" type="#_x0000_t32" style="position:absolute;margin-left:192pt;margin-top:531pt;width:0;height:0;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" strokecolor="#4579b8 [3044]">
                <v:stroke endarrow="block"/>
              </v:shape>
            </w:pict>
          </mc:Fallback>
        </mc:AlternateContent>
      </w:r>
      <w:r>
        <w:rPr>
          <w:b/>
          <w:noProof/>
        </w:rPr>
        <mc:AlternateContent>
          <mc:Choice Requires="wps">
            <w:drawing>
              <wp:anchor distT="0" distB="0" distL="114300" distR="114300" simplePos="0" relativeHeight="251809280" behindDoc="0" locked="0" layoutInCell="1" allowOverlap="1" wp14:anchorId="735BE211" wp14:editId="26FC91A0">
                <wp:simplePos x="0" y="0"/>
                <wp:positionH relativeFrom="column">
                  <wp:posOffset>3552824</wp:posOffset>
                </wp:positionH>
                <wp:positionV relativeFrom="paragraph">
                  <wp:posOffset>5086350</wp:posOffset>
                </wp:positionV>
                <wp:extent cx="1533525" cy="1543050"/>
                <wp:effectExtent l="38100" t="0" r="219075" b="95250"/>
                <wp:wrapNone/>
                <wp:docPr id="316" name="Elbow Connector 316"/>
                <wp:cNvGraphicFramePr/>
                <a:graphic xmlns:a="http://schemas.openxmlformats.org/drawingml/2006/main">
                  <a:graphicData uri="http://schemas.microsoft.com/office/word/2010/wordprocessingShape">
                    <wps:wsp>
                      <wps:cNvCnPr/>
                      <wps:spPr>
                        <a:xfrm flipH="1">
                          <a:off x="0" y="0"/>
                          <a:ext cx="1533525" cy="1543050"/>
                        </a:xfrm>
                        <a:prstGeom prst="bentConnector3">
                          <a:avLst>
                            <a:gd name="adj1" fmla="val -1267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2D798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6" o:spid="_x0000_s1026" type="#_x0000_t34" style="position:absolute;margin-left:279.75pt;margin-top:400.5pt;width:120.75pt;height:121.5pt;flip:x;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" adj="-2738" strokecolor="black [3040]">
                <v:stroke endarrow="block"/>
              </v:shape>
            </w:pict>
          </mc:Fallback>
        </mc:AlternateContent>
      </w:r>
      <w:r>
        <w:rPr>
          <w:b/>
          <w:noProof/>
        </w:rPr>
        <mc:AlternateContent>
          <mc:Choice Requires="wps">
            <w:drawing>
              <wp:anchor distT="0" distB="0" distL="114300" distR="114300" simplePos="0" relativeHeight="251808256" behindDoc="0" locked="0" layoutInCell="1" allowOverlap="1" wp14:anchorId="426B6CE2" wp14:editId="2E3CF810">
                <wp:simplePos x="0" y="0"/>
                <wp:positionH relativeFrom="column">
                  <wp:posOffset>1302385</wp:posOffset>
                </wp:positionH>
                <wp:positionV relativeFrom="paragraph">
                  <wp:posOffset>6162675</wp:posOffset>
                </wp:positionV>
                <wp:extent cx="2228850" cy="19050"/>
                <wp:effectExtent l="0" t="0" r="19050" b="19050"/>
                <wp:wrapNone/>
                <wp:docPr id="317" name="Straight Connector 317"/>
                <wp:cNvGraphicFramePr/>
                <a:graphic xmlns:a="http://schemas.openxmlformats.org/drawingml/2006/main">
                  <a:graphicData uri="http://schemas.microsoft.com/office/word/2010/wordprocessingShape">
                    <wps:wsp>
                      <wps:cNvCnPr/>
                      <wps:spPr>
                        <a:xfrm flipV="1">
                          <a:off x="0" y="0"/>
                          <a:ext cx="22288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AEE706" id="Straight Connector 317" o:spid="_x0000_s1026" style="position:absolute;flip:y;z-index:251808256;visibility:visible;mso-wrap-style:square;mso-wrap-distance-left:9pt;mso-wrap-distance-top:0;mso-wrap-distance-right:9pt;mso-wrap-distance-bottom:0;mso-position-horizontal:absolute;mso-position-horizontal-relative:text;mso-position-vertical:absolute;mso-position-vertical-relative:text" from="102.55pt,485.25pt" to="278.05pt,4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" strokecolor="black [3040]"/>
            </w:pict>
          </mc:Fallback>
        </mc:AlternateContent>
      </w:r>
      <w:r>
        <w:rPr>
          <w:b/>
          <w:noProof/>
        </w:rPr>
        <mc:AlternateContent>
          <mc:Choice Requires="wps">
            <w:drawing>
              <wp:anchor distT="0" distB="0" distL="114300" distR="114300" simplePos="0" relativeHeight="251811328" behindDoc="0" locked="0" layoutInCell="1" allowOverlap="1" wp14:anchorId="74054F1B" wp14:editId="0AB8C216">
                <wp:simplePos x="0" y="0"/>
                <wp:positionH relativeFrom="column">
                  <wp:posOffset>1314450</wp:posOffset>
                </wp:positionH>
                <wp:positionV relativeFrom="paragraph">
                  <wp:posOffset>6457950</wp:posOffset>
                </wp:positionV>
                <wp:extent cx="2228850" cy="19050"/>
                <wp:effectExtent l="0" t="0" r="19050" b="19050"/>
                <wp:wrapNone/>
                <wp:docPr id="318" name="Straight Connector 318"/>
                <wp:cNvGraphicFramePr/>
                <a:graphic xmlns:a="http://schemas.openxmlformats.org/drawingml/2006/main">
                  <a:graphicData uri="http://schemas.microsoft.com/office/word/2010/wordprocessingShape">
                    <wps:wsp>
                      <wps:cNvCnPr/>
                      <wps:spPr>
                        <a:xfrm flipV="1">
                          <a:off x="0" y="0"/>
                          <a:ext cx="22288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35227A" id="Straight Connector 318" o:spid="_x0000_s1026" style="position:absolute;flip:y;z-index:251811328;visibility:visible;mso-wrap-style:square;mso-wrap-distance-left:9pt;mso-wrap-distance-top:0;mso-wrap-distance-right:9pt;mso-wrap-distance-bottom:0;mso-position-horizontal:absolute;mso-position-horizontal-relative:text;mso-position-vertical:absolute;mso-position-vertical-relative:text" from="103.5pt,508.5pt" to="279pt,5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" strokecolor="black [3040]"/>
            </w:pict>
          </mc:Fallback>
        </mc:AlternateContent>
      </w:r>
      <w:r>
        <w:rPr>
          <w:b/>
          <w:noProof/>
        </w:rPr>
        <mc:AlternateContent>
          <mc:Choice Requires="wps">
            <w:drawing>
              <wp:anchor distT="0" distB="0" distL="114300" distR="114300" simplePos="0" relativeHeight="251807232" behindDoc="0" locked="0" layoutInCell="1" allowOverlap="1" wp14:anchorId="6CFA8275" wp14:editId="616BB2BF">
                <wp:simplePos x="0" y="0"/>
                <wp:positionH relativeFrom="column">
                  <wp:posOffset>1304925</wp:posOffset>
                </wp:positionH>
                <wp:positionV relativeFrom="paragraph">
                  <wp:posOffset>5905501</wp:posOffset>
                </wp:positionV>
                <wp:extent cx="2238375" cy="838200"/>
                <wp:effectExtent l="0" t="0" r="28575" b="19050"/>
                <wp:wrapNone/>
                <wp:docPr id="319" name="Flowchart: Process 319"/>
                <wp:cNvGraphicFramePr/>
                <a:graphic xmlns:a="http://schemas.openxmlformats.org/drawingml/2006/main">
                  <a:graphicData uri="http://schemas.microsoft.com/office/word/2010/wordprocessingShape">
                    <wps:wsp>
                      <wps:cNvSpPr/>
                      <wps:spPr>
                        <a:xfrm>
                          <a:off x="0" y="0"/>
                          <a:ext cx="2238375" cy="83820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6471BF8D" w14:textId="77777777" w:rsidR="003127AA" w:rsidRPr="00B469F3" w:rsidRDefault="003127AA" w:rsidP="007D52B6">
                            <w:pPr>
                              <w:jc w:val="center"/>
                              <w:rPr>
                                <w:b/>
                                <w:sz w:val="16"/>
                                <w:u w:val="single"/>
                              </w:rPr>
                            </w:pPr>
                            <w:r>
                              <w:rPr>
                                <w:b/>
                                <w:sz w:val="16"/>
                                <w:u w:val="single"/>
                              </w:rPr>
                              <w:t xml:space="preserve">Make </w:t>
                            </w:r>
                            <w:r w:rsidRPr="00B469F3">
                              <w:rPr>
                                <w:b/>
                                <w:sz w:val="16"/>
                                <w:u w:val="single"/>
                              </w:rPr>
                              <w:t>Log Entry</w:t>
                            </w:r>
                          </w:p>
                          <w:p w14:paraId="7ACE6F71" w14:textId="77777777" w:rsidR="003127AA" w:rsidRPr="00B469F3" w:rsidRDefault="003127AA" w:rsidP="007D52B6">
                            <w:pPr>
                              <w:jc w:val="center"/>
                              <w:rPr>
                                <w:sz w:val="16"/>
                              </w:rPr>
                            </w:pPr>
                            <w:r w:rsidRPr="00B469F3">
                              <w:rPr>
                                <w:sz w:val="16"/>
                              </w:rPr>
                              <w:t>&lt;filename&gt;[.</w:t>
                            </w:r>
                            <w:proofErr w:type="spellStart"/>
                            <w:r w:rsidRPr="00B469F3">
                              <w:rPr>
                                <w:sz w:val="16"/>
                              </w:rPr>
                              <w:t>tlm</w:t>
                            </w:r>
                            <w:proofErr w:type="spellEnd"/>
                            <w:r w:rsidRPr="00B469F3">
                              <w:rPr>
                                <w:sz w:val="16"/>
                              </w:rPr>
                              <w:t>/.</w:t>
                            </w:r>
                            <w:proofErr w:type="spellStart"/>
                            <w:r w:rsidRPr="00B469F3">
                              <w:rPr>
                                <w:sz w:val="16"/>
                              </w:rPr>
                              <w:t>qac</w:t>
                            </w:r>
                            <w:proofErr w:type="spellEnd"/>
                            <w:r w:rsidRPr="00B469F3">
                              <w:rPr>
                                <w:sz w:val="16"/>
                              </w:rPr>
                              <w:t>] md5sum do not agree (FAILURE)</w:t>
                            </w:r>
                          </w:p>
                          <w:p w14:paraId="5C963F7B" w14:textId="77777777" w:rsidR="003127AA" w:rsidRPr="00B469F3" w:rsidRDefault="003127AA" w:rsidP="007D52B6">
                            <w:pPr>
                              <w:jc w:val="center"/>
                              <w:rPr>
                                <w:sz w:val="16"/>
                                <w:szCs w:val="16"/>
                              </w:rPr>
                            </w:pPr>
                            <w:r w:rsidRPr="00B469F3">
                              <w:rPr>
                                <w:sz w:val="16"/>
                                <w:szCs w:val="16"/>
                              </w:rPr>
                              <w:t>&lt;filename&gt;[.</w:t>
                            </w:r>
                            <w:proofErr w:type="spellStart"/>
                            <w:r w:rsidRPr="00B469F3">
                              <w:rPr>
                                <w:sz w:val="16"/>
                                <w:szCs w:val="16"/>
                              </w:rPr>
                              <w:t>tlm</w:t>
                            </w:r>
                            <w:proofErr w:type="spellEnd"/>
                            <w:r w:rsidRPr="00B469F3">
                              <w:rPr>
                                <w:sz w:val="16"/>
                                <w:szCs w:val="16"/>
                              </w:rPr>
                              <w:t>/.</w:t>
                            </w:r>
                            <w:proofErr w:type="spellStart"/>
                            <w:r w:rsidRPr="00B469F3">
                              <w:rPr>
                                <w:sz w:val="16"/>
                                <w:szCs w:val="16"/>
                              </w:rPr>
                              <w:t>qac</w:t>
                            </w:r>
                            <w:proofErr w:type="spellEnd"/>
                            <w:r w:rsidRPr="00B469F3">
                              <w:rPr>
                                <w:sz w:val="16"/>
                                <w:szCs w:val="16"/>
                              </w:rPr>
                              <w:t>] md5sum agree (PASS)</w:t>
                            </w:r>
                          </w:p>
                          <w:p w14:paraId="0B0E2E39" w14:textId="77777777" w:rsidR="003127AA" w:rsidRPr="0030758C" w:rsidRDefault="003127AA"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A8275" id="Flowchart: Process 319" o:spid="_x0000_s1055" type="#_x0000_t109" style="position:absolute;left:0;text-align:left;margin-left:102.75pt;margin-top:465pt;width:176.25pt;height:66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" fillcolor="window" strokecolor="windowText" strokeweight="1pt">
                <v:textbox>
                  <w:txbxContent>
                    <w:p w14:paraId="6471BF8D" w14:textId="77777777" w:rsidR="003127AA" w:rsidRPr="00B469F3" w:rsidRDefault="003127AA" w:rsidP="007D52B6">
                      <w:pPr>
                        <w:jc w:val="center"/>
                        <w:rPr>
                          <w:b/>
                          <w:sz w:val="16"/>
                          <w:u w:val="single"/>
                        </w:rPr>
                      </w:pPr>
                      <w:r>
                        <w:rPr>
                          <w:b/>
                          <w:sz w:val="16"/>
                          <w:u w:val="single"/>
                        </w:rPr>
                        <w:t xml:space="preserve">Make </w:t>
                      </w:r>
                      <w:r w:rsidRPr="00B469F3">
                        <w:rPr>
                          <w:b/>
                          <w:sz w:val="16"/>
                          <w:u w:val="single"/>
                        </w:rPr>
                        <w:t>Log Entry</w:t>
                      </w:r>
                    </w:p>
                    <w:p w14:paraId="7ACE6F71" w14:textId="77777777" w:rsidR="003127AA" w:rsidRPr="00B469F3" w:rsidRDefault="003127AA" w:rsidP="007D52B6">
                      <w:pPr>
                        <w:jc w:val="center"/>
                        <w:rPr>
                          <w:sz w:val="16"/>
                        </w:rPr>
                      </w:pPr>
                      <w:r w:rsidRPr="00B469F3">
                        <w:rPr>
                          <w:sz w:val="16"/>
                        </w:rPr>
                        <w:t>&lt;filename&gt;[.</w:t>
                      </w:r>
                      <w:proofErr w:type="spellStart"/>
                      <w:r w:rsidRPr="00B469F3">
                        <w:rPr>
                          <w:sz w:val="16"/>
                        </w:rPr>
                        <w:t>tlm</w:t>
                      </w:r>
                      <w:proofErr w:type="spellEnd"/>
                      <w:r w:rsidRPr="00B469F3">
                        <w:rPr>
                          <w:sz w:val="16"/>
                        </w:rPr>
                        <w:t>/.</w:t>
                      </w:r>
                      <w:proofErr w:type="spellStart"/>
                      <w:r w:rsidRPr="00B469F3">
                        <w:rPr>
                          <w:sz w:val="16"/>
                        </w:rPr>
                        <w:t>qac</w:t>
                      </w:r>
                      <w:proofErr w:type="spellEnd"/>
                      <w:r w:rsidRPr="00B469F3">
                        <w:rPr>
                          <w:sz w:val="16"/>
                        </w:rPr>
                        <w:t>] md5sum do not agree (FAILURE)</w:t>
                      </w:r>
                    </w:p>
                    <w:p w14:paraId="5C963F7B" w14:textId="77777777" w:rsidR="003127AA" w:rsidRPr="00B469F3" w:rsidRDefault="003127AA" w:rsidP="007D52B6">
                      <w:pPr>
                        <w:jc w:val="center"/>
                        <w:rPr>
                          <w:sz w:val="16"/>
                          <w:szCs w:val="16"/>
                        </w:rPr>
                      </w:pPr>
                      <w:r w:rsidRPr="00B469F3">
                        <w:rPr>
                          <w:sz w:val="16"/>
                          <w:szCs w:val="16"/>
                        </w:rPr>
                        <w:t>&lt;filename&gt;[.</w:t>
                      </w:r>
                      <w:proofErr w:type="spellStart"/>
                      <w:r w:rsidRPr="00B469F3">
                        <w:rPr>
                          <w:sz w:val="16"/>
                          <w:szCs w:val="16"/>
                        </w:rPr>
                        <w:t>tlm</w:t>
                      </w:r>
                      <w:proofErr w:type="spellEnd"/>
                      <w:r w:rsidRPr="00B469F3">
                        <w:rPr>
                          <w:sz w:val="16"/>
                          <w:szCs w:val="16"/>
                        </w:rPr>
                        <w:t>/.</w:t>
                      </w:r>
                      <w:proofErr w:type="spellStart"/>
                      <w:r w:rsidRPr="00B469F3">
                        <w:rPr>
                          <w:sz w:val="16"/>
                          <w:szCs w:val="16"/>
                        </w:rPr>
                        <w:t>qac</w:t>
                      </w:r>
                      <w:proofErr w:type="spellEnd"/>
                      <w:r w:rsidRPr="00B469F3">
                        <w:rPr>
                          <w:sz w:val="16"/>
                          <w:szCs w:val="16"/>
                        </w:rPr>
                        <w:t>] md5sum agree (PASS)</w:t>
                      </w:r>
                    </w:p>
                    <w:p w14:paraId="0B0E2E39" w14:textId="77777777" w:rsidR="003127AA" w:rsidRPr="0030758C" w:rsidRDefault="003127AA" w:rsidP="007D52B6">
                      <w:pPr>
                        <w:jc w:val="center"/>
                      </w:pPr>
                    </w:p>
                  </w:txbxContent>
                </v:textbox>
              </v:shape>
            </w:pict>
          </mc:Fallback>
        </mc:AlternateContent>
      </w:r>
      <w:r>
        <w:rPr>
          <w:b/>
          <w:noProof/>
        </w:rPr>
        <mc:AlternateContent>
          <mc:Choice Requires="wps">
            <w:drawing>
              <wp:anchor distT="0" distB="0" distL="114300" distR="114300" simplePos="0" relativeHeight="251810304" behindDoc="0" locked="0" layoutInCell="1" allowOverlap="1" wp14:anchorId="7BB5271E" wp14:editId="6FAAB304">
                <wp:simplePos x="0" y="0"/>
                <wp:positionH relativeFrom="column">
                  <wp:posOffset>3562350</wp:posOffset>
                </wp:positionH>
                <wp:positionV relativeFrom="paragraph">
                  <wp:posOffset>5448300</wp:posOffset>
                </wp:positionV>
                <wp:extent cx="838200" cy="876300"/>
                <wp:effectExtent l="38100" t="0" r="57150" b="95250"/>
                <wp:wrapNone/>
                <wp:docPr id="320" name="Elbow Connector 320"/>
                <wp:cNvGraphicFramePr/>
                <a:graphic xmlns:a="http://schemas.openxmlformats.org/drawingml/2006/main">
                  <a:graphicData uri="http://schemas.microsoft.com/office/word/2010/wordprocessingShape">
                    <wps:wsp>
                      <wps:cNvCnPr/>
                      <wps:spPr>
                        <a:xfrm flipH="1">
                          <a:off x="0" y="0"/>
                          <a:ext cx="838200" cy="876300"/>
                        </a:xfrm>
                        <a:prstGeom prst="bentConnector3">
                          <a:avLst>
                            <a:gd name="adj1" fmla="val -32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48F89" id="Elbow Connector 320" o:spid="_x0000_s1026" type="#_x0000_t34" style="position:absolute;margin-left:280.5pt;margin-top:429pt;width:66pt;height:69pt;flip:x;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" adj="-704" strokecolor="black [3040]">
                <v:stroke endarrow="block"/>
              </v:shape>
            </w:pict>
          </mc:Fallback>
        </mc:AlternateContent>
      </w:r>
      <w:r>
        <w:rPr>
          <w:b/>
          <w:noProof/>
        </w:rPr>
        <mc:AlternateContent>
          <mc:Choice Requires="wps">
            <w:drawing>
              <wp:anchor distT="0" distB="0" distL="114300" distR="114300" simplePos="0" relativeHeight="251803136" behindDoc="0" locked="0" layoutInCell="1" allowOverlap="1" wp14:anchorId="02A289E2" wp14:editId="30904618">
                <wp:simplePos x="0" y="0"/>
                <wp:positionH relativeFrom="column">
                  <wp:posOffset>4981575</wp:posOffset>
                </wp:positionH>
                <wp:positionV relativeFrom="paragraph">
                  <wp:posOffset>5838825</wp:posOffset>
                </wp:positionV>
                <wp:extent cx="352425" cy="267335"/>
                <wp:effectExtent l="0" t="0" r="28575" b="18415"/>
                <wp:wrapNone/>
                <wp:docPr id="321" name="Text Box 321"/>
                <wp:cNvGraphicFramePr/>
                <a:graphic xmlns:a="http://schemas.openxmlformats.org/drawingml/2006/main">
                  <a:graphicData uri="http://schemas.microsoft.com/office/word/2010/wordprocessingShape">
                    <wps:wsp>
                      <wps:cNvSpPr txBox="1"/>
                      <wps:spPr>
                        <a:xfrm>
                          <a:off x="0" y="0"/>
                          <a:ext cx="352425" cy="2673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A1000B2" w14:textId="77777777" w:rsidR="003127AA" w:rsidRPr="00097E94" w:rsidRDefault="003127AA" w:rsidP="007D52B6">
                            <w:pPr>
                              <w:rPr>
                                <w:sz w:val="16"/>
                                <w:szCs w:val="16"/>
                              </w:rPr>
                            </w:pPr>
                            <w:r w:rsidRPr="00097E94">
                              <w:rPr>
                                <w:sz w:val="16"/>
                                <w:szCs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289E2" id="_x0000_t202" coordsize="21600,21600" o:spt="202" path="m,l,21600r21600,l21600,xe">
                <v:stroke joinstyle="miter"/>
                <v:path gradientshapeok="t" o:connecttype="rect"/>
              </v:shapetype>
              <v:shape id="Text Box 321" o:spid="_x0000_s1056" type="#_x0000_t202" style="position:absolute;left:0;text-align:left;margin-left:392.25pt;margin-top:459.75pt;width:27.75pt;height:21.0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" fillcolor="white [3201]" strokecolor="white [3212]" strokeweight=".5pt">
                <v:textbox>
                  <w:txbxContent>
                    <w:p w14:paraId="3A1000B2" w14:textId="77777777" w:rsidR="003127AA" w:rsidRPr="00097E94" w:rsidRDefault="003127AA" w:rsidP="007D52B6">
                      <w:pPr>
                        <w:rPr>
                          <w:sz w:val="16"/>
                          <w:szCs w:val="16"/>
                        </w:rPr>
                      </w:pPr>
                      <w:r w:rsidRPr="00097E94">
                        <w:rPr>
                          <w:sz w:val="16"/>
                          <w:szCs w:val="16"/>
                        </w:rPr>
                        <w:t>Yes</w:t>
                      </w:r>
                    </w:p>
                  </w:txbxContent>
                </v:textbox>
              </v:shape>
            </w:pict>
          </mc:Fallback>
        </mc:AlternateContent>
      </w:r>
      <w:r>
        <w:rPr>
          <w:b/>
          <w:noProof/>
        </w:rPr>
        <mc:AlternateContent>
          <mc:Choice Requires="wps">
            <w:drawing>
              <wp:anchor distT="0" distB="0" distL="114300" distR="114300" simplePos="0" relativeHeight="251804160" behindDoc="0" locked="0" layoutInCell="1" allowOverlap="1" wp14:anchorId="29DDD9E5" wp14:editId="3EFCE222">
                <wp:simplePos x="0" y="0"/>
                <wp:positionH relativeFrom="column">
                  <wp:posOffset>4181475</wp:posOffset>
                </wp:positionH>
                <wp:positionV relativeFrom="paragraph">
                  <wp:posOffset>5772150</wp:posOffset>
                </wp:positionV>
                <wp:extent cx="333375" cy="267335"/>
                <wp:effectExtent l="0" t="0" r="28575" b="18415"/>
                <wp:wrapNone/>
                <wp:docPr id="322" name="Text Box 322"/>
                <wp:cNvGraphicFramePr/>
                <a:graphic xmlns:a="http://schemas.openxmlformats.org/drawingml/2006/main">
                  <a:graphicData uri="http://schemas.microsoft.com/office/word/2010/wordprocessingShape">
                    <wps:wsp>
                      <wps:cNvSpPr txBox="1"/>
                      <wps:spPr>
                        <a:xfrm>
                          <a:off x="0" y="0"/>
                          <a:ext cx="333375" cy="267335"/>
                        </a:xfrm>
                        <a:prstGeom prst="rect">
                          <a:avLst/>
                        </a:prstGeom>
                        <a:solidFill>
                          <a:sysClr val="window" lastClr="FFFFFF"/>
                        </a:solidFill>
                        <a:ln w="6350">
                          <a:solidFill>
                            <a:sysClr val="window" lastClr="FFFFFF"/>
                          </a:solidFill>
                        </a:ln>
                        <a:effectLst/>
                      </wps:spPr>
                      <wps:txbx>
                        <w:txbxContent>
                          <w:p w14:paraId="12F78B27" w14:textId="77777777" w:rsidR="003127AA" w:rsidRPr="00B469F3" w:rsidRDefault="003127AA" w:rsidP="007D52B6">
                            <w:pPr>
                              <w:rPr>
                                <w:sz w:val="16"/>
                                <w:szCs w:val="16"/>
                              </w:rPr>
                            </w:pPr>
                            <w:r w:rsidRPr="00B469F3">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DD9E5" id="Text Box 322" o:spid="_x0000_s1057" type="#_x0000_t202" style="position:absolute;left:0;text-align:left;margin-left:329.25pt;margin-top:454.5pt;width:26.25pt;height:21.0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" fillcolor="window" strokecolor="window" strokeweight=".5pt">
                <v:textbox>
                  <w:txbxContent>
                    <w:p w14:paraId="12F78B27" w14:textId="77777777" w:rsidR="003127AA" w:rsidRPr="00B469F3" w:rsidRDefault="003127AA" w:rsidP="007D52B6">
                      <w:pPr>
                        <w:rPr>
                          <w:sz w:val="16"/>
                          <w:szCs w:val="16"/>
                        </w:rPr>
                      </w:pPr>
                      <w:r w:rsidRPr="00B469F3">
                        <w:rPr>
                          <w:sz w:val="16"/>
                          <w:szCs w:val="16"/>
                        </w:rPr>
                        <w:t>No</w:t>
                      </w:r>
                    </w:p>
                  </w:txbxContent>
                </v:textbox>
              </v:shape>
            </w:pict>
          </mc:Fallback>
        </mc:AlternateContent>
      </w:r>
      <w:r>
        <w:rPr>
          <w:b/>
          <w:noProof/>
        </w:rPr>
        <mc:AlternateContent>
          <mc:Choice Requires="wps">
            <w:drawing>
              <wp:anchor distT="0" distB="0" distL="114300" distR="114300" simplePos="0" relativeHeight="251801088" behindDoc="0" locked="0" layoutInCell="1" allowOverlap="1" wp14:anchorId="067C182F" wp14:editId="61B870C7">
                <wp:simplePos x="0" y="0"/>
                <wp:positionH relativeFrom="column">
                  <wp:posOffset>3782060</wp:posOffset>
                </wp:positionH>
                <wp:positionV relativeFrom="paragraph">
                  <wp:posOffset>4686300</wp:posOffset>
                </wp:positionV>
                <wp:extent cx="1304925" cy="771525"/>
                <wp:effectExtent l="19050" t="19050" r="28575" b="47625"/>
                <wp:wrapNone/>
                <wp:docPr id="323" name="Flowchart: Decision 323"/>
                <wp:cNvGraphicFramePr/>
                <a:graphic xmlns:a="http://schemas.openxmlformats.org/drawingml/2006/main">
                  <a:graphicData uri="http://schemas.microsoft.com/office/word/2010/wordprocessingShape">
                    <wps:wsp>
                      <wps:cNvSpPr/>
                      <wps:spPr>
                        <a:xfrm>
                          <a:off x="0" y="0"/>
                          <a:ext cx="1304925" cy="77152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A20C84" w14:textId="77777777" w:rsidR="003127AA" w:rsidRPr="00535765" w:rsidRDefault="003127AA" w:rsidP="007D52B6">
                            <w:pPr>
                              <w:jc w:val="center"/>
                              <w:rPr>
                                <w:sz w:val="16"/>
                                <w:szCs w:val="16"/>
                              </w:rPr>
                            </w:pPr>
                            <w:proofErr w:type="spellStart"/>
                            <w:r w:rsidRPr="00535765">
                              <w:rPr>
                                <w:sz w:val="16"/>
                                <w:szCs w:val="16"/>
                              </w:rPr>
                              <w:t>Qac</w:t>
                            </w:r>
                            <w:proofErr w:type="spellEnd"/>
                            <w:r w:rsidRPr="00535765">
                              <w:rPr>
                                <w:sz w:val="16"/>
                                <w:szCs w:val="16"/>
                              </w:rPr>
                              <w:t xml:space="preserve"> check passed?</w:t>
                            </w:r>
                          </w:p>
                          <w:p w14:paraId="0CC70A62" w14:textId="77777777" w:rsidR="003127AA" w:rsidRDefault="003127AA"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7C182F" id="_x0000_t110" coordsize="21600,21600" o:spt="110" path="m10800,l,10800,10800,21600,21600,10800xe">
                <v:stroke joinstyle="miter"/>
                <v:path gradientshapeok="t" o:connecttype="rect" textboxrect="5400,5400,16200,16200"/>
              </v:shapetype>
              <v:shape id="Flowchart: Decision 323" o:spid="_x0000_s1058" type="#_x0000_t110" style="position:absolute;left:0;text-align:left;margin-left:297.8pt;margin-top:369pt;width:102.75pt;height:60.7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" fillcolor="white [3201]" strokecolor="black [3213]" strokeweight="2pt">
                <v:textbox>
                  <w:txbxContent>
                    <w:p w14:paraId="3DA20C84" w14:textId="77777777" w:rsidR="003127AA" w:rsidRPr="00535765" w:rsidRDefault="003127AA" w:rsidP="007D52B6">
                      <w:pPr>
                        <w:jc w:val="center"/>
                        <w:rPr>
                          <w:sz w:val="16"/>
                          <w:szCs w:val="16"/>
                        </w:rPr>
                      </w:pPr>
                      <w:proofErr w:type="spellStart"/>
                      <w:r w:rsidRPr="00535765">
                        <w:rPr>
                          <w:sz w:val="16"/>
                          <w:szCs w:val="16"/>
                        </w:rPr>
                        <w:t>Qac</w:t>
                      </w:r>
                      <w:proofErr w:type="spellEnd"/>
                      <w:r w:rsidRPr="00535765">
                        <w:rPr>
                          <w:sz w:val="16"/>
                          <w:szCs w:val="16"/>
                        </w:rPr>
                        <w:t xml:space="preserve"> check passed?</w:t>
                      </w:r>
                    </w:p>
                    <w:p w14:paraId="0CC70A62" w14:textId="77777777" w:rsidR="003127AA" w:rsidRDefault="003127AA" w:rsidP="007D52B6">
                      <w:pPr>
                        <w:jc w:val="center"/>
                      </w:pPr>
                    </w:p>
                  </w:txbxContent>
                </v:textbox>
              </v:shape>
            </w:pict>
          </mc:Fallback>
        </mc:AlternateContent>
      </w:r>
      <w:r>
        <w:rPr>
          <w:b/>
          <w:noProof/>
        </w:rPr>
        <mc:AlternateContent>
          <mc:Choice Requires="wps">
            <w:drawing>
              <wp:anchor distT="0" distB="0" distL="114300" distR="114300" simplePos="0" relativeHeight="251802112" behindDoc="0" locked="0" layoutInCell="1" allowOverlap="1" wp14:anchorId="7BCB7AD9" wp14:editId="4834E100">
                <wp:simplePos x="0" y="0"/>
                <wp:positionH relativeFrom="column">
                  <wp:posOffset>3154680</wp:posOffset>
                </wp:positionH>
                <wp:positionV relativeFrom="paragraph">
                  <wp:posOffset>5073015</wp:posOffset>
                </wp:positionV>
                <wp:extent cx="629728" cy="8627"/>
                <wp:effectExtent l="0" t="76200" r="18415" b="86995"/>
                <wp:wrapNone/>
                <wp:docPr id="324" name="Straight Arrow Connector 324"/>
                <wp:cNvGraphicFramePr/>
                <a:graphic xmlns:a="http://schemas.openxmlformats.org/drawingml/2006/main">
                  <a:graphicData uri="http://schemas.microsoft.com/office/word/2010/wordprocessingShape">
                    <wps:wsp>
                      <wps:cNvCnPr/>
                      <wps:spPr>
                        <a:xfrm flipV="1">
                          <a:off x="0" y="0"/>
                          <a:ext cx="629728"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9D2438" id="Straight Arrow Connector 324" o:spid="_x0000_s1026" type="#_x0000_t32" style="position:absolute;margin-left:248.4pt;margin-top:399.45pt;width:49.6pt;height:.7pt;flip:y;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" strokecolor="black [3040]">
                <v:stroke endarrow="block"/>
              </v:shape>
            </w:pict>
          </mc:Fallback>
        </mc:AlternateContent>
      </w:r>
      <w:r>
        <w:rPr>
          <w:b/>
          <w:noProof/>
        </w:rPr>
        <mc:AlternateContent>
          <mc:Choice Requires="wps">
            <w:drawing>
              <wp:anchor distT="0" distB="0" distL="114300" distR="114300" simplePos="0" relativeHeight="251800064" behindDoc="0" locked="0" layoutInCell="1" allowOverlap="1" wp14:anchorId="2FA894BE" wp14:editId="715F0B65">
                <wp:simplePos x="0" y="0"/>
                <wp:positionH relativeFrom="column">
                  <wp:posOffset>1323975</wp:posOffset>
                </wp:positionH>
                <wp:positionV relativeFrom="paragraph">
                  <wp:posOffset>4504690</wp:posOffset>
                </wp:positionV>
                <wp:extent cx="1828800" cy="1123950"/>
                <wp:effectExtent l="0" t="0" r="19050" b="19050"/>
                <wp:wrapNone/>
                <wp:docPr id="325" name="Flowchart: Process 325"/>
                <wp:cNvGraphicFramePr/>
                <a:graphic xmlns:a="http://schemas.openxmlformats.org/drawingml/2006/main">
                  <a:graphicData uri="http://schemas.microsoft.com/office/word/2010/wordprocessingShape">
                    <wps:wsp>
                      <wps:cNvSpPr/>
                      <wps:spPr>
                        <a:xfrm>
                          <a:off x="0" y="0"/>
                          <a:ext cx="1828800" cy="112395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E610B1" w14:textId="77777777" w:rsidR="003127AA" w:rsidRPr="00B469F3" w:rsidRDefault="003127AA" w:rsidP="007D52B6">
                            <w:pPr>
                              <w:jc w:val="center"/>
                              <w:rPr>
                                <w:b/>
                                <w:sz w:val="16"/>
                                <w:szCs w:val="16"/>
                                <w:u w:val="single"/>
                              </w:rPr>
                            </w:pPr>
                            <w:r w:rsidRPr="00B469F3">
                              <w:rPr>
                                <w:b/>
                                <w:sz w:val="16"/>
                                <w:szCs w:val="16"/>
                                <w:u w:val="single"/>
                              </w:rPr>
                              <w:t>check_md5_qac</w:t>
                            </w:r>
                          </w:p>
                          <w:p w14:paraId="771B2DE4" w14:textId="77777777" w:rsidR="003127AA" w:rsidRPr="00535765" w:rsidRDefault="003127AA" w:rsidP="007D52B6">
                            <w:pPr>
                              <w:rPr>
                                <w:sz w:val="16"/>
                                <w:szCs w:val="16"/>
                              </w:rPr>
                            </w:pPr>
                            <w:r w:rsidRPr="00535765">
                              <w:rPr>
                                <w:sz w:val="16"/>
                                <w:szCs w:val="16"/>
                              </w:rPr>
                              <w:t>In Directory /rip2moc/</w:t>
                            </w:r>
                            <w:proofErr w:type="spellStart"/>
                            <w:r w:rsidRPr="00535765">
                              <w:rPr>
                                <w:sz w:val="16"/>
                                <w:szCs w:val="16"/>
                              </w:rPr>
                              <w:t>tlm</w:t>
                            </w:r>
                            <w:proofErr w:type="spellEnd"/>
                          </w:p>
                          <w:p w14:paraId="68BC6AA1" w14:textId="77777777" w:rsidR="003127AA" w:rsidRPr="00535765" w:rsidRDefault="003127AA" w:rsidP="007D52B6">
                            <w:pPr>
                              <w:jc w:val="center"/>
                              <w:rPr>
                                <w:sz w:val="16"/>
                                <w:szCs w:val="16"/>
                              </w:rPr>
                            </w:pPr>
                            <w:proofErr w:type="gramStart"/>
                            <w:r w:rsidRPr="00535765">
                              <w:rPr>
                                <w:sz w:val="16"/>
                                <w:szCs w:val="16"/>
                              </w:rPr>
                              <w:t>Open  &lt;</w:t>
                            </w:r>
                            <w:proofErr w:type="gramEnd"/>
                            <w:r w:rsidRPr="00535765">
                              <w:rPr>
                                <w:sz w:val="16"/>
                                <w:szCs w:val="16"/>
                              </w:rPr>
                              <w:t>filename&gt;.</w:t>
                            </w:r>
                            <w:proofErr w:type="spellStart"/>
                            <w:r w:rsidRPr="00535765">
                              <w:rPr>
                                <w:sz w:val="16"/>
                                <w:szCs w:val="16"/>
                              </w:rPr>
                              <w:t>qac</w:t>
                            </w:r>
                            <w:proofErr w:type="spellEnd"/>
                            <w:r w:rsidRPr="00535765">
                              <w:rPr>
                                <w:sz w:val="16"/>
                                <w:szCs w:val="16"/>
                              </w:rPr>
                              <w:t xml:space="preserve"> (read only), get MD5 Checksum, Compute MD5 Checksum from &lt;filename&gt;.</w:t>
                            </w:r>
                            <w:proofErr w:type="spellStart"/>
                            <w:r w:rsidRPr="00535765">
                              <w:rPr>
                                <w:sz w:val="16"/>
                                <w:szCs w:val="16"/>
                              </w:rPr>
                              <w:t>tlm</w:t>
                            </w:r>
                            <w:proofErr w:type="spellEnd"/>
                            <w:r w:rsidRPr="00535765">
                              <w:rPr>
                                <w:sz w:val="16"/>
                                <w:szCs w:val="16"/>
                              </w:rPr>
                              <w:t xml:space="preserve"> file, and Compare</w:t>
                            </w:r>
                          </w:p>
                          <w:p w14:paraId="1F53846C" w14:textId="77777777" w:rsidR="003127AA" w:rsidRPr="0030758C" w:rsidRDefault="003127AA" w:rsidP="007D52B6">
                            <w:pPr>
                              <w:jc w:val="center"/>
                            </w:pPr>
                          </w:p>
                          <w:p w14:paraId="620BE638" w14:textId="77777777" w:rsidR="003127AA" w:rsidRPr="0030758C" w:rsidRDefault="003127AA"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A894BE" id="Flowchart: Process 325" o:spid="_x0000_s1059" type="#_x0000_t109" style="position:absolute;left:0;text-align:left;margin-left:104.25pt;margin-top:354.7pt;width:2in;height:88.5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" fillcolor="white [3201]" strokecolor="black [3213]" strokeweight="2pt">
                <v:textbox>
                  <w:txbxContent>
                    <w:p w14:paraId="4AE610B1" w14:textId="77777777" w:rsidR="003127AA" w:rsidRPr="00B469F3" w:rsidRDefault="003127AA" w:rsidP="007D52B6">
                      <w:pPr>
                        <w:jc w:val="center"/>
                        <w:rPr>
                          <w:b/>
                          <w:sz w:val="16"/>
                          <w:szCs w:val="16"/>
                          <w:u w:val="single"/>
                        </w:rPr>
                      </w:pPr>
                      <w:r w:rsidRPr="00B469F3">
                        <w:rPr>
                          <w:b/>
                          <w:sz w:val="16"/>
                          <w:szCs w:val="16"/>
                          <w:u w:val="single"/>
                        </w:rPr>
                        <w:t>check_md5_qac</w:t>
                      </w:r>
                    </w:p>
                    <w:p w14:paraId="771B2DE4" w14:textId="77777777" w:rsidR="003127AA" w:rsidRPr="00535765" w:rsidRDefault="003127AA" w:rsidP="007D52B6">
                      <w:pPr>
                        <w:rPr>
                          <w:sz w:val="16"/>
                          <w:szCs w:val="16"/>
                        </w:rPr>
                      </w:pPr>
                      <w:r w:rsidRPr="00535765">
                        <w:rPr>
                          <w:sz w:val="16"/>
                          <w:szCs w:val="16"/>
                        </w:rPr>
                        <w:t>In Directory /rip2moc/</w:t>
                      </w:r>
                      <w:proofErr w:type="spellStart"/>
                      <w:r w:rsidRPr="00535765">
                        <w:rPr>
                          <w:sz w:val="16"/>
                          <w:szCs w:val="16"/>
                        </w:rPr>
                        <w:t>tlm</w:t>
                      </w:r>
                      <w:proofErr w:type="spellEnd"/>
                    </w:p>
                    <w:p w14:paraId="68BC6AA1" w14:textId="77777777" w:rsidR="003127AA" w:rsidRPr="00535765" w:rsidRDefault="003127AA" w:rsidP="007D52B6">
                      <w:pPr>
                        <w:jc w:val="center"/>
                        <w:rPr>
                          <w:sz w:val="16"/>
                          <w:szCs w:val="16"/>
                        </w:rPr>
                      </w:pPr>
                      <w:proofErr w:type="gramStart"/>
                      <w:r w:rsidRPr="00535765">
                        <w:rPr>
                          <w:sz w:val="16"/>
                          <w:szCs w:val="16"/>
                        </w:rPr>
                        <w:t>Open  &lt;</w:t>
                      </w:r>
                      <w:proofErr w:type="gramEnd"/>
                      <w:r w:rsidRPr="00535765">
                        <w:rPr>
                          <w:sz w:val="16"/>
                          <w:szCs w:val="16"/>
                        </w:rPr>
                        <w:t>filename&gt;.</w:t>
                      </w:r>
                      <w:proofErr w:type="spellStart"/>
                      <w:r w:rsidRPr="00535765">
                        <w:rPr>
                          <w:sz w:val="16"/>
                          <w:szCs w:val="16"/>
                        </w:rPr>
                        <w:t>qac</w:t>
                      </w:r>
                      <w:proofErr w:type="spellEnd"/>
                      <w:r w:rsidRPr="00535765">
                        <w:rPr>
                          <w:sz w:val="16"/>
                          <w:szCs w:val="16"/>
                        </w:rPr>
                        <w:t xml:space="preserve"> (read only), get MD5 Checksum, Compute MD5 Checksum from &lt;filename&gt;.</w:t>
                      </w:r>
                      <w:proofErr w:type="spellStart"/>
                      <w:r w:rsidRPr="00535765">
                        <w:rPr>
                          <w:sz w:val="16"/>
                          <w:szCs w:val="16"/>
                        </w:rPr>
                        <w:t>tlm</w:t>
                      </w:r>
                      <w:proofErr w:type="spellEnd"/>
                      <w:r w:rsidRPr="00535765">
                        <w:rPr>
                          <w:sz w:val="16"/>
                          <w:szCs w:val="16"/>
                        </w:rPr>
                        <w:t xml:space="preserve"> file, and Compare</w:t>
                      </w:r>
                    </w:p>
                    <w:p w14:paraId="1F53846C" w14:textId="77777777" w:rsidR="003127AA" w:rsidRPr="0030758C" w:rsidRDefault="003127AA" w:rsidP="007D52B6">
                      <w:pPr>
                        <w:jc w:val="center"/>
                      </w:pPr>
                    </w:p>
                    <w:p w14:paraId="620BE638" w14:textId="77777777" w:rsidR="003127AA" w:rsidRPr="0030758C" w:rsidRDefault="003127AA" w:rsidP="007D52B6">
                      <w:pPr>
                        <w:jc w:val="center"/>
                      </w:pPr>
                    </w:p>
                  </w:txbxContent>
                </v:textbox>
              </v:shape>
            </w:pict>
          </mc:Fallback>
        </mc:AlternateContent>
      </w:r>
      <w:r>
        <w:rPr>
          <w:b/>
          <w:noProof/>
        </w:rPr>
        <mc:AlternateContent>
          <mc:Choice Requires="wps">
            <w:drawing>
              <wp:anchor distT="0" distB="0" distL="114300" distR="114300" simplePos="0" relativeHeight="251799040" behindDoc="0" locked="0" layoutInCell="1" allowOverlap="1" wp14:anchorId="664521BE" wp14:editId="052C6033">
                <wp:simplePos x="0" y="0"/>
                <wp:positionH relativeFrom="column">
                  <wp:posOffset>2196465</wp:posOffset>
                </wp:positionH>
                <wp:positionV relativeFrom="paragraph">
                  <wp:posOffset>4057015</wp:posOffset>
                </wp:positionV>
                <wp:extent cx="8626" cy="431453"/>
                <wp:effectExtent l="38100" t="0" r="67945" b="64135"/>
                <wp:wrapNone/>
                <wp:docPr id="326" name="Straight Arrow Connector 326"/>
                <wp:cNvGraphicFramePr/>
                <a:graphic xmlns:a="http://schemas.openxmlformats.org/drawingml/2006/main">
                  <a:graphicData uri="http://schemas.microsoft.com/office/word/2010/wordprocessingShape">
                    <wps:wsp>
                      <wps:cNvCnPr/>
                      <wps:spPr>
                        <a:xfrm>
                          <a:off x="0" y="0"/>
                          <a:ext cx="8626" cy="431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CC44A" id="Straight Arrow Connector 326" o:spid="_x0000_s1026" type="#_x0000_t32" style="position:absolute;margin-left:172.95pt;margin-top:319.45pt;width:.7pt;height:33.9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" strokecolor="black [3040]">
                <v:stroke endarrow="block"/>
              </v:shape>
            </w:pict>
          </mc:Fallback>
        </mc:AlternateContent>
      </w:r>
      <w:r>
        <w:rPr>
          <w:b/>
          <w:noProof/>
        </w:rPr>
        <mc:AlternateContent>
          <mc:Choice Requires="wps">
            <w:drawing>
              <wp:anchor distT="0" distB="0" distL="114300" distR="114300" simplePos="0" relativeHeight="251798016" behindDoc="0" locked="0" layoutInCell="1" allowOverlap="1" wp14:anchorId="127346C4" wp14:editId="6B6E968E">
                <wp:simplePos x="0" y="0"/>
                <wp:positionH relativeFrom="column">
                  <wp:posOffset>1323975</wp:posOffset>
                </wp:positionH>
                <wp:positionV relativeFrom="paragraph">
                  <wp:posOffset>3104516</wp:posOffset>
                </wp:positionV>
                <wp:extent cx="1828800" cy="952500"/>
                <wp:effectExtent l="0" t="0" r="19050" b="19050"/>
                <wp:wrapNone/>
                <wp:docPr id="327" name="Flowchart: Process 327"/>
                <wp:cNvGraphicFramePr/>
                <a:graphic xmlns:a="http://schemas.openxmlformats.org/drawingml/2006/main">
                  <a:graphicData uri="http://schemas.microsoft.com/office/word/2010/wordprocessingShape">
                    <wps:wsp>
                      <wps:cNvSpPr/>
                      <wps:spPr>
                        <a:xfrm>
                          <a:off x="0" y="0"/>
                          <a:ext cx="1828800" cy="9525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8BDB04" w14:textId="77777777" w:rsidR="003127AA" w:rsidRPr="00B469F3" w:rsidRDefault="003127AA" w:rsidP="007D52B6">
                            <w:pPr>
                              <w:jc w:val="center"/>
                              <w:rPr>
                                <w:b/>
                                <w:sz w:val="16"/>
                                <w:u w:val="single"/>
                              </w:rPr>
                            </w:pPr>
                            <w:proofErr w:type="spellStart"/>
                            <w:r w:rsidRPr="00B469F3">
                              <w:rPr>
                                <w:b/>
                                <w:sz w:val="16"/>
                                <w:u w:val="single"/>
                              </w:rPr>
                              <w:t>get_pass_files_to_check</w:t>
                            </w:r>
                            <w:proofErr w:type="spellEnd"/>
                          </w:p>
                          <w:p w14:paraId="795E1F23" w14:textId="77777777" w:rsidR="003127AA" w:rsidRPr="00535765" w:rsidRDefault="003127AA" w:rsidP="007D52B6">
                            <w:pPr>
                              <w:rPr>
                                <w:sz w:val="16"/>
                              </w:rPr>
                            </w:pPr>
                            <w:r w:rsidRPr="00535765">
                              <w:rPr>
                                <w:sz w:val="16"/>
                              </w:rPr>
                              <w:t>In Directory /rip2moc/</w:t>
                            </w:r>
                            <w:proofErr w:type="spellStart"/>
                            <w:r w:rsidRPr="00535765">
                              <w:rPr>
                                <w:sz w:val="16"/>
                              </w:rPr>
                              <w:t>ldf</w:t>
                            </w:r>
                            <w:proofErr w:type="spellEnd"/>
                          </w:p>
                          <w:p w14:paraId="2ADD7721" w14:textId="77777777" w:rsidR="003127AA" w:rsidRPr="00535765" w:rsidRDefault="003127AA" w:rsidP="007D52B6">
                            <w:pPr>
                              <w:jc w:val="center"/>
                              <w:rPr>
                                <w:sz w:val="16"/>
                              </w:rPr>
                            </w:pPr>
                            <w:proofErr w:type="gramStart"/>
                            <w:r w:rsidRPr="00535765">
                              <w:rPr>
                                <w:sz w:val="16"/>
                              </w:rPr>
                              <w:t>Open  &lt;</w:t>
                            </w:r>
                            <w:proofErr w:type="gramEnd"/>
                            <w:r w:rsidRPr="00535765">
                              <w:rPr>
                                <w:sz w:val="16"/>
                              </w:rPr>
                              <w:t>filename&gt;.</w:t>
                            </w:r>
                            <w:proofErr w:type="spellStart"/>
                            <w:r w:rsidRPr="00535765">
                              <w:rPr>
                                <w:sz w:val="16"/>
                              </w:rPr>
                              <w:t>ldf</w:t>
                            </w:r>
                            <w:proofErr w:type="spellEnd"/>
                            <w:r w:rsidRPr="00535765">
                              <w:rPr>
                                <w:sz w:val="16"/>
                              </w:rPr>
                              <w:t xml:space="preserve"> (read only), strip off leading blank characters and append to previous line</w:t>
                            </w:r>
                          </w:p>
                          <w:p w14:paraId="0D2FF8BF" w14:textId="77777777" w:rsidR="003127AA" w:rsidRPr="0030758C" w:rsidRDefault="003127AA" w:rsidP="007D52B6">
                            <w:pPr>
                              <w:jc w:val="center"/>
                            </w:pPr>
                          </w:p>
                          <w:p w14:paraId="04665D01" w14:textId="77777777" w:rsidR="003127AA" w:rsidRPr="0030758C" w:rsidRDefault="003127AA"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7346C4" id="Flowchart: Process 327" o:spid="_x0000_s1060" type="#_x0000_t109" style="position:absolute;left:0;text-align:left;margin-left:104.25pt;margin-top:244.45pt;width:2in;height:7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" fillcolor="white [3201]" strokecolor="black [3213]" strokeweight="2pt">
                <v:textbox>
                  <w:txbxContent>
                    <w:p w14:paraId="7D8BDB04" w14:textId="77777777" w:rsidR="003127AA" w:rsidRPr="00B469F3" w:rsidRDefault="003127AA" w:rsidP="007D52B6">
                      <w:pPr>
                        <w:jc w:val="center"/>
                        <w:rPr>
                          <w:b/>
                          <w:sz w:val="16"/>
                          <w:u w:val="single"/>
                        </w:rPr>
                      </w:pPr>
                      <w:proofErr w:type="spellStart"/>
                      <w:r w:rsidRPr="00B469F3">
                        <w:rPr>
                          <w:b/>
                          <w:sz w:val="16"/>
                          <w:u w:val="single"/>
                        </w:rPr>
                        <w:t>get_pass_files_to_check</w:t>
                      </w:r>
                      <w:proofErr w:type="spellEnd"/>
                    </w:p>
                    <w:p w14:paraId="795E1F23" w14:textId="77777777" w:rsidR="003127AA" w:rsidRPr="00535765" w:rsidRDefault="003127AA" w:rsidP="007D52B6">
                      <w:pPr>
                        <w:rPr>
                          <w:sz w:val="16"/>
                        </w:rPr>
                      </w:pPr>
                      <w:r w:rsidRPr="00535765">
                        <w:rPr>
                          <w:sz w:val="16"/>
                        </w:rPr>
                        <w:t>In Directory /rip2moc/</w:t>
                      </w:r>
                      <w:proofErr w:type="spellStart"/>
                      <w:r w:rsidRPr="00535765">
                        <w:rPr>
                          <w:sz w:val="16"/>
                        </w:rPr>
                        <w:t>ldf</w:t>
                      </w:r>
                      <w:proofErr w:type="spellEnd"/>
                    </w:p>
                    <w:p w14:paraId="2ADD7721" w14:textId="77777777" w:rsidR="003127AA" w:rsidRPr="00535765" w:rsidRDefault="003127AA" w:rsidP="007D52B6">
                      <w:pPr>
                        <w:jc w:val="center"/>
                        <w:rPr>
                          <w:sz w:val="16"/>
                        </w:rPr>
                      </w:pPr>
                      <w:proofErr w:type="gramStart"/>
                      <w:r w:rsidRPr="00535765">
                        <w:rPr>
                          <w:sz w:val="16"/>
                        </w:rPr>
                        <w:t>Open  &lt;</w:t>
                      </w:r>
                      <w:proofErr w:type="gramEnd"/>
                      <w:r w:rsidRPr="00535765">
                        <w:rPr>
                          <w:sz w:val="16"/>
                        </w:rPr>
                        <w:t>filename&gt;.</w:t>
                      </w:r>
                      <w:proofErr w:type="spellStart"/>
                      <w:r w:rsidRPr="00535765">
                        <w:rPr>
                          <w:sz w:val="16"/>
                        </w:rPr>
                        <w:t>ldf</w:t>
                      </w:r>
                      <w:proofErr w:type="spellEnd"/>
                      <w:r w:rsidRPr="00535765">
                        <w:rPr>
                          <w:sz w:val="16"/>
                        </w:rPr>
                        <w:t xml:space="preserve"> (read only), strip off leading blank characters and append to previous line</w:t>
                      </w:r>
                    </w:p>
                    <w:p w14:paraId="0D2FF8BF" w14:textId="77777777" w:rsidR="003127AA" w:rsidRPr="0030758C" w:rsidRDefault="003127AA" w:rsidP="007D52B6">
                      <w:pPr>
                        <w:jc w:val="center"/>
                      </w:pPr>
                    </w:p>
                    <w:p w14:paraId="04665D01" w14:textId="77777777" w:rsidR="003127AA" w:rsidRPr="0030758C" w:rsidRDefault="003127AA" w:rsidP="007D52B6">
                      <w:pPr>
                        <w:jc w:val="center"/>
                      </w:pPr>
                    </w:p>
                  </w:txbxContent>
                </v:textbox>
              </v:shape>
            </w:pict>
          </mc:Fallback>
        </mc:AlternateContent>
      </w:r>
      <w:r>
        <w:rPr>
          <w:b/>
          <w:noProof/>
        </w:rPr>
        <mc:AlternateContent>
          <mc:Choice Requires="wps">
            <w:drawing>
              <wp:anchor distT="0" distB="0" distL="114300" distR="114300" simplePos="0" relativeHeight="251806208" behindDoc="0" locked="0" layoutInCell="1" allowOverlap="1" wp14:anchorId="0C92BF20" wp14:editId="74BAD3B6">
                <wp:simplePos x="0" y="0"/>
                <wp:positionH relativeFrom="column">
                  <wp:posOffset>2257425</wp:posOffset>
                </wp:positionH>
                <wp:positionV relativeFrom="paragraph">
                  <wp:posOffset>2571115</wp:posOffset>
                </wp:positionV>
                <wp:extent cx="19050" cy="523875"/>
                <wp:effectExtent l="57150" t="0" r="57150" b="47625"/>
                <wp:wrapNone/>
                <wp:docPr id="34" name="Straight Arrow Connector 34"/>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AEB5EF" id="Straight Arrow Connector 34" o:spid="_x0000_s1026" type="#_x0000_t32" style="position:absolute;margin-left:177.75pt;margin-top:202.45pt;width:1.5pt;height:41.25pt;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" strokecolor="black [3040]">
                <v:stroke endarrow="block"/>
              </v:shape>
            </w:pict>
          </mc:Fallback>
        </mc:AlternateContent>
      </w:r>
      <w:r>
        <w:rPr>
          <w:b/>
          <w:noProof/>
        </w:rPr>
        <mc:AlternateContent>
          <mc:Choice Requires="wps">
            <w:drawing>
              <wp:anchor distT="0" distB="0" distL="114300" distR="114300" simplePos="0" relativeHeight="251796992" behindDoc="0" locked="0" layoutInCell="1" allowOverlap="1" wp14:anchorId="3E58E9F3" wp14:editId="7413DA6D">
                <wp:simplePos x="0" y="0"/>
                <wp:positionH relativeFrom="column">
                  <wp:posOffset>2298065</wp:posOffset>
                </wp:positionH>
                <wp:positionV relativeFrom="paragraph">
                  <wp:posOffset>2712720</wp:posOffset>
                </wp:positionV>
                <wp:extent cx="457200" cy="267419"/>
                <wp:effectExtent l="0" t="0" r="19050" b="18415"/>
                <wp:wrapNone/>
                <wp:docPr id="328" name="Text Box 328"/>
                <wp:cNvGraphicFramePr/>
                <a:graphic xmlns:a="http://schemas.openxmlformats.org/drawingml/2006/main">
                  <a:graphicData uri="http://schemas.microsoft.com/office/word/2010/wordprocessingShape">
                    <wps:wsp>
                      <wps:cNvSpPr txBox="1"/>
                      <wps:spPr>
                        <a:xfrm>
                          <a:off x="0" y="0"/>
                          <a:ext cx="457200" cy="26741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60AA9E1" w14:textId="77777777" w:rsidR="003127AA" w:rsidRPr="00535765" w:rsidRDefault="003127AA" w:rsidP="007D52B6">
                            <w:pPr>
                              <w:rPr>
                                <w:sz w:val="16"/>
                              </w:rPr>
                            </w:pPr>
                            <w:r w:rsidRPr="00535765">
                              <w:rPr>
                                <w:sz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E9F3" id="Text Box 328" o:spid="_x0000_s1061" type="#_x0000_t202" style="position:absolute;left:0;text-align:left;margin-left:180.95pt;margin-top:213.6pt;width:36pt;height:21.0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" fillcolor="white [3201]" strokecolor="white [3212]" strokeweight=".5pt">
                <v:textbox>
                  <w:txbxContent>
                    <w:p w14:paraId="660AA9E1" w14:textId="77777777" w:rsidR="003127AA" w:rsidRPr="00535765" w:rsidRDefault="003127AA" w:rsidP="007D52B6">
                      <w:pPr>
                        <w:rPr>
                          <w:sz w:val="16"/>
                        </w:rPr>
                      </w:pPr>
                      <w:r w:rsidRPr="00535765">
                        <w:rPr>
                          <w:sz w:val="16"/>
                        </w:rPr>
                        <w:t>Yes</w:t>
                      </w:r>
                    </w:p>
                  </w:txbxContent>
                </v:textbox>
              </v:shape>
            </w:pict>
          </mc:Fallback>
        </mc:AlternateContent>
      </w:r>
      <w:r>
        <w:rPr>
          <w:b/>
          <w:noProof/>
        </w:rPr>
        <mc:AlternateContent>
          <mc:Choice Requires="wps">
            <w:drawing>
              <wp:anchor distT="0" distB="0" distL="114300" distR="114300" simplePos="0" relativeHeight="251795968" behindDoc="0" locked="0" layoutInCell="1" allowOverlap="1" wp14:anchorId="38AF8EEB" wp14:editId="420AA902">
                <wp:simplePos x="0" y="0"/>
                <wp:positionH relativeFrom="column">
                  <wp:posOffset>3019424</wp:posOffset>
                </wp:positionH>
                <wp:positionV relativeFrom="paragraph">
                  <wp:posOffset>808989</wp:posOffset>
                </wp:positionV>
                <wp:extent cx="857250" cy="1114425"/>
                <wp:effectExtent l="38100" t="76200" r="38100" b="28575"/>
                <wp:wrapNone/>
                <wp:docPr id="329" name="Elbow Connector 329"/>
                <wp:cNvGraphicFramePr/>
                <a:graphic xmlns:a="http://schemas.openxmlformats.org/drawingml/2006/main">
                  <a:graphicData uri="http://schemas.microsoft.com/office/word/2010/wordprocessingShape">
                    <wps:wsp>
                      <wps:cNvCnPr/>
                      <wps:spPr>
                        <a:xfrm flipH="1" flipV="1">
                          <a:off x="0" y="0"/>
                          <a:ext cx="857250" cy="1114425"/>
                        </a:xfrm>
                        <a:prstGeom prst="bentConnector3">
                          <a:avLst>
                            <a:gd name="adj1" fmla="val -36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2469F" id="Elbow Connector 329" o:spid="_x0000_s1026" type="#_x0000_t34" style="position:absolute;margin-left:237.75pt;margin-top:63.7pt;width:67.5pt;height:87.75pt;flip:x 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" adj="-79" strokecolor="black [3040]">
                <v:stroke endarrow="block"/>
              </v:shape>
            </w:pict>
          </mc:Fallback>
        </mc:AlternateContent>
      </w:r>
      <w:r>
        <w:rPr>
          <w:b/>
          <w:noProof/>
        </w:rPr>
        <mc:AlternateContent>
          <mc:Choice Requires="wps">
            <w:drawing>
              <wp:anchor distT="0" distB="0" distL="114300" distR="114300" simplePos="0" relativeHeight="251794944" behindDoc="0" locked="0" layoutInCell="1" allowOverlap="1" wp14:anchorId="2E029130" wp14:editId="3388A1A6">
                <wp:simplePos x="0" y="0"/>
                <wp:positionH relativeFrom="column">
                  <wp:posOffset>3522980</wp:posOffset>
                </wp:positionH>
                <wp:positionV relativeFrom="paragraph">
                  <wp:posOffset>1917065</wp:posOffset>
                </wp:positionV>
                <wp:extent cx="715992" cy="250166"/>
                <wp:effectExtent l="0" t="0" r="27305" b="17145"/>
                <wp:wrapNone/>
                <wp:docPr id="330" name="Flowchart: Process 330"/>
                <wp:cNvGraphicFramePr/>
                <a:graphic xmlns:a="http://schemas.openxmlformats.org/drawingml/2006/main">
                  <a:graphicData uri="http://schemas.microsoft.com/office/word/2010/wordprocessingShape">
                    <wps:wsp>
                      <wps:cNvSpPr/>
                      <wps:spPr>
                        <a:xfrm>
                          <a:off x="0" y="0"/>
                          <a:ext cx="715992" cy="250166"/>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24179F" w14:textId="77777777" w:rsidR="003127AA" w:rsidRPr="00535765" w:rsidRDefault="003127AA" w:rsidP="007D52B6">
                            <w:pPr>
                              <w:jc w:val="center"/>
                              <w:rPr>
                                <w:sz w:val="16"/>
                              </w:rPr>
                            </w:pPr>
                            <w:r w:rsidRPr="00535765">
                              <w:rPr>
                                <w:sz w:val="16"/>
                              </w:rPr>
                              <w:t>Sleep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9130" id="Flowchart: Process 330" o:spid="_x0000_s1062" type="#_x0000_t109" style="position:absolute;left:0;text-align:left;margin-left:277.4pt;margin-top:150.95pt;width:56.4pt;height:19.7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" fillcolor="white [3201]" strokecolor="black [3213]" strokeweight="2pt">
                <v:textbox>
                  <w:txbxContent>
                    <w:p w14:paraId="4224179F" w14:textId="77777777" w:rsidR="003127AA" w:rsidRPr="00535765" w:rsidRDefault="003127AA" w:rsidP="007D52B6">
                      <w:pPr>
                        <w:jc w:val="center"/>
                        <w:rPr>
                          <w:sz w:val="16"/>
                        </w:rPr>
                      </w:pPr>
                      <w:r w:rsidRPr="00535765">
                        <w:rPr>
                          <w:sz w:val="16"/>
                        </w:rPr>
                        <w:t>Sleep 10</w:t>
                      </w:r>
                    </w:p>
                  </w:txbxContent>
                </v:textbox>
              </v:shape>
            </w:pict>
          </mc:Fallback>
        </mc:AlternateContent>
      </w:r>
      <w:r>
        <w:rPr>
          <w:b/>
          <w:noProof/>
        </w:rPr>
        <mc:AlternateContent>
          <mc:Choice Requires="wps">
            <w:drawing>
              <wp:anchor distT="0" distB="0" distL="114300" distR="114300" simplePos="0" relativeHeight="251805184" behindDoc="0" locked="0" layoutInCell="1" allowOverlap="1" wp14:anchorId="1BAE3486" wp14:editId="0521BCA5">
                <wp:simplePos x="0" y="0"/>
                <wp:positionH relativeFrom="column">
                  <wp:posOffset>2990850</wp:posOffset>
                </wp:positionH>
                <wp:positionV relativeFrom="paragraph">
                  <wp:posOffset>2047240</wp:posOffset>
                </wp:positionV>
                <wp:extent cx="533400" cy="0"/>
                <wp:effectExtent l="0" t="76200" r="19050" b="95250"/>
                <wp:wrapNone/>
                <wp:docPr id="331" name="Straight Arrow Connector 331"/>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04DDC7" id="Straight Arrow Connector 331" o:spid="_x0000_s1026" type="#_x0000_t32" style="position:absolute;margin-left:235.5pt;margin-top:161.2pt;width:42pt;height:0;z-index:25180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" strokecolor="black [3040]">
                <v:stroke endarrow="block"/>
              </v:shape>
            </w:pict>
          </mc:Fallback>
        </mc:AlternateContent>
      </w:r>
      <w:r>
        <w:rPr>
          <w:b/>
          <w:noProof/>
        </w:rPr>
        <mc:AlternateContent>
          <mc:Choice Requires="wps">
            <w:drawing>
              <wp:anchor distT="0" distB="0" distL="114300" distR="114300" simplePos="0" relativeHeight="251793920" behindDoc="0" locked="0" layoutInCell="1" allowOverlap="1" wp14:anchorId="7A4EAFC0" wp14:editId="37B9403A">
                <wp:simplePos x="0" y="0"/>
                <wp:positionH relativeFrom="column">
                  <wp:posOffset>3154045</wp:posOffset>
                </wp:positionH>
                <wp:positionV relativeFrom="paragraph">
                  <wp:posOffset>2090420</wp:posOffset>
                </wp:positionV>
                <wp:extent cx="388189" cy="276046"/>
                <wp:effectExtent l="0" t="0" r="12065" b="10160"/>
                <wp:wrapNone/>
                <wp:docPr id="332" name="Text Box 332"/>
                <wp:cNvGraphicFramePr/>
                <a:graphic xmlns:a="http://schemas.openxmlformats.org/drawingml/2006/main">
                  <a:graphicData uri="http://schemas.microsoft.com/office/word/2010/wordprocessingShape">
                    <wps:wsp>
                      <wps:cNvSpPr txBox="1"/>
                      <wps:spPr>
                        <a:xfrm>
                          <a:off x="0" y="0"/>
                          <a:ext cx="388189" cy="27604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DAB0467" w14:textId="77777777" w:rsidR="003127AA" w:rsidRPr="00535765" w:rsidRDefault="003127AA" w:rsidP="007D52B6">
                            <w:pPr>
                              <w:rPr>
                                <w:sz w:val="16"/>
                              </w:rPr>
                            </w:pPr>
                            <w:r w:rsidRPr="00535765">
                              <w:rPr>
                                <w:sz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EAFC0" id="Text Box 332" o:spid="_x0000_s1063" type="#_x0000_t202" style="position:absolute;left:0;text-align:left;margin-left:248.35pt;margin-top:164.6pt;width:30.55pt;height:21.75pt;z-index:25179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" fillcolor="white [3201]" strokecolor="white [3212]" strokeweight=".5pt">
                <v:textbox>
                  <w:txbxContent>
                    <w:p w14:paraId="7DAB0467" w14:textId="77777777" w:rsidR="003127AA" w:rsidRPr="00535765" w:rsidRDefault="003127AA" w:rsidP="007D52B6">
                      <w:pPr>
                        <w:rPr>
                          <w:sz w:val="16"/>
                        </w:rPr>
                      </w:pPr>
                      <w:r w:rsidRPr="00535765">
                        <w:rPr>
                          <w:sz w:val="16"/>
                        </w:rPr>
                        <w:t>No</w:t>
                      </w:r>
                    </w:p>
                  </w:txbxContent>
                </v:textbox>
              </v:shape>
            </w:pict>
          </mc:Fallback>
        </mc:AlternateContent>
      </w:r>
      <w:r>
        <w:rPr>
          <w:b/>
          <w:noProof/>
        </w:rPr>
        <mc:AlternateContent>
          <mc:Choice Requires="wps">
            <w:drawing>
              <wp:anchor distT="0" distB="0" distL="114300" distR="114300" simplePos="0" relativeHeight="251792896" behindDoc="0" locked="0" layoutInCell="1" allowOverlap="1" wp14:anchorId="58E1C510" wp14:editId="6851E867">
                <wp:simplePos x="0" y="0"/>
                <wp:positionH relativeFrom="column">
                  <wp:posOffset>1543051</wp:posOffset>
                </wp:positionH>
                <wp:positionV relativeFrom="paragraph">
                  <wp:posOffset>1523365</wp:posOffset>
                </wp:positionV>
                <wp:extent cx="1447800" cy="1047750"/>
                <wp:effectExtent l="19050" t="19050" r="38100" b="38100"/>
                <wp:wrapNone/>
                <wp:docPr id="333" name="Flowchart: Decision 333"/>
                <wp:cNvGraphicFramePr/>
                <a:graphic xmlns:a="http://schemas.openxmlformats.org/drawingml/2006/main">
                  <a:graphicData uri="http://schemas.microsoft.com/office/word/2010/wordprocessingShape">
                    <wps:wsp>
                      <wps:cNvSpPr/>
                      <wps:spPr>
                        <a:xfrm>
                          <a:off x="0" y="0"/>
                          <a:ext cx="1447800" cy="10477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D4D4DD" w14:textId="77777777" w:rsidR="003127AA" w:rsidRPr="00515C2B" w:rsidRDefault="003127AA" w:rsidP="007D52B6">
                            <w:pPr>
                              <w:jc w:val="center"/>
                            </w:pPr>
                            <w:proofErr w:type="spellStart"/>
                            <w:proofErr w:type="gramStart"/>
                            <w:r w:rsidRPr="00535765">
                              <w:rPr>
                                <w:sz w:val="16"/>
                              </w:rPr>
                              <w:t>ldf</w:t>
                            </w:r>
                            <w:proofErr w:type="spellEnd"/>
                            <w:proofErr w:type="gramEnd"/>
                            <w:r w:rsidRPr="00535765">
                              <w:rPr>
                                <w:sz w:val="16"/>
                              </w:rPr>
                              <w:t xml:space="preserve"> file in /rip2moc/</w:t>
                            </w:r>
                            <w:proofErr w:type="spellStart"/>
                            <w:r w:rsidRPr="00535765">
                              <w:rPr>
                                <w:sz w:val="16"/>
                              </w:rPr>
                              <w:t>ldf</w:t>
                            </w:r>
                            <w:proofErr w:type="spellEnd"/>
                            <w:r w:rsidRPr="00535765">
                              <w:rPr>
                                <w:sz w:val="16"/>
                              </w:rPr>
                              <w:t xml:space="preserve"> directory</w:t>
                            </w:r>
                            <w:r>
                              <w:t>?</w:t>
                            </w:r>
                          </w:p>
                          <w:p w14:paraId="13F6D610" w14:textId="77777777" w:rsidR="003127AA" w:rsidRDefault="003127AA"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C510" id="Flowchart: Decision 333" o:spid="_x0000_s1064" type="#_x0000_t110" style="position:absolute;left:0;text-align:left;margin-left:121.5pt;margin-top:119.95pt;width:114pt;height:8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" fillcolor="white [3201]" strokecolor="black [3213]" strokeweight="2pt">
                <v:textbox>
                  <w:txbxContent>
                    <w:p w14:paraId="24D4D4DD" w14:textId="77777777" w:rsidR="003127AA" w:rsidRPr="00515C2B" w:rsidRDefault="003127AA" w:rsidP="007D52B6">
                      <w:pPr>
                        <w:jc w:val="center"/>
                      </w:pPr>
                      <w:proofErr w:type="spellStart"/>
                      <w:proofErr w:type="gramStart"/>
                      <w:r w:rsidRPr="00535765">
                        <w:rPr>
                          <w:sz w:val="16"/>
                        </w:rPr>
                        <w:t>ldf</w:t>
                      </w:r>
                      <w:proofErr w:type="spellEnd"/>
                      <w:proofErr w:type="gramEnd"/>
                      <w:r w:rsidRPr="00535765">
                        <w:rPr>
                          <w:sz w:val="16"/>
                        </w:rPr>
                        <w:t xml:space="preserve"> file in /rip2moc/</w:t>
                      </w:r>
                      <w:proofErr w:type="spellStart"/>
                      <w:r w:rsidRPr="00535765">
                        <w:rPr>
                          <w:sz w:val="16"/>
                        </w:rPr>
                        <w:t>ldf</w:t>
                      </w:r>
                      <w:proofErr w:type="spellEnd"/>
                      <w:r w:rsidRPr="00535765">
                        <w:rPr>
                          <w:sz w:val="16"/>
                        </w:rPr>
                        <w:t xml:space="preserve"> directory</w:t>
                      </w:r>
                      <w:r>
                        <w:t>?</w:t>
                      </w:r>
                    </w:p>
                    <w:p w14:paraId="13F6D610" w14:textId="77777777" w:rsidR="003127AA" w:rsidRDefault="003127AA" w:rsidP="007D52B6">
                      <w:pPr>
                        <w:jc w:val="center"/>
                      </w:pPr>
                    </w:p>
                  </w:txbxContent>
                </v:textbox>
              </v:shape>
            </w:pict>
          </mc:Fallback>
        </mc:AlternateContent>
      </w:r>
      <w:r>
        <w:rPr>
          <w:b/>
          <w:noProof/>
        </w:rPr>
        <mc:AlternateContent>
          <mc:Choice Requires="wps">
            <w:drawing>
              <wp:anchor distT="0" distB="0" distL="114300" distR="114300" simplePos="0" relativeHeight="251788800" behindDoc="0" locked="0" layoutInCell="1" allowOverlap="1" wp14:anchorId="294D9F58" wp14:editId="21E6CA56">
                <wp:simplePos x="0" y="0"/>
                <wp:positionH relativeFrom="column">
                  <wp:posOffset>2260600</wp:posOffset>
                </wp:positionH>
                <wp:positionV relativeFrom="paragraph">
                  <wp:posOffset>1283970</wp:posOffset>
                </wp:positionV>
                <wp:extent cx="0" cy="293669"/>
                <wp:effectExtent l="76200" t="0" r="57150" b="49530"/>
                <wp:wrapNone/>
                <wp:docPr id="334" name="Straight Arrow Connector 334"/>
                <wp:cNvGraphicFramePr/>
                <a:graphic xmlns:a="http://schemas.openxmlformats.org/drawingml/2006/main">
                  <a:graphicData uri="http://schemas.microsoft.com/office/word/2010/wordprocessingShape">
                    <wps:wsp>
                      <wps:cNvCnPr/>
                      <wps:spPr>
                        <a:xfrm>
                          <a:off x="0" y="0"/>
                          <a:ext cx="0" cy="2936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B9913C" id="Straight Arrow Connector 334" o:spid="_x0000_s1026" type="#_x0000_t32" style="position:absolute;margin-left:178pt;margin-top:101.1pt;width:0;height:23.1pt;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" strokecolor="black [3040]">
                <v:stroke endarrow="block"/>
              </v:shape>
            </w:pict>
          </mc:Fallback>
        </mc:AlternateContent>
      </w:r>
      <w:r>
        <w:rPr>
          <w:b/>
          <w:noProof/>
        </w:rPr>
        <mc:AlternateContent>
          <mc:Choice Requires="wps">
            <w:drawing>
              <wp:anchor distT="0" distB="0" distL="114300" distR="114300" simplePos="0" relativeHeight="251787776" behindDoc="0" locked="0" layoutInCell="1" allowOverlap="1" wp14:anchorId="2DED1724" wp14:editId="7B9D8802">
                <wp:simplePos x="0" y="0"/>
                <wp:positionH relativeFrom="column">
                  <wp:posOffset>1020445</wp:posOffset>
                </wp:positionH>
                <wp:positionV relativeFrom="paragraph">
                  <wp:posOffset>1014095</wp:posOffset>
                </wp:positionV>
                <wp:extent cx="491873" cy="0"/>
                <wp:effectExtent l="0" t="76200" r="22860" b="95250"/>
                <wp:wrapNone/>
                <wp:docPr id="335" name="Straight Arrow Connector 335"/>
                <wp:cNvGraphicFramePr/>
                <a:graphic xmlns:a="http://schemas.openxmlformats.org/drawingml/2006/main">
                  <a:graphicData uri="http://schemas.microsoft.com/office/word/2010/wordprocessingShape">
                    <wps:wsp>
                      <wps:cNvCnPr/>
                      <wps:spPr>
                        <a:xfrm>
                          <a:off x="0" y="0"/>
                          <a:ext cx="4918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122C7B" id="Straight Arrow Connector 335" o:spid="_x0000_s1026" type="#_x0000_t32" style="position:absolute;margin-left:80.35pt;margin-top:79.85pt;width:38.75pt;height:0;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" strokecolor="black [3040]">
                <v:stroke endarrow="block"/>
              </v:shape>
            </w:pict>
          </mc:Fallback>
        </mc:AlternateContent>
      </w:r>
      <w:r>
        <w:rPr>
          <w:b/>
          <w:noProof/>
        </w:rPr>
        <mc:AlternateContent>
          <mc:Choice Requires="wps">
            <w:drawing>
              <wp:anchor distT="0" distB="0" distL="114300" distR="114300" simplePos="0" relativeHeight="251791872" behindDoc="0" locked="0" layoutInCell="1" allowOverlap="1" wp14:anchorId="65779CF3" wp14:editId="38CD0998">
                <wp:simplePos x="0" y="0"/>
                <wp:positionH relativeFrom="column">
                  <wp:posOffset>1514475</wp:posOffset>
                </wp:positionH>
                <wp:positionV relativeFrom="paragraph">
                  <wp:posOffset>704216</wp:posOffset>
                </wp:positionV>
                <wp:extent cx="1509395" cy="590550"/>
                <wp:effectExtent l="0" t="0" r="14605" b="19050"/>
                <wp:wrapNone/>
                <wp:docPr id="336" name="Rectangle 336"/>
                <wp:cNvGraphicFramePr/>
                <a:graphic xmlns:a="http://schemas.openxmlformats.org/drawingml/2006/main">
                  <a:graphicData uri="http://schemas.microsoft.com/office/word/2010/wordprocessingShape">
                    <wps:wsp>
                      <wps:cNvSpPr/>
                      <wps:spPr>
                        <a:xfrm>
                          <a:off x="0" y="0"/>
                          <a:ext cx="1509395" cy="590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7EEAFE" w14:textId="77777777" w:rsidR="003127AA" w:rsidRPr="00535765" w:rsidRDefault="003127AA" w:rsidP="007D52B6">
                            <w:pPr>
                              <w:jc w:val="center"/>
                              <w:rPr>
                                <w:b/>
                                <w:sz w:val="16"/>
                                <w:szCs w:val="16"/>
                                <w:u w:val="single"/>
                              </w:rPr>
                            </w:pPr>
                            <w:r w:rsidRPr="00535765">
                              <w:rPr>
                                <w:b/>
                                <w:sz w:val="16"/>
                                <w:szCs w:val="16"/>
                                <w:u w:val="single"/>
                              </w:rPr>
                              <w:t>Main Loop</w:t>
                            </w:r>
                          </w:p>
                          <w:p w14:paraId="430A018B" w14:textId="77777777" w:rsidR="003127AA" w:rsidRPr="00535765" w:rsidRDefault="003127AA" w:rsidP="007D52B6">
                            <w:pPr>
                              <w:jc w:val="center"/>
                              <w:rPr>
                                <w:sz w:val="16"/>
                                <w:szCs w:val="16"/>
                              </w:rPr>
                            </w:pPr>
                            <w:r w:rsidRPr="00535765">
                              <w:rPr>
                                <w:sz w:val="16"/>
                                <w:szCs w:val="16"/>
                              </w:rPr>
                              <w:t xml:space="preserve">Look for </w:t>
                            </w:r>
                            <w:proofErr w:type="spellStart"/>
                            <w:r w:rsidRPr="00535765">
                              <w:rPr>
                                <w:sz w:val="16"/>
                                <w:szCs w:val="16"/>
                              </w:rPr>
                              <w:t>ldf</w:t>
                            </w:r>
                            <w:proofErr w:type="spellEnd"/>
                            <w:r w:rsidRPr="00535765">
                              <w:rPr>
                                <w:sz w:val="16"/>
                                <w:szCs w:val="16"/>
                              </w:rPr>
                              <w:t xml:space="preserve"> file in /rip2moc/</w:t>
                            </w:r>
                            <w:proofErr w:type="spellStart"/>
                            <w:r w:rsidRPr="00535765">
                              <w:rPr>
                                <w:sz w:val="16"/>
                                <w:szCs w:val="16"/>
                              </w:rPr>
                              <w:t>ldf</w:t>
                            </w:r>
                            <w:proofErr w:type="spellEnd"/>
                            <w:r w:rsidRPr="00535765">
                              <w:rPr>
                                <w:sz w:val="16"/>
                                <w:szCs w:val="16"/>
                              </w:rPr>
                              <w:t xml:space="preserve"> directory</w:t>
                            </w:r>
                          </w:p>
                          <w:p w14:paraId="71EA014B" w14:textId="77777777" w:rsidR="003127AA" w:rsidRDefault="003127AA" w:rsidP="007D52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79CF3" id="Rectangle 336" o:spid="_x0000_s1065" style="position:absolute;left:0;text-align:left;margin-left:119.25pt;margin-top:55.45pt;width:118.85pt;height:46.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" fillcolor="white [3201]" strokecolor="black [3213]" strokeweight="2pt">
                <v:textbox>
                  <w:txbxContent>
                    <w:p w14:paraId="7F7EEAFE" w14:textId="77777777" w:rsidR="003127AA" w:rsidRPr="00535765" w:rsidRDefault="003127AA" w:rsidP="007D52B6">
                      <w:pPr>
                        <w:jc w:val="center"/>
                        <w:rPr>
                          <w:b/>
                          <w:sz w:val="16"/>
                          <w:szCs w:val="16"/>
                          <w:u w:val="single"/>
                        </w:rPr>
                      </w:pPr>
                      <w:r w:rsidRPr="00535765">
                        <w:rPr>
                          <w:b/>
                          <w:sz w:val="16"/>
                          <w:szCs w:val="16"/>
                          <w:u w:val="single"/>
                        </w:rPr>
                        <w:t>Main Loop</w:t>
                      </w:r>
                    </w:p>
                    <w:p w14:paraId="430A018B" w14:textId="77777777" w:rsidR="003127AA" w:rsidRPr="00535765" w:rsidRDefault="003127AA" w:rsidP="007D52B6">
                      <w:pPr>
                        <w:jc w:val="center"/>
                        <w:rPr>
                          <w:sz w:val="16"/>
                          <w:szCs w:val="16"/>
                        </w:rPr>
                      </w:pPr>
                      <w:r w:rsidRPr="00535765">
                        <w:rPr>
                          <w:sz w:val="16"/>
                          <w:szCs w:val="16"/>
                        </w:rPr>
                        <w:t xml:space="preserve">Look for </w:t>
                      </w:r>
                      <w:proofErr w:type="spellStart"/>
                      <w:r w:rsidRPr="00535765">
                        <w:rPr>
                          <w:sz w:val="16"/>
                          <w:szCs w:val="16"/>
                        </w:rPr>
                        <w:t>ldf</w:t>
                      </w:r>
                      <w:proofErr w:type="spellEnd"/>
                      <w:r w:rsidRPr="00535765">
                        <w:rPr>
                          <w:sz w:val="16"/>
                          <w:szCs w:val="16"/>
                        </w:rPr>
                        <w:t xml:space="preserve"> file in /rip2moc/</w:t>
                      </w:r>
                      <w:proofErr w:type="spellStart"/>
                      <w:r w:rsidRPr="00535765">
                        <w:rPr>
                          <w:sz w:val="16"/>
                          <w:szCs w:val="16"/>
                        </w:rPr>
                        <w:t>ldf</w:t>
                      </w:r>
                      <w:proofErr w:type="spellEnd"/>
                      <w:r w:rsidRPr="00535765">
                        <w:rPr>
                          <w:sz w:val="16"/>
                          <w:szCs w:val="16"/>
                        </w:rPr>
                        <w:t xml:space="preserve"> directory</w:t>
                      </w:r>
                    </w:p>
                    <w:p w14:paraId="71EA014B" w14:textId="77777777" w:rsidR="003127AA" w:rsidRDefault="003127AA" w:rsidP="007D52B6">
                      <w:pPr>
                        <w:jc w:val="center"/>
                      </w:pPr>
                    </w:p>
                  </w:txbxContent>
                </v:textbox>
              </v:rect>
            </w:pict>
          </mc:Fallback>
        </mc:AlternateContent>
      </w:r>
      <w:r>
        <w:rPr>
          <w:b/>
          <w:noProof/>
        </w:rPr>
        <mc:AlternateContent>
          <mc:Choice Requires="wps">
            <w:drawing>
              <wp:anchor distT="0" distB="0" distL="114300" distR="114300" simplePos="0" relativeHeight="251789824" behindDoc="0" locked="0" layoutInCell="1" allowOverlap="1" wp14:anchorId="2CF5D49A" wp14:editId="6DE9DD40">
                <wp:simplePos x="0" y="0"/>
                <wp:positionH relativeFrom="column">
                  <wp:posOffset>2984572</wp:posOffset>
                </wp:positionH>
                <wp:positionV relativeFrom="paragraph">
                  <wp:posOffset>2197579</wp:posOffset>
                </wp:positionV>
                <wp:extent cx="168" cy="0"/>
                <wp:effectExtent l="0" t="0" r="0" b="0"/>
                <wp:wrapNone/>
                <wp:docPr id="337" name="Straight Arrow Connector 337"/>
                <wp:cNvGraphicFramePr/>
                <a:graphic xmlns:a="http://schemas.openxmlformats.org/drawingml/2006/main">
                  <a:graphicData uri="http://schemas.microsoft.com/office/word/2010/wordprocessingShape">
                    <wps:wsp>
                      <wps:cNvCnPr/>
                      <wps:spPr>
                        <a:xfrm>
                          <a:off x="0" y="0"/>
                          <a:ext cx="1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28085" id="Straight Arrow Connector 337" o:spid="_x0000_s1026" type="#_x0000_t32" style="position:absolute;margin-left:235pt;margin-top:173.05pt;width:0;height:0;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" strokecolor="#4579b8 [3044]">
                <v:stroke endarrow="block"/>
              </v:shape>
            </w:pict>
          </mc:Fallback>
        </mc:AlternateContent>
      </w:r>
      <w:proofErr w:type="spellStart"/>
      <w:r>
        <w:rPr>
          <w:b/>
        </w:rPr>
        <w:t>AOSCounterChecker</w:t>
      </w:r>
      <w:proofErr w:type="spellEnd"/>
      <w:r>
        <w:rPr>
          <w:b/>
        </w:rPr>
        <w:t xml:space="preserve"> </w:t>
      </w:r>
      <w:proofErr w:type="spellStart"/>
      <w:r>
        <w:rPr>
          <w:b/>
        </w:rPr>
        <w:t>DataChecker</w:t>
      </w:r>
      <w:proofErr w:type="spellEnd"/>
      <w:r>
        <w:rPr>
          <w:b/>
        </w:rPr>
        <w:t xml:space="preserve"> Main Flowchart</w:t>
      </w:r>
      <w:r>
        <w:rPr>
          <w:szCs w:val="24"/>
        </w:rPr>
        <w:br w:type="page"/>
      </w:r>
    </w:p>
    <w:p w14:paraId="2AA587EB" w14:textId="77777777" w:rsidR="007D52B6" w:rsidRDefault="007D52B6" w:rsidP="00A538EB">
      <w:pPr>
        <w:pStyle w:val="TableText"/>
        <w:jc w:val="center"/>
        <w:rPr>
          <w:rFonts w:ascii="Times New Roman" w:hAnsi="Times New Roman"/>
          <w:sz w:val="24"/>
          <w:szCs w:val="24"/>
        </w:rPr>
      </w:pPr>
    </w:p>
    <w:p w14:paraId="530F3395" w14:textId="77777777" w:rsidR="000C6DE6" w:rsidRDefault="000C6DE6" w:rsidP="008239E7">
      <w:pPr>
        <w:pStyle w:val="TableText"/>
        <w:keepNext/>
        <w:jc w:val="center"/>
      </w:pPr>
      <w:r>
        <w:rPr>
          <w:rFonts w:ascii="Calibri" w:hAnsi="Calibri"/>
          <w:noProof/>
          <w:color w:val="000000"/>
          <w:sz w:val="22"/>
          <w:szCs w:val="22"/>
        </w:rPr>
        <w:drawing>
          <wp:inline distT="0" distB="0" distL="0" distR="0" wp14:anchorId="36A3094E" wp14:editId="27A8C297">
            <wp:extent cx="5897315" cy="1737360"/>
            <wp:effectExtent l="0" t="0" r="825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2945" cy="1739019"/>
                    </a:xfrm>
                    <a:prstGeom prst="rect">
                      <a:avLst/>
                    </a:prstGeom>
                    <a:noFill/>
                    <a:ln>
                      <a:noFill/>
                    </a:ln>
                  </pic:spPr>
                </pic:pic>
              </a:graphicData>
            </a:graphic>
          </wp:inline>
        </w:drawing>
      </w:r>
    </w:p>
    <w:p w14:paraId="02E9A8E3" w14:textId="4A14A571" w:rsidR="000C6DE6" w:rsidDel="00015DAE" w:rsidRDefault="001C1B79">
      <w:pPr>
        <w:pStyle w:val="Caption"/>
        <w:rPr>
          <w:del w:id="5399" w:author="Muhammad, Alimayo (GSFC-5660)" w:date="2016-08-08T12:23:00Z"/>
        </w:rPr>
        <w:pPrChange w:id="5400" w:author="Perrine, Martin L. (GSFC-5670)" w:date="2016-09-08T12:46:00Z">
          <w:pPr>
            <w:pStyle w:val="TableText"/>
          </w:pPr>
        </w:pPrChange>
      </w:pPr>
      <w:bookmarkStart w:id="5401" w:name="_Ref461101208"/>
      <w:bookmarkStart w:id="5402" w:name="_Ref455743801"/>
      <w:bookmarkStart w:id="5403" w:name="_Ref457993317"/>
      <w:bookmarkStart w:id="5404" w:name="_Ref457993533"/>
      <w:bookmarkStart w:id="5405" w:name="_Toc460235958"/>
      <w:ins w:id="5406" w:author="Muhammad, Alimayo (GSFC-5660)" w:date="2016-08-08T10:39:00Z">
        <w:r>
          <w:t xml:space="preserve">Figure </w:t>
        </w:r>
      </w:ins>
      <w:ins w:id="5407"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408"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409" w:author="Perrine, Martin L. (GSFC-5670)" w:date="2016-08-31T11:10:00Z">
        <w:r w:rsidR="00EF27DF">
          <w:rPr>
            <w:noProof/>
          </w:rPr>
          <w:t>48</w:t>
        </w:r>
      </w:ins>
      <w:ins w:id="5410" w:author="Muhammad, Alimayo (GSFC-5660)" w:date="2016-08-29T12:55:00Z">
        <w:r w:rsidR="004B56B2">
          <w:fldChar w:fldCharType="end"/>
        </w:r>
      </w:ins>
      <w:bookmarkEnd w:id="5401"/>
      <w:ins w:id="5411" w:author="Muhammad, Alimayo (GSFC-5660)" w:date="2016-08-08T12:02:00Z">
        <w:r w:rsidR="00D21B21">
          <w:t xml:space="preserve"> </w:t>
        </w:r>
      </w:ins>
      <w:del w:id="5412" w:author="Muhammad, Alimayo (GSFC-5660)" w:date="2016-08-08T10:16:00Z">
        <w:r w:rsidR="000C6DE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39</w:delText>
        </w:r>
        <w:r w:rsidR="00386256" w:rsidDel="00D349FE">
          <w:rPr>
            <w:noProof/>
          </w:rPr>
          <w:fldChar w:fldCharType="end"/>
        </w:r>
        <w:bookmarkEnd w:id="5402"/>
        <w:r w:rsidR="000C6DE6" w:rsidDel="00D349FE">
          <w:delText xml:space="preserve"> </w:delText>
        </w:r>
      </w:del>
      <w:proofErr w:type="spellStart"/>
      <w:r w:rsidR="000C6DE6">
        <w:t>AosCounterChecker</w:t>
      </w:r>
      <w:proofErr w:type="spellEnd"/>
      <w:r w:rsidR="000C6DE6">
        <w:t xml:space="preserve"> script log excerpt showing VC2/VC3 counts and errors for DUT #1 LTT</w:t>
      </w:r>
      <w:bookmarkEnd w:id="5403"/>
      <w:bookmarkEnd w:id="5404"/>
      <w:bookmarkEnd w:id="5405"/>
    </w:p>
    <w:p w14:paraId="371CCA8D" w14:textId="77777777" w:rsidR="00015DAE" w:rsidRPr="00015DAE" w:rsidRDefault="00015DAE">
      <w:pPr>
        <w:pStyle w:val="Caption"/>
        <w:rPr>
          <w:ins w:id="5413" w:author="Muhammad, Alimayo (GSFC-5660)" w:date="2016-08-08T15:18:00Z"/>
        </w:rPr>
        <w:pPrChange w:id="5414" w:author="Perrine, Martin L. (GSFC-5670)" w:date="2016-09-08T12:46:00Z">
          <w:pPr/>
        </w:pPrChange>
      </w:pPr>
    </w:p>
    <w:p w14:paraId="7C1629C2" w14:textId="77777777" w:rsidR="00EA265B" w:rsidDel="0047096C" w:rsidRDefault="00EA265B">
      <w:pPr>
        <w:pStyle w:val="Caption"/>
        <w:rPr>
          <w:del w:id="5415" w:author="Muhammad, Alimayo (GSFC-5660)" w:date="2016-08-08T12:23:00Z"/>
        </w:rPr>
      </w:pPr>
    </w:p>
    <w:p w14:paraId="423014EA" w14:textId="1D9EA872" w:rsidR="00EA4CA8" w:rsidRDefault="00EA4CA8">
      <w:pPr>
        <w:pStyle w:val="Caption"/>
        <w:pPrChange w:id="5416" w:author="Perrine, Martin L. (GSFC-5670)" w:date="2016-09-08T12:46:00Z">
          <w:pPr>
            <w:pStyle w:val="TableText"/>
          </w:pPr>
        </w:pPrChange>
      </w:pPr>
    </w:p>
    <w:p w14:paraId="138AF15E" w14:textId="77777777" w:rsidR="000C6DE6" w:rsidRDefault="000C6DE6" w:rsidP="008239E7">
      <w:pPr>
        <w:pStyle w:val="TableText"/>
        <w:keepNext/>
      </w:pPr>
      <w:r w:rsidRPr="003B1BFB">
        <w:rPr>
          <w:noProof/>
        </w:rPr>
        <w:drawing>
          <wp:inline distT="0" distB="0" distL="0" distR="0" wp14:anchorId="142B99A2" wp14:editId="67B1A235">
            <wp:extent cx="5370195" cy="2659372"/>
            <wp:effectExtent l="0" t="0" r="1905"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2">
                      <a:extLst>
                        <a:ext uri="{28A0092B-C50C-407E-A947-70E740481C1C}">
                          <a14:useLocalDpi xmlns:a14="http://schemas.microsoft.com/office/drawing/2010/main" val="0"/>
                        </a:ext>
                      </a:extLst>
                    </a:blip>
                    <a:srcRect t="6685"/>
                    <a:stretch/>
                  </pic:blipFill>
                  <pic:spPr bwMode="auto">
                    <a:xfrm>
                      <a:off x="0" y="0"/>
                      <a:ext cx="5381201" cy="2664822"/>
                    </a:xfrm>
                    <a:prstGeom prst="rect">
                      <a:avLst/>
                    </a:prstGeom>
                    <a:noFill/>
                    <a:ln>
                      <a:noFill/>
                    </a:ln>
                    <a:extLst>
                      <a:ext uri="{53640926-AAD7-44D8-BBD7-CCE9431645EC}">
                        <a14:shadowObscured xmlns:a14="http://schemas.microsoft.com/office/drawing/2010/main"/>
                      </a:ext>
                    </a:extLst>
                  </pic:spPr>
                </pic:pic>
              </a:graphicData>
            </a:graphic>
          </wp:inline>
        </w:drawing>
      </w:r>
    </w:p>
    <w:p w14:paraId="0D9645CA" w14:textId="42531BC1" w:rsidR="000C6DE6" w:rsidRPr="00FA6D33" w:rsidRDefault="001C1B79" w:rsidP="005152B5">
      <w:pPr>
        <w:pStyle w:val="Caption"/>
      </w:pPr>
      <w:bookmarkStart w:id="5417" w:name="_Ref461101275"/>
      <w:bookmarkStart w:id="5418" w:name="_Ref455743844"/>
      <w:bookmarkStart w:id="5419" w:name="_Ref457993543"/>
      <w:bookmarkStart w:id="5420" w:name="_Toc460235959"/>
      <w:ins w:id="5421" w:author="Muhammad, Alimayo (GSFC-5660)" w:date="2016-08-08T10:40:00Z">
        <w:r>
          <w:t xml:space="preserve">Figure </w:t>
        </w:r>
      </w:ins>
      <w:ins w:id="5422"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5423"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5424" w:author="Perrine, Martin L. (GSFC-5670)" w:date="2016-08-31T11:10:00Z">
        <w:r w:rsidR="00EF27DF">
          <w:rPr>
            <w:noProof/>
          </w:rPr>
          <w:t>49</w:t>
        </w:r>
      </w:ins>
      <w:ins w:id="5425" w:author="Muhammad, Alimayo (GSFC-5660)" w:date="2016-08-29T12:55:00Z">
        <w:r w:rsidR="004B56B2">
          <w:fldChar w:fldCharType="end"/>
        </w:r>
      </w:ins>
      <w:bookmarkEnd w:id="5417"/>
      <w:ins w:id="5426" w:author="Muhammad, Alimayo (GSFC-5660)" w:date="2016-08-08T12:02:00Z">
        <w:r w:rsidR="00D21B21">
          <w:t xml:space="preserve"> </w:t>
        </w:r>
      </w:ins>
      <w:del w:id="5427" w:author="Muhammad, Alimayo (GSFC-5660)" w:date="2016-08-08T10:16:00Z">
        <w:r w:rsidR="000C6DE6"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40</w:delText>
        </w:r>
        <w:r w:rsidR="00386256" w:rsidDel="00D349FE">
          <w:rPr>
            <w:noProof/>
          </w:rPr>
          <w:fldChar w:fldCharType="end"/>
        </w:r>
        <w:bookmarkEnd w:id="5418"/>
        <w:r w:rsidR="000C6DE6" w:rsidDel="00D349FE">
          <w:delText xml:space="preserve"> </w:delText>
        </w:r>
      </w:del>
      <w:proofErr w:type="spellStart"/>
      <w:r w:rsidR="000C6DE6" w:rsidRPr="004B59E3">
        <w:t>AOSCounterChecker</w:t>
      </w:r>
      <w:proofErr w:type="spellEnd"/>
      <w:r w:rsidR="000C6DE6" w:rsidRPr="004B59E3">
        <w:t xml:space="preserve"> </w:t>
      </w:r>
      <w:r w:rsidR="000C6DE6">
        <w:t xml:space="preserve">example </w:t>
      </w:r>
      <w:r w:rsidR="000C6DE6" w:rsidRPr="004B59E3">
        <w:t>output for ASF_IRIS_2016_188_19_27_27.ldf, results for .</w:t>
      </w:r>
      <w:proofErr w:type="spellStart"/>
      <w:r w:rsidR="000C6DE6" w:rsidRPr="004B59E3">
        <w:t>qac</w:t>
      </w:r>
      <w:proofErr w:type="spellEnd"/>
      <w:r w:rsidR="000C6DE6" w:rsidRPr="004B59E3">
        <w:t xml:space="preserve"> and md5sum check for DUT output showing passed Checksum</w:t>
      </w:r>
      <w:r w:rsidR="000C6DE6">
        <w:t>.</w:t>
      </w:r>
      <w:bookmarkEnd w:id="5419"/>
      <w:bookmarkEnd w:id="5420"/>
      <w:r w:rsidR="000C6DE6">
        <w:rPr>
          <w:szCs w:val="24"/>
        </w:rPr>
        <w:t xml:space="preserve"> </w:t>
      </w:r>
    </w:p>
    <w:p w14:paraId="1A46BEDE" w14:textId="77777777" w:rsidR="006C61BF" w:rsidRDefault="006C61BF">
      <w:pPr>
        <w:pStyle w:val="BodyText"/>
        <w:pPrChange w:id="5428" w:author="Perrine, Martin L. (GSFC-5670)" w:date="2016-08-30T14:52:00Z">
          <w:pPr>
            <w:pStyle w:val="TableText"/>
          </w:pPr>
        </w:pPrChange>
      </w:pPr>
    </w:p>
    <w:p w14:paraId="271519A0" w14:textId="77777777" w:rsidR="006C61BF" w:rsidRDefault="006C61BF">
      <w:pPr>
        <w:pStyle w:val="BodyText"/>
      </w:pPr>
    </w:p>
    <w:p w14:paraId="6F84D3D5" w14:textId="77777777" w:rsidR="006C61BF" w:rsidRDefault="006C61BF">
      <w:pPr>
        <w:pStyle w:val="BodyText"/>
      </w:pPr>
    </w:p>
    <w:p w14:paraId="2EE62CA4" w14:textId="77777777" w:rsidR="006C61BF" w:rsidRDefault="006C61BF">
      <w:pPr>
        <w:pStyle w:val="BodyText"/>
      </w:pPr>
    </w:p>
    <w:p w14:paraId="4F4B673E" w14:textId="77777777" w:rsidR="006C61BF" w:rsidRDefault="006C61BF">
      <w:pPr>
        <w:pStyle w:val="BodyText"/>
        <w:rPr>
          <w:ins w:id="5429" w:author="Muhammad, Alimayo (GSFC-5660)" w:date="2016-08-08T12:24:00Z"/>
        </w:rPr>
      </w:pPr>
    </w:p>
    <w:p w14:paraId="0A22DEC6" w14:textId="77777777" w:rsidR="0047096C" w:rsidRDefault="0047096C">
      <w:pPr>
        <w:pStyle w:val="BodyText"/>
        <w:rPr>
          <w:ins w:id="5430" w:author="Muhammad, Alimayo (GSFC-5660)" w:date="2016-08-08T14:57:00Z"/>
        </w:rPr>
      </w:pPr>
    </w:p>
    <w:p w14:paraId="54209488" w14:textId="77777777" w:rsidR="0066242B" w:rsidRDefault="0066242B">
      <w:pPr>
        <w:pStyle w:val="BodyText"/>
        <w:rPr>
          <w:ins w:id="5431" w:author="Muhammad, Alimayo (GSFC-5660)" w:date="2016-08-08T14:57:00Z"/>
        </w:rPr>
      </w:pPr>
    </w:p>
    <w:p w14:paraId="0A357DCA" w14:textId="77777777" w:rsidR="0066242B" w:rsidRDefault="0066242B">
      <w:pPr>
        <w:pStyle w:val="BodyText"/>
        <w:rPr>
          <w:ins w:id="5432" w:author="Muhammad, Alimayo (GSFC-5660)" w:date="2016-08-08T14:57:00Z"/>
        </w:rPr>
      </w:pPr>
    </w:p>
    <w:p w14:paraId="4127587E" w14:textId="77777777" w:rsidR="0066242B" w:rsidRPr="008239E7" w:rsidRDefault="0066242B">
      <w:pPr>
        <w:pStyle w:val="BodyText"/>
      </w:pPr>
    </w:p>
    <w:p w14:paraId="5A75E340" w14:textId="13842807" w:rsidR="006C61BF" w:rsidDel="001152EE" w:rsidRDefault="006C61BF" w:rsidP="003127AA">
      <w:pPr>
        <w:pStyle w:val="Heading3"/>
        <w:rPr>
          <w:del w:id="5433" w:author="Muhammad, Alimayo (GSFC-5660)" w:date="2016-08-15T14:59:00Z"/>
        </w:rPr>
        <w:pPrChange w:id="5434" w:author="Perrine, Martin L. (GSFC-5670)" w:date="2016-09-14T15:03:00Z">
          <w:pPr>
            <w:pStyle w:val="Heading4"/>
          </w:pPr>
        </w:pPrChange>
      </w:pPr>
      <w:del w:id="5435" w:author="Muhammad, Alimayo (GSFC-5660)" w:date="2016-08-15T14:59:00Z">
        <w:r w:rsidDel="001152EE">
          <w:lastRenderedPageBreak/>
          <w:delText>System status Test</w:delText>
        </w:r>
        <w:bookmarkStart w:id="5436" w:name="_Toc459194039"/>
        <w:bookmarkStart w:id="5437" w:name="_Toc459198285"/>
        <w:bookmarkStart w:id="5438" w:name="_Toc459198551"/>
        <w:bookmarkStart w:id="5439" w:name="_Toc459198735"/>
        <w:bookmarkStart w:id="5440" w:name="_Toc459198888"/>
        <w:bookmarkStart w:id="5441" w:name="_Toc459206070"/>
        <w:bookmarkStart w:id="5442" w:name="_Toc459207117"/>
        <w:bookmarkStart w:id="5443" w:name="_Toc459207314"/>
        <w:bookmarkStart w:id="5444" w:name="_Toc459207721"/>
        <w:bookmarkStart w:id="5445" w:name="_Toc459279954"/>
        <w:bookmarkStart w:id="5446" w:name="_Toc459280744"/>
        <w:bookmarkStart w:id="5447" w:name="_Toc459280942"/>
        <w:bookmarkStart w:id="5448" w:name="_Toc459617095"/>
        <w:bookmarkStart w:id="5449" w:name="_Toc459621297"/>
        <w:bookmarkStart w:id="5450" w:name="_Toc459621790"/>
        <w:bookmarkStart w:id="5451" w:name="_Toc459622112"/>
        <w:bookmarkStart w:id="5452" w:name="_Toc459881645"/>
        <w:bookmarkStart w:id="5453" w:name="_Toc460235992"/>
        <w:bookmarkStart w:id="5454" w:name="_Toc460592786"/>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del>
    </w:p>
    <w:p w14:paraId="779BE96F" w14:textId="7587C770" w:rsidR="006C61BF" w:rsidDel="001152EE" w:rsidRDefault="006C61BF" w:rsidP="003127AA">
      <w:pPr>
        <w:pStyle w:val="Heading3"/>
        <w:rPr>
          <w:del w:id="5455" w:author="Muhammad, Alimayo (GSFC-5660)" w:date="2016-08-15T14:59:00Z"/>
          <w:rFonts w:ascii="Calibri" w:hAnsi="Calibri"/>
          <w:sz w:val="22"/>
          <w:szCs w:val="22"/>
        </w:rPr>
        <w:pPrChange w:id="5456" w:author="Perrine, Martin L. (GSFC-5670)" w:date="2016-09-14T15:03:00Z">
          <w:pPr/>
        </w:pPrChange>
      </w:pPr>
      <w:del w:id="5457" w:author="Muhammad, Alimayo (GSFC-5660)" w:date="2016-08-15T14:59:00Z">
        <w:r w:rsidDel="001152EE">
          <w:delText>Purpose:</w:delText>
        </w:r>
        <w:bookmarkStart w:id="5458" w:name="_Toc459194040"/>
        <w:bookmarkStart w:id="5459" w:name="_Toc459198286"/>
        <w:bookmarkStart w:id="5460" w:name="_Toc459198552"/>
        <w:bookmarkStart w:id="5461" w:name="_Toc459198736"/>
        <w:bookmarkStart w:id="5462" w:name="_Toc459198889"/>
        <w:bookmarkStart w:id="5463" w:name="_Toc459206071"/>
        <w:bookmarkStart w:id="5464" w:name="_Toc459207118"/>
        <w:bookmarkStart w:id="5465" w:name="_Toc459207315"/>
        <w:bookmarkStart w:id="5466" w:name="_Toc459207722"/>
        <w:bookmarkStart w:id="5467" w:name="_Toc459279955"/>
        <w:bookmarkStart w:id="5468" w:name="_Toc459280745"/>
        <w:bookmarkStart w:id="5469" w:name="_Toc459280943"/>
        <w:bookmarkStart w:id="5470" w:name="_Toc459617096"/>
        <w:bookmarkStart w:id="5471" w:name="_Toc459621298"/>
        <w:bookmarkStart w:id="5472" w:name="_Toc459621791"/>
        <w:bookmarkStart w:id="5473" w:name="_Toc459622113"/>
        <w:bookmarkStart w:id="5474" w:name="_Toc459881646"/>
        <w:bookmarkStart w:id="5475" w:name="_Toc460235993"/>
        <w:bookmarkStart w:id="5476" w:name="_Toc46059278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del>
    </w:p>
    <w:p w14:paraId="335749B3" w14:textId="74FB032E" w:rsidR="006C61BF" w:rsidDel="001152EE" w:rsidRDefault="006C61BF" w:rsidP="003127AA">
      <w:pPr>
        <w:pStyle w:val="Heading3"/>
        <w:rPr>
          <w:del w:id="5477" w:author="Muhammad, Alimayo (GSFC-5660)" w:date="2016-08-15T14:59:00Z"/>
        </w:rPr>
        <w:pPrChange w:id="5478" w:author="Perrine, Martin L. (GSFC-5670)" w:date="2016-09-14T15:03:00Z">
          <w:pPr/>
        </w:pPrChange>
      </w:pPr>
      <w:del w:id="5479" w:author="Muhammad, Alimayo (GSFC-5660)" w:date="2016-08-15T14:59:00Z">
        <w:r w:rsidDel="001152EE">
          <w:delText>Verify compliance with the system status requirements which are listed below.</w:delText>
        </w:r>
        <w:bookmarkStart w:id="5480" w:name="_Toc459194041"/>
        <w:bookmarkStart w:id="5481" w:name="_Toc459198287"/>
        <w:bookmarkStart w:id="5482" w:name="_Toc459198553"/>
        <w:bookmarkStart w:id="5483" w:name="_Toc459198737"/>
        <w:bookmarkStart w:id="5484" w:name="_Toc459198890"/>
        <w:bookmarkStart w:id="5485" w:name="_Toc459206072"/>
        <w:bookmarkStart w:id="5486" w:name="_Toc459207119"/>
        <w:bookmarkStart w:id="5487" w:name="_Toc459207316"/>
        <w:bookmarkStart w:id="5488" w:name="_Toc459207723"/>
        <w:bookmarkStart w:id="5489" w:name="_Toc459279956"/>
        <w:bookmarkStart w:id="5490" w:name="_Toc459280746"/>
        <w:bookmarkStart w:id="5491" w:name="_Toc459280944"/>
        <w:bookmarkStart w:id="5492" w:name="_Toc459617097"/>
        <w:bookmarkStart w:id="5493" w:name="_Toc459621299"/>
        <w:bookmarkStart w:id="5494" w:name="_Toc459621792"/>
        <w:bookmarkStart w:id="5495" w:name="_Toc459622114"/>
        <w:bookmarkStart w:id="5496" w:name="_Toc459881647"/>
        <w:bookmarkStart w:id="5497" w:name="_Toc460235994"/>
        <w:bookmarkStart w:id="5498" w:name="_Toc460592788"/>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del>
    </w:p>
    <w:p w14:paraId="36B333F7" w14:textId="5CB5E057" w:rsidR="006C61BF" w:rsidDel="001152EE" w:rsidRDefault="006C61BF" w:rsidP="003127AA">
      <w:pPr>
        <w:pStyle w:val="Heading3"/>
        <w:rPr>
          <w:del w:id="5499" w:author="Muhammad, Alimayo (GSFC-5660)" w:date="2016-08-15T14:59:00Z"/>
        </w:rPr>
        <w:pPrChange w:id="5500" w:author="Perrine, Martin L. (GSFC-5670)" w:date="2016-09-14T15:03:00Z">
          <w:pPr/>
        </w:pPrChange>
      </w:pPr>
      <w:bookmarkStart w:id="5501" w:name="_Toc459194042"/>
      <w:bookmarkStart w:id="5502" w:name="_Toc459198288"/>
      <w:bookmarkStart w:id="5503" w:name="_Toc459198554"/>
      <w:bookmarkStart w:id="5504" w:name="_Toc459198738"/>
      <w:bookmarkStart w:id="5505" w:name="_Toc459198891"/>
      <w:bookmarkStart w:id="5506" w:name="_Toc459206073"/>
      <w:bookmarkStart w:id="5507" w:name="_Toc459207120"/>
      <w:bookmarkStart w:id="5508" w:name="_Toc459207317"/>
      <w:bookmarkStart w:id="5509" w:name="_Toc459207724"/>
      <w:bookmarkStart w:id="5510" w:name="_Toc459279957"/>
      <w:bookmarkStart w:id="5511" w:name="_Toc459280747"/>
      <w:bookmarkStart w:id="5512" w:name="_Toc459280945"/>
      <w:bookmarkStart w:id="5513" w:name="_Toc459617098"/>
      <w:bookmarkStart w:id="5514" w:name="_Toc459621300"/>
      <w:bookmarkStart w:id="5515" w:name="_Toc459621793"/>
      <w:bookmarkStart w:id="5516" w:name="_Toc459622115"/>
      <w:bookmarkStart w:id="5517" w:name="_Toc459881648"/>
      <w:bookmarkStart w:id="5518" w:name="_Toc460235995"/>
      <w:bookmarkStart w:id="5519" w:name="_Toc460592789"/>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p>
    <w:p w14:paraId="13DD5FB4" w14:textId="1CFB1672" w:rsidR="006C61BF" w:rsidDel="001152EE" w:rsidRDefault="006C61BF" w:rsidP="003127AA">
      <w:pPr>
        <w:pStyle w:val="Heading3"/>
        <w:rPr>
          <w:del w:id="5520" w:author="Muhammad, Alimayo (GSFC-5660)" w:date="2016-08-15T14:59:00Z"/>
        </w:rPr>
        <w:pPrChange w:id="5521" w:author="Perrine, Martin L. (GSFC-5670)" w:date="2016-09-14T15:03:00Z">
          <w:pPr/>
        </w:pPrChange>
      </w:pPr>
      <w:del w:id="5522" w:author="Muhammad, Alimayo (GSFC-5660)" w:date="2016-08-15T14:59:00Z">
        <w:r w:rsidDel="001152EE">
          <w:delText xml:space="preserve">NENG-OPS-013    </w:delText>
        </w:r>
        <w:r w:rsidRPr="008239E7" w:rsidDel="001152EE">
          <w:delText>The NENG shall provide system status.</w:delText>
        </w:r>
        <w:bookmarkStart w:id="5523" w:name="_Toc459194043"/>
        <w:bookmarkStart w:id="5524" w:name="_Toc459198289"/>
        <w:bookmarkStart w:id="5525" w:name="_Toc459198555"/>
        <w:bookmarkStart w:id="5526" w:name="_Toc459198739"/>
        <w:bookmarkStart w:id="5527" w:name="_Toc459198892"/>
        <w:bookmarkStart w:id="5528" w:name="_Toc459206074"/>
        <w:bookmarkStart w:id="5529" w:name="_Toc459207121"/>
        <w:bookmarkStart w:id="5530" w:name="_Toc459207318"/>
        <w:bookmarkStart w:id="5531" w:name="_Toc459207725"/>
        <w:bookmarkStart w:id="5532" w:name="_Toc459279958"/>
        <w:bookmarkStart w:id="5533" w:name="_Toc459280748"/>
        <w:bookmarkStart w:id="5534" w:name="_Toc459280946"/>
        <w:bookmarkStart w:id="5535" w:name="_Toc459617099"/>
        <w:bookmarkStart w:id="5536" w:name="_Toc459621301"/>
        <w:bookmarkStart w:id="5537" w:name="_Toc459621794"/>
        <w:bookmarkStart w:id="5538" w:name="_Toc459622116"/>
        <w:bookmarkStart w:id="5539" w:name="_Toc459881649"/>
        <w:bookmarkStart w:id="5540" w:name="_Toc460235996"/>
        <w:bookmarkStart w:id="5541" w:name="_Toc460592790"/>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del>
    </w:p>
    <w:p w14:paraId="2EAD2F1E" w14:textId="37B1360E" w:rsidR="006C61BF" w:rsidRPr="008239E7" w:rsidDel="001152EE" w:rsidRDefault="006C61BF" w:rsidP="003127AA">
      <w:pPr>
        <w:pStyle w:val="Heading3"/>
        <w:rPr>
          <w:del w:id="5542" w:author="Muhammad, Alimayo (GSFC-5660)" w:date="2016-08-15T14:59:00Z"/>
        </w:rPr>
        <w:pPrChange w:id="5543" w:author="Perrine, Martin L. (GSFC-5670)" w:date="2016-09-14T15:03:00Z">
          <w:pPr/>
        </w:pPrChange>
      </w:pPr>
      <w:del w:id="5544" w:author="Muhammad, Alimayo (GSFC-5660)" w:date="2016-08-15T14:59:00Z">
        <w:r w:rsidDel="001152EE">
          <w:delText xml:space="preserve">NENG-OPS-013.1 </w:delText>
        </w:r>
        <w:r w:rsidRPr="008239E7" w:rsidDel="001152EE">
          <w:delText xml:space="preserve">Statistics provided by the NEN Gateway storage system shall include, but  </w:delText>
        </w:r>
        <w:bookmarkStart w:id="5545" w:name="_Toc459194044"/>
        <w:bookmarkStart w:id="5546" w:name="_Toc459198290"/>
        <w:bookmarkStart w:id="5547" w:name="_Toc459198556"/>
        <w:bookmarkStart w:id="5548" w:name="_Toc459198740"/>
        <w:bookmarkStart w:id="5549" w:name="_Toc459198893"/>
        <w:bookmarkStart w:id="5550" w:name="_Toc459206075"/>
        <w:bookmarkStart w:id="5551" w:name="_Toc459207122"/>
        <w:bookmarkStart w:id="5552" w:name="_Toc459207319"/>
        <w:bookmarkStart w:id="5553" w:name="_Toc459207726"/>
        <w:bookmarkStart w:id="5554" w:name="_Toc459279959"/>
        <w:bookmarkStart w:id="5555" w:name="_Toc459280749"/>
        <w:bookmarkStart w:id="5556" w:name="_Toc459280947"/>
        <w:bookmarkStart w:id="5557" w:name="_Toc459617100"/>
        <w:bookmarkStart w:id="5558" w:name="_Toc459621302"/>
        <w:bookmarkStart w:id="5559" w:name="_Toc459621795"/>
        <w:bookmarkStart w:id="5560" w:name="_Toc459622117"/>
        <w:bookmarkStart w:id="5561" w:name="_Toc459881650"/>
        <w:bookmarkStart w:id="5562" w:name="_Toc460235997"/>
        <w:bookmarkStart w:id="5563" w:name="_Toc460592791"/>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del>
    </w:p>
    <w:p w14:paraId="44F56A9D" w14:textId="24738A55" w:rsidR="006C61BF" w:rsidRPr="008239E7" w:rsidDel="001152EE" w:rsidRDefault="006C61BF" w:rsidP="003127AA">
      <w:pPr>
        <w:pStyle w:val="Heading3"/>
        <w:rPr>
          <w:del w:id="5564" w:author="Muhammad, Alimayo (GSFC-5660)" w:date="2016-08-15T14:59:00Z"/>
        </w:rPr>
        <w:pPrChange w:id="5565" w:author="Perrine, Martin L. (GSFC-5670)" w:date="2016-09-14T15:03:00Z">
          <w:pPr/>
        </w:pPrChange>
      </w:pPr>
      <w:del w:id="5566" w:author="Muhammad, Alimayo (GSFC-5660)" w:date="2016-08-15T14:59:00Z">
        <w:r w:rsidRPr="008239E7" w:rsidDel="001152EE">
          <w:delText xml:space="preserve">                                not be limited to: total storage available for secure/open, disk health for </w:delText>
        </w:r>
        <w:bookmarkStart w:id="5567" w:name="_Toc459194045"/>
        <w:bookmarkStart w:id="5568" w:name="_Toc459198291"/>
        <w:bookmarkStart w:id="5569" w:name="_Toc459198557"/>
        <w:bookmarkStart w:id="5570" w:name="_Toc459198741"/>
        <w:bookmarkStart w:id="5571" w:name="_Toc459198894"/>
        <w:bookmarkStart w:id="5572" w:name="_Toc459206076"/>
        <w:bookmarkStart w:id="5573" w:name="_Toc459207123"/>
        <w:bookmarkStart w:id="5574" w:name="_Toc459207320"/>
        <w:bookmarkStart w:id="5575" w:name="_Toc459207727"/>
        <w:bookmarkStart w:id="5576" w:name="_Toc459279960"/>
        <w:bookmarkStart w:id="5577" w:name="_Toc459280750"/>
        <w:bookmarkStart w:id="5578" w:name="_Toc459280948"/>
        <w:bookmarkStart w:id="5579" w:name="_Toc459617101"/>
        <w:bookmarkStart w:id="5580" w:name="_Toc459621303"/>
        <w:bookmarkStart w:id="5581" w:name="_Toc459621796"/>
        <w:bookmarkStart w:id="5582" w:name="_Toc459622118"/>
        <w:bookmarkStart w:id="5583" w:name="_Toc459881651"/>
        <w:bookmarkStart w:id="5584" w:name="_Toc460235998"/>
        <w:bookmarkStart w:id="5585" w:name="_Toc460592792"/>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del>
    </w:p>
    <w:p w14:paraId="1607E546" w14:textId="7F8EB126" w:rsidR="006C61BF" w:rsidRPr="008239E7" w:rsidDel="001152EE" w:rsidRDefault="006C61BF" w:rsidP="003127AA">
      <w:pPr>
        <w:pStyle w:val="Heading3"/>
        <w:rPr>
          <w:del w:id="5586" w:author="Muhammad, Alimayo (GSFC-5660)" w:date="2016-08-15T14:59:00Z"/>
        </w:rPr>
        <w:pPrChange w:id="5587" w:author="Perrine, Martin L. (GSFC-5670)" w:date="2016-09-14T15:03:00Z">
          <w:pPr/>
        </w:pPrChange>
      </w:pPr>
      <w:del w:id="5588" w:author="Muhammad, Alimayo (GSFC-5660)" w:date="2016-08-15T14:59:00Z">
        <w:r w:rsidRPr="008239E7" w:rsidDel="001152EE">
          <w:delText xml:space="preserve">                                secure/open, storage system health.</w:delText>
        </w:r>
        <w:bookmarkStart w:id="5589" w:name="_Toc459194046"/>
        <w:bookmarkStart w:id="5590" w:name="_Toc459198292"/>
        <w:bookmarkStart w:id="5591" w:name="_Toc459198558"/>
        <w:bookmarkStart w:id="5592" w:name="_Toc459198742"/>
        <w:bookmarkStart w:id="5593" w:name="_Toc459198895"/>
        <w:bookmarkStart w:id="5594" w:name="_Toc459206077"/>
        <w:bookmarkStart w:id="5595" w:name="_Toc459207124"/>
        <w:bookmarkStart w:id="5596" w:name="_Toc459207321"/>
        <w:bookmarkStart w:id="5597" w:name="_Toc459207728"/>
        <w:bookmarkStart w:id="5598" w:name="_Toc459279961"/>
        <w:bookmarkStart w:id="5599" w:name="_Toc459280751"/>
        <w:bookmarkStart w:id="5600" w:name="_Toc459280949"/>
        <w:bookmarkStart w:id="5601" w:name="_Toc459617102"/>
        <w:bookmarkStart w:id="5602" w:name="_Toc459621304"/>
        <w:bookmarkStart w:id="5603" w:name="_Toc459621797"/>
        <w:bookmarkStart w:id="5604" w:name="_Toc459622119"/>
        <w:bookmarkStart w:id="5605" w:name="_Toc459881652"/>
        <w:bookmarkStart w:id="5606" w:name="_Toc460235999"/>
        <w:bookmarkStart w:id="5607" w:name="_Toc460592793"/>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del>
    </w:p>
    <w:p w14:paraId="47F378E9" w14:textId="66D5D295" w:rsidR="006C61BF" w:rsidRPr="008239E7" w:rsidDel="001152EE" w:rsidRDefault="006C61BF" w:rsidP="003127AA">
      <w:pPr>
        <w:pStyle w:val="Heading3"/>
        <w:rPr>
          <w:del w:id="5608" w:author="Muhammad, Alimayo (GSFC-5660)" w:date="2016-08-15T14:59:00Z"/>
        </w:rPr>
        <w:pPrChange w:id="5609" w:author="Perrine, Martin L. (GSFC-5670)" w:date="2016-09-14T15:03:00Z">
          <w:pPr/>
        </w:pPrChange>
      </w:pPr>
      <w:del w:id="5610" w:author="Muhammad, Alimayo (GSFC-5660)" w:date="2016-08-15T14:59:00Z">
        <w:r w:rsidDel="001152EE">
          <w:delText xml:space="preserve">NENG-OPS-014   </w:delText>
        </w:r>
        <w:r w:rsidRPr="008239E7" w:rsidDel="001152EE">
          <w:delText xml:space="preserve">The NEN Gateway shall provide status via a TCP/IP stream for remote  </w:delText>
        </w:r>
        <w:bookmarkStart w:id="5611" w:name="_Toc459194047"/>
        <w:bookmarkStart w:id="5612" w:name="_Toc459198293"/>
        <w:bookmarkStart w:id="5613" w:name="_Toc459198559"/>
        <w:bookmarkStart w:id="5614" w:name="_Toc459198743"/>
        <w:bookmarkStart w:id="5615" w:name="_Toc459198896"/>
        <w:bookmarkStart w:id="5616" w:name="_Toc459206078"/>
        <w:bookmarkStart w:id="5617" w:name="_Toc459207125"/>
        <w:bookmarkStart w:id="5618" w:name="_Toc459207322"/>
        <w:bookmarkStart w:id="5619" w:name="_Toc459207729"/>
        <w:bookmarkStart w:id="5620" w:name="_Toc459279962"/>
        <w:bookmarkStart w:id="5621" w:name="_Toc459280752"/>
        <w:bookmarkStart w:id="5622" w:name="_Toc459280950"/>
        <w:bookmarkStart w:id="5623" w:name="_Toc459617103"/>
        <w:bookmarkStart w:id="5624" w:name="_Toc459621305"/>
        <w:bookmarkStart w:id="5625" w:name="_Toc459621798"/>
        <w:bookmarkStart w:id="5626" w:name="_Toc459622120"/>
        <w:bookmarkStart w:id="5627" w:name="_Toc459881653"/>
        <w:bookmarkStart w:id="5628" w:name="_Toc460236000"/>
        <w:bookmarkStart w:id="5629" w:name="_Toc460592794"/>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del>
    </w:p>
    <w:p w14:paraId="62724B40" w14:textId="33FC968A" w:rsidR="006C61BF" w:rsidRPr="008239E7" w:rsidDel="001152EE" w:rsidRDefault="006C61BF" w:rsidP="003127AA">
      <w:pPr>
        <w:pStyle w:val="Heading3"/>
        <w:rPr>
          <w:del w:id="5630" w:author="Muhammad, Alimayo (GSFC-5660)" w:date="2016-08-15T14:59:00Z"/>
        </w:rPr>
        <w:pPrChange w:id="5631" w:author="Perrine, Martin L. (GSFC-5670)" w:date="2016-09-14T15:03:00Z">
          <w:pPr/>
        </w:pPrChange>
      </w:pPr>
      <w:del w:id="5632" w:author="Muhammad, Alimayo (GSFC-5660)" w:date="2016-08-15T14:59:00Z">
        <w:r w:rsidRPr="008239E7" w:rsidDel="001152EE">
          <w:delText xml:space="preserve">                               monitoring.</w:delText>
        </w:r>
        <w:bookmarkStart w:id="5633" w:name="_Toc459194048"/>
        <w:bookmarkStart w:id="5634" w:name="_Toc459198294"/>
        <w:bookmarkStart w:id="5635" w:name="_Toc459198560"/>
        <w:bookmarkStart w:id="5636" w:name="_Toc459198744"/>
        <w:bookmarkStart w:id="5637" w:name="_Toc459198897"/>
        <w:bookmarkStart w:id="5638" w:name="_Toc459206079"/>
        <w:bookmarkStart w:id="5639" w:name="_Toc459207126"/>
        <w:bookmarkStart w:id="5640" w:name="_Toc459207323"/>
        <w:bookmarkStart w:id="5641" w:name="_Toc459207730"/>
        <w:bookmarkStart w:id="5642" w:name="_Toc459279963"/>
        <w:bookmarkStart w:id="5643" w:name="_Toc459280753"/>
        <w:bookmarkStart w:id="5644" w:name="_Toc459280951"/>
        <w:bookmarkStart w:id="5645" w:name="_Toc459617104"/>
        <w:bookmarkStart w:id="5646" w:name="_Toc459621306"/>
        <w:bookmarkStart w:id="5647" w:name="_Toc459621799"/>
        <w:bookmarkStart w:id="5648" w:name="_Toc459622121"/>
        <w:bookmarkStart w:id="5649" w:name="_Toc459881654"/>
        <w:bookmarkStart w:id="5650" w:name="_Toc460236001"/>
        <w:bookmarkStart w:id="5651" w:name="_Toc460592795"/>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del>
    </w:p>
    <w:p w14:paraId="55BDB076" w14:textId="25E199FC" w:rsidR="006C61BF" w:rsidRPr="008239E7" w:rsidDel="001152EE" w:rsidRDefault="006C61BF" w:rsidP="003127AA">
      <w:pPr>
        <w:pStyle w:val="Heading3"/>
        <w:rPr>
          <w:del w:id="5652" w:author="Muhammad, Alimayo (GSFC-5660)" w:date="2016-08-15T14:59:00Z"/>
        </w:rPr>
        <w:pPrChange w:id="5653" w:author="Perrine, Martin L. (GSFC-5670)" w:date="2016-09-14T15:03:00Z">
          <w:pPr/>
        </w:pPrChange>
      </w:pPr>
      <w:del w:id="5654" w:author="Muhammad, Alimayo (GSFC-5660)" w:date="2016-08-15T14:59:00Z">
        <w:r w:rsidDel="001152EE">
          <w:delText xml:space="preserve">NENG-OPS-016   </w:delText>
        </w:r>
        <w:r w:rsidRPr="008239E7" w:rsidDel="001152EE">
          <w:delText xml:space="preserve">The NEN Gateway shall provide a system logging function to log system </w:delText>
        </w:r>
        <w:bookmarkStart w:id="5655" w:name="_Toc459194049"/>
        <w:bookmarkStart w:id="5656" w:name="_Toc459198295"/>
        <w:bookmarkStart w:id="5657" w:name="_Toc459198561"/>
        <w:bookmarkStart w:id="5658" w:name="_Toc459198745"/>
        <w:bookmarkStart w:id="5659" w:name="_Toc459198898"/>
        <w:bookmarkStart w:id="5660" w:name="_Toc459206080"/>
        <w:bookmarkStart w:id="5661" w:name="_Toc459207127"/>
        <w:bookmarkStart w:id="5662" w:name="_Toc459207324"/>
        <w:bookmarkStart w:id="5663" w:name="_Toc459207731"/>
        <w:bookmarkStart w:id="5664" w:name="_Toc459279964"/>
        <w:bookmarkStart w:id="5665" w:name="_Toc459280754"/>
        <w:bookmarkStart w:id="5666" w:name="_Toc459280952"/>
        <w:bookmarkStart w:id="5667" w:name="_Toc459617105"/>
        <w:bookmarkStart w:id="5668" w:name="_Toc459621307"/>
        <w:bookmarkStart w:id="5669" w:name="_Toc459621800"/>
        <w:bookmarkStart w:id="5670" w:name="_Toc459622122"/>
        <w:bookmarkStart w:id="5671" w:name="_Toc459881655"/>
        <w:bookmarkStart w:id="5672" w:name="_Toc460236002"/>
        <w:bookmarkStart w:id="5673" w:name="_Toc460592796"/>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del>
    </w:p>
    <w:p w14:paraId="69279361" w14:textId="5ADD263F" w:rsidR="006C61BF" w:rsidRPr="008239E7" w:rsidDel="001152EE" w:rsidRDefault="006C61BF" w:rsidP="003127AA">
      <w:pPr>
        <w:pStyle w:val="Heading3"/>
        <w:rPr>
          <w:del w:id="5674" w:author="Muhammad, Alimayo (GSFC-5660)" w:date="2016-08-15T14:59:00Z"/>
        </w:rPr>
        <w:pPrChange w:id="5675" w:author="Perrine, Martin L. (GSFC-5670)" w:date="2016-09-14T15:03:00Z">
          <w:pPr/>
        </w:pPrChange>
      </w:pPr>
      <w:del w:id="5676" w:author="Muhammad, Alimayo (GSFC-5660)" w:date="2016-08-15T14:59:00Z">
        <w:r w:rsidRPr="008239E7" w:rsidDel="001152EE">
          <w:delText xml:space="preserve">                                failure and operational activity.</w:delText>
        </w:r>
        <w:bookmarkStart w:id="5677" w:name="_Toc459194050"/>
        <w:bookmarkStart w:id="5678" w:name="_Toc459198296"/>
        <w:bookmarkStart w:id="5679" w:name="_Toc459198562"/>
        <w:bookmarkStart w:id="5680" w:name="_Toc459198746"/>
        <w:bookmarkStart w:id="5681" w:name="_Toc459198899"/>
        <w:bookmarkStart w:id="5682" w:name="_Toc459206081"/>
        <w:bookmarkStart w:id="5683" w:name="_Toc459207128"/>
        <w:bookmarkStart w:id="5684" w:name="_Toc459207325"/>
        <w:bookmarkStart w:id="5685" w:name="_Toc459207732"/>
        <w:bookmarkStart w:id="5686" w:name="_Toc459279965"/>
        <w:bookmarkStart w:id="5687" w:name="_Toc459280755"/>
        <w:bookmarkStart w:id="5688" w:name="_Toc459280953"/>
        <w:bookmarkStart w:id="5689" w:name="_Toc459617106"/>
        <w:bookmarkStart w:id="5690" w:name="_Toc459621308"/>
        <w:bookmarkStart w:id="5691" w:name="_Toc459621801"/>
        <w:bookmarkStart w:id="5692" w:name="_Toc459622123"/>
        <w:bookmarkStart w:id="5693" w:name="_Toc459881656"/>
        <w:bookmarkStart w:id="5694" w:name="_Toc460236003"/>
        <w:bookmarkStart w:id="5695" w:name="_Toc460592797"/>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del>
    </w:p>
    <w:p w14:paraId="2E4DDB63" w14:textId="012ACEC4" w:rsidR="006C61BF" w:rsidRPr="008239E7" w:rsidDel="001152EE" w:rsidRDefault="006C61BF" w:rsidP="003127AA">
      <w:pPr>
        <w:pStyle w:val="Heading3"/>
        <w:rPr>
          <w:del w:id="5696" w:author="Muhammad, Alimayo (GSFC-5660)" w:date="2016-08-15T14:59:00Z"/>
        </w:rPr>
        <w:pPrChange w:id="5697" w:author="Perrine, Martin L. (GSFC-5670)" w:date="2016-09-14T15:03:00Z">
          <w:pPr/>
        </w:pPrChange>
      </w:pPr>
      <w:del w:id="5698" w:author="Muhammad, Alimayo (GSFC-5660)" w:date="2016-08-15T14:59:00Z">
        <w:r w:rsidDel="001152EE">
          <w:delText xml:space="preserve">NENG-OPS-019   </w:delText>
        </w:r>
        <w:r w:rsidRPr="008239E7" w:rsidDel="001152EE">
          <w:delText xml:space="preserve">The NEN Gateway shall provide alerts to notify Operators of configuration  </w:delText>
        </w:r>
        <w:bookmarkStart w:id="5699" w:name="_Toc459194051"/>
        <w:bookmarkStart w:id="5700" w:name="_Toc459198297"/>
        <w:bookmarkStart w:id="5701" w:name="_Toc459198563"/>
        <w:bookmarkStart w:id="5702" w:name="_Toc459198747"/>
        <w:bookmarkStart w:id="5703" w:name="_Toc459198900"/>
        <w:bookmarkStart w:id="5704" w:name="_Toc459206082"/>
        <w:bookmarkStart w:id="5705" w:name="_Toc459207129"/>
        <w:bookmarkStart w:id="5706" w:name="_Toc459207326"/>
        <w:bookmarkStart w:id="5707" w:name="_Toc459207733"/>
        <w:bookmarkStart w:id="5708" w:name="_Toc459279966"/>
        <w:bookmarkStart w:id="5709" w:name="_Toc459280756"/>
        <w:bookmarkStart w:id="5710" w:name="_Toc459280954"/>
        <w:bookmarkStart w:id="5711" w:name="_Toc459617107"/>
        <w:bookmarkStart w:id="5712" w:name="_Toc459621309"/>
        <w:bookmarkStart w:id="5713" w:name="_Toc459621802"/>
        <w:bookmarkStart w:id="5714" w:name="_Toc459622124"/>
        <w:bookmarkStart w:id="5715" w:name="_Toc459881657"/>
        <w:bookmarkStart w:id="5716" w:name="_Toc460236004"/>
        <w:bookmarkStart w:id="5717" w:name="_Toc4605927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del>
    </w:p>
    <w:p w14:paraId="7BE6350F" w14:textId="624ADC9D" w:rsidR="006C61BF" w:rsidRPr="008239E7" w:rsidDel="001152EE" w:rsidRDefault="006C61BF" w:rsidP="003127AA">
      <w:pPr>
        <w:pStyle w:val="Heading3"/>
        <w:rPr>
          <w:del w:id="5718" w:author="Muhammad, Alimayo (GSFC-5660)" w:date="2016-08-15T14:59:00Z"/>
        </w:rPr>
        <w:pPrChange w:id="5719" w:author="Perrine, Martin L. (GSFC-5670)" w:date="2016-09-14T15:03:00Z">
          <w:pPr/>
        </w:pPrChange>
      </w:pPr>
      <w:del w:id="5720" w:author="Muhammad, Alimayo (GSFC-5660)" w:date="2016-08-15T14:59:00Z">
        <w:r w:rsidRPr="008239E7" w:rsidDel="001152EE">
          <w:delText xml:space="preserve">                               changes.</w:delText>
        </w:r>
        <w:bookmarkStart w:id="5721" w:name="_Toc459194052"/>
        <w:bookmarkStart w:id="5722" w:name="_Toc459198298"/>
        <w:bookmarkStart w:id="5723" w:name="_Toc459198564"/>
        <w:bookmarkStart w:id="5724" w:name="_Toc459198748"/>
        <w:bookmarkStart w:id="5725" w:name="_Toc459198901"/>
        <w:bookmarkStart w:id="5726" w:name="_Toc459206083"/>
        <w:bookmarkStart w:id="5727" w:name="_Toc459207130"/>
        <w:bookmarkStart w:id="5728" w:name="_Toc459207327"/>
        <w:bookmarkStart w:id="5729" w:name="_Toc459207734"/>
        <w:bookmarkStart w:id="5730" w:name="_Toc459279967"/>
        <w:bookmarkStart w:id="5731" w:name="_Toc459280757"/>
        <w:bookmarkStart w:id="5732" w:name="_Toc459280955"/>
        <w:bookmarkStart w:id="5733" w:name="_Toc459617108"/>
        <w:bookmarkStart w:id="5734" w:name="_Toc459621310"/>
        <w:bookmarkStart w:id="5735" w:name="_Toc459621803"/>
        <w:bookmarkStart w:id="5736" w:name="_Toc459622125"/>
        <w:bookmarkStart w:id="5737" w:name="_Toc459881658"/>
        <w:bookmarkStart w:id="5738" w:name="_Toc460236005"/>
        <w:bookmarkStart w:id="5739" w:name="_Toc460592799"/>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del>
    </w:p>
    <w:p w14:paraId="498E8752" w14:textId="6CFE61B4" w:rsidR="006C61BF" w:rsidDel="001152EE" w:rsidRDefault="006C61BF" w:rsidP="003127AA">
      <w:pPr>
        <w:pStyle w:val="Heading3"/>
        <w:rPr>
          <w:del w:id="5740" w:author="Muhammad, Alimayo (GSFC-5660)" w:date="2016-08-15T14:59:00Z"/>
        </w:rPr>
        <w:pPrChange w:id="5741" w:author="Perrine, Martin L. (GSFC-5670)" w:date="2016-09-14T15:03:00Z">
          <w:pPr/>
        </w:pPrChange>
      </w:pPr>
      <w:bookmarkStart w:id="5742" w:name="_Toc459194053"/>
      <w:bookmarkStart w:id="5743" w:name="_Toc459198299"/>
      <w:bookmarkStart w:id="5744" w:name="_Toc459198565"/>
      <w:bookmarkStart w:id="5745" w:name="_Toc459198749"/>
      <w:bookmarkStart w:id="5746" w:name="_Toc459198902"/>
      <w:bookmarkStart w:id="5747" w:name="_Toc459206084"/>
      <w:bookmarkStart w:id="5748" w:name="_Toc459207131"/>
      <w:bookmarkStart w:id="5749" w:name="_Toc459207328"/>
      <w:bookmarkStart w:id="5750" w:name="_Toc459207735"/>
      <w:bookmarkStart w:id="5751" w:name="_Toc459279968"/>
      <w:bookmarkStart w:id="5752" w:name="_Toc459280758"/>
      <w:bookmarkStart w:id="5753" w:name="_Toc459280956"/>
      <w:bookmarkStart w:id="5754" w:name="_Toc459617109"/>
      <w:bookmarkStart w:id="5755" w:name="_Toc459621311"/>
      <w:bookmarkStart w:id="5756" w:name="_Toc459621804"/>
      <w:bookmarkStart w:id="5757" w:name="_Toc459622126"/>
      <w:bookmarkStart w:id="5758" w:name="_Toc459881659"/>
      <w:bookmarkStart w:id="5759" w:name="_Toc460236006"/>
      <w:bookmarkStart w:id="5760" w:name="_Toc460592800"/>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p>
    <w:p w14:paraId="7BEA2CD4" w14:textId="75F7268E" w:rsidR="006C61BF" w:rsidDel="001152EE" w:rsidRDefault="006C61BF" w:rsidP="003127AA">
      <w:pPr>
        <w:pStyle w:val="Heading3"/>
        <w:rPr>
          <w:del w:id="5761" w:author="Muhammad, Alimayo (GSFC-5660)" w:date="2016-08-15T14:59:00Z"/>
        </w:rPr>
        <w:pPrChange w:id="5762" w:author="Perrine, Martin L. (GSFC-5670)" w:date="2016-09-14T15:03:00Z">
          <w:pPr/>
        </w:pPrChange>
      </w:pPr>
      <w:del w:id="5763" w:author="Muhammad, Alimayo (GSFC-5660)" w:date="2016-08-15T14:59:00Z">
        <w:r w:rsidDel="001152EE">
          <w:delText xml:space="preserve">DUT:  NENG Unit 1 and Unit 2 in primary configurations.  </w:delText>
        </w:r>
        <w:bookmarkStart w:id="5764" w:name="_Toc459194054"/>
        <w:bookmarkStart w:id="5765" w:name="_Toc459198300"/>
        <w:bookmarkStart w:id="5766" w:name="_Toc459198566"/>
        <w:bookmarkStart w:id="5767" w:name="_Toc459198750"/>
        <w:bookmarkStart w:id="5768" w:name="_Toc459198903"/>
        <w:bookmarkStart w:id="5769" w:name="_Toc459206085"/>
        <w:bookmarkStart w:id="5770" w:name="_Toc459207132"/>
        <w:bookmarkStart w:id="5771" w:name="_Toc459207329"/>
        <w:bookmarkStart w:id="5772" w:name="_Toc459207736"/>
        <w:bookmarkStart w:id="5773" w:name="_Toc459279969"/>
        <w:bookmarkStart w:id="5774" w:name="_Toc459280759"/>
        <w:bookmarkStart w:id="5775" w:name="_Toc459280957"/>
        <w:bookmarkStart w:id="5776" w:name="_Toc459617110"/>
        <w:bookmarkStart w:id="5777" w:name="_Toc459621312"/>
        <w:bookmarkStart w:id="5778" w:name="_Toc459621805"/>
        <w:bookmarkStart w:id="5779" w:name="_Toc459622127"/>
        <w:bookmarkStart w:id="5780" w:name="_Toc459881660"/>
        <w:bookmarkStart w:id="5781" w:name="_Toc460236007"/>
        <w:bookmarkStart w:id="5782" w:name="_Toc460592801"/>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del>
    </w:p>
    <w:p w14:paraId="61C6AB43" w14:textId="79710563" w:rsidR="006C61BF" w:rsidRPr="006C61BF" w:rsidDel="001152EE" w:rsidRDefault="006C61BF" w:rsidP="003127AA">
      <w:pPr>
        <w:pStyle w:val="Heading3"/>
        <w:rPr>
          <w:del w:id="5783" w:author="Muhammad, Alimayo (GSFC-5660)" w:date="2016-08-15T14:59:00Z"/>
        </w:rPr>
        <w:pPrChange w:id="5784" w:author="Perrine, Martin L. (GSFC-5670)" w:date="2016-09-14T15:03:00Z">
          <w:pPr>
            <w:pStyle w:val="Heading5"/>
          </w:pPr>
        </w:pPrChange>
      </w:pPr>
      <w:del w:id="5785" w:author="Muhammad, Alimayo (GSFC-5660)" w:date="2016-08-15T14:59:00Z">
        <w:r w:rsidRPr="006C61BF" w:rsidDel="001152EE">
          <w:delText xml:space="preserve">For the requirements NENG-OPS-013 </w:delText>
        </w:r>
        <w:r w:rsidRPr="008239E7" w:rsidDel="001152EE">
          <w:delText>The NENG shall provide system status,</w:delText>
        </w:r>
        <w:r w:rsidRPr="006C61BF" w:rsidDel="001152EE">
          <w:delText xml:space="preserve"> NENG-OPS-013.1 </w:delText>
        </w:r>
        <w:r w:rsidRPr="008239E7" w:rsidDel="001152EE">
          <w:delText>Statistics provided by the NEN Gateway storage system shall include, but not be limited to: total storage available for secure/open, disk health for secure/open, storage system health, and NENG-OPS-014 The NEN Gateway shall provide status via a TCP/IP stream for remote monitoring.</w:delText>
        </w:r>
        <w:bookmarkStart w:id="5786" w:name="_Toc459194055"/>
        <w:bookmarkStart w:id="5787" w:name="_Toc459198301"/>
        <w:bookmarkStart w:id="5788" w:name="_Toc459198567"/>
        <w:bookmarkStart w:id="5789" w:name="_Toc459198751"/>
        <w:bookmarkStart w:id="5790" w:name="_Toc459198904"/>
        <w:bookmarkStart w:id="5791" w:name="_Toc459206086"/>
        <w:bookmarkStart w:id="5792" w:name="_Toc459207133"/>
        <w:bookmarkStart w:id="5793" w:name="_Toc459207330"/>
        <w:bookmarkStart w:id="5794" w:name="_Toc459207737"/>
        <w:bookmarkStart w:id="5795" w:name="_Toc459279970"/>
        <w:bookmarkStart w:id="5796" w:name="_Toc459280760"/>
        <w:bookmarkStart w:id="5797" w:name="_Toc459280958"/>
        <w:bookmarkStart w:id="5798" w:name="_Toc459617111"/>
        <w:bookmarkStart w:id="5799" w:name="_Toc459621313"/>
        <w:bookmarkStart w:id="5800" w:name="_Toc459621806"/>
        <w:bookmarkStart w:id="5801" w:name="_Toc459622128"/>
        <w:bookmarkStart w:id="5802" w:name="_Toc459881661"/>
        <w:bookmarkStart w:id="5803" w:name="_Toc460236008"/>
        <w:bookmarkStart w:id="5804" w:name="_Toc460592802"/>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del>
    </w:p>
    <w:p w14:paraId="1DA5190F" w14:textId="194A9379" w:rsidR="006C61BF" w:rsidDel="001152EE" w:rsidRDefault="006C61BF" w:rsidP="003127AA">
      <w:pPr>
        <w:pStyle w:val="Heading3"/>
        <w:rPr>
          <w:del w:id="5805" w:author="Muhammad, Alimayo (GSFC-5660)" w:date="2016-08-15T14:59:00Z"/>
        </w:rPr>
        <w:pPrChange w:id="5806" w:author="Perrine, Martin L. (GSFC-5670)" w:date="2016-09-14T15:03:00Z">
          <w:pPr/>
        </w:pPrChange>
      </w:pPr>
      <w:bookmarkStart w:id="5807" w:name="_Toc459194056"/>
      <w:bookmarkStart w:id="5808" w:name="_Toc459198302"/>
      <w:bookmarkStart w:id="5809" w:name="_Toc459198568"/>
      <w:bookmarkStart w:id="5810" w:name="_Toc459198752"/>
      <w:bookmarkStart w:id="5811" w:name="_Toc459198905"/>
      <w:bookmarkStart w:id="5812" w:name="_Toc459206087"/>
      <w:bookmarkStart w:id="5813" w:name="_Toc459207134"/>
      <w:bookmarkStart w:id="5814" w:name="_Toc459207331"/>
      <w:bookmarkStart w:id="5815" w:name="_Toc459207738"/>
      <w:bookmarkStart w:id="5816" w:name="_Toc459279971"/>
      <w:bookmarkStart w:id="5817" w:name="_Toc459280761"/>
      <w:bookmarkStart w:id="5818" w:name="_Toc459280959"/>
      <w:bookmarkStart w:id="5819" w:name="_Toc459617112"/>
      <w:bookmarkStart w:id="5820" w:name="_Toc459621314"/>
      <w:bookmarkStart w:id="5821" w:name="_Toc459621807"/>
      <w:bookmarkStart w:id="5822" w:name="_Toc459622129"/>
      <w:bookmarkStart w:id="5823" w:name="_Toc459881662"/>
      <w:bookmarkStart w:id="5824" w:name="_Toc460236009"/>
      <w:bookmarkStart w:id="5825" w:name="_Toc460592803"/>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14:paraId="61BF279E" w14:textId="4EB842D8" w:rsidR="006C61BF" w:rsidDel="001152EE" w:rsidRDefault="006C61BF" w:rsidP="003127AA">
      <w:pPr>
        <w:pStyle w:val="Heading3"/>
        <w:rPr>
          <w:del w:id="5826" w:author="Muhammad, Alimayo (GSFC-5660)" w:date="2016-08-15T14:59:00Z"/>
        </w:rPr>
        <w:pPrChange w:id="5827" w:author="Perrine, Martin L. (GSFC-5670)" w:date="2016-09-14T15:03:00Z">
          <w:pPr/>
        </w:pPrChange>
      </w:pPr>
      <w:del w:id="5828" w:author="Muhammad, Alimayo (GSFC-5660)" w:date="2016-08-15T14:59:00Z">
        <w:r w:rsidDel="001152EE">
          <w:delText xml:space="preserve">Pass </w:delText>
        </w:r>
        <w:r w:rsidRPr="0001016F" w:rsidDel="001152EE">
          <w:rPr>
            <w:rStyle w:val="Strong"/>
          </w:rPr>
          <w:delText>Fail</w:delText>
        </w:r>
        <w:r w:rsidDel="001152EE">
          <w:delText xml:space="preserve"> </w:delText>
        </w:r>
        <w:r w:rsidRPr="0001016F" w:rsidDel="001152EE">
          <w:rPr>
            <w:rStyle w:val="Strong"/>
          </w:rPr>
          <w:delText>Criteria</w:delText>
        </w:r>
        <w:r w:rsidDel="001152EE">
          <w:delText>:</w:delText>
        </w:r>
        <w:bookmarkStart w:id="5829" w:name="_Toc459194057"/>
        <w:bookmarkStart w:id="5830" w:name="_Toc459198303"/>
        <w:bookmarkStart w:id="5831" w:name="_Toc459198569"/>
        <w:bookmarkStart w:id="5832" w:name="_Toc459198753"/>
        <w:bookmarkStart w:id="5833" w:name="_Toc459198906"/>
        <w:bookmarkStart w:id="5834" w:name="_Toc459206088"/>
        <w:bookmarkStart w:id="5835" w:name="_Toc459207135"/>
        <w:bookmarkStart w:id="5836" w:name="_Toc459207332"/>
        <w:bookmarkStart w:id="5837" w:name="_Toc459207739"/>
        <w:bookmarkStart w:id="5838" w:name="_Toc459279972"/>
        <w:bookmarkStart w:id="5839" w:name="_Toc459280762"/>
        <w:bookmarkStart w:id="5840" w:name="_Toc459280960"/>
        <w:bookmarkStart w:id="5841" w:name="_Toc459617113"/>
        <w:bookmarkStart w:id="5842" w:name="_Toc459621315"/>
        <w:bookmarkStart w:id="5843" w:name="_Toc459621808"/>
        <w:bookmarkStart w:id="5844" w:name="_Toc459622130"/>
        <w:bookmarkStart w:id="5845" w:name="_Toc459881663"/>
        <w:bookmarkStart w:id="5846" w:name="_Toc460236010"/>
        <w:bookmarkStart w:id="5847" w:name="_Toc460592804"/>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del>
    </w:p>
    <w:p w14:paraId="7D5FCA10" w14:textId="0DE93FCC" w:rsidR="006C61BF" w:rsidDel="001152EE" w:rsidRDefault="006C61BF" w:rsidP="003127AA">
      <w:pPr>
        <w:pStyle w:val="Heading3"/>
        <w:rPr>
          <w:del w:id="5848" w:author="Muhammad, Alimayo (GSFC-5660)" w:date="2016-08-15T14:59:00Z"/>
        </w:rPr>
        <w:pPrChange w:id="5849" w:author="Perrine, Martin L. (GSFC-5670)" w:date="2016-09-14T15:03:00Z">
          <w:pPr/>
        </w:pPrChange>
      </w:pPr>
      <w:bookmarkStart w:id="5850" w:name="_Toc459194058"/>
      <w:bookmarkStart w:id="5851" w:name="_Toc459198304"/>
      <w:bookmarkStart w:id="5852" w:name="_Toc459198570"/>
      <w:bookmarkStart w:id="5853" w:name="_Toc459198754"/>
      <w:bookmarkStart w:id="5854" w:name="_Toc459198907"/>
      <w:bookmarkStart w:id="5855" w:name="_Toc459206089"/>
      <w:bookmarkStart w:id="5856" w:name="_Toc459207136"/>
      <w:bookmarkStart w:id="5857" w:name="_Toc459207333"/>
      <w:bookmarkStart w:id="5858" w:name="_Toc459207740"/>
      <w:bookmarkStart w:id="5859" w:name="_Toc459279973"/>
      <w:bookmarkStart w:id="5860" w:name="_Toc459280763"/>
      <w:bookmarkStart w:id="5861" w:name="_Toc459280961"/>
      <w:bookmarkStart w:id="5862" w:name="_Toc459617114"/>
      <w:bookmarkStart w:id="5863" w:name="_Toc459621316"/>
      <w:bookmarkStart w:id="5864" w:name="_Toc459621809"/>
      <w:bookmarkStart w:id="5865" w:name="_Toc459622131"/>
      <w:bookmarkStart w:id="5866" w:name="_Toc459881664"/>
      <w:bookmarkStart w:id="5867" w:name="_Toc460236011"/>
      <w:bookmarkStart w:id="5868" w:name="_Toc460592805"/>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14:paraId="5ED7B6B4" w14:textId="516B989D" w:rsidR="006C61BF" w:rsidDel="001152EE" w:rsidRDefault="006C61BF" w:rsidP="003127AA">
      <w:pPr>
        <w:pStyle w:val="Heading3"/>
        <w:rPr>
          <w:del w:id="5869" w:author="Muhammad, Alimayo (GSFC-5660)" w:date="2016-08-15T14:59:00Z"/>
        </w:rPr>
        <w:pPrChange w:id="5870" w:author="Perrine, Martin L. (GSFC-5670)" w:date="2016-09-14T15:03:00Z">
          <w:pPr/>
        </w:pPrChange>
      </w:pPr>
      <w:del w:id="5871" w:author="Muhammad, Alimayo (GSFC-5660)" w:date="2016-08-15T14:59:00Z">
        <w:r w:rsidRPr="00CB7522" w:rsidDel="001152EE">
          <w:delText xml:space="preserve">The pass criteria is that the </w:delText>
        </w:r>
        <w:r w:rsidDel="001152EE">
          <w:delText>NENG shall produce log files by the NEN Gateway storage system providing system status</w:delText>
        </w:r>
        <w:r w:rsidRPr="00CB7522" w:rsidDel="001152EE">
          <w:delText xml:space="preserve">. </w:delText>
        </w:r>
        <w:bookmarkStart w:id="5872" w:name="_Toc459194059"/>
        <w:bookmarkStart w:id="5873" w:name="_Toc459198305"/>
        <w:bookmarkStart w:id="5874" w:name="_Toc459198571"/>
        <w:bookmarkStart w:id="5875" w:name="_Toc459198755"/>
        <w:bookmarkStart w:id="5876" w:name="_Toc459198908"/>
        <w:bookmarkStart w:id="5877" w:name="_Toc459206090"/>
        <w:bookmarkStart w:id="5878" w:name="_Toc459207137"/>
        <w:bookmarkStart w:id="5879" w:name="_Toc459207334"/>
        <w:bookmarkStart w:id="5880" w:name="_Toc459207741"/>
        <w:bookmarkStart w:id="5881" w:name="_Toc459279974"/>
        <w:bookmarkStart w:id="5882" w:name="_Toc459280764"/>
        <w:bookmarkStart w:id="5883" w:name="_Toc459280962"/>
        <w:bookmarkStart w:id="5884" w:name="_Toc459617115"/>
        <w:bookmarkStart w:id="5885" w:name="_Toc459621317"/>
        <w:bookmarkStart w:id="5886" w:name="_Toc459621810"/>
        <w:bookmarkStart w:id="5887" w:name="_Toc459622132"/>
        <w:bookmarkStart w:id="5888" w:name="_Toc459881665"/>
        <w:bookmarkStart w:id="5889" w:name="_Toc460236012"/>
        <w:bookmarkStart w:id="5890" w:name="_Toc460592806"/>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del>
    </w:p>
    <w:p w14:paraId="14891101" w14:textId="27CA974D" w:rsidR="006C61BF" w:rsidRPr="00CB7522" w:rsidDel="001152EE" w:rsidRDefault="006C61BF" w:rsidP="003127AA">
      <w:pPr>
        <w:pStyle w:val="Heading3"/>
        <w:rPr>
          <w:del w:id="5891" w:author="Muhammad, Alimayo (GSFC-5660)" w:date="2016-08-15T14:59:00Z"/>
        </w:rPr>
        <w:pPrChange w:id="5892" w:author="Perrine, Martin L. (GSFC-5670)" w:date="2016-09-14T15:03:00Z">
          <w:pPr/>
        </w:pPrChange>
      </w:pPr>
      <w:del w:id="5893" w:author="Muhammad, Alimayo (GSFC-5660)" w:date="2016-08-15T14:59:00Z">
        <w:r w:rsidRPr="00CB7522" w:rsidDel="001152EE">
          <w:delText xml:space="preserve"> </w:delText>
        </w:r>
        <w:bookmarkStart w:id="5894" w:name="_Toc459194060"/>
        <w:bookmarkStart w:id="5895" w:name="_Toc459198306"/>
        <w:bookmarkStart w:id="5896" w:name="_Toc459198572"/>
        <w:bookmarkStart w:id="5897" w:name="_Toc459198756"/>
        <w:bookmarkStart w:id="5898" w:name="_Toc459198909"/>
        <w:bookmarkStart w:id="5899" w:name="_Toc459206091"/>
        <w:bookmarkStart w:id="5900" w:name="_Toc459207138"/>
        <w:bookmarkStart w:id="5901" w:name="_Toc459207335"/>
        <w:bookmarkStart w:id="5902" w:name="_Toc459207742"/>
        <w:bookmarkStart w:id="5903" w:name="_Toc459279975"/>
        <w:bookmarkStart w:id="5904" w:name="_Toc459280765"/>
        <w:bookmarkStart w:id="5905" w:name="_Toc459280963"/>
        <w:bookmarkStart w:id="5906" w:name="_Toc459617116"/>
        <w:bookmarkStart w:id="5907" w:name="_Toc459621318"/>
        <w:bookmarkStart w:id="5908" w:name="_Toc459621811"/>
        <w:bookmarkStart w:id="5909" w:name="_Toc459622133"/>
        <w:bookmarkStart w:id="5910" w:name="_Toc459881666"/>
        <w:bookmarkStart w:id="5911" w:name="_Toc460236013"/>
        <w:bookmarkStart w:id="5912" w:name="_Toc460592807"/>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del>
    </w:p>
    <w:p w14:paraId="695DFF45" w14:textId="210B92D3" w:rsidR="006C61BF" w:rsidRPr="00CB7522" w:rsidDel="001152EE" w:rsidRDefault="006C61BF" w:rsidP="003127AA">
      <w:pPr>
        <w:pStyle w:val="Heading3"/>
        <w:rPr>
          <w:del w:id="5913" w:author="Muhammad, Alimayo (GSFC-5660)" w:date="2016-08-15T14:59:00Z"/>
        </w:rPr>
        <w:pPrChange w:id="5914" w:author="Perrine, Martin L. (GSFC-5670)" w:date="2016-09-14T15:03:00Z">
          <w:pPr/>
        </w:pPrChange>
      </w:pPr>
      <w:del w:id="5915" w:author="Muhammad, Alimayo (GSFC-5660)" w:date="2016-08-15T14:59:00Z">
        <w:r w:rsidRPr="00CB7522" w:rsidDel="001152EE">
          <w:delText xml:space="preserve">The unit fails if it the </w:delText>
        </w:r>
        <w:r w:rsidDel="001152EE">
          <w:delText>NENG shall produce log files by the NEN Gateway storage system providing system status</w:delText>
        </w:r>
        <w:r w:rsidRPr="00CB7522" w:rsidDel="001152EE">
          <w:delText xml:space="preserve">.  </w:delText>
        </w:r>
        <w:bookmarkStart w:id="5916" w:name="_Toc459194061"/>
        <w:bookmarkStart w:id="5917" w:name="_Toc459198307"/>
        <w:bookmarkStart w:id="5918" w:name="_Toc459198573"/>
        <w:bookmarkStart w:id="5919" w:name="_Toc459198757"/>
        <w:bookmarkStart w:id="5920" w:name="_Toc459198910"/>
        <w:bookmarkStart w:id="5921" w:name="_Toc459206092"/>
        <w:bookmarkStart w:id="5922" w:name="_Toc459207139"/>
        <w:bookmarkStart w:id="5923" w:name="_Toc459207336"/>
        <w:bookmarkStart w:id="5924" w:name="_Toc459207743"/>
        <w:bookmarkStart w:id="5925" w:name="_Toc459279976"/>
        <w:bookmarkStart w:id="5926" w:name="_Toc459280766"/>
        <w:bookmarkStart w:id="5927" w:name="_Toc459280964"/>
        <w:bookmarkStart w:id="5928" w:name="_Toc459617117"/>
        <w:bookmarkStart w:id="5929" w:name="_Toc459621319"/>
        <w:bookmarkStart w:id="5930" w:name="_Toc459621812"/>
        <w:bookmarkStart w:id="5931" w:name="_Toc459622134"/>
        <w:bookmarkStart w:id="5932" w:name="_Toc459881667"/>
        <w:bookmarkStart w:id="5933" w:name="_Toc460236014"/>
        <w:bookmarkStart w:id="5934" w:name="_Toc460592808"/>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del>
    </w:p>
    <w:p w14:paraId="5616E4D7" w14:textId="540C7F58" w:rsidR="006C61BF" w:rsidDel="001152EE" w:rsidRDefault="006C61BF" w:rsidP="003127AA">
      <w:pPr>
        <w:pStyle w:val="Heading3"/>
        <w:rPr>
          <w:del w:id="5935" w:author="Muhammad, Alimayo (GSFC-5660)" w:date="2016-08-15T14:59:00Z"/>
        </w:rPr>
        <w:pPrChange w:id="5936" w:author="Perrine, Martin L. (GSFC-5670)" w:date="2016-09-14T15:03:00Z">
          <w:pPr/>
        </w:pPrChange>
      </w:pPr>
      <w:bookmarkStart w:id="5937" w:name="_Toc459194062"/>
      <w:bookmarkStart w:id="5938" w:name="_Toc459198308"/>
      <w:bookmarkStart w:id="5939" w:name="_Toc459198574"/>
      <w:bookmarkStart w:id="5940" w:name="_Toc459198758"/>
      <w:bookmarkStart w:id="5941" w:name="_Toc459198911"/>
      <w:bookmarkStart w:id="5942" w:name="_Toc459206093"/>
      <w:bookmarkStart w:id="5943" w:name="_Toc459207140"/>
      <w:bookmarkStart w:id="5944" w:name="_Toc459207337"/>
      <w:bookmarkStart w:id="5945" w:name="_Toc459207744"/>
      <w:bookmarkStart w:id="5946" w:name="_Toc459279977"/>
      <w:bookmarkStart w:id="5947" w:name="_Toc459280767"/>
      <w:bookmarkStart w:id="5948" w:name="_Toc459280965"/>
      <w:bookmarkStart w:id="5949" w:name="_Toc459617118"/>
      <w:bookmarkStart w:id="5950" w:name="_Toc459621320"/>
      <w:bookmarkStart w:id="5951" w:name="_Toc459621813"/>
      <w:bookmarkStart w:id="5952" w:name="_Toc459622135"/>
      <w:bookmarkStart w:id="5953" w:name="_Toc459881668"/>
      <w:bookmarkStart w:id="5954" w:name="_Toc460236015"/>
      <w:bookmarkStart w:id="5955" w:name="_Toc460592809"/>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p>
    <w:p w14:paraId="4755DFBA" w14:textId="40F9B510" w:rsidR="006C61BF" w:rsidDel="001152EE" w:rsidRDefault="006C61BF" w:rsidP="003127AA">
      <w:pPr>
        <w:pStyle w:val="Heading3"/>
        <w:rPr>
          <w:del w:id="5956" w:author="Muhammad, Alimayo (GSFC-5660)" w:date="2016-08-15T14:59:00Z"/>
        </w:rPr>
        <w:pPrChange w:id="5957" w:author="Perrine, Martin L. (GSFC-5670)" w:date="2016-09-14T15:03:00Z">
          <w:pPr/>
        </w:pPrChange>
      </w:pPr>
      <w:del w:id="5958" w:author="Muhammad, Alimayo (GSFC-5660)" w:date="2016-08-15T14:59:00Z">
        <w:r w:rsidDel="001152EE">
          <w:delText xml:space="preserve">Procedure for requirements </w:delText>
        </w:r>
        <w:r w:rsidRPr="006915A8" w:rsidDel="001152EE">
          <w:delText>NENG-</w:delText>
        </w:r>
        <w:r w:rsidDel="001152EE">
          <w:delText xml:space="preserve">OPS-013, </w:delText>
        </w:r>
        <w:r w:rsidRPr="008F169B" w:rsidDel="001152EE">
          <w:delText>NENG-OPS-013.1</w:delText>
        </w:r>
        <w:r w:rsidDel="001152EE">
          <w:delText xml:space="preserve">, </w:delText>
        </w:r>
        <w:r w:rsidRPr="008F169B" w:rsidDel="001152EE">
          <w:delText>NENG-OPS</w:delText>
        </w:r>
        <w:r w:rsidDel="001152EE">
          <w:delText>-014:</w:delText>
        </w:r>
        <w:bookmarkStart w:id="5959" w:name="_Toc459194063"/>
        <w:bookmarkStart w:id="5960" w:name="_Toc459198309"/>
        <w:bookmarkStart w:id="5961" w:name="_Toc459198575"/>
        <w:bookmarkStart w:id="5962" w:name="_Toc459198759"/>
        <w:bookmarkStart w:id="5963" w:name="_Toc459198912"/>
        <w:bookmarkStart w:id="5964" w:name="_Toc459206094"/>
        <w:bookmarkStart w:id="5965" w:name="_Toc459207141"/>
        <w:bookmarkStart w:id="5966" w:name="_Toc459207338"/>
        <w:bookmarkStart w:id="5967" w:name="_Toc459207745"/>
        <w:bookmarkStart w:id="5968" w:name="_Toc459279978"/>
        <w:bookmarkStart w:id="5969" w:name="_Toc459280768"/>
        <w:bookmarkStart w:id="5970" w:name="_Toc459280966"/>
        <w:bookmarkStart w:id="5971" w:name="_Toc459617119"/>
        <w:bookmarkStart w:id="5972" w:name="_Toc459621321"/>
        <w:bookmarkStart w:id="5973" w:name="_Toc459621814"/>
        <w:bookmarkStart w:id="5974" w:name="_Toc459622136"/>
        <w:bookmarkStart w:id="5975" w:name="_Toc459881669"/>
        <w:bookmarkStart w:id="5976" w:name="_Toc460236016"/>
        <w:bookmarkStart w:id="5977" w:name="_Toc460592810"/>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del>
    </w:p>
    <w:p w14:paraId="4474B152" w14:textId="46A41063" w:rsidR="006C61BF" w:rsidDel="001152EE" w:rsidRDefault="006C61BF" w:rsidP="003127AA">
      <w:pPr>
        <w:pStyle w:val="Heading3"/>
        <w:rPr>
          <w:del w:id="5978" w:author="Muhammad, Alimayo (GSFC-5660)" w:date="2016-08-15T14:59:00Z"/>
        </w:rPr>
        <w:pPrChange w:id="5979" w:author="Perrine, Martin L. (GSFC-5670)" w:date="2016-09-14T15:03:00Z">
          <w:pPr>
            <w:pStyle w:val="ListParagraph"/>
            <w:numPr>
              <w:numId w:val="74"/>
            </w:numPr>
            <w:ind w:hanging="360"/>
          </w:pPr>
        </w:pPrChange>
      </w:pPr>
      <w:del w:id="5980" w:author="Muhammad, Alimayo (GSFC-5660)" w:date="2016-08-15T14:59:00Z">
        <w:r w:rsidDel="001152EE">
          <w:delText>Open terminal</w:delText>
        </w:r>
        <w:bookmarkStart w:id="5981" w:name="_Toc459194064"/>
        <w:bookmarkStart w:id="5982" w:name="_Toc459198310"/>
        <w:bookmarkStart w:id="5983" w:name="_Toc459198576"/>
        <w:bookmarkStart w:id="5984" w:name="_Toc459198760"/>
        <w:bookmarkStart w:id="5985" w:name="_Toc459198913"/>
        <w:bookmarkStart w:id="5986" w:name="_Toc459206095"/>
        <w:bookmarkStart w:id="5987" w:name="_Toc459207142"/>
        <w:bookmarkStart w:id="5988" w:name="_Toc459207339"/>
        <w:bookmarkStart w:id="5989" w:name="_Toc459207746"/>
        <w:bookmarkStart w:id="5990" w:name="_Toc459279979"/>
        <w:bookmarkStart w:id="5991" w:name="_Toc459280769"/>
        <w:bookmarkStart w:id="5992" w:name="_Toc459280967"/>
        <w:bookmarkStart w:id="5993" w:name="_Toc459617120"/>
        <w:bookmarkStart w:id="5994" w:name="_Toc459621322"/>
        <w:bookmarkStart w:id="5995" w:name="_Toc459621815"/>
        <w:bookmarkStart w:id="5996" w:name="_Toc459622137"/>
        <w:bookmarkStart w:id="5997" w:name="_Toc459881670"/>
        <w:bookmarkStart w:id="5998" w:name="_Toc460236017"/>
        <w:bookmarkStart w:id="5999" w:name="_Toc460592811"/>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del>
    </w:p>
    <w:p w14:paraId="4BC36CF5" w14:textId="1896F3F3" w:rsidR="006C61BF" w:rsidDel="001152EE" w:rsidRDefault="006C61BF" w:rsidP="003127AA">
      <w:pPr>
        <w:pStyle w:val="Heading3"/>
        <w:rPr>
          <w:del w:id="6000" w:author="Muhammad, Alimayo (GSFC-5660)" w:date="2016-08-15T14:59:00Z"/>
        </w:rPr>
        <w:pPrChange w:id="6001" w:author="Perrine, Martin L. (GSFC-5670)" w:date="2016-09-14T15:03:00Z">
          <w:pPr>
            <w:pStyle w:val="ListParagraph"/>
            <w:numPr>
              <w:numId w:val="74"/>
            </w:numPr>
            <w:ind w:hanging="360"/>
          </w:pPr>
        </w:pPrChange>
      </w:pPr>
      <w:del w:id="6002" w:author="Muhammad, Alimayo (GSFC-5660)" w:date="2016-08-15T14:59:00Z">
        <w:r w:rsidDel="001152EE">
          <w:delText xml:space="preserve">Remotely ssh into server as ops user for DUT #1 Primary Side typing: ssh </w:delText>
        </w:r>
        <w:r w:rsidR="0044704E" w:rsidRPr="008239E7" w:rsidDel="001152EE">
          <w:delText>ops@1**.***.*.**0</w:delText>
        </w:r>
        <w:r w:rsidR="0044704E" w:rsidDel="001152EE">
          <w:delText xml:space="preserve">. Note: The * indicates there are other numbers for this IP address or </w:delText>
        </w:r>
        <w:r w:rsidR="00B60F5E" w:rsidDel="001152EE">
          <w:delText xml:space="preserve">a </w:delText>
        </w:r>
        <w:r w:rsidR="0044704E" w:rsidDel="001152EE">
          <w:delText>password</w:delText>
        </w:r>
        <w:r w:rsidR="00B60F5E" w:rsidDel="001152EE">
          <w:delText>.</w:delText>
        </w:r>
        <w:bookmarkStart w:id="6003" w:name="_Toc459194065"/>
        <w:bookmarkStart w:id="6004" w:name="_Toc459198311"/>
        <w:bookmarkStart w:id="6005" w:name="_Toc459198577"/>
        <w:bookmarkStart w:id="6006" w:name="_Toc459198761"/>
        <w:bookmarkStart w:id="6007" w:name="_Toc459198914"/>
        <w:bookmarkStart w:id="6008" w:name="_Toc459206096"/>
        <w:bookmarkStart w:id="6009" w:name="_Toc459207143"/>
        <w:bookmarkStart w:id="6010" w:name="_Toc459207340"/>
        <w:bookmarkStart w:id="6011" w:name="_Toc459207747"/>
        <w:bookmarkStart w:id="6012" w:name="_Toc459279980"/>
        <w:bookmarkStart w:id="6013" w:name="_Toc459280770"/>
        <w:bookmarkStart w:id="6014" w:name="_Toc459280968"/>
        <w:bookmarkStart w:id="6015" w:name="_Toc459617121"/>
        <w:bookmarkStart w:id="6016" w:name="_Toc459621323"/>
        <w:bookmarkStart w:id="6017" w:name="_Toc459621816"/>
        <w:bookmarkStart w:id="6018" w:name="_Toc459622138"/>
        <w:bookmarkStart w:id="6019" w:name="_Toc459881671"/>
        <w:bookmarkStart w:id="6020" w:name="_Toc460236018"/>
        <w:bookmarkStart w:id="6021" w:name="_Toc46059281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del>
    </w:p>
    <w:p w14:paraId="2337C880" w14:textId="721967D3" w:rsidR="006C61BF" w:rsidDel="001152EE" w:rsidRDefault="006C61BF" w:rsidP="003127AA">
      <w:pPr>
        <w:pStyle w:val="Heading3"/>
        <w:rPr>
          <w:del w:id="6022" w:author="Muhammad, Alimayo (GSFC-5660)" w:date="2016-08-15T14:59:00Z"/>
        </w:rPr>
        <w:pPrChange w:id="6023" w:author="Perrine, Martin L. (GSFC-5670)" w:date="2016-09-14T15:03:00Z">
          <w:pPr>
            <w:pStyle w:val="ListParagraph"/>
            <w:numPr>
              <w:numId w:val="74"/>
            </w:numPr>
            <w:ind w:hanging="360"/>
          </w:pPr>
        </w:pPrChange>
      </w:pPr>
      <w:del w:id="6024" w:author="Muhammad, Alimayo (GSFC-5660)" w:date="2016-08-15T14:59:00Z">
        <w:r w:rsidDel="001152EE">
          <w:delText>Type *** for password.</w:delText>
        </w:r>
        <w:bookmarkStart w:id="6025" w:name="_Toc459194066"/>
        <w:bookmarkStart w:id="6026" w:name="_Toc459198312"/>
        <w:bookmarkStart w:id="6027" w:name="_Toc459198578"/>
        <w:bookmarkStart w:id="6028" w:name="_Toc459198762"/>
        <w:bookmarkStart w:id="6029" w:name="_Toc459198915"/>
        <w:bookmarkStart w:id="6030" w:name="_Toc459206097"/>
        <w:bookmarkStart w:id="6031" w:name="_Toc459207144"/>
        <w:bookmarkStart w:id="6032" w:name="_Toc459207341"/>
        <w:bookmarkStart w:id="6033" w:name="_Toc459207748"/>
        <w:bookmarkStart w:id="6034" w:name="_Toc459279981"/>
        <w:bookmarkStart w:id="6035" w:name="_Toc459280771"/>
        <w:bookmarkStart w:id="6036" w:name="_Toc459280969"/>
        <w:bookmarkStart w:id="6037" w:name="_Toc459617122"/>
        <w:bookmarkStart w:id="6038" w:name="_Toc459621324"/>
        <w:bookmarkStart w:id="6039" w:name="_Toc459621817"/>
        <w:bookmarkStart w:id="6040" w:name="_Toc459622139"/>
        <w:bookmarkStart w:id="6041" w:name="_Toc459881672"/>
        <w:bookmarkStart w:id="6042" w:name="_Toc460236019"/>
        <w:bookmarkStart w:id="6043" w:name="_Toc460592813"/>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del>
    </w:p>
    <w:p w14:paraId="2E1393A5" w14:textId="53B0EC7B" w:rsidR="006C61BF" w:rsidDel="001152EE" w:rsidRDefault="006C61BF" w:rsidP="003127AA">
      <w:pPr>
        <w:pStyle w:val="Heading3"/>
        <w:rPr>
          <w:del w:id="6044" w:author="Muhammad, Alimayo (GSFC-5660)" w:date="2016-08-15T14:59:00Z"/>
        </w:rPr>
        <w:pPrChange w:id="6045" w:author="Perrine, Martin L. (GSFC-5670)" w:date="2016-09-14T15:03:00Z">
          <w:pPr>
            <w:pStyle w:val="ListParagraph"/>
            <w:numPr>
              <w:numId w:val="74"/>
            </w:numPr>
            <w:ind w:hanging="360"/>
          </w:pPr>
        </w:pPrChange>
      </w:pPr>
      <w:del w:id="6046" w:author="Muhammad, Alimayo (GSFC-5660)" w:date="2016-08-15T14:59:00Z">
        <w:r w:rsidDel="001152EE">
          <w:delText>Once logged in, type bash.</w:delText>
        </w:r>
        <w:bookmarkStart w:id="6047" w:name="_Toc459194067"/>
        <w:bookmarkStart w:id="6048" w:name="_Toc459198313"/>
        <w:bookmarkStart w:id="6049" w:name="_Toc459198579"/>
        <w:bookmarkStart w:id="6050" w:name="_Toc459198763"/>
        <w:bookmarkStart w:id="6051" w:name="_Toc459198916"/>
        <w:bookmarkStart w:id="6052" w:name="_Toc459206098"/>
        <w:bookmarkStart w:id="6053" w:name="_Toc459207145"/>
        <w:bookmarkStart w:id="6054" w:name="_Toc459207342"/>
        <w:bookmarkStart w:id="6055" w:name="_Toc459207749"/>
        <w:bookmarkStart w:id="6056" w:name="_Toc459279982"/>
        <w:bookmarkStart w:id="6057" w:name="_Toc459280772"/>
        <w:bookmarkStart w:id="6058" w:name="_Toc459280970"/>
        <w:bookmarkStart w:id="6059" w:name="_Toc459617123"/>
        <w:bookmarkStart w:id="6060" w:name="_Toc459621325"/>
        <w:bookmarkStart w:id="6061" w:name="_Toc459621818"/>
        <w:bookmarkStart w:id="6062" w:name="_Toc459622140"/>
        <w:bookmarkStart w:id="6063" w:name="_Toc459881673"/>
        <w:bookmarkStart w:id="6064" w:name="_Toc460236020"/>
        <w:bookmarkStart w:id="6065" w:name="_Toc460592814"/>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del>
    </w:p>
    <w:p w14:paraId="4013DCCF" w14:textId="456D1B00" w:rsidR="006C61BF" w:rsidDel="001152EE" w:rsidRDefault="006C61BF" w:rsidP="003127AA">
      <w:pPr>
        <w:pStyle w:val="Heading3"/>
        <w:rPr>
          <w:del w:id="6066" w:author="Muhammad, Alimayo (GSFC-5660)" w:date="2016-08-15T14:59:00Z"/>
        </w:rPr>
        <w:pPrChange w:id="6067" w:author="Perrine, Martin L. (GSFC-5670)" w:date="2016-09-14T15:03:00Z">
          <w:pPr>
            <w:pStyle w:val="ListParagraph"/>
            <w:numPr>
              <w:numId w:val="74"/>
            </w:numPr>
            <w:ind w:hanging="360"/>
          </w:pPr>
        </w:pPrChange>
      </w:pPr>
      <w:del w:id="6068" w:author="Muhammad, Alimayo (GSFC-5660)" w:date="2016-08-15T14:59:00Z">
        <w:r w:rsidDel="001152EE">
          <w:delText>Type telnet localhost 4004</w:delText>
        </w:r>
        <w:bookmarkStart w:id="6069" w:name="_Toc459194068"/>
        <w:bookmarkStart w:id="6070" w:name="_Toc459198314"/>
        <w:bookmarkStart w:id="6071" w:name="_Toc459198580"/>
        <w:bookmarkStart w:id="6072" w:name="_Toc459198764"/>
        <w:bookmarkStart w:id="6073" w:name="_Toc459198917"/>
        <w:bookmarkStart w:id="6074" w:name="_Toc459206099"/>
        <w:bookmarkStart w:id="6075" w:name="_Toc459207146"/>
        <w:bookmarkStart w:id="6076" w:name="_Toc459207343"/>
        <w:bookmarkStart w:id="6077" w:name="_Toc459207750"/>
        <w:bookmarkStart w:id="6078" w:name="_Toc459279983"/>
        <w:bookmarkStart w:id="6079" w:name="_Toc459280773"/>
        <w:bookmarkStart w:id="6080" w:name="_Toc459280971"/>
        <w:bookmarkStart w:id="6081" w:name="_Toc459617124"/>
        <w:bookmarkStart w:id="6082" w:name="_Toc459621326"/>
        <w:bookmarkStart w:id="6083" w:name="_Toc459621819"/>
        <w:bookmarkStart w:id="6084" w:name="_Toc459622141"/>
        <w:bookmarkStart w:id="6085" w:name="_Toc459881674"/>
        <w:bookmarkStart w:id="6086" w:name="_Toc460236021"/>
        <w:bookmarkStart w:id="6087" w:name="_Toc460592815"/>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del>
    </w:p>
    <w:p w14:paraId="550AD00F" w14:textId="05B1B38F" w:rsidR="006C61BF" w:rsidDel="001152EE" w:rsidRDefault="006C61BF" w:rsidP="003127AA">
      <w:pPr>
        <w:pStyle w:val="Heading3"/>
        <w:rPr>
          <w:del w:id="6088" w:author="Muhammad, Alimayo (GSFC-5660)" w:date="2016-08-15T14:59:00Z"/>
        </w:rPr>
        <w:pPrChange w:id="6089" w:author="Perrine, Martin L. (GSFC-5670)" w:date="2016-09-14T15:03:00Z">
          <w:pPr>
            <w:pStyle w:val="ListParagraph"/>
            <w:numPr>
              <w:numId w:val="74"/>
            </w:numPr>
            <w:ind w:hanging="360"/>
          </w:pPr>
        </w:pPrChange>
      </w:pPr>
      <w:del w:id="6090" w:author="Muhammad, Alimayo (GSFC-5660)" w:date="2016-08-15T14:59:00Z">
        <w:r w:rsidDel="001152EE">
          <w:delText>Type ! to display current status (once).</w:delText>
        </w:r>
        <w:bookmarkStart w:id="6091" w:name="_Toc459194069"/>
        <w:bookmarkStart w:id="6092" w:name="_Toc459198315"/>
        <w:bookmarkStart w:id="6093" w:name="_Toc459198581"/>
        <w:bookmarkStart w:id="6094" w:name="_Toc459198765"/>
        <w:bookmarkStart w:id="6095" w:name="_Toc459198918"/>
        <w:bookmarkStart w:id="6096" w:name="_Toc459206100"/>
        <w:bookmarkStart w:id="6097" w:name="_Toc459207147"/>
        <w:bookmarkStart w:id="6098" w:name="_Toc459207344"/>
        <w:bookmarkStart w:id="6099" w:name="_Toc459207751"/>
        <w:bookmarkStart w:id="6100" w:name="_Toc459279984"/>
        <w:bookmarkStart w:id="6101" w:name="_Toc459280774"/>
        <w:bookmarkStart w:id="6102" w:name="_Toc459280972"/>
        <w:bookmarkStart w:id="6103" w:name="_Toc459617125"/>
        <w:bookmarkStart w:id="6104" w:name="_Toc459621327"/>
        <w:bookmarkStart w:id="6105" w:name="_Toc459621820"/>
        <w:bookmarkStart w:id="6106" w:name="_Toc459622142"/>
        <w:bookmarkStart w:id="6107" w:name="_Toc459881675"/>
        <w:bookmarkStart w:id="6108" w:name="_Toc460236022"/>
        <w:bookmarkStart w:id="6109" w:name="_Toc460592816"/>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del>
    </w:p>
    <w:p w14:paraId="1ADCA7A4" w14:textId="40DEB8BB" w:rsidR="006C61BF" w:rsidDel="001152EE" w:rsidRDefault="006C61BF" w:rsidP="003127AA">
      <w:pPr>
        <w:pStyle w:val="Heading3"/>
        <w:rPr>
          <w:del w:id="6110" w:author="Muhammad, Alimayo (GSFC-5660)" w:date="2016-08-15T14:59:00Z"/>
        </w:rPr>
        <w:pPrChange w:id="6111" w:author="Perrine, Martin L. (GSFC-5670)" w:date="2016-09-14T15:03:00Z">
          <w:pPr>
            <w:pStyle w:val="ListParagraph"/>
            <w:numPr>
              <w:numId w:val="74"/>
            </w:numPr>
            <w:ind w:hanging="360"/>
          </w:pPr>
        </w:pPrChange>
      </w:pPr>
      <w:del w:id="6112" w:author="Muhammad, Alimayo (GSFC-5660)" w:date="2016-08-15T14:59:00Z">
        <w:r w:rsidDel="001152EE">
          <w:delText xml:space="preserve">Procedure 1 through 5 shall be repeated for DUT #2, except the ssh login will be different. It will be </w:delText>
        </w:r>
        <w:r w:rsidR="00E52440" w:rsidRPr="00E52440" w:rsidDel="001152EE">
          <w:rPr>
            <w:rPrChange w:id="6113" w:author="Muhammad, Alimayo (GSFC-5660)" w:date="2016-08-04T13:07:00Z">
              <w:rPr>
                <w:rStyle w:val="Hyperlink"/>
              </w:rPr>
            </w:rPrChange>
          </w:rPr>
          <w:delText>ops@1**.***.*.**4</w:delText>
        </w:r>
      </w:del>
      <w:del w:id="6114" w:author="Muhammad, Alimayo (GSFC-5660)" w:date="2016-08-04T13:07:00Z">
        <w:r w:rsidDel="00E52440">
          <w:delText>.</w:delText>
        </w:r>
      </w:del>
      <w:bookmarkStart w:id="6115" w:name="_Toc459194070"/>
      <w:bookmarkStart w:id="6116" w:name="_Toc459198316"/>
      <w:bookmarkStart w:id="6117" w:name="_Toc459198582"/>
      <w:bookmarkStart w:id="6118" w:name="_Toc459198766"/>
      <w:bookmarkStart w:id="6119" w:name="_Toc459198919"/>
      <w:bookmarkStart w:id="6120" w:name="_Toc459206101"/>
      <w:bookmarkStart w:id="6121" w:name="_Toc459207148"/>
      <w:bookmarkStart w:id="6122" w:name="_Toc459207345"/>
      <w:bookmarkStart w:id="6123" w:name="_Toc459207752"/>
      <w:bookmarkStart w:id="6124" w:name="_Toc459279985"/>
      <w:bookmarkStart w:id="6125" w:name="_Toc459280775"/>
      <w:bookmarkStart w:id="6126" w:name="_Toc459280973"/>
      <w:bookmarkStart w:id="6127" w:name="_Toc459617126"/>
      <w:bookmarkStart w:id="6128" w:name="_Toc459621328"/>
      <w:bookmarkStart w:id="6129" w:name="_Toc459621821"/>
      <w:bookmarkStart w:id="6130" w:name="_Toc459622143"/>
      <w:bookmarkStart w:id="6131" w:name="_Toc459881676"/>
      <w:bookmarkStart w:id="6132" w:name="_Toc460236023"/>
      <w:bookmarkStart w:id="6133" w:name="_Toc460592817"/>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p>
    <w:p w14:paraId="1E181067" w14:textId="3B61A5CA" w:rsidR="006C61BF" w:rsidDel="001152EE" w:rsidRDefault="006C61BF" w:rsidP="003127AA">
      <w:pPr>
        <w:pStyle w:val="Heading3"/>
        <w:rPr>
          <w:del w:id="6134" w:author="Muhammad, Alimayo (GSFC-5660)" w:date="2016-08-15T14:59:00Z"/>
        </w:rPr>
        <w:pPrChange w:id="6135" w:author="Perrine, Martin L. (GSFC-5670)" w:date="2016-09-14T15:03:00Z">
          <w:pPr/>
        </w:pPrChange>
      </w:pPr>
      <w:bookmarkStart w:id="6136" w:name="_Toc459194071"/>
      <w:bookmarkStart w:id="6137" w:name="_Toc459198317"/>
      <w:bookmarkStart w:id="6138" w:name="_Toc459198583"/>
      <w:bookmarkStart w:id="6139" w:name="_Toc459198767"/>
      <w:bookmarkStart w:id="6140" w:name="_Toc459198920"/>
      <w:bookmarkStart w:id="6141" w:name="_Toc459206102"/>
      <w:bookmarkStart w:id="6142" w:name="_Toc459207149"/>
      <w:bookmarkStart w:id="6143" w:name="_Toc459207346"/>
      <w:bookmarkStart w:id="6144" w:name="_Toc459207753"/>
      <w:bookmarkStart w:id="6145" w:name="_Toc459279986"/>
      <w:bookmarkStart w:id="6146" w:name="_Toc459280776"/>
      <w:bookmarkStart w:id="6147" w:name="_Toc459280974"/>
      <w:bookmarkStart w:id="6148" w:name="_Toc459617127"/>
      <w:bookmarkStart w:id="6149" w:name="_Toc459621329"/>
      <w:bookmarkStart w:id="6150" w:name="_Toc459621822"/>
      <w:bookmarkStart w:id="6151" w:name="_Toc459622144"/>
      <w:bookmarkStart w:id="6152" w:name="_Toc459881677"/>
      <w:bookmarkStart w:id="6153" w:name="_Toc460236024"/>
      <w:bookmarkStart w:id="6154" w:name="_Toc460592818"/>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p>
    <w:p w14:paraId="1C3A0062" w14:textId="2C2217A4" w:rsidR="006C61BF" w:rsidDel="001152EE" w:rsidRDefault="006C61BF" w:rsidP="003127AA">
      <w:pPr>
        <w:pStyle w:val="Heading3"/>
        <w:rPr>
          <w:del w:id="6155" w:author="Muhammad, Alimayo (GSFC-5660)" w:date="2016-08-15T14:59:00Z"/>
        </w:rPr>
        <w:pPrChange w:id="6156" w:author="Perrine, Martin L. (GSFC-5670)" w:date="2016-09-14T15:03:00Z">
          <w:pPr/>
        </w:pPrChange>
      </w:pPr>
      <w:bookmarkStart w:id="6157" w:name="_Toc459194072"/>
      <w:bookmarkStart w:id="6158" w:name="_Toc459198318"/>
      <w:bookmarkStart w:id="6159" w:name="_Toc459198584"/>
      <w:bookmarkStart w:id="6160" w:name="_Toc459198768"/>
      <w:bookmarkStart w:id="6161" w:name="_Toc459198921"/>
      <w:bookmarkStart w:id="6162" w:name="_Toc459206103"/>
      <w:bookmarkStart w:id="6163" w:name="_Toc459207150"/>
      <w:bookmarkStart w:id="6164" w:name="_Toc459207347"/>
      <w:bookmarkStart w:id="6165" w:name="_Toc459207754"/>
      <w:bookmarkStart w:id="6166" w:name="_Toc459279987"/>
      <w:bookmarkStart w:id="6167" w:name="_Toc459280777"/>
      <w:bookmarkStart w:id="6168" w:name="_Toc459280975"/>
      <w:bookmarkStart w:id="6169" w:name="_Toc459617128"/>
      <w:bookmarkStart w:id="6170" w:name="_Toc459621330"/>
      <w:bookmarkStart w:id="6171" w:name="_Toc459621823"/>
      <w:bookmarkStart w:id="6172" w:name="_Toc459622145"/>
      <w:bookmarkStart w:id="6173" w:name="_Toc459881678"/>
      <w:bookmarkStart w:id="6174" w:name="_Toc460236025"/>
      <w:bookmarkStart w:id="6175" w:name="_Toc460592819"/>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p>
    <w:p w14:paraId="782D7595" w14:textId="32F1BF94" w:rsidR="006C61BF" w:rsidDel="001152EE" w:rsidRDefault="006C61BF" w:rsidP="003127AA">
      <w:pPr>
        <w:pStyle w:val="Heading3"/>
        <w:rPr>
          <w:del w:id="6176" w:author="Muhammad, Alimayo (GSFC-5660)" w:date="2016-08-15T14:59:00Z"/>
        </w:rPr>
        <w:pPrChange w:id="6177" w:author="Perrine, Martin L. (GSFC-5670)" w:date="2016-09-14T15:03:00Z">
          <w:pPr/>
        </w:pPrChange>
      </w:pPr>
      <w:bookmarkStart w:id="6178" w:name="_Toc459194073"/>
      <w:bookmarkStart w:id="6179" w:name="_Toc459198319"/>
      <w:bookmarkStart w:id="6180" w:name="_Toc459198585"/>
      <w:bookmarkStart w:id="6181" w:name="_Toc459198769"/>
      <w:bookmarkStart w:id="6182" w:name="_Toc459198922"/>
      <w:bookmarkStart w:id="6183" w:name="_Toc459206104"/>
      <w:bookmarkStart w:id="6184" w:name="_Toc459207151"/>
      <w:bookmarkStart w:id="6185" w:name="_Toc459207348"/>
      <w:bookmarkStart w:id="6186" w:name="_Toc459207755"/>
      <w:bookmarkStart w:id="6187" w:name="_Toc459279988"/>
      <w:bookmarkStart w:id="6188" w:name="_Toc459280778"/>
      <w:bookmarkStart w:id="6189" w:name="_Toc459280976"/>
      <w:bookmarkStart w:id="6190" w:name="_Toc459617129"/>
      <w:bookmarkStart w:id="6191" w:name="_Toc459621331"/>
      <w:bookmarkStart w:id="6192" w:name="_Toc459621824"/>
      <w:bookmarkStart w:id="6193" w:name="_Toc459622146"/>
      <w:bookmarkStart w:id="6194" w:name="_Toc459881679"/>
      <w:bookmarkStart w:id="6195" w:name="_Toc460236026"/>
      <w:bookmarkStart w:id="6196" w:name="_Toc460592820"/>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p>
    <w:p w14:paraId="4124B510" w14:textId="7F4F51CD" w:rsidR="006C61BF" w:rsidDel="001152EE" w:rsidRDefault="006C61BF" w:rsidP="003127AA">
      <w:pPr>
        <w:pStyle w:val="Heading3"/>
        <w:rPr>
          <w:del w:id="6197" w:author="Muhammad, Alimayo (GSFC-5660)" w:date="2016-08-15T14:59:00Z"/>
        </w:rPr>
        <w:pPrChange w:id="6198" w:author="Perrine, Martin L. (GSFC-5670)" w:date="2016-09-14T15:03:00Z">
          <w:pPr/>
        </w:pPrChange>
      </w:pPr>
      <w:bookmarkStart w:id="6199" w:name="_Toc459194074"/>
      <w:bookmarkStart w:id="6200" w:name="_Toc459198320"/>
      <w:bookmarkStart w:id="6201" w:name="_Toc459198586"/>
      <w:bookmarkStart w:id="6202" w:name="_Toc459198770"/>
      <w:bookmarkStart w:id="6203" w:name="_Toc459198923"/>
      <w:bookmarkStart w:id="6204" w:name="_Toc459206105"/>
      <w:bookmarkStart w:id="6205" w:name="_Toc459207152"/>
      <w:bookmarkStart w:id="6206" w:name="_Toc459207349"/>
      <w:bookmarkStart w:id="6207" w:name="_Toc459207756"/>
      <w:bookmarkStart w:id="6208" w:name="_Toc459279989"/>
      <w:bookmarkStart w:id="6209" w:name="_Toc459280779"/>
      <w:bookmarkStart w:id="6210" w:name="_Toc459280977"/>
      <w:bookmarkStart w:id="6211" w:name="_Toc459617130"/>
      <w:bookmarkStart w:id="6212" w:name="_Toc459621332"/>
      <w:bookmarkStart w:id="6213" w:name="_Toc459621825"/>
      <w:bookmarkStart w:id="6214" w:name="_Toc459622147"/>
      <w:bookmarkStart w:id="6215" w:name="_Toc459881680"/>
      <w:bookmarkStart w:id="6216" w:name="_Toc460236027"/>
      <w:bookmarkStart w:id="6217" w:name="_Toc460592821"/>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14:paraId="793F8742" w14:textId="210218CA" w:rsidR="00B60F5E" w:rsidRPr="00975186" w:rsidDel="001152EE" w:rsidRDefault="00B60F5E" w:rsidP="003127AA">
      <w:pPr>
        <w:pStyle w:val="Heading3"/>
        <w:rPr>
          <w:del w:id="6218" w:author="Muhammad, Alimayo (GSFC-5660)" w:date="2016-08-15T14:59:00Z"/>
        </w:rPr>
        <w:pPrChange w:id="6219" w:author="Perrine, Martin L. (GSFC-5670)" w:date="2016-09-14T15:03:00Z">
          <w:pPr/>
        </w:pPrChange>
      </w:pPr>
      <w:bookmarkStart w:id="6220" w:name="_Toc459194075"/>
      <w:bookmarkStart w:id="6221" w:name="_Toc459198321"/>
      <w:bookmarkStart w:id="6222" w:name="_Toc459198587"/>
      <w:bookmarkStart w:id="6223" w:name="_Toc459198771"/>
      <w:bookmarkStart w:id="6224" w:name="_Toc459198924"/>
      <w:bookmarkStart w:id="6225" w:name="_Toc459206106"/>
      <w:bookmarkStart w:id="6226" w:name="_Toc459207153"/>
      <w:bookmarkStart w:id="6227" w:name="_Toc459207350"/>
      <w:bookmarkStart w:id="6228" w:name="_Toc459207757"/>
      <w:bookmarkStart w:id="6229" w:name="_Toc459279990"/>
      <w:bookmarkStart w:id="6230" w:name="_Toc459280780"/>
      <w:bookmarkStart w:id="6231" w:name="_Toc459280978"/>
      <w:bookmarkStart w:id="6232" w:name="_Toc459617131"/>
      <w:bookmarkStart w:id="6233" w:name="_Toc459621333"/>
      <w:bookmarkStart w:id="6234" w:name="_Toc459621826"/>
      <w:bookmarkStart w:id="6235" w:name="_Toc459622148"/>
      <w:bookmarkStart w:id="6236" w:name="_Toc459881681"/>
      <w:bookmarkStart w:id="6237" w:name="_Toc460236028"/>
      <w:bookmarkStart w:id="6238" w:name="_Toc460592822"/>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p>
    <w:p w14:paraId="3842EEE5" w14:textId="093EA6FF" w:rsidR="006C61BF" w:rsidDel="001152EE" w:rsidRDefault="006C61BF" w:rsidP="003127AA">
      <w:pPr>
        <w:pStyle w:val="Heading3"/>
        <w:rPr>
          <w:del w:id="6239" w:author="Muhammad, Alimayo (GSFC-5660)" w:date="2016-08-15T14:59:00Z"/>
        </w:rPr>
        <w:pPrChange w:id="6240" w:author="Perrine, Martin L. (GSFC-5670)" w:date="2016-09-14T15:03:00Z">
          <w:pPr>
            <w:pStyle w:val="BodyText"/>
          </w:pPr>
        </w:pPrChange>
      </w:pPr>
      <w:del w:id="6241" w:author="Muhammad, Alimayo (GSFC-5660)" w:date="2016-08-15T14:59:00Z">
        <w:r w:rsidDel="001152EE">
          <w:delText xml:space="preserve"> Example from DUT </w:delText>
        </w:r>
        <w:r w:rsidRPr="008F169B" w:rsidDel="001152EE">
          <w:delText>Primary</w:delText>
        </w:r>
        <w:r w:rsidDel="001152EE">
          <w:delText>:</w:delText>
        </w:r>
        <w:bookmarkStart w:id="6242" w:name="_Toc459194076"/>
        <w:bookmarkStart w:id="6243" w:name="_Toc459198322"/>
        <w:bookmarkStart w:id="6244" w:name="_Toc459198588"/>
        <w:bookmarkStart w:id="6245" w:name="_Toc459198772"/>
        <w:bookmarkStart w:id="6246" w:name="_Toc459198925"/>
        <w:bookmarkStart w:id="6247" w:name="_Toc459206107"/>
        <w:bookmarkStart w:id="6248" w:name="_Toc459207154"/>
        <w:bookmarkStart w:id="6249" w:name="_Toc459207351"/>
        <w:bookmarkStart w:id="6250" w:name="_Toc459207758"/>
        <w:bookmarkStart w:id="6251" w:name="_Toc459279991"/>
        <w:bookmarkStart w:id="6252" w:name="_Toc459280781"/>
        <w:bookmarkStart w:id="6253" w:name="_Toc459280979"/>
        <w:bookmarkStart w:id="6254" w:name="_Toc459617132"/>
        <w:bookmarkStart w:id="6255" w:name="_Toc459621334"/>
        <w:bookmarkStart w:id="6256" w:name="_Toc459621827"/>
        <w:bookmarkStart w:id="6257" w:name="_Toc459622149"/>
        <w:bookmarkStart w:id="6258" w:name="_Toc459881682"/>
        <w:bookmarkStart w:id="6259" w:name="_Toc460236029"/>
        <w:bookmarkStart w:id="6260" w:name="_Toc460592823"/>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del>
    </w:p>
    <w:p w14:paraId="7AD396FD" w14:textId="6A85C5A0" w:rsidR="006C61BF" w:rsidDel="001152EE" w:rsidRDefault="006C61BF" w:rsidP="003127AA">
      <w:pPr>
        <w:pStyle w:val="Heading3"/>
        <w:rPr>
          <w:del w:id="6261" w:author="Muhammad, Alimayo (GSFC-5660)" w:date="2016-08-15T14:59:00Z"/>
        </w:rPr>
        <w:pPrChange w:id="6262" w:author="Perrine, Martin L. (GSFC-5670)" w:date="2016-09-14T15:03:00Z">
          <w:pPr>
            <w:pStyle w:val="BodyText"/>
          </w:pPr>
        </w:pPrChange>
      </w:pPr>
      <w:del w:id="6263" w:author="Muhammad, Alimayo (GSFC-5660)" w:date="2016-08-15T14:59:00Z">
        <w:r w:rsidDel="001152EE">
          <w:rPr>
            <w:noProof/>
          </w:rPr>
          <w:drawing>
            <wp:inline distT="0" distB="0" distL="0" distR="0" wp14:anchorId="08076452" wp14:editId="1EA0637A">
              <wp:extent cx="5943600" cy="1859081"/>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59081"/>
                      </a:xfrm>
                      <a:prstGeom prst="rect">
                        <a:avLst/>
                      </a:prstGeom>
                      <a:noFill/>
                    </pic:spPr>
                  </pic:pic>
                </a:graphicData>
              </a:graphic>
            </wp:inline>
          </w:drawing>
        </w:r>
        <w:bookmarkStart w:id="6264" w:name="_Toc459194077"/>
        <w:bookmarkStart w:id="6265" w:name="_Toc459198323"/>
        <w:bookmarkStart w:id="6266" w:name="_Toc459198589"/>
        <w:bookmarkStart w:id="6267" w:name="_Toc459198773"/>
        <w:bookmarkStart w:id="6268" w:name="_Toc459198926"/>
        <w:bookmarkStart w:id="6269" w:name="_Toc459206108"/>
        <w:bookmarkStart w:id="6270" w:name="_Toc459207155"/>
        <w:bookmarkStart w:id="6271" w:name="_Toc459207352"/>
        <w:bookmarkStart w:id="6272" w:name="_Toc459207759"/>
        <w:bookmarkStart w:id="6273" w:name="_Toc459279992"/>
        <w:bookmarkStart w:id="6274" w:name="_Toc459280782"/>
        <w:bookmarkStart w:id="6275" w:name="_Toc459280980"/>
        <w:bookmarkStart w:id="6276" w:name="_Toc459617133"/>
        <w:bookmarkStart w:id="6277" w:name="_Toc459621335"/>
        <w:bookmarkStart w:id="6278" w:name="_Toc459621828"/>
        <w:bookmarkStart w:id="6279" w:name="_Toc459622150"/>
        <w:bookmarkStart w:id="6280" w:name="_Toc459881683"/>
        <w:bookmarkStart w:id="6281" w:name="_Toc460236030"/>
        <w:bookmarkStart w:id="6282" w:name="_Toc460592824"/>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del>
    </w:p>
    <w:p w14:paraId="225452E9" w14:textId="42805DC8" w:rsidR="006C61BF" w:rsidDel="001152EE" w:rsidRDefault="006C61BF" w:rsidP="003127AA">
      <w:pPr>
        <w:pStyle w:val="Heading3"/>
        <w:rPr>
          <w:del w:id="6283" w:author="Muhammad, Alimayo (GSFC-5660)" w:date="2016-08-15T14:59:00Z"/>
        </w:rPr>
        <w:pPrChange w:id="6284" w:author="Perrine, Martin L. (GSFC-5670)" w:date="2016-09-14T15:03:00Z">
          <w:pPr>
            <w:pStyle w:val="Caption"/>
          </w:pPr>
        </w:pPrChange>
      </w:pPr>
      <w:del w:id="6285" w:author="Muhammad, Alimayo (GSFC-5660)" w:date="2016-08-08T10:16:00Z">
        <w:r w:rsidDel="00D349FE">
          <w:delText xml:space="preserve">Figure </w:delText>
        </w:r>
        <w:r w:rsidR="00FD3FB5" w:rsidDel="00D349FE">
          <w:delText>38</w:delText>
        </w:r>
        <w:r w:rsidDel="00D349FE">
          <w:delText xml:space="preserve"> </w:delText>
        </w:r>
      </w:del>
      <w:del w:id="6286" w:author="Muhammad, Alimayo (GSFC-5660)" w:date="2016-08-15T14:59:00Z">
        <w:r w:rsidRPr="009D395E" w:rsidDel="001152EE">
          <w:delText>NENG</w:delText>
        </w:r>
        <w:r w:rsidDel="001152EE">
          <w:delText xml:space="preserve"> excerpt showing </w:delText>
        </w:r>
        <w:r w:rsidRPr="009D395E" w:rsidDel="001152EE">
          <w:delText>status and statistics</w:delText>
        </w:r>
        <w:r w:rsidDel="001152EE">
          <w:delText xml:space="preserve"> of total storage used for secure/open: 73% full (secure), 0% full (open) status and statistics for secure/open </w:delText>
        </w:r>
        <w:r w:rsidRPr="009D395E" w:rsidDel="001152EE">
          <w:delText xml:space="preserve">DUT </w:delText>
        </w:r>
        <w:r w:rsidDel="001152EE">
          <w:delText xml:space="preserve">Unit </w:delText>
        </w:r>
        <w:r w:rsidRPr="009D395E" w:rsidDel="001152EE">
          <w:delText>#1</w:delText>
        </w:r>
        <w:r w:rsidDel="001152EE">
          <w:delText>.</w:delText>
        </w:r>
        <w:bookmarkStart w:id="6287" w:name="_Toc459194078"/>
        <w:bookmarkStart w:id="6288" w:name="_Toc459198324"/>
        <w:bookmarkStart w:id="6289" w:name="_Toc459198590"/>
        <w:bookmarkStart w:id="6290" w:name="_Toc459198774"/>
        <w:bookmarkStart w:id="6291" w:name="_Toc459198927"/>
        <w:bookmarkStart w:id="6292" w:name="_Toc459206109"/>
        <w:bookmarkStart w:id="6293" w:name="_Toc459207156"/>
        <w:bookmarkStart w:id="6294" w:name="_Toc459207353"/>
        <w:bookmarkStart w:id="6295" w:name="_Toc459207760"/>
        <w:bookmarkStart w:id="6296" w:name="_Toc459279993"/>
        <w:bookmarkStart w:id="6297" w:name="_Toc459280783"/>
        <w:bookmarkStart w:id="6298" w:name="_Toc459280981"/>
        <w:bookmarkStart w:id="6299" w:name="_Toc459617134"/>
        <w:bookmarkStart w:id="6300" w:name="_Toc459621336"/>
        <w:bookmarkStart w:id="6301" w:name="_Toc459621829"/>
        <w:bookmarkStart w:id="6302" w:name="_Toc459622151"/>
        <w:bookmarkStart w:id="6303" w:name="_Toc459881684"/>
        <w:bookmarkStart w:id="6304" w:name="_Toc460236031"/>
        <w:bookmarkStart w:id="6305" w:name="_Toc460592825"/>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del>
    </w:p>
    <w:p w14:paraId="17FD76CF" w14:textId="6D188EEF" w:rsidR="006C61BF" w:rsidDel="001152EE" w:rsidRDefault="006C61BF" w:rsidP="003127AA">
      <w:pPr>
        <w:pStyle w:val="Heading3"/>
        <w:rPr>
          <w:del w:id="6306" w:author="Muhammad, Alimayo (GSFC-5660)" w:date="2016-08-15T14:59:00Z"/>
        </w:rPr>
        <w:pPrChange w:id="6307" w:author="Perrine, Martin L. (GSFC-5670)" w:date="2016-09-14T15:03:00Z">
          <w:pPr>
            <w:pStyle w:val="Heading5"/>
          </w:pPr>
        </w:pPrChange>
      </w:pPr>
      <w:del w:id="6308" w:author="Muhammad, Alimayo (GSFC-5660)" w:date="2016-08-15T14:59:00Z">
        <w:r w:rsidDel="001152EE">
          <w:delText xml:space="preserve">For the requirement </w:delText>
        </w:r>
        <w:r w:rsidRPr="00CB7522" w:rsidDel="001152EE">
          <w:delText>NENG-OPS-016</w:delText>
        </w:r>
        <w:r w:rsidDel="001152EE">
          <w:delText xml:space="preserve"> </w:delText>
        </w:r>
        <w:r w:rsidRPr="008239E7" w:rsidDel="001152EE">
          <w:delText>The NEN Gateway shall provide a system logging function to log system failure and operational activity.</w:delText>
        </w:r>
        <w:bookmarkStart w:id="6309" w:name="_Toc459194079"/>
        <w:bookmarkStart w:id="6310" w:name="_Toc459198325"/>
        <w:bookmarkStart w:id="6311" w:name="_Toc459198591"/>
        <w:bookmarkStart w:id="6312" w:name="_Toc459198775"/>
        <w:bookmarkStart w:id="6313" w:name="_Toc459198928"/>
        <w:bookmarkStart w:id="6314" w:name="_Toc459206110"/>
        <w:bookmarkStart w:id="6315" w:name="_Toc459207157"/>
        <w:bookmarkStart w:id="6316" w:name="_Toc459207354"/>
        <w:bookmarkStart w:id="6317" w:name="_Toc459207761"/>
        <w:bookmarkStart w:id="6318" w:name="_Toc459279994"/>
        <w:bookmarkStart w:id="6319" w:name="_Toc459280784"/>
        <w:bookmarkStart w:id="6320" w:name="_Toc459280982"/>
        <w:bookmarkStart w:id="6321" w:name="_Toc459617135"/>
        <w:bookmarkStart w:id="6322" w:name="_Toc459621337"/>
        <w:bookmarkStart w:id="6323" w:name="_Toc459621830"/>
        <w:bookmarkStart w:id="6324" w:name="_Toc459622152"/>
        <w:bookmarkStart w:id="6325" w:name="_Toc459881685"/>
        <w:bookmarkStart w:id="6326" w:name="_Toc460236032"/>
        <w:bookmarkStart w:id="6327" w:name="_Toc460592826"/>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del>
    </w:p>
    <w:p w14:paraId="71C3A595" w14:textId="7B024FEC" w:rsidR="006C61BF" w:rsidRPr="00AB3B94" w:rsidDel="001152EE" w:rsidRDefault="006C61BF" w:rsidP="003127AA">
      <w:pPr>
        <w:pStyle w:val="Heading3"/>
        <w:rPr>
          <w:del w:id="6328" w:author="Muhammad, Alimayo (GSFC-5660)" w:date="2016-08-15T14:59:00Z"/>
        </w:rPr>
        <w:pPrChange w:id="6329" w:author="Perrine, Martin L. (GSFC-5670)" w:date="2016-09-14T15:03:00Z">
          <w:pPr>
            <w:pStyle w:val="BodyText"/>
          </w:pPr>
        </w:pPrChange>
      </w:pPr>
      <w:bookmarkStart w:id="6330" w:name="_Toc459194080"/>
      <w:bookmarkStart w:id="6331" w:name="_Toc459198326"/>
      <w:bookmarkStart w:id="6332" w:name="_Toc459198592"/>
      <w:bookmarkStart w:id="6333" w:name="_Toc459198776"/>
      <w:bookmarkStart w:id="6334" w:name="_Toc459198929"/>
      <w:bookmarkStart w:id="6335" w:name="_Toc459206111"/>
      <w:bookmarkStart w:id="6336" w:name="_Toc459207158"/>
      <w:bookmarkStart w:id="6337" w:name="_Toc459207355"/>
      <w:bookmarkStart w:id="6338" w:name="_Toc459207762"/>
      <w:bookmarkStart w:id="6339" w:name="_Toc459279995"/>
      <w:bookmarkStart w:id="6340" w:name="_Toc459280785"/>
      <w:bookmarkStart w:id="6341" w:name="_Toc459280983"/>
      <w:bookmarkStart w:id="6342" w:name="_Toc459617136"/>
      <w:bookmarkStart w:id="6343" w:name="_Toc459621338"/>
      <w:bookmarkStart w:id="6344" w:name="_Toc459621831"/>
      <w:bookmarkStart w:id="6345" w:name="_Toc459622153"/>
      <w:bookmarkStart w:id="6346" w:name="_Toc459881686"/>
      <w:bookmarkStart w:id="6347" w:name="_Toc460236033"/>
      <w:bookmarkStart w:id="6348" w:name="_Toc460592827"/>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p>
    <w:p w14:paraId="79B442C8" w14:textId="345BE9EB" w:rsidR="006C61BF" w:rsidDel="001152EE" w:rsidRDefault="006C61BF" w:rsidP="003127AA">
      <w:pPr>
        <w:pStyle w:val="Heading3"/>
        <w:rPr>
          <w:del w:id="6349" w:author="Muhammad, Alimayo (GSFC-5660)" w:date="2016-08-15T14:59:00Z"/>
        </w:rPr>
        <w:pPrChange w:id="6350" w:author="Perrine, Martin L. (GSFC-5670)" w:date="2016-09-14T15:03:00Z">
          <w:pPr/>
        </w:pPrChange>
      </w:pPr>
      <w:del w:id="6351" w:author="Muhammad, Alimayo (GSFC-5660)" w:date="2016-08-15T14:59:00Z">
        <w:r w:rsidDel="001152EE">
          <w:delText xml:space="preserve">Pass </w:delText>
        </w:r>
        <w:r w:rsidRPr="0001016F" w:rsidDel="001152EE">
          <w:rPr>
            <w:rStyle w:val="Strong"/>
          </w:rPr>
          <w:delText>Fail</w:delText>
        </w:r>
        <w:r w:rsidDel="001152EE">
          <w:delText xml:space="preserve"> </w:delText>
        </w:r>
        <w:r w:rsidRPr="0001016F" w:rsidDel="001152EE">
          <w:rPr>
            <w:rStyle w:val="Strong"/>
          </w:rPr>
          <w:delText>Criteria</w:delText>
        </w:r>
        <w:r w:rsidDel="001152EE">
          <w:delText>:</w:delText>
        </w:r>
        <w:bookmarkStart w:id="6352" w:name="_Toc459194081"/>
        <w:bookmarkStart w:id="6353" w:name="_Toc459198327"/>
        <w:bookmarkStart w:id="6354" w:name="_Toc459198593"/>
        <w:bookmarkStart w:id="6355" w:name="_Toc459198777"/>
        <w:bookmarkStart w:id="6356" w:name="_Toc459198930"/>
        <w:bookmarkStart w:id="6357" w:name="_Toc459206112"/>
        <w:bookmarkStart w:id="6358" w:name="_Toc459207159"/>
        <w:bookmarkStart w:id="6359" w:name="_Toc459207356"/>
        <w:bookmarkStart w:id="6360" w:name="_Toc459207763"/>
        <w:bookmarkStart w:id="6361" w:name="_Toc459279996"/>
        <w:bookmarkStart w:id="6362" w:name="_Toc459280786"/>
        <w:bookmarkStart w:id="6363" w:name="_Toc459280984"/>
        <w:bookmarkStart w:id="6364" w:name="_Toc459617137"/>
        <w:bookmarkStart w:id="6365" w:name="_Toc459621339"/>
        <w:bookmarkStart w:id="6366" w:name="_Toc459621832"/>
        <w:bookmarkStart w:id="6367" w:name="_Toc459622154"/>
        <w:bookmarkStart w:id="6368" w:name="_Toc459881687"/>
        <w:bookmarkStart w:id="6369" w:name="_Toc460236034"/>
        <w:bookmarkStart w:id="6370" w:name="_Toc460592828"/>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del>
    </w:p>
    <w:p w14:paraId="1372E407" w14:textId="4529A979" w:rsidR="006C61BF" w:rsidDel="001152EE" w:rsidRDefault="006C61BF" w:rsidP="003127AA">
      <w:pPr>
        <w:pStyle w:val="Heading3"/>
        <w:rPr>
          <w:del w:id="6371" w:author="Muhammad, Alimayo (GSFC-5660)" w:date="2016-08-15T14:59:00Z"/>
        </w:rPr>
        <w:pPrChange w:id="6372" w:author="Perrine, Martin L. (GSFC-5670)" w:date="2016-09-14T15:03:00Z">
          <w:pPr/>
        </w:pPrChange>
      </w:pPr>
      <w:bookmarkStart w:id="6373" w:name="_Toc459194082"/>
      <w:bookmarkStart w:id="6374" w:name="_Toc459198328"/>
      <w:bookmarkStart w:id="6375" w:name="_Toc459198594"/>
      <w:bookmarkStart w:id="6376" w:name="_Toc459198778"/>
      <w:bookmarkStart w:id="6377" w:name="_Toc459198931"/>
      <w:bookmarkStart w:id="6378" w:name="_Toc459206113"/>
      <w:bookmarkStart w:id="6379" w:name="_Toc459207160"/>
      <w:bookmarkStart w:id="6380" w:name="_Toc459207357"/>
      <w:bookmarkStart w:id="6381" w:name="_Toc459207764"/>
      <w:bookmarkStart w:id="6382" w:name="_Toc459279997"/>
      <w:bookmarkStart w:id="6383" w:name="_Toc459280787"/>
      <w:bookmarkStart w:id="6384" w:name="_Toc459280985"/>
      <w:bookmarkStart w:id="6385" w:name="_Toc459617138"/>
      <w:bookmarkStart w:id="6386" w:name="_Toc459621340"/>
      <w:bookmarkStart w:id="6387" w:name="_Toc459621833"/>
      <w:bookmarkStart w:id="6388" w:name="_Toc459622155"/>
      <w:bookmarkStart w:id="6389" w:name="_Toc459881688"/>
      <w:bookmarkStart w:id="6390" w:name="_Toc460236035"/>
      <w:bookmarkStart w:id="6391" w:name="_Toc460592829"/>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14:paraId="39A28D47" w14:textId="0194DEE8" w:rsidR="006C61BF" w:rsidDel="001152EE" w:rsidRDefault="006C61BF" w:rsidP="003127AA">
      <w:pPr>
        <w:pStyle w:val="Heading3"/>
        <w:rPr>
          <w:del w:id="6392" w:author="Muhammad, Alimayo (GSFC-5660)" w:date="2016-08-15T14:59:00Z"/>
        </w:rPr>
        <w:pPrChange w:id="6393" w:author="Perrine, Martin L. (GSFC-5670)" w:date="2016-09-14T15:03:00Z">
          <w:pPr/>
        </w:pPrChange>
      </w:pPr>
      <w:del w:id="6394" w:author="Muhammad, Alimayo (GSFC-5660)" w:date="2016-08-15T14:59:00Z">
        <w:r w:rsidRPr="00CB7522" w:rsidDel="001152EE">
          <w:delText xml:space="preserve">The pass criteria is that the </w:delText>
        </w:r>
        <w:r w:rsidDel="001152EE">
          <w:delText>NENG shall produce log files by the NEN system logging function showing system failure and operational activity</w:delText>
        </w:r>
        <w:r w:rsidRPr="00CB7522" w:rsidDel="001152EE">
          <w:delText>.</w:delText>
        </w:r>
        <w:bookmarkStart w:id="6395" w:name="_Toc459194083"/>
        <w:bookmarkStart w:id="6396" w:name="_Toc459198329"/>
        <w:bookmarkStart w:id="6397" w:name="_Toc459198595"/>
        <w:bookmarkStart w:id="6398" w:name="_Toc459198779"/>
        <w:bookmarkStart w:id="6399" w:name="_Toc459198932"/>
        <w:bookmarkStart w:id="6400" w:name="_Toc459206114"/>
        <w:bookmarkStart w:id="6401" w:name="_Toc459207161"/>
        <w:bookmarkStart w:id="6402" w:name="_Toc459207358"/>
        <w:bookmarkStart w:id="6403" w:name="_Toc459207765"/>
        <w:bookmarkStart w:id="6404" w:name="_Toc459279998"/>
        <w:bookmarkStart w:id="6405" w:name="_Toc459280788"/>
        <w:bookmarkStart w:id="6406" w:name="_Toc459280986"/>
        <w:bookmarkStart w:id="6407" w:name="_Toc459617139"/>
        <w:bookmarkStart w:id="6408" w:name="_Toc459621341"/>
        <w:bookmarkStart w:id="6409" w:name="_Toc459621834"/>
        <w:bookmarkStart w:id="6410" w:name="_Toc459622156"/>
        <w:bookmarkStart w:id="6411" w:name="_Toc459881689"/>
        <w:bookmarkStart w:id="6412" w:name="_Toc460236036"/>
        <w:bookmarkStart w:id="6413" w:name="_Toc460592830"/>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del>
    </w:p>
    <w:p w14:paraId="2C12A121" w14:textId="47381943" w:rsidR="006C61BF" w:rsidRPr="00CB7522" w:rsidDel="001152EE" w:rsidRDefault="006C61BF" w:rsidP="003127AA">
      <w:pPr>
        <w:pStyle w:val="Heading3"/>
        <w:rPr>
          <w:del w:id="6414" w:author="Muhammad, Alimayo (GSFC-5660)" w:date="2016-08-15T14:59:00Z"/>
        </w:rPr>
        <w:pPrChange w:id="6415" w:author="Perrine, Martin L. (GSFC-5670)" w:date="2016-09-14T15:03:00Z">
          <w:pPr/>
        </w:pPrChange>
      </w:pPr>
      <w:del w:id="6416" w:author="Muhammad, Alimayo (GSFC-5660)" w:date="2016-08-15T14:59:00Z">
        <w:r w:rsidRPr="00CB7522" w:rsidDel="001152EE">
          <w:delText xml:space="preserve">  </w:delText>
        </w:r>
        <w:bookmarkStart w:id="6417" w:name="_Toc459194084"/>
        <w:bookmarkStart w:id="6418" w:name="_Toc459198330"/>
        <w:bookmarkStart w:id="6419" w:name="_Toc459198596"/>
        <w:bookmarkStart w:id="6420" w:name="_Toc459198780"/>
        <w:bookmarkStart w:id="6421" w:name="_Toc459198933"/>
        <w:bookmarkStart w:id="6422" w:name="_Toc459206115"/>
        <w:bookmarkStart w:id="6423" w:name="_Toc459207162"/>
        <w:bookmarkStart w:id="6424" w:name="_Toc459207359"/>
        <w:bookmarkStart w:id="6425" w:name="_Toc459207766"/>
        <w:bookmarkStart w:id="6426" w:name="_Toc459279999"/>
        <w:bookmarkStart w:id="6427" w:name="_Toc459280789"/>
        <w:bookmarkStart w:id="6428" w:name="_Toc459280987"/>
        <w:bookmarkStart w:id="6429" w:name="_Toc459617140"/>
        <w:bookmarkStart w:id="6430" w:name="_Toc459621342"/>
        <w:bookmarkStart w:id="6431" w:name="_Toc459621835"/>
        <w:bookmarkStart w:id="6432" w:name="_Toc459622157"/>
        <w:bookmarkStart w:id="6433" w:name="_Toc459881690"/>
        <w:bookmarkStart w:id="6434" w:name="_Toc460236037"/>
        <w:bookmarkStart w:id="6435" w:name="_Toc460592831"/>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del>
    </w:p>
    <w:p w14:paraId="61BC3BA3" w14:textId="7EAA3A3D" w:rsidR="006C61BF" w:rsidDel="001152EE" w:rsidRDefault="006C61BF" w:rsidP="003127AA">
      <w:pPr>
        <w:pStyle w:val="Heading3"/>
        <w:rPr>
          <w:del w:id="6436" w:author="Muhammad, Alimayo (GSFC-5660)" w:date="2016-08-15T14:59:00Z"/>
        </w:rPr>
        <w:pPrChange w:id="6437" w:author="Perrine, Martin L. (GSFC-5670)" w:date="2016-09-14T15:03:00Z">
          <w:pPr/>
        </w:pPrChange>
      </w:pPr>
      <w:del w:id="6438" w:author="Muhammad, Alimayo (GSFC-5660)" w:date="2016-08-15T14:59:00Z">
        <w:r w:rsidRPr="00CB7522" w:rsidDel="001152EE">
          <w:delText xml:space="preserve">The unit fails if it the </w:delText>
        </w:r>
        <w:r w:rsidDel="001152EE">
          <w:delText>NENG does not produce log files by the NEN system logging function showing system failure and operational activity</w:delText>
        </w:r>
        <w:r w:rsidRPr="00CB7522" w:rsidDel="001152EE">
          <w:delText>.</w:delText>
        </w:r>
        <w:bookmarkStart w:id="6439" w:name="_Toc459194085"/>
        <w:bookmarkStart w:id="6440" w:name="_Toc459198331"/>
        <w:bookmarkStart w:id="6441" w:name="_Toc459198597"/>
        <w:bookmarkStart w:id="6442" w:name="_Toc459198781"/>
        <w:bookmarkStart w:id="6443" w:name="_Toc459198934"/>
        <w:bookmarkStart w:id="6444" w:name="_Toc459206116"/>
        <w:bookmarkStart w:id="6445" w:name="_Toc459207163"/>
        <w:bookmarkStart w:id="6446" w:name="_Toc459207360"/>
        <w:bookmarkStart w:id="6447" w:name="_Toc459207767"/>
        <w:bookmarkStart w:id="6448" w:name="_Toc459280000"/>
        <w:bookmarkStart w:id="6449" w:name="_Toc459280790"/>
        <w:bookmarkStart w:id="6450" w:name="_Toc459280988"/>
        <w:bookmarkStart w:id="6451" w:name="_Toc459617141"/>
        <w:bookmarkStart w:id="6452" w:name="_Toc459621343"/>
        <w:bookmarkStart w:id="6453" w:name="_Toc459621836"/>
        <w:bookmarkStart w:id="6454" w:name="_Toc459622158"/>
        <w:bookmarkStart w:id="6455" w:name="_Toc459881691"/>
        <w:bookmarkStart w:id="6456" w:name="_Toc460236038"/>
        <w:bookmarkStart w:id="6457" w:name="_Toc460592832"/>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del>
    </w:p>
    <w:p w14:paraId="0D48D574" w14:textId="63893E74" w:rsidR="006C61BF" w:rsidDel="001152EE" w:rsidRDefault="006C61BF" w:rsidP="003127AA">
      <w:pPr>
        <w:pStyle w:val="Heading3"/>
        <w:rPr>
          <w:del w:id="6458" w:author="Muhammad, Alimayo (GSFC-5660)" w:date="2016-08-15T14:59:00Z"/>
        </w:rPr>
        <w:pPrChange w:id="6459" w:author="Perrine, Martin L. (GSFC-5670)" w:date="2016-09-14T15:03:00Z">
          <w:pPr/>
        </w:pPrChange>
      </w:pPr>
      <w:bookmarkStart w:id="6460" w:name="_Toc459194086"/>
      <w:bookmarkStart w:id="6461" w:name="_Toc459198332"/>
      <w:bookmarkStart w:id="6462" w:name="_Toc459198598"/>
      <w:bookmarkStart w:id="6463" w:name="_Toc459198782"/>
      <w:bookmarkStart w:id="6464" w:name="_Toc459198935"/>
      <w:bookmarkStart w:id="6465" w:name="_Toc459206117"/>
      <w:bookmarkStart w:id="6466" w:name="_Toc459207164"/>
      <w:bookmarkStart w:id="6467" w:name="_Toc459207361"/>
      <w:bookmarkStart w:id="6468" w:name="_Toc459207768"/>
      <w:bookmarkStart w:id="6469" w:name="_Toc459280001"/>
      <w:bookmarkStart w:id="6470" w:name="_Toc459280791"/>
      <w:bookmarkStart w:id="6471" w:name="_Toc459280989"/>
      <w:bookmarkStart w:id="6472" w:name="_Toc459617142"/>
      <w:bookmarkStart w:id="6473" w:name="_Toc459621344"/>
      <w:bookmarkStart w:id="6474" w:name="_Toc459621837"/>
      <w:bookmarkStart w:id="6475" w:name="_Toc459622159"/>
      <w:bookmarkStart w:id="6476" w:name="_Toc459881692"/>
      <w:bookmarkStart w:id="6477" w:name="_Toc460236039"/>
      <w:bookmarkStart w:id="6478" w:name="_Toc460592833"/>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p>
    <w:p w14:paraId="3E317292" w14:textId="198047AE" w:rsidR="006C61BF" w:rsidDel="001152EE" w:rsidRDefault="006C61BF" w:rsidP="003127AA">
      <w:pPr>
        <w:pStyle w:val="Heading3"/>
        <w:rPr>
          <w:del w:id="6479" w:author="Muhammad, Alimayo (GSFC-5660)" w:date="2016-08-15T14:59:00Z"/>
        </w:rPr>
        <w:pPrChange w:id="6480" w:author="Perrine, Martin L. (GSFC-5670)" w:date="2016-09-14T15:03:00Z">
          <w:pPr/>
        </w:pPrChange>
      </w:pPr>
      <w:del w:id="6481" w:author="Muhammad, Alimayo (GSFC-5660)" w:date="2016-08-15T14:59:00Z">
        <w:r w:rsidDel="001152EE">
          <w:delText xml:space="preserve">Procedure for requirement </w:delText>
        </w:r>
        <w:r w:rsidRPr="008F169B" w:rsidDel="001152EE">
          <w:delText>NENG-OPS</w:delText>
        </w:r>
        <w:r w:rsidDel="001152EE">
          <w:delText>-016:</w:delText>
        </w:r>
        <w:bookmarkStart w:id="6482" w:name="_Toc459194087"/>
        <w:bookmarkStart w:id="6483" w:name="_Toc459198333"/>
        <w:bookmarkStart w:id="6484" w:name="_Toc459198599"/>
        <w:bookmarkStart w:id="6485" w:name="_Toc459198783"/>
        <w:bookmarkStart w:id="6486" w:name="_Toc459198936"/>
        <w:bookmarkStart w:id="6487" w:name="_Toc459206118"/>
        <w:bookmarkStart w:id="6488" w:name="_Toc459207165"/>
        <w:bookmarkStart w:id="6489" w:name="_Toc459207362"/>
        <w:bookmarkStart w:id="6490" w:name="_Toc459207769"/>
        <w:bookmarkStart w:id="6491" w:name="_Toc459280002"/>
        <w:bookmarkStart w:id="6492" w:name="_Toc459280792"/>
        <w:bookmarkStart w:id="6493" w:name="_Toc459280990"/>
        <w:bookmarkStart w:id="6494" w:name="_Toc459617143"/>
        <w:bookmarkStart w:id="6495" w:name="_Toc459621345"/>
        <w:bookmarkStart w:id="6496" w:name="_Toc459621838"/>
        <w:bookmarkStart w:id="6497" w:name="_Toc459622160"/>
        <w:bookmarkStart w:id="6498" w:name="_Toc459881693"/>
        <w:bookmarkStart w:id="6499" w:name="_Toc460236040"/>
        <w:bookmarkStart w:id="6500" w:name="_Toc460592834"/>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del>
    </w:p>
    <w:p w14:paraId="0A05240F" w14:textId="694AA65D" w:rsidR="006C61BF" w:rsidDel="001152EE" w:rsidRDefault="006C61BF" w:rsidP="003127AA">
      <w:pPr>
        <w:pStyle w:val="Heading3"/>
        <w:rPr>
          <w:del w:id="6501" w:author="Muhammad, Alimayo (GSFC-5660)" w:date="2016-08-15T14:59:00Z"/>
        </w:rPr>
        <w:pPrChange w:id="6502" w:author="Perrine, Martin L. (GSFC-5670)" w:date="2016-09-14T15:03:00Z">
          <w:pPr>
            <w:pStyle w:val="ListParagraph"/>
            <w:numPr>
              <w:numId w:val="77"/>
            </w:numPr>
            <w:ind w:left="1080" w:hanging="360"/>
          </w:pPr>
        </w:pPrChange>
      </w:pPr>
      <w:del w:id="6503" w:author="Muhammad, Alimayo (GSFC-5660)" w:date="2016-08-15T14:59:00Z">
        <w:r w:rsidDel="001152EE">
          <w:delText>Open terminal</w:delText>
        </w:r>
        <w:bookmarkStart w:id="6504" w:name="_Toc459194088"/>
        <w:bookmarkStart w:id="6505" w:name="_Toc459198334"/>
        <w:bookmarkStart w:id="6506" w:name="_Toc459198600"/>
        <w:bookmarkStart w:id="6507" w:name="_Toc459198784"/>
        <w:bookmarkStart w:id="6508" w:name="_Toc459198937"/>
        <w:bookmarkStart w:id="6509" w:name="_Toc459206119"/>
        <w:bookmarkStart w:id="6510" w:name="_Toc459207166"/>
        <w:bookmarkStart w:id="6511" w:name="_Toc459207363"/>
        <w:bookmarkStart w:id="6512" w:name="_Toc459207770"/>
        <w:bookmarkStart w:id="6513" w:name="_Toc459280003"/>
        <w:bookmarkStart w:id="6514" w:name="_Toc459280793"/>
        <w:bookmarkStart w:id="6515" w:name="_Toc459280991"/>
        <w:bookmarkStart w:id="6516" w:name="_Toc459617144"/>
        <w:bookmarkStart w:id="6517" w:name="_Toc459621346"/>
        <w:bookmarkStart w:id="6518" w:name="_Toc459621839"/>
        <w:bookmarkStart w:id="6519" w:name="_Toc459622161"/>
        <w:bookmarkStart w:id="6520" w:name="_Toc459881694"/>
        <w:bookmarkStart w:id="6521" w:name="_Toc460236041"/>
        <w:bookmarkStart w:id="6522" w:name="_Toc460592835"/>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del>
    </w:p>
    <w:p w14:paraId="0244FED6" w14:textId="7B8AB6FC" w:rsidR="006C61BF" w:rsidDel="001152EE" w:rsidRDefault="006C61BF" w:rsidP="003127AA">
      <w:pPr>
        <w:pStyle w:val="Heading3"/>
        <w:rPr>
          <w:del w:id="6523" w:author="Muhammad, Alimayo (GSFC-5660)" w:date="2016-08-15T14:59:00Z"/>
        </w:rPr>
        <w:pPrChange w:id="6524" w:author="Perrine, Martin L. (GSFC-5670)" w:date="2016-09-14T15:03:00Z">
          <w:pPr>
            <w:pStyle w:val="ListParagraph"/>
            <w:numPr>
              <w:numId w:val="77"/>
            </w:numPr>
            <w:ind w:left="1080" w:hanging="360"/>
          </w:pPr>
        </w:pPrChange>
      </w:pPr>
      <w:del w:id="6525" w:author="Muhammad, Alimayo (GSFC-5660)" w:date="2016-08-15T14:59:00Z">
        <w:r w:rsidDel="001152EE">
          <w:delText xml:space="preserve">Remotely ssh into server as ops user for DUT #1 Primary Side typing: ssh </w:delText>
        </w:r>
        <w:r w:rsidR="00E52440" w:rsidRPr="00E52440" w:rsidDel="001152EE">
          <w:rPr>
            <w:rPrChange w:id="6526" w:author="Muhammad, Alimayo (GSFC-5660)" w:date="2016-08-04T13:07:00Z">
              <w:rPr>
                <w:rStyle w:val="Hyperlink"/>
              </w:rPr>
            </w:rPrChange>
          </w:rPr>
          <w:delText>ops@1**.***.*.**0</w:delText>
        </w:r>
      </w:del>
      <w:del w:id="6527" w:author="Muhammad, Alimayo (GSFC-5660)" w:date="2016-08-04T13:07:00Z">
        <w:r w:rsidDel="00E52440">
          <w:delText>.</w:delText>
        </w:r>
      </w:del>
      <w:bookmarkStart w:id="6528" w:name="_Toc459194089"/>
      <w:bookmarkStart w:id="6529" w:name="_Toc459198335"/>
      <w:bookmarkStart w:id="6530" w:name="_Toc459198601"/>
      <w:bookmarkStart w:id="6531" w:name="_Toc459198785"/>
      <w:bookmarkStart w:id="6532" w:name="_Toc459198938"/>
      <w:bookmarkStart w:id="6533" w:name="_Toc459206120"/>
      <w:bookmarkStart w:id="6534" w:name="_Toc459207167"/>
      <w:bookmarkStart w:id="6535" w:name="_Toc459207364"/>
      <w:bookmarkStart w:id="6536" w:name="_Toc459207771"/>
      <w:bookmarkStart w:id="6537" w:name="_Toc459280004"/>
      <w:bookmarkStart w:id="6538" w:name="_Toc459280794"/>
      <w:bookmarkStart w:id="6539" w:name="_Toc459280992"/>
      <w:bookmarkStart w:id="6540" w:name="_Toc459617145"/>
      <w:bookmarkStart w:id="6541" w:name="_Toc459621347"/>
      <w:bookmarkStart w:id="6542" w:name="_Toc459621840"/>
      <w:bookmarkStart w:id="6543" w:name="_Toc459622162"/>
      <w:bookmarkStart w:id="6544" w:name="_Toc459881695"/>
      <w:bookmarkStart w:id="6545" w:name="_Toc460236042"/>
      <w:bookmarkStart w:id="6546" w:name="_Toc460592836"/>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p>
    <w:p w14:paraId="2BF111BD" w14:textId="38A52AFB" w:rsidR="006C61BF" w:rsidDel="001152EE" w:rsidRDefault="006C61BF" w:rsidP="003127AA">
      <w:pPr>
        <w:pStyle w:val="Heading3"/>
        <w:rPr>
          <w:del w:id="6547" w:author="Muhammad, Alimayo (GSFC-5660)" w:date="2016-08-15T14:59:00Z"/>
        </w:rPr>
        <w:pPrChange w:id="6548" w:author="Perrine, Martin L. (GSFC-5670)" w:date="2016-09-14T15:03:00Z">
          <w:pPr>
            <w:pStyle w:val="ListParagraph"/>
            <w:numPr>
              <w:numId w:val="77"/>
            </w:numPr>
            <w:ind w:left="1080" w:hanging="360"/>
          </w:pPr>
        </w:pPrChange>
      </w:pPr>
      <w:del w:id="6549" w:author="Muhammad, Alimayo (GSFC-5660)" w:date="2016-08-15T14:59:00Z">
        <w:r w:rsidDel="001152EE">
          <w:delText>Type *** for password.</w:delText>
        </w:r>
        <w:bookmarkStart w:id="6550" w:name="_Toc459194090"/>
        <w:bookmarkStart w:id="6551" w:name="_Toc459198336"/>
        <w:bookmarkStart w:id="6552" w:name="_Toc459198602"/>
        <w:bookmarkStart w:id="6553" w:name="_Toc459198786"/>
        <w:bookmarkStart w:id="6554" w:name="_Toc459198939"/>
        <w:bookmarkStart w:id="6555" w:name="_Toc459206121"/>
        <w:bookmarkStart w:id="6556" w:name="_Toc459207168"/>
        <w:bookmarkStart w:id="6557" w:name="_Toc459207365"/>
        <w:bookmarkStart w:id="6558" w:name="_Toc459207772"/>
        <w:bookmarkStart w:id="6559" w:name="_Toc459280005"/>
        <w:bookmarkStart w:id="6560" w:name="_Toc459280795"/>
        <w:bookmarkStart w:id="6561" w:name="_Toc459280993"/>
        <w:bookmarkStart w:id="6562" w:name="_Toc459617146"/>
        <w:bookmarkStart w:id="6563" w:name="_Toc459621348"/>
        <w:bookmarkStart w:id="6564" w:name="_Toc459621841"/>
        <w:bookmarkStart w:id="6565" w:name="_Toc459622163"/>
        <w:bookmarkStart w:id="6566" w:name="_Toc459881696"/>
        <w:bookmarkStart w:id="6567" w:name="_Toc460236043"/>
        <w:bookmarkStart w:id="6568" w:name="_Toc460592837"/>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del>
    </w:p>
    <w:p w14:paraId="5A4249C4" w14:textId="336EBEA5" w:rsidR="006C61BF" w:rsidDel="001152EE" w:rsidRDefault="006C61BF" w:rsidP="003127AA">
      <w:pPr>
        <w:pStyle w:val="Heading3"/>
        <w:rPr>
          <w:del w:id="6569" w:author="Muhammad, Alimayo (GSFC-5660)" w:date="2016-08-15T14:59:00Z"/>
        </w:rPr>
        <w:pPrChange w:id="6570" w:author="Perrine, Martin L. (GSFC-5670)" w:date="2016-09-14T15:03:00Z">
          <w:pPr>
            <w:pStyle w:val="ListParagraph"/>
            <w:numPr>
              <w:numId w:val="77"/>
            </w:numPr>
            <w:ind w:left="1080" w:hanging="360"/>
          </w:pPr>
        </w:pPrChange>
      </w:pPr>
      <w:del w:id="6571" w:author="Muhammad, Alimayo (GSFC-5660)" w:date="2016-08-15T14:59:00Z">
        <w:r w:rsidDel="001152EE">
          <w:delText>Once logged in, type bash.</w:delText>
        </w:r>
        <w:bookmarkStart w:id="6572" w:name="_Toc459194091"/>
        <w:bookmarkStart w:id="6573" w:name="_Toc459198337"/>
        <w:bookmarkStart w:id="6574" w:name="_Toc459198603"/>
        <w:bookmarkStart w:id="6575" w:name="_Toc459198787"/>
        <w:bookmarkStart w:id="6576" w:name="_Toc459198940"/>
        <w:bookmarkStart w:id="6577" w:name="_Toc459206122"/>
        <w:bookmarkStart w:id="6578" w:name="_Toc459207169"/>
        <w:bookmarkStart w:id="6579" w:name="_Toc459207366"/>
        <w:bookmarkStart w:id="6580" w:name="_Toc459207773"/>
        <w:bookmarkStart w:id="6581" w:name="_Toc459280006"/>
        <w:bookmarkStart w:id="6582" w:name="_Toc459280796"/>
        <w:bookmarkStart w:id="6583" w:name="_Toc459280994"/>
        <w:bookmarkStart w:id="6584" w:name="_Toc459617147"/>
        <w:bookmarkStart w:id="6585" w:name="_Toc459621349"/>
        <w:bookmarkStart w:id="6586" w:name="_Toc459621842"/>
        <w:bookmarkStart w:id="6587" w:name="_Toc459622164"/>
        <w:bookmarkStart w:id="6588" w:name="_Toc459881697"/>
        <w:bookmarkStart w:id="6589" w:name="_Toc460236044"/>
        <w:bookmarkStart w:id="6590" w:name="_Toc460592838"/>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del>
    </w:p>
    <w:p w14:paraId="3C14C755" w14:textId="3A948327" w:rsidR="006C61BF" w:rsidDel="001152EE" w:rsidRDefault="006C61BF" w:rsidP="003127AA">
      <w:pPr>
        <w:pStyle w:val="Heading3"/>
        <w:rPr>
          <w:del w:id="6591" w:author="Muhammad, Alimayo (GSFC-5660)" w:date="2016-08-15T14:59:00Z"/>
        </w:rPr>
        <w:pPrChange w:id="6592" w:author="Perrine, Martin L. (GSFC-5670)" w:date="2016-09-14T15:03:00Z">
          <w:pPr>
            <w:pStyle w:val="ListParagraph"/>
            <w:numPr>
              <w:numId w:val="77"/>
            </w:numPr>
            <w:ind w:left="1080" w:hanging="360"/>
          </w:pPr>
        </w:pPrChange>
      </w:pPr>
      <w:del w:id="6593" w:author="Muhammad, Alimayo (GSFC-5660)" w:date="2016-08-15T14:59:00Z">
        <w:r w:rsidDel="001152EE">
          <w:delText>Type cd /var/log</w:delText>
        </w:r>
        <w:bookmarkStart w:id="6594" w:name="_Toc459194092"/>
        <w:bookmarkStart w:id="6595" w:name="_Toc459198338"/>
        <w:bookmarkStart w:id="6596" w:name="_Toc459198604"/>
        <w:bookmarkStart w:id="6597" w:name="_Toc459198788"/>
        <w:bookmarkStart w:id="6598" w:name="_Toc459198941"/>
        <w:bookmarkStart w:id="6599" w:name="_Toc459206123"/>
        <w:bookmarkStart w:id="6600" w:name="_Toc459207170"/>
        <w:bookmarkStart w:id="6601" w:name="_Toc459207367"/>
        <w:bookmarkStart w:id="6602" w:name="_Toc459207774"/>
        <w:bookmarkStart w:id="6603" w:name="_Toc459280007"/>
        <w:bookmarkStart w:id="6604" w:name="_Toc459280797"/>
        <w:bookmarkStart w:id="6605" w:name="_Toc459280995"/>
        <w:bookmarkStart w:id="6606" w:name="_Toc459617148"/>
        <w:bookmarkStart w:id="6607" w:name="_Toc459621350"/>
        <w:bookmarkStart w:id="6608" w:name="_Toc459621843"/>
        <w:bookmarkStart w:id="6609" w:name="_Toc459622165"/>
        <w:bookmarkStart w:id="6610" w:name="_Toc459881698"/>
        <w:bookmarkStart w:id="6611" w:name="_Toc460236045"/>
        <w:bookmarkStart w:id="6612" w:name="_Toc460592839"/>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del>
    </w:p>
    <w:p w14:paraId="042FEDA3" w14:textId="6E784662" w:rsidR="006C61BF" w:rsidDel="001152EE" w:rsidRDefault="006C61BF" w:rsidP="003127AA">
      <w:pPr>
        <w:pStyle w:val="Heading3"/>
        <w:rPr>
          <w:del w:id="6613" w:author="Muhammad, Alimayo (GSFC-5660)" w:date="2016-08-15T14:59:00Z"/>
        </w:rPr>
        <w:pPrChange w:id="6614" w:author="Perrine, Martin L. (GSFC-5670)" w:date="2016-09-14T15:03:00Z">
          <w:pPr>
            <w:pStyle w:val="ListParagraph"/>
            <w:numPr>
              <w:numId w:val="77"/>
            </w:numPr>
            <w:ind w:left="1080" w:hanging="360"/>
          </w:pPr>
        </w:pPrChange>
      </w:pPr>
      <w:del w:id="6615" w:author="Muhammad, Alimayo (GSFC-5660)" w:date="2016-08-15T14:59:00Z">
        <w:r w:rsidDel="001152EE">
          <w:delText>Type cat syslog. This shows the system log status. Record excerpts from this information.</w:delText>
        </w:r>
        <w:bookmarkStart w:id="6616" w:name="_Toc459194093"/>
        <w:bookmarkStart w:id="6617" w:name="_Toc459198339"/>
        <w:bookmarkStart w:id="6618" w:name="_Toc459198605"/>
        <w:bookmarkStart w:id="6619" w:name="_Toc459198789"/>
        <w:bookmarkStart w:id="6620" w:name="_Toc459198942"/>
        <w:bookmarkStart w:id="6621" w:name="_Toc459206124"/>
        <w:bookmarkStart w:id="6622" w:name="_Toc459207171"/>
        <w:bookmarkStart w:id="6623" w:name="_Toc459207368"/>
        <w:bookmarkStart w:id="6624" w:name="_Toc459207775"/>
        <w:bookmarkStart w:id="6625" w:name="_Toc459280008"/>
        <w:bookmarkStart w:id="6626" w:name="_Toc459280798"/>
        <w:bookmarkStart w:id="6627" w:name="_Toc459280996"/>
        <w:bookmarkStart w:id="6628" w:name="_Toc459617149"/>
        <w:bookmarkStart w:id="6629" w:name="_Toc459621351"/>
        <w:bookmarkStart w:id="6630" w:name="_Toc459621844"/>
        <w:bookmarkStart w:id="6631" w:name="_Toc459622166"/>
        <w:bookmarkStart w:id="6632" w:name="_Toc459881699"/>
        <w:bookmarkStart w:id="6633" w:name="_Toc460236046"/>
        <w:bookmarkStart w:id="6634" w:name="_Toc460592840"/>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del>
    </w:p>
    <w:p w14:paraId="3DBC2CF4" w14:textId="4F09DF58" w:rsidR="006C61BF" w:rsidDel="001152EE" w:rsidRDefault="006C61BF" w:rsidP="003127AA">
      <w:pPr>
        <w:pStyle w:val="Heading3"/>
        <w:rPr>
          <w:del w:id="6635" w:author="Muhammad, Alimayo (GSFC-5660)" w:date="2016-08-15T14:59:00Z"/>
        </w:rPr>
        <w:pPrChange w:id="6636" w:author="Perrine, Martin L. (GSFC-5670)" w:date="2016-09-14T15:03:00Z">
          <w:pPr>
            <w:pStyle w:val="ListParagraph"/>
            <w:numPr>
              <w:numId w:val="77"/>
            </w:numPr>
            <w:ind w:left="1080" w:hanging="360"/>
          </w:pPr>
        </w:pPrChange>
      </w:pPr>
      <w:del w:id="6637" w:author="Muhammad, Alimayo (GSFC-5660)" w:date="2016-08-15T14:59:00Z">
        <w:r w:rsidDel="001152EE">
          <w:delText>Procedure 1 through 7 shall be repeated for DUT #2, except the ssh login will be different. It will be ops@1**.***.*.**4.</w:delText>
        </w:r>
        <w:bookmarkStart w:id="6638" w:name="_Toc459194094"/>
        <w:bookmarkStart w:id="6639" w:name="_Toc459198340"/>
        <w:bookmarkStart w:id="6640" w:name="_Toc459198606"/>
        <w:bookmarkStart w:id="6641" w:name="_Toc459198790"/>
        <w:bookmarkStart w:id="6642" w:name="_Toc459198943"/>
        <w:bookmarkStart w:id="6643" w:name="_Toc459206125"/>
        <w:bookmarkStart w:id="6644" w:name="_Toc459207172"/>
        <w:bookmarkStart w:id="6645" w:name="_Toc459207369"/>
        <w:bookmarkStart w:id="6646" w:name="_Toc459207776"/>
        <w:bookmarkStart w:id="6647" w:name="_Toc459280009"/>
        <w:bookmarkStart w:id="6648" w:name="_Toc459280799"/>
        <w:bookmarkStart w:id="6649" w:name="_Toc459280997"/>
        <w:bookmarkStart w:id="6650" w:name="_Toc459617150"/>
        <w:bookmarkStart w:id="6651" w:name="_Toc459621352"/>
        <w:bookmarkStart w:id="6652" w:name="_Toc459621845"/>
        <w:bookmarkStart w:id="6653" w:name="_Toc459622167"/>
        <w:bookmarkStart w:id="6654" w:name="_Toc459881700"/>
        <w:bookmarkStart w:id="6655" w:name="_Toc460236047"/>
        <w:bookmarkStart w:id="6656" w:name="_Toc460592841"/>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del>
    </w:p>
    <w:p w14:paraId="771562F4" w14:textId="48CA216A" w:rsidR="006C61BF" w:rsidDel="001152EE" w:rsidRDefault="006C61BF" w:rsidP="003127AA">
      <w:pPr>
        <w:pStyle w:val="Heading3"/>
        <w:rPr>
          <w:del w:id="6657" w:author="Muhammad, Alimayo (GSFC-5660)" w:date="2016-08-15T14:59:00Z"/>
        </w:rPr>
        <w:pPrChange w:id="6658" w:author="Perrine, Martin L. (GSFC-5670)" w:date="2016-09-14T15:03:00Z">
          <w:pPr/>
        </w:pPrChange>
      </w:pPr>
      <w:bookmarkStart w:id="6659" w:name="_Toc459194095"/>
      <w:bookmarkStart w:id="6660" w:name="_Toc459198341"/>
      <w:bookmarkStart w:id="6661" w:name="_Toc459198607"/>
      <w:bookmarkStart w:id="6662" w:name="_Toc459198791"/>
      <w:bookmarkStart w:id="6663" w:name="_Toc459198944"/>
      <w:bookmarkStart w:id="6664" w:name="_Toc459206126"/>
      <w:bookmarkStart w:id="6665" w:name="_Toc459207173"/>
      <w:bookmarkStart w:id="6666" w:name="_Toc459207370"/>
      <w:bookmarkStart w:id="6667" w:name="_Toc459207777"/>
      <w:bookmarkStart w:id="6668" w:name="_Toc459280010"/>
      <w:bookmarkStart w:id="6669" w:name="_Toc459280800"/>
      <w:bookmarkStart w:id="6670" w:name="_Toc459280998"/>
      <w:bookmarkStart w:id="6671" w:name="_Toc459617151"/>
      <w:bookmarkStart w:id="6672" w:name="_Toc459621353"/>
      <w:bookmarkStart w:id="6673" w:name="_Toc459621846"/>
      <w:bookmarkStart w:id="6674" w:name="_Toc459622168"/>
      <w:bookmarkStart w:id="6675" w:name="_Toc459881701"/>
      <w:bookmarkStart w:id="6676" w:name="_Toc460236048"/>
      <w:bookmarkStart w:id="6677" w:name="_Toc460592842"/>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p>
    <w:p w14:paraId="0A823470" w14:textId="0D70AF4F" w:rsidR="006C61BF" w:rsidDel="001152EE" w:rsidRDefault="006C61BF" w:rsidP="003127AA">
      <w:pPr>
        <w:pStyle w:val="Heading3"/>
        <w:rPr>
          <w:del w:id="6678" w:author="Muhammad, Alimayo (GSFC-5660)" w:date="2016-08-15T14:59:00Z"/>
        </w:rPr>
        <w:pPrChange w:id="6679" w:author="Perrine, Martin L. (GSFC-5670)" w:date="2016-09-14T15:03:00Z">
          <w:pPr/>
        </w:pPrChange>
      </w:pPr>
      <w:bookmarkStart w:id="6680" w:name="_Toc459194096"/>
      <w:bookmarkStart w:id="6681" w:name="_Toc459198342"/>
      <w:bookmarkStart w:id="6682" w:name="_Toc459198608"/>
      <w:bookmarkStart w:id="6683" w:name="_Toc459198792"/>
      <w:bookmarkStart w:id="6684" w:name="_Toc459198945"/>
      <w:bookmarkStart w:id="6685" w:name="_Toc459206127"/>
      <w:bookmarkStart w:id="6686" w:name="_Toc459207174"/>
      <w:bookmarkStart w:id="6687" w:name="_Toc459207371"/>
      <w:bookmarkStart w:id="6688" w:name="_Toc459207778"/>
      <w:bookmarkStart w:id="6689" w:name="_Toc459280011"/>
      <w:bookmarkStart w:id="6690" w:name="_Toc459280801"/>
      <w:bookmarkStart w:id="6691" w:name="_Toc459280999"/>
      <w:bookmarkStart w:id="6692" w:name="_Toc459617152"/>
      <w:bookmarkStart w:id="6693" w:name="_Toc459621354"/>
      <w:bookmarkStart w:id="6694" w:name="_Toc459621847"/>
      <w:bookmarkStart w:id="6695" w:name="_Toc459622169"/>
      <w:bookmarkStart w:id="6696" w:name="_Toc459881702"/>
      <w:bookmarkStart w:id="6697" w:name="_Toc460236049"/>
      <w:bookmarkStart w:id="6698" w:name="_Toc460592843"/>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p>
    <w:p w14:paraId="402261AA" w14:textId="37022E56" w:rsidR="006C61BF" w:rsidDel="001152EE" w:rsidRDefault="006C61BF" w:rsidP="003127AA">
      <w:pPr>
        <w:pStyle w:val="Heading3"/>
        <w:rPr>
          <w:del w:id="6699" w:author="Muhammad, Alimayo (GSFC-5660)" w:date="2016-08-15T14:59:00Z"/>
        </w:rPr>
        <w:pPrChange w:id="6700" w:author="Perrine, Martin L. (GSFC-5670)" w:date="2016-09-14T15:03:00Z">
          <w:pPr>
            <w:pStyle w:val="BodyText"/>
          </w:pPr>
        </w:pPrChange>
      </w:pPr>
      <w:bookmarkStart w:id="6701" w:name="_Toc459194097"/>
      <w:bookmarkStart w:id="6702" w:name="_Toc459198343"/>
      <w:bookmarkStart w:id="6703" w:name="_Toc459198609"/>
      <w:bookmarkStart w:id="6704" w:name="_Toc459198793"/>
      <w:bookmarkStart w:id="6705" w:name="_Toc459198946"/>
      <w:bookmarkStart w:id="6706" w:name="_Toc459206128"/>
      <w:bookmarkStart w:id="6707" w:name="_Toc459207175"/>
      <w:bookmarkStart w:id="6708" w:name="_Toc459207372"/>
      <w:bookmarkStart w:id="6709" w:name="_Toc459207779"/>
      <w:bookmarkStart w:id="6710" w:name="_Toc459280012"/>
      <w:bookmarkStart w:id="6711" w:name="_Toc459280802"/>
      <w:bookmarkStart w:id="6712" w:name="_Toc459281000"/>
      <w:bookmarkStart w:id="6713" w:name="_Toc459617153"/>
      <w:bookmarkStart w:id="6714" w:name="_Toc459621355"/>
      <w:bookmarkStart w:id="6715" w:name="_Toc459621848"/>
      <w:bookmarkStart w:id="6716" w:name="_Toc459622170"/>
      <w:bookmarkStart w:id="6717" w:name="_Toc459881703"/>
      <w:bookmarkStart w:id="6718" w:name="_Toc460236050"/>
      <w:bookmarkStart w:id="6719" w:name="_Toc460592844"/>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p>
    <w:p w14:paraId="02097A59" w14:textId="77777777" w:rsidR="006C61BF" w:rsidDel="002A6569" w:rsidRDefault="006C61BF" w:rsidP="003127AA">
      <w:pPr>
        <w:pStyle w:val="Heading3"/>
        <w:rPr>
          <w:del w:id="6720" w:author="Muhammad, Alimayo (GSFC-5660)" w:date="2016-08-08T15:19:00Z"/>
        </w:rPr>
        <w:pPrChange w:id="6721" w:author="Perrine, Martin L. (GSFC-5670)" w:date="2016-09-14T15:03:00Z">
          <w:pPr>
            <w:pStyle w:val="BodyText"/>
          </w:pPr>
        </w:pPrChange>
      </w:pPr>
      <w:bookmarkStart w:id="6722" w:name="_Toc459194098"/>
      <w:bookmarkStart w:id="6723" w:name="_Toc459198344"/>
      <w:bookmarkStart w:id="6724" w:name="_Toc459198610"/>
      <w:bookmarkStart w:id="6725" w:name="_Toc459198794"/>
      <w:bookmarkStart w:id="6726" w:name="_Toc459198947"/>
      <w:bookmarkStart w:id="6727" w:name="_Toc459206129"/>
      <w:bookmarkStart w:id="6728" w:name="_Toc459207176"/>
      <w:bookmarkStart w:id="6729" w:name="_Toc459207373"/>
      <w:bookmarkStart w:id="6730" w:name="_Toc459207780"/>
      <w:bookmarkStart w:id="6731" w:name="_Toc459280013"/>
      <w:bookmarkStart w:id="6732" w:name="_Toc459280803"/>
      <w:bookmarkStart w:id="6733" w:name="_Toc459281001"/>
      <w:bookmarkStart w:id="6734" w:name="_Toc459617154"/>
      <w:bookmarkStart w:id="6735" w:name="_Toc459621356"/>
      <w:bookmarkStart w:id="6736" w:name="_Toc459621849"/>
      <w:bookmarkStart w:id="6737" w:name="_Toc459622171"/>
      <w:bookmarkStart w:id="6738" w:name="_Toc459881704"/>
      <w:bookmarkStart w:id="6739" w:name="_Toc460236051"/>
      <w:bookmarkStart w:id="6740" w:name="_Toc460592845"/>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p>
    <w:p w14:paraId="40A755AA" w14:textId="69B85B67" w:rsidR="006C61BF" w:rsidDel="001152EE" w:rsidRDefault="006C61BF" w:rsidP="003127AA">
      <w:pPr>
        <w:pStyle w:val="Heading3"/>
        <w:rPr>
          <w:del w:id="6741" w:author="Muhammad, Alimayo (GSFC-5660)" w:date="2016-08-15T14:59:00Z"/>
        </w:rPr>
        <w:pPrChange w:id="6742" w:author="Perrine, Martin L. (GSFC-5670)" w:date="2016-09-14T15:03:00Z">
          <w:pPr>
            <w:pStyle w:val="ListParagraph"/>
          </w:pPr>
        </w:pPrChange>
      </w:pPr>
      <w:bookmarkStart w:id="6743" w:name="_Toc459194099"/>
      <w:bookmarkStart w:id="6744" w:name="_Toc459198345"/>
      <w:bookmarkStart w:id="6745" w:name="_Toc459198611"/>
      <w:bookmarkStart w:id="6746" w:name="_Toc459198795"/>
      <w:bookmarkStart w:id="6747" w:name="_Toc459198948"/>
      <w:bookmarkStart w:id="6748" w:name="_Toc459206130"/>
      <w:bookmarkStart w:id="6749" w:name="_Toc459207177"/>
      <w:bookmarkStart w:id="6750" w:name="_Toc459207374"/>
      <w:bookmarkStart w:id="6751" w:name="_Toc459207781"/>
      <w:bookmarkStart w:id="6752" w:name="_Toc459280014"/>
      <w:bookmarkStart w:id="6753" w:name="_Toc459280804"/>
      <w:bookmarkStart w:id="6754" w:name="_Toc459281002"/>
      <w:bookmarkStart w:id="6755" w:name="_Toc459617155"/>
      <w:bookmarkStart w:id="6756" w:name="_Toc459621357"/>
      <w:bookmarkStart w:id="6757" w:name="_Toc459621850"/>
      <w:bookmarkStart w:id="6758" w:name="_Toc459622172"/>
      <w:bookmarkStart w:id="6759" w:name="_Toc459881705"/>
      <w:bookmarkStart w:id="6760" w:name="_Toc460236052"/>
      <w:bookmarkStart w:id="6761" w:name="_Toc460592846"/>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p>
    <w:p w14:paraId="6E8E307A" w14:textId="6097672B" w:rsidR="006C61BF" w:rsidDel="001152EE" w:rsidRDefault="006C61BF" w:rsidP="003127AA">
      <w:pPr>
        <w:pStyle w:val="Heading3"/>
        <w:rPr>
          <w:del w:id="6762" w:author="Muhammad, Alimayo (GSFC-5660)" w:date="2016-08-15T14:59:00Z"/>
        </w:rPr>
        <w:pPrChange w:id="6763" w:author="Perrine, Martin L. (GSFC-5670)" w:date="2016-09-14T15:03:00Z">
          <w:pPr>
            <w:pStyle w:val="BodyText"/>
          </w:pPr>
        </w:pPrChange>
      </w:pPr>
      <w:del w:id="6764" w:author="Muhammad, Alimayo (GSFC-5660)" w:date="2016-08-15T14:59:00Z">
        <w:r w:rsidDel="001152EE">
          <w:delText>Example from DUT:</w:delText>
        </w:r>
        <w:bookmarkStart w:id="6765" w:name="_Toc459194100"/>
        <w:bookmarkStart w:id="6766" w:name="_Toc459198346"/>
        <w:bookmarkStart w:id="6767" w:name="_Toc459198612"/>
        <w:bookmarkStart w:id="6768" w:name="_Toc459198796"/>
        <w:bookmarkStart w:id="6769" w:name="_Toc459198949"/>
        <w:bookmarkStart w:id="6770" w:name="_Toc459206131"/>
        <w:bookmarkStart w:id="6771" w:name="_Toc459207178"/>
        <w:bookmarkStart w:id="6772" w:name="_Toc459207375"/>
        <w:bookmarkStart w:id="6773" w:name="_Toc459207782"/>
        <w:bookmarkStart w:id="6774" w:name="_Toc459280015"/>
        <w:bookmarkStart w:id="6775" w:name="_Toc459280805"/>
        <w:bookmarkStart w:id="6776" w:name="_Toc459281003"/>
        <w:bookmarkStart w:id="6777" w:name="_Toc459617156"/>
        <w:bookmarkStart w:id="6778" w:name="_Toc459621358"/>
        <w:bookmarkStart w:id="6779" w:name="_Toc459621851"/>
        <w:bookmarkStart w:id="6780" w:name="_Toc459622173"/>
        <w:bookmarkStart w:id="6781" w:name="_Toc459881706"/>
        <w:bookmarkStart w:id="6782" w:name="_Toc460236053"/>
        <w:bookmarkStart w:id="6783" w:name="_Toc460592847"/>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del>
    </w:p>
    <w:p w14:paraId="5FE6A15E" w14:textId="44CBE2F0" w:rsidR="006C61BF" w:rsidDel="001152EE" w:rsidRDefault="006C61BF" w:rsidP="003127AA">
      <w:pPr>
        <w:pStyle w:val="Heading3"/>
        <w:rPr>
          <w:del w:id="6784" w:author="Muhammad, Alimayo (GSFC-5660)" w:date="2016-08-15T14:59:00Z"/>
        </w:rPr>
        <w:pPrChange w:id="6785" w:author="Perrine, Martin L. (GSFC-5670)" w:date="2016-09-14T15:03:00Z">
          <w:pPr>
            <w:pStyle w:val="BodyText"/>
          </w:pPr>
        </w:pPrChange>
      </w:pPr>
      <w:del w:id="6786" w:author="Muhammad, Alimayo (GSFC-5660)" w:date="2016-08-15T14:59:00Z">
        <w:r w:rsidDel="001152EE">
          <w:rPr>
            <w:noProof/>
          </w:rPr>
          <w:drawing>
            <wp:inline distT="0" distB="0" distL="0" distR="0" wp14:anchorId="0A14EFF4" wp14:editId="604612B2">
              <wp:extent cx="5208422" cy="347228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0887" cy="3473924"/>
                      </a:xfrm>
                      <a:prstGeom prst="rect">
                        <a:avLst/>
                      </a:prstGeom>
                    </pic:spPr>
                  </pic:pic>
                </a:graphicData>
              </a:graphic>
            </wp:inline>
          </w:drawing>
        </w:r>
        <w:bookmarkStart w:id="6787" w:name="_Toc459194101"/>
        <w:bookmarkStart w:id="6788" w:name="_Toc459198347"/>
        <w:bookmarkStart w:id="6789" w:name="_Toc459198613"/>
        <w:bookmarkStart w:id="6790" w:name="_Toc459198797"/>
        <w:bookmarkStart w:id="6791" w:name="_Toc459198950"/>
        <w:bookmarkStart w:id="6792" w:name="_Toc459206132"/>
        <w:bookmarkStart w:id="6793" w:name="_Toc459207179"/>
        <w:bookmarkStart w:id="6794" w:name="_Toc459207376"/>
        <w:bookmarkStart w:id="6795" w:name="_Toc459207783"/>
        <w:bookmarkStart w:id="6796" w:name="_Toc459280016"/>
        <w:bookmarkStart w:id="6797" w:name="_Toc459280806"/>
        <w:bookmarkStart w:id="6798" w:name="_Toc459281004"/>
        <w:bookmarkStart w:id="6799" w:name="_Toc459617157"/>
        <w:bookmarkStart w:id="6800" w:name="_Toc459621359"/>
        <w:bookmarkStart w:id="6801" w:name="_Toc459621852"/>
        <w:bookmarkStart w:id="6802" w:name="_Toc459622174"/>
        <w:bookmarkStart w:id="6803" w:name="_Toc459881707"/>
        <w:bookmarkStart w:id="6804" w:name="_Toc460236054"/>
        <w:bookmarkStart w:id="6805" w:name="_Toc460592848"/>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del>
    </w:p>
    <w:p w14:paraId="2DC98677" w14:textId="580EB182" w:rsidR="006C61BF" w:rsidDel="00D21B21" w:rsidRDefault="006C61BF" w:rsidP="003127AA">
      <w:pPr>
        <w:pStyle w:val="Heading3"/>
        <w:rPr>
          <w:del w:id="6806" w:author="Muhammad, Alimayo (GSFC-5660)" w:date="2016-08-08T12:02:00Z"/>
        </w:rPr>
        <w:pPrChange w:id="6807" w:author="Perrine, Martin L. (GSFC-5670)" w:date="2016-09-14T15:03:00Z">
          <w:pPr/>
        </w:pPrChange>
      </w:pPr>
      <w:del w:id="6808" w:author="Muhammad, Alimayo (GSFC-5660)" w:date="2016-08-08T10:16:00Z">
        <w:r w:rsidDel="00D349FE">
          <w:delText xml:space="preserve">Figure </w:delText>
        </w:r>
        <w:r w:rsidR="00F705CA" w:rsidDel="00D349FE">
          <w:delText>39</w:delText>
        </w:r>
        <w:r w:rsidDel="00D349FE">
          <w:delText xml:space="preserve"> </w:delText>
        </w:r>
      </w:del>
      <w:del w:id="6809" w:author="Muhammad, Alimayo (GSFC-5660)" w:date="2016-08-15T14:59:00Z">
        <w:r w:rsidDel="001152EE">
          <w:delText>Excerpt from syslog file showing DUT operational activity</w:delText>
        </w:r>
      </w:del>
      <w:bookmarkStart w:id="6810" w:name="_Toc459194102"/>
      <w:bookmarkStart w:id="6811" w:name="_Toc459198348"/>
      <w:bookmarkStart w:id="6812" w:name="_Toc459198614"/>
      <w:bookmarkStart w:id="6813" w:name="_Toc459198798"/>
      <w:bookmarkStart w:id="6814" w:name="_Toc459198951"/>
      <w:bookmarkStart w:id="6815" w:name="_Toc459206133"/>
      <w:bookmarkStart w:id="6816" w:name="_Toc459207180"/>
      <w:bookmarkStart w:id="6817" w:name="_Toc459207377"/>
      <w:bookmarkStart w:id="6818" w:name="_Toc459207784"/>
      <w:bookmarkStart w:id="6819" w:name="_Toc459280017"/>
      <w:bookmarkStart w:id="6820" w:name="_Toc459280807"/>
      <w:bookmarkStart w:id="6821" w:name="_Toc459281005"/>
      <w:bookmarkStart w:id="6822" w:name="_Toc459617158"/>
      <w:bookmarkStart w:id="6823" w:name="_Toc459621360"/>
      <w:bookmarkStart w:id="6824" w:name="_Toc459621853"/>
      <w:bookmarkStart w:id="6825" w:name="_Toc459622175"/>
      <w:bookmarkStart w:id="6826" w:name="_Toc459881708"/>
      <w:bookmarkStart w:id="6827" w:name="_Toc460236055"/>
      <w:bookmarkStart w:id="6828" w:name="_Toc46059284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p>
    <w:p w14:paraId="27384B9D" w14:textId="46BCACC8" w:rsidR="006C61BF" w:rsidDel="001152EE" w:rsidRDefault="006C61BF" w:rsidP="003127AA">
      <w:pPr>
        <w:pStyle w:val="Heading3"/>
        <w:rPr>
          <w:del w:id="6829" w:author="Muhammad, Alimayo (GSFC-5660)" w:date="2016-08-15T14:59:00Z"/>
        </w:rPr>
        <w:pPrChange w:id="6830" w:author="Perrine, Martin L. (GSFC-5670)" w:date="2016-09-14T15:03:00Z">
          <w:pPr/>
        </w:pPrChange>
      </w:pPr>
      <w:bookmarkStart w:id="6831" w:name="_Toc459194103"/>
      <w:bookmarkStart w:id="6832" w:name="_Toc459198349"/>
      <w:bookmarkStart w:id="6833" w:name="_Toc459198615"/>
      <w:bookmarkStart w:id="6834" w:name="_Toc459198799"/>
      <w:bookmarkStart w:id="6835" w:name="_Toc459198952"/>
      <w:bookmarkStart w:id="6836" w:name="_Toc459206134"/>
      <w:bookmarkStart w:id="6837" w:name="_Toc459207181"/>
      <w:bookmarkStart w:id="6838" w:name="_Toc459207378"/>
      <w:bookmarkStart w:id="6839" w:name="_Toc459207785"/>
      <w:bookmarkStart w:id="6840" w:name="_Toc459280018"/>
      <w:bookmarkStart w:id="6841" w:name="_Toc459280808"/>
      <w:bookmarkStart w:id="6842" w:name="_Toc459281006"/>
      <w:bookmarkStart w:id="6843" w:name="_Toc459617159"/>
      <w:bookmarkStart w:id="6844" w:name="_Toc459621361"/>
      <w:bookmarkStart w:id="6845" w:name="_Toc459621854"/>
      <w:bookmarkStart w:id="6846" w:name="_Toc459622176"/>
      <w:bookmarkStart w:id="6847" w:name="_Toc459881709"/>
      <w:bookmarkStart w:id="6848" w:name="_Toc460236056"/>
      <w:bookmarkStart w:id="6849" w:name="_Toc46059285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p>
    <w:p w14:paraId="35B98B58" w14:textId="1CD93D94" w:rsidR="006C61BF" w:rsidDel="001152EE" w:rsidRDefault="006C61BF" w:rsidP="003127AA">
      <w:pPr>
        <w:pStyle w:val="Heading3"/>
        <w:rPr>
          <w:del w:id="6850" w:author="Muhammad, Alimayo (GSFC-5660)" w:date="2016-08-15T14:59:00Z"/>
        </w:rPr>
        <w:pPrChange w:id="6851" w:author="Perrine, Martin L. (GSFC-5670)" w:date="2016-09-14T15:03:00Z">
          <w:pPr>
            <w:pStyle w:val="Heading5"/>
          </w:pPr>
        </w:pPrChange>
      </w:pPr>
      <w:del w:id="6852" w:author="Muhammad, Alimayo (GSFC-5660)" w:date="2016-08-15T14:59:00Z">
        <w:r w:rsidDel="001152EE">
          <w:delText xml:space="preserve">For the requirement NENG-OPS-018 </w:delText>
        </w:r>
        <w:r w:rsidRPr="008239E7" w:rsidDel="001152EE">
          <w:delText>The NENG Gateway shall provide alerts to notify Operators of configuration changes.</w:delText>
        </w:r>
        <w:bookmarkStart w:id="6853" w:name="_Toc459194104"/>
        <w:bookmarkStart w:id="6854" w:name="_Toc459198350"/>
        <w:bookmarkStart w:id="6855" w:name="_Toc459198616"/>
        <w:bookmarkStart w:id="6856" w:name="_Toc459198800"/>
        <w:bookmarkStart w:id="6857" w:name="_Toc459198953"/>
        <w:bookmarkStart w:id="6858" w:name="_Toc459206135"/>
        <w:bookmarkStart w:id="6859" w:name="_Toc459207182"/>
        <w:bookmarkStart w:id="6860" w:name="_Toc459207379"/>
        <w:bookmarkStart w:id="6861" w:name="_Toc459207786"/>
        <w:bookmarkStart w:id="6862" w:name="_Toc459280019"/>
        <w:bookmarkStart w:id="6863" w:name="_Toc459280809"/>
        <w:bookmarkStart w:id="6864" w:name="_Toc459281007"/>
        <w:bookmarkStart w:id="6865" w:name="_Toc459617160"/>
        <w:bookmarkStart w:id="6866" w:name="_Toc459621362"/>
        <w:bookmarkStart w:id="6867" w:name="_Toc459621855"/>
        <w:bookmarkStart w:id="6868" w:name="_Toc459622177"/>
        <w:bookmarkStart w:id="6869" w:name="_Toc459881710"/>
        <w:bookmarkStart w:id="6870" w:name="_Toc460236057"/>
        <w:bookmarkStart w:id="6871" w:name="_Toc460592851"/>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del>
    </w:p>
    <w:p w14:paraId="2A23897C" w14:textId="79F36878" w:rsidR="006C61BF" w:rsidRPr="00AB3B94" w:rsidDel="001152EE" w:rsidRDefault="006C61BF" w:rsidP="003127AA">
      <w:pPr>
        <w:pStyle w:val="Heading3"/>
        <w:rPr>
          <w:del w:id="6872" w:author="Muhammad, Alimayo (GSFC-5660)" w:date="2016-08-15T14:59:00Z"/>
        </w:rPr>
        <w:pPrChange w:id="6873" w:author="Perrine, Martin L. (GSFC-5670)" w:date="2016-09-14T15:03:00Z">
          <w:pPr>
            <w:pStyle w:val="BodyText"/>
          </w:pPr>
        </w:pPrChange>
      </w:pPr>
      <w:bookmarkStart w:id="6874" w:name="_Toc459194105"/>
      <w:bookmarkStart w:id="6875" w:name="_Toc459198351"/>
      <w:bookmarkStart w:id="6876" w:name="_Toc459198617"/>
      <w:bookmarkStart w:id="6877" w:name="_Toc459198801"/>
      <w:bookmarkStart w:id="6878" w:name="_Toc459198954"/>
      <w:bookmarkStart w:id="6879" w:name="_Toc459206136"/>
      <w:bookmarkStart w:id="6880" w:name="_Toc459207183"/>
      <w:bookmarkStart w:id="6881" w:name="_Toc459207380"/>
      <w:bookmarkStart w:id="6882" w:name="_Toc459207787"/>
      <w:bookmarkStart w:id="6883" w:name="_Toc459280020"/>
      <w:bookmarkStart w:id="6884" w:name="_Toc459280810"/>
      <w:bookmarkStart w:id="6885" w:name="_Toc459281008"/>
      <w:bookmarkStart w:id="6886" w:name="_Toc459617161"/>
      <w:bookmarkStart w:id="6887" w:name="_Toc459621363"/>
      <w:bookmarkStart w:id="6888" w:name="_Toc459621856"/>
      <w:bookmarkStart w:id="6889" w:name="_Toc459622178"/>
      <w:bookmarkStart w:id="6890" w:name="_Toc459881711"/>
      <w:bookmarkStart w:id="6891" w:name="_Toc460236058"/>
      <w:bookmarkStart w:id="6892" w:name="_Toc460592852"/>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14:paraId="305E1DB5" w14:textId="200F76C7" w:rsidR="006C61BF" w:rsidDel="001152EE" w:rsidRDefault="006C61BF" w:rsidP="003127AA">
      <w:pPr>
        <w:pStyle w:val="Heading3"/>
        <w:rPr>
          <w:del w:id="6893" w:author="Muhammad, Alimayo (GSFC-5660)" w:date="2016-08-15T14:59:00Z"/>
        </w:rPr>
        <w:pPrChange w:id="6894" w:author="Perrine, Martin L. (GSFC-5670)" w:date="2016-09-14T15:03:00Z">
          <w:pPr/>
        </w:pPrChange>
      </w:pPr>
      <w:del w:id="6895" w:author="Muhammad, Alimayo (GSFC-5660)" w:date="2016-08-15T14:59:00Z">
        <w:r w:rsidDel="001152EE">
          <w:delText xml:space="preserve">Pass </w:delText>
        </w:r>
        <w:r w:rsidRPr="0001016F" w:rsidDel="001152EE">
          <w:rPr>
            <w:rStyle w:val="Strong"/>
          </w:rPr>
          <w:delText>Fail</w:delText>
        </w:r>
        <w:r w:rsidDel="001152EE">
          <w:delText xml:space="preserve"> </w:delText>
        </w:r>
        <w:r w:rsidRPr="0001016F" w:rsidDel="001152EE">
          <w:rPr>
            <w:rStyle w:val="Strong"/>
          </w:rPr>
          <w:delText>Criteria</w:delText>
        </w:r>
        <w:r w:rsidDel="001152EE">
          <w:delText>:</w:delText>
        </w:r>
        <w:bookmarkStart w:id="6896" w:name="_Toc459194106"/>
        <w:bookmarkStart w:id="6897" w:name="_Toc459198352"/>
        <w:bookmarkStart w:id="6898" w:name="_Toc459198618"/>
        <w:bookmarkStart w:id="6899" w:name="_Toc459198802"/>
        <w:bookmarkStart w:id="6900" w:name="_Toc459198955"/>
        <w:bookmarkStart w:id="6901" w:name="_Toc459206137"/>
        <w:bookmarkStart w:id="6902" w:name="_Toc459207184"/>
        <w:bookmarkStart w:id="6903" w:name="_Toc459207381"/>
        <w:bookmarkStart w:id="6904" w:name="_Toc459207788"/>
        <w:bookmarkStart w:id="6905" w:name="_Toc459280021"/>
        <w:bookmarkStart w:id="6906" w:name="_Toc459280811"/>
        <w:bookmarkStart w:id="6907" w:name="_Toc459281009"/>
        <w:bookmarkStart w:id="6908" w:name="_Toc459617162"/>
        <w:bookmarkStart w:id="6909" w:name="_Toc459621364"/>
        <w:bookmarkStart w:id="6910" w:name="_Toc459621857"/>
        <w:bookmarkStart w:id="6911" w:name="_Toc459622179"/>
        <w:bookmarkStart w:id="6912" w:name="_Toc459881712"/>
        <w:bookmarkStart w:id="6913" w:name="_Toc460236059"/>
        <w:bookmarkStart w:id="6914" w:name="_Toc460592853"/>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del>
    </w:p>
    <w:p w14:paraId="25A6836B" w14:textId="0C4C729C" w:rsidR="006C61BF" w:rsidDel="001152EE" w:rsidRDefault="006C61BF" w:rsidP="003127AA">
      <w:pPr>
        <w:pStyle w:val="Heading3"/>
        <w:rPr>
          <w:del w:id="6915" w:author="Muhammad, Alimayo (GSFC-5660)" w:date="2016-08-15T14:59:00Z"/>
        </w:rPr>
        <w:pPrChange w:id="6916" w:author="Perrine, Martin L. (GSFC-5670)" w:date="2016-09-14T15:03:00Z">
          <w:pPr/>
        </w:pPrChange>
      </w:pPr>
      <w:bookmarkStart w:id="6917" w:name="_Toc459194107"/>
      <w:bookmarkStart w:id="6918" w:name="_Toc459198353"/>
      <w:bookmarkStart w:id="6919" w:name="_Toc459198619"/>
      <w:bookmarkStart w:id="6920" w:name="_Toc459198803"/>
      <w:bookmarkStart w:id="6921" w:name="_Toc459198956"/>
      <w:bookmarkStart w:id="6922" w:name="_Toc459206138"/>
      <w:bookmarkStart w:id="6923" w:name="_Toc459207185"/>
      <w:bookmarkStart w:id="6924" w:name="_Toc459207382"/>
      <w:bookmarkStart w:id="6925" w:name="_Toc459207789"/>
      <w:bookmarkStart w:id="6926" w:name="_Toc459280022"/>
      <w:bookmarkStart w:id="6927" w:name="_Toc459280812"/>
      <w:bookmarkStart w:id="6928" w:name="_Toc459281010"/>
      <w:bookmarkStart w:id="6929" w:name="_Toc459617163"/>
      <w:bookmarkStart w:id="6930" w:name="_Toc459621365"/>
      <w:bookmarkStart w:id="6931" w:name="_Toc459621858"/>
      <w:bookmarkStart w:id="6932" w:name="_Toc459622180"/>
      <w:bookmarkStart w:id="6933" w:name="_Toc459881713"/>
      <w:bookmarkStart w:id="6934" w:name="_Toc460236060"/>
      <w:bookmarkStart w:id="6935" w:name="_Toc460592854"/>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14:paraId="000C7179" w14:textId="5A5F7889" w:rsidR="006C61BF" w:rsidDel="001152EE" w:rsidRDefault="006C61BF" w:rsidP="003127AA">
      <w:pPr>
        <w:pStyle w:val="Heading3"/>
        <w:rPr>
          <w:del w:id="6936" w:author="Muhammad, Alimayo (GSFC-5660)" w:date="2016-08-15T14:59:00Z"/>
        </w:rPr>
        <w:pPrChange w:id="6937" w:author="Perrine, Martin L. (GSFC-5670)" w:date="2016-09-14T15:03:00Z">
          <w:pPr/>
        </w:pPrChange>
      </w:pPr>
      <w:del w:id="6938" w:author="Muhammad, Alimayo (GSFC-5660)" w:date="2016-08-15T14:59:00Z">
        <w:r w:rsidRPr="00CB7522" w:rsidDel="001152EE">
          <w:delText xml:space="preserve">The pass criteria is that the </w:delText>
        </w:r>
        <w:r w:rsidDel="001152EE">
          <w:delText>NENG alerts operators of configuration changes</w:delText>
        </w:r>
        <w:r w:rsidRPr="00CB7522" w:rsidDel="001152EE">
          <w:delText>.</w:delText>
        </w:r>
        <w:bookmarkStart w:id="6939" w:name="_Toc459194108"/>
        <w:bookmarkStart w:id="6940" w:name="_Toc459198354"/>
        <w:bookmarkStart w:id="6941" w:name="_Toc459198620"/>
        <w:bookmarkStart w:id="6942" w:name="_Toc459198804"/>
        <w:bookmarkStart w:id="6943" w:name="_Toc459198957"/>
        <w:bookmarkStart w:id="6944" w:name="_Toc459206139"/>
        <w:bookmarkStart w:id="6945" w:name="_Toc459207186"/>
        <w:bookmarkStart w:id="6946" w:name="_Toc459207383"/>
        <w:bookmarkStart w:id="6947" w:name="_Toc459207790"/>
        <w:bookmarkStart w:id="6948" w:name="_Toc459280023"/>
        <w:bookmarkStart w:id="6949" w:name="_Toc459280813"/>
        <w:bookmarkStart w:id="6950" w:name="_Toc459281011"/>
        <w:bookmarkStart w:id="6951" w:name="_Toc459617164"/>
        <w:bookmarkStart w:id="6952" w:name="_Toc459621366"/>
        <w:bookmarkStart w:id="6953" w:name="_Toc459621859"/>
        <w:bookmarkStart w:id="6954" w:name="_Toc459622181"/>
        <w:bookmarkStart w:id="6955" w:name="_Toc459881714"/>
        <w:bookmarkStart w:id="6956" w:name="_Toc460236061"/>
        <w:bookmarkStart w:id="6957" w:name="_Toc460592855"/>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del>
    </w:p>
    <w:p w14:paraId="7869DB03" w14:textId="1BA0079F" w:rsidR="006C61BF" w:rsidRPr="00CB7522" w:rsidDel="001152EE" w:rsidRDefault="006C61BF" w:rsidP="003127AA">
      <w:pPr>
        <w:pStyle w:val="Heading3"/>
        <w:rPr>
          <w:del w:id="6958" w:author="Muhammad, Alimayo (GSFC-5660)" w:date="2016-08-15T14:59:00Z"/>
        </w:rPr>
        <w:pPrChange w:id="6959" w:author="Perrine, Martin L. (GSFC-5670)" w:date="2016-09-14T15:03:00Z">
          <w:pPr/>
        </w:pPrChange>
      </w:pPr>
      <w:del w:id="6960" w:author="Muhammad, Alimayo (GSFC-5660)" w:date="2016-08-15T14:59:00Z">
        <w:r w:rsidRPr="00CB7522" w:rsidDel="001152EE">
          <w:delText xml:space="preserve">  </w:delText>
        </w:r>
        <w:bookmarkStart w:id="6961" w:name="_Toc459194109"/>
        <w:bookmarkStart w:id="6962" w:name="_Toc459198355"/>
        <w:bookmarkStart w:id="6963" w:name="_Toc459198621"/>
        <w:bookmarkStart w:id="6964" w:name="_Toc459198805"/>
        <w:bookmarkStart w:id="6965" w:name="_Toc459198958"/>
        <w:bookmarkStart w:id="6966" w:name="_Toc459206140"/>
        <w:bookmarkStart w:id="6967" w:name="_Toc459207187"/>
        <w:bookmarkStart w:id="6968" w:name="_Toc459207384"/>
        <w:bookmarkStart w:id="6969" w:name="_Toc459207791"/>
        <w:bookmarkStart w:id="6970" w:name="_Toc459280024"/>
        <w:bookmarkStart w:id="6971" w:name="_Toc459280814"/>
        <w:bookmarkStart w:id="6972" w:name="_Toc459281012"/>
        <w:bookmarkStart w:id="6973" w:name="_Toc459617165"/>
        <w:bookmarkStart w:id="6974" w:name="_Toc459621367"/>
        <w:bookmarkStart w:id="6975" w:name="_Toc459621860"/>
        <w:bookmarkStart w:id="6976" w:name="_Toc459622182"/>
        <w:bookmarkStart w:id="6977" w:name="_Toc459881715"/>
        <w:bookmarkStart w:id="6978" w:name="_Toc460236062"/>
        <w:bookmarkStart w:id="6979" w:name="_Toc460592856"/>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del>
    </w:p>
    <w:p w14:paraId="1003FACE" w14:textId="045A2D23" w:rsidR="006C61BF" w:rsidDel="001152EE" w:rsidRDefault="006C61BF" w:rsidP="003127AA">
      <w:pPr>
        <w:pStyle w:val="Heading3"/>
        <w:rPr>
          <w:del w:id="6980" w:author="Muhammad, Alimayo (GSFC-5660)" w:date="2016-08-15T14:59:00Z"/>
        </w:rPr>
        <w:pPrChange w:id="6981" w:author="Perrine, Martin L. (GSFC-5670)" w:date="2016-09-14T15:03:00Z">
          <w:pPr/>
        </w:pPrChange>
      </w:pPr>
      <w:del w:id="6982" w:author="Muhammad, Alimayo (GSFC-5660)" w:date="2016-08-15T14:59:00Z">
        <w:r w:rsidRPr="00CB7522" w:rsidDel="001152EE">
          <w:delText xml:space="preserve">The unit fails if the </w:delText>
        </w:r>
        <w:r w:rsidDel="001152EE">
          <w:delText>NENG does not alert operators of configuration changes</w:delText>
        </w:r>
        <w:r w:rsidRPr="00CB7522" w:rsidDel="001152EE">
          <w:delText>.</w:delText>
        </w:r>
        <w:bookmarkStart w:id="6983" w:name="_Toc459194110"/>
        <w:bookmarkStart w:id="6984" w:name="_Toc459198356"/>
        <w:bookmarkStart w:id="6985" w:name="_Toc459198622"/>
        <w:bookmarkStart w:id="6986" w:name="_Toc459198806"/>
        <w:bookmarkStart w:id="6987" w:name="_Toc459198959"/>
        <w:bookmarkStart w:id="6988" w:name="_Toc459206141"/>
        <w:bookmarkStart w:id="6989" w:name="_Toc459207188"/>
        <w:bookmarkStart w:id="6990" w:name="_Toc459207385"/>
        <w:bookmarkStart w:id="6991" w:name="_Toc459207792"/>
        <w:bookmarkStart w:id="6992" w:name="_Toc459280025"/>
        <w:bookmarkStart w:id="6993" w:name="_Toc459280815"/>
        <w:bookmarkStart w:id="6994" w:name="_Toc459281013"/>
        <w:bookmarkStart w:id="6995" w:name="_Toc459617166"/>
        <w:bookmarkStart w:id="6996" w:name="_Toc459621368"/>
        <w:bookmarkStart w:id="6997" w:name="_Toc459621861"/>
        <w:bookmarkStart w:id="6998" w:name="_Toc459622183"/>
        <w:bookmarkStart w:id="6999" w:name="_Toc459881716"/>
        <w:bookmarkStart w:id="7000" w:name="_Toc460236063"/>
        <w:bookmarkStart w:id="7001" w:name="_Toc460592857"/>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del>
    </w:p>
    <w:p w14:paraId="03B96391" w14:textId="128259CE" w:rsidR="006C61BF" w:rsidDel="001152EE" w:rsidRDefault="006C61BF" w:rsidP="003127AA">
      <w:pPr>
        <w:pStyle w:val="Heading3"/>
        <w:rPr>
          <w:del w:id="7002" w:author="Muhammad, Alimayo (GSFC-5660)" w:date="2016-08-15T14:59:00Z"/>
        </w:rPr>
        <w:pPrChange w:id="7003" w:author="Perrine, Martin L. (GSFC-5670)" w:date="2016-09-14T15:03:00Z">
          <w:pPr/>
        </w:pPrChange>
      </w:pPr>
      <w:bookmarkStart w:id="7004" w:name="_Toc459194111"/>
      <w:bookmarkStart w:id="7005" w:name="_Toc459198357"/>
      <w:bookmarkStart w:id="7006" w:name="_Toc459198623"/>
      <w:bookmarkStart w:id="7007" w:name="_Toc459198807"/>
      <w:bookmarkStart w:id="7008" w:name="_Toc459198960"/>
      <w:bookmarkStart w:id="7009" w:name="_Toc459206142"/>
      <w:bookmarkStart w:id="7010" w:name="_Toc459207189"/>
      <w:bookmarkStart w:id="7011" w:name="_Toc459207386"/>
      <w:bookmarkStart w:id="7012" w:name="_Toc459207793"/>
      <w:bookmarkStart w:id="7013" w:name="_Toc459280026"/>
      <w:bookmarkStart w:id="7014" w:name="_Toc459280816"/>
      <w:bookmarkStart w:id="7015" w:name="_Toc459281014"/>
      <w:bookmarkStart w:id="7016" w:name="_Toc459617167"/>
      <w:bookmarkStart w:id="7017" w:name="_Toc459621369"/>
      <w:bookmarkStart w:id="7018" w:name="_Toc459621862"/>
      <w:bookmarkStart w:id="7019" w:name="_Toc459622184"/>
      <w:bookmarkStart w:id="7020" w:name="_Toc459881717"/>
      <w:bookmarkStart w:id="7021" w:name="_Toc460236064"/>
      <w:bookmarkStart w:id="7022" w:name="_Toc460592858"/>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p>
    <w:p w14:paraId="7A2D6406" w14:textId="6166841F" w:rsidR="006C61BF" w:rsidDel="001152EE" w:rsidRDefault="006C61BF" w:rsidP="003127AA">
      <w:pPr>
        <w:pStyle w:val="Heading3"/>
        <w:rPr>
          <w:del w:id="7023" w:author="Muhammad, Alimayo (GSFC-5660)" w:date="2016-08-15T14:59:00Z"/>
        </w:rPr>
        <w:pPrChange w:id="7024" w:author="Perrine, Martin L. (GSFC-5670)" w:date="2016-09-14T15:03:00Z">
          <w:pPr/>
        </w:pPrChange>
      </w:pPr>
      <w:del w:id="7025" w:author="Muhammad, Alimayo (GSFC-5660)" w:date="2016-08-15T14:59:00Z">
        <w:r w:rsidDel="001152EE">
          <w:delText xml:space="preserve">Procedure for requirement </w:delText>
        </w:r>
        <w:r w:rsidRPr="008F169B" w:rsidDel="001152EE">
          <w:delText>NENG-OPS</w:delText>
        </w:r>
        <w:r w:rsidDel="001152EE">
          <w:delText>-018:</w:delText>
        </w:r>
        <w:bookmarkStart w:id="7026" w:name="_Toc459194112"/>
        <w:bookmarkStart w:id="7027" w:name="_Toc459198358"/>
        <w:bookmarkStart w:id="7028" w:name="_Toc459198624"/>
        <w:bookmarkStart w:id="7029" w:name="_Toc459198808"/>
        <w:bookmarkStart w:id="7030" w:name="_Toc459198961"/>
        <w:bookmarkStart w:id="7031" w:name="_Toc459206143"/>
        <w:bookmarkStart w:id="7032" w:name="_Toc459207190"/>
        <w:bookmarkStart w:id="7033" w:name="_Toc459207387"/>
        <w:bookmarkStart w:id="7034" w:name="_Toc459207794"/>
        <w:bookmarkStart w:id="7035" w:name="_Toc459280027"/>
        <w:bookmarkStart w:id="7036" w:name="_Toc459280817"/>
        <w:bookmarkStart w:id="7037" w:name="_Toc459281015"/>
        <w:bookmarkStart w:id="7038" w:name="_Toc459617168"/>
        <w:bookmarkStart w:id="7039" w:name="_Toc459621370"/>
        <w:bookmarkStart w:id="7040" w:name="_Toc459621863"/>
        <w:bookmarkStart w:id="7041" w:name="_Toc459622185"/>
        <w:bookmarkStart w:id="7042" w:name="_Toc459881718"/>
        <w:bookmarkStart w:id="7043" w:name="_Toc460236065"/>
        <w:bookmarkStart w:id="7044" w:name="_Toc460592859"/>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del>
    </w:p>
    <w:p w14:paraId="3A633CC8" w14:textId="34E78E27" w:rsidR="006C61BF" w:rsidDel="001152EE" w:rsidRDefault="006C61BF" w:rsidP="003127AA">
      <w:pPr>
        <w:pStyle w:val="Heading3"/>
        <w:rPr>
          <w:del w:id="7045" w:author="Muhammad, Alimayo (GSFC-5660)" w:date="2016-08-15T14:59:00Z"/>
        </w:rPr>
        <w:pPrChange w:id="7046" w:author="Perrine, Martin L. (GSFC-5670)" w:date="2016-09-14T15:03:00Z">
          <w:pPr>
            <w:pStyle w:val="ListParagraph"/>
            <w:numPr>
              <w:numId w:val="78"/>
            </w:numPr>
            <w:ind w:left="1080" w:hanging="360"/>
          </w:pPr>
        </w:pPrChange>
      </w:pPr>
      <w:del w:id="7047" w:author="Muhammad, Alimayo (GSFC-5660)" w:date="2016-08-15T14:59:00Z">
        <w:r w:rsidDel="001152EE">
          <w:delText>Open terminal</w:delText>
        </w:r>
        <w:bookmarkStart w:id="7048" w:name="_Toc459194113"/>
        <w:bookmarkStart w:id="7049" w:name="_Toc459198359"/>
        <w:bookmarkStart w:id="7050" w:name="_Toc459198625"/>
        <w:bookmarkStart w:id="7051" w:name="_Toc459198809"/>
        <w:bookmarkStart w:id="7052" w:name="_Toc459198962"/>
        <w:bookmarkStart w:id="7053" w:name="_Toc459206144"/>
        <w:bookmarkStart w:id="7054" w:name="_Toc459207191"/>
        <w:bookmarkStart w:id="7055" w:name="_Toc459207388"/>
        <w:bookmarkStart w:id="7056" w:name="_Toc459207795"/>
        <w:bookmarkStart w:id="7057" w:name="_Toc459280028"/>
        <w:bookmarkStart w:id="7058" w:name="_Toc459280818"/>
        <w:bookmarkStart w:id="7059" w:name="_Toc459281016"/>
        <w:bookmarkStart w:id="7060" w:name="_Toc459617169"/>
        <w:bookmarkStart w:id="7061" w:name="_Toc459621371"/>
        <w:bookmarkStart w:id="7062" w:name="_Toc459621864"/>
        <w:bookmarkStart w:id="7063" w:name="_Toc459622186"/>
        <w:bookmarkStart w:id="7064" w:name="_Toc459881719"/>
        <w:bookmarkStart w:id="7065" w:name="_Toc460236066"/>
        <w:bookmarkStart w:id="7066" w:name="_Toc460592860"/>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del>
    </w:p>
    <w:p w14:paraId="0C1F8F37" w14:textId="2D8C7DC8" w:rsidR="006C61BF" w:rsidDel="001152EE" w:rsidRDefault="006C61BF" w:rsidP="003127AA">
      <w:pPr>
        <w:pStyle w:val="Heading3"/>
        <w:rPr>
          <w:del w:id="7067" w:author="Muhammad, Alimayo (GSFC-5660)" w:date="2016-08-15T14:59:00Z"/>
        </w:rPr>
        <w:pPrChange w:id="7068" w:author="Perrine, Martin L. (GSFC-5670)" w:date="2016-09-14T15:03:00Z">
          <w:pPr>
            <w:pStyle w:val="ListParagraph"/>
            <w:numPr>
              <w:numId w:val="78"/>
            </w:numPr>
            <w:ind w:left="1080" w:hanging="360"/>
          </w:pPr>
        </w:pPrChange>
      </w:pPr>
      <w:del w:id="7069" w:author="Muhammad, Alimayo (GSFC-5660)" w:date="2016-08-15T14:59:00Z">
        <w:r w:rsidDel="001152EE">
          <w:delText xml:space="preserve">Remotely ssh into server as ops user for DUT #1 Primary Side typing: ssh </w:delText>
        </w:r>
        <w:r w:rsidRPr="008060A5" w:rsidDel="001152EE">
          <w:delText>ops@1**.***.*.**0</w:delText>
        </w:r>
        <w:r w:rsidDel="001152EE">
          <w:delText>.</w:delText>
        </w:r>
        <w:bookmarkStart w:id="7070" w:name="_Toc459194114"/>
        <w:bookmarkStart w:id="7071" w:name="_Toc459198360"/>
        <w:bookmarkStart w:id="7072" w:name="_Toc459198626"/>
        <w:bookmarkStart w:id="7073" w:name="_Toc459198810"/>
        <w:bookmarkStart w:id="7074" w:name="_Toc459198963"/>
        <w:bookmarkStart w:id="7075" w:name="_Toc459206145"/>
        <w:bookmarkStart w:id="7076" w:name="_Toc459207192"/>
        <w:bookmarkStart w:id="7077" w:name="_Toc459207389"/>
        <w:bookmarkStart w:id="7078" w:name="_Toc459207796"/>
        <w:bookmarkStart w:id="7079" w:name="_Toc459280029"/>
        <w:bookmarkStart w:id="7080" w:name="_Toc459280819"/>
        <w:bookmarkStart w:id="7081" w:name="_Toc459281017"/>
        <w:bookmarkStart w:id="7082" w:name="_Toc459617170"/>
        <w:bookmarkStart w:id="7083" w:name="_Toc459621372"/>
        <w:bookmarkStart w:id="7084" w:name="_Toc459621865"/>
        <w:bookmarkStart w:id="7085" w:name="_Toc459622187"/>
        <w:bookmarkStart w:id="7086" w:name="_Toc459881720"/>
        <w:bookmarkStart w:id="7087" w:name="_Toc460236067"/>
        <w:bookmarkStart w:id="7088" w:name="_Toc460592861"/>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del>
    </w:p>
    <w:p w14:paraId="31C5DA31" w14:textId="01C224DF" w:rsidR="006C61BF" w:rsidDel="001152EE" w:rsidRDefault="006C61BF" w:rsidP="003127AA">
      <w:pPr>
        <w:pStyle w:val="Heading3"/>
        <w:rPr>
          <w:del w:id="7089" w:author="Muhammad, Alimayo (GSFC-5660)" w:date="2016-08-15T14:59:00Z"/>
        </w:rPr>
        <w:pPrChange w:id="7090" w:author="Perrine, Martin L. (GSFC-5670)" w:date="2016-09-14T15:03:00Z">
          <w:pPr>
            <w:pStyle w:val="ListParagraph"/>
            <w:numPr>
              <w:numId w:val="78"/>
            </w:numPr>
            <w:ind w:left="1080" w:hanging="360"/>
          </w:pPr>
        </w:pPrChange>
      </w:pPr>
      <w:del w:id="7091" w:author="Muhammad, Alimayo (GSFC-5660)" w:date="2016-08-15T14:59:00Z">
        <w:r w:rsidDel="001152EE">
          <w:delText>Type *** for password.</w:delText>
        </w:r>
        <w:bookmarkStart w:id="7092" w:name="_Toc459194115"/>
        <w:bookmarkStart w:id="7093" w:name="_Toc459198361"/>
        <w:bookmarkStart w:id="7094" w:name="_Toc459198627"/>
        <w:bookmarkStart w:id="7095" w:name="_Toc459198811"/>
        <w:bookmarkStart w:id="7096" w:name="_Toc459198964"/>
        <w:bookmarkStart w:id="7097" w:name="_Toc459206146"/>
        <w:bookmarkStart w:id="7098" w:name="_Toc459207193"/>
        <w:bookmarkStart w:id="7099" w:name="_Toc459207390"/>
        <w:bookmarkStart w:id="7100" w:name="_Toc459207797"/>
        <w:bookmarkStart w:id="7101" w:name="_Toc459280030"/>
        <w:bookmarkStart w:id="7102" w:name="_Toc459280820"/>
        <w:bookmarkStart w:id="7103" w:name="_Toc459281018"/>
        <w:bookmarkStart w:id="7104" w:name="_Toc459617171"/>
        <w:bookmarkStart w:id="7105" w:name="_Toc459621373"/>
        <w:bookmarkStart w:id="7106" w:name="_Toc459621866"/>
        <w:bookmarkStart w:id="7107" w:name="_Toc459622188"/>
        <w:bookmarkStart w:id="7108" w:name="_Toc459881721"/>
        <w:bookmarkStart w:id="7109" w:name="_Toc460236068"/>
        <w:bookmarkStart w:id="7110" w:name="_Toc460592862"/>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del>
    </w:p>
    <w:p w14:paraId="0E505FE6" w14:textId="100D2FDE" w:rsidR="006C61BF" w:rsidDel="001152EE" w:rsidRDefault="006C61BF" w:rsidP="003127AA">
      <w:pPr>
        <w:pStyle w:val="Heading3"/>
        <w:rPr>
          <w:del w:id="7111" w:author="Muhammad, Alimayo (GSFC-5660)" w:date="2016-08-15T14:59:00Z"/>
        </w:rPr>
        <w:pPrChange w:id="7112" w:author="Perrine, Martin L. (GSFC-5670)" w:date="2016-09-14T15:03:00Z">
          <w:pPr>
            <w:pStyle w:val="ListParagraph"/>
            <w:numPr>
              <w:numId w:val="78"/>
            </w:numPr>
            <w:ind w:left="1080" w:hanging="360"/>
          </w:pPr>
        </w:pPrChange>
      </w:pPr>
      <w:del w:id="7113" w:author="Muhammad, Alimayo (GSFC-5660)" w:date="2016-08-15T14:59:00Z">
        <w:r w:rsidDel="001152EE">
          <w:delText>Once logged in, type bash.</w:delText>
        </w:r>
        <w:bookmarkStart w:id="7114" w:name="_Toc459194116"/>
        <w:bookmarkStart w:id="7115" w:name="_Toc459198362"/>
        <w:bookmarkStart w:id="7116" w:name="_Toc459198628"/>
        <w:bookmarkStart w:id="7117" w:name="_Toc459198812"/>
        <w:bookmarkStart w:id="7118" w:name="_Toc459198965"/>
        <w:bookmarkStart w:id="7119" w:name="_Toc459206147"/>
        <w:bookmarkStart w:id="7120" w:name="_Toc459207194"/>
        <w:bookmarkStart w:id="7121" w:name="_Toc459207391"/>
        <w:bookmarkStart w:id="7122" w:name="_Toc459207798"/>
        <w:bookmarkStart w:id="7123" w:name="_Toc459280031"/>
        <w:bookmarkStart w:id="7124" w:name="_Toc459280821"/>
        <w:bookmarkStart w:id="7125" w:name="_Toc459281019"/>
        <w:bookmarkStart w:id="7126" w:name="_Toc459617172"/>
        <w:bookmarkStart w:id="7127" w:name="_Toc459621374"/>
        <w:bookmarkStart w:id="7128" w:name="_Toc459621867"/>
        <w:bookmarkStart w:id="7129" w:name="_Toc459622189"/>
        <w:bookmarkStart w:id="7130" w:name="_Toc459881722"/>
        <w:bookmarkStart w:id="7131" w:name="_Toc460236069"/>
        <w:bookmarkStart w:id="7132" w:name="_Toc46059286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del>
    </w:p>
    <w:p w14:paraId="3C7BA2B8" w14:textId="371A16D9" w:rsidR="006C61BF" w:rsidDel="001152EE" w:rsidRDefault="006C61BF" w:rsidP="003127AA">
      <w:pPr>
        <w:pStyle w:val="Heading3"/>
        <w:rPr>
          <w:del w:id="7133" w:author="Muhammad, Alimayo (GSFC-5660)" w:date="2016-08-15T14:59:00Z"/>
        </w:rPr>
        <w:pPrChange w:id="7134" w:author="Perrine, Martin L. (GSFC-5670)" w:date="2016-09-14T15:03:00Z">
          <w:pPr>
            <w:pStyle w:val="ListParagraph"/>
            <w:numPr>
              <w:numId w:val="78"/>
            </w:numPr>
            <w:ind w:left="1080" w:hanging="360"/>
          </w:pPr>
        </w:pPrChange>
      </w:pPr>
      <w:del w:id="7135" w:author="Muhammad, Alimayo (GSFC-5660)" w:date="2016-08-15T14:59:00Z">
        <w:r w:rsidDel="001152EE">
          <w:delText>Type cd /var/log</w:delText>
        </w:r>
        <w:bookmarkStart w:id="7136" w:name="_Toc459194117"/>
        <w:bookmarkStart w:id="7137" w:name="_Toc459198363"/>
        <w:bookmarkStart w:id="7138" w:name="_Toc459198629"/>
        <w:bookmarkStart w:id="7139" w:name="_Toc459198813"/>
        <w:bookmarkStart w:id="7140" w:name="_Toc459198966"/>
        <w:bookmarkStart w:id="7141" w:name="_Toc459206148"/>
        <w:bookmarkStart w:id="7142" w:name="_Toc459207195"/>
        <w:bookmarkStart w:id="7143" w:name="_Toc459207392"/>
        <w:bookmarkStart w:id="7144" w:name="_Toc459207799"/>
        <w:bookmarkStart w:id="7145" w:name="_Toc459280032"/>
        <w:bookmarkStart w:id="7146" w:name="_Toc459280822"/>
        <w:bookmarkStart w:id="7147" w:name="_Toc459281020"/>
        <w:bookmarkStart w:id="7148" w:name="_Toc459617173"/>
        <w:bookmarkStart w:id="7149" w:name="_Toc459621375"/>
        <w:bookmarkStart w:id="7150" w:name="_Toc459621868"/>
        <w:bookmarkStart w:id="7151" w:name="_Toc459622190"/>
        <w:bookmarkStart w:id="7152" w:name="_Toc459881723"/>
        <w:bookmarkStart w:id="7153" w:name="_Toc460236070"/>
        <w:bookmarkStart w:id="7154" w:name="_Toc460592864"/>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del>
    </w:p>
    <w:p w14:paraId="6E1E2E1B" w14:textId="7EEB613D" w:rsidR="006C61BF" w:rsidDel="001152EE" w:rsidRDefault="006C61BF" w:rsidP="003127AA">
      <w:pPr>
        <w:pStyle w:val="Heading3"/>
        <w:rPr>
          <w:del w:id="7155" w:author="Muhammad, Alimayo (GSFC-5660)" w:date="2016-08-15T14:59:00Z"/>
        </w:rPr>
        <w:pPrChange w:id="7156" w:author="Perrine, Martin L. (GSFC-5670)" w:date="2016-09-14T15:03:00Z">
          <w:pPr>
            <w:pStyle w:val="ListParagraph"/>
            <w:numPr>
              <w:numId w:val="78"/>
            </w:numPr>
            <w:ind w:left="1080" w:hanging="360"/>
          </w:pPr>
        </w:pPrChange>
      </w:pPr>
      <w:del w:id="7157" w:author="Muhammad, Alimayo (GSFC-5660)" w:date="2016-08-15T14:59:00Z">
        <w:r w:rsidDel="001152EE">
          <w:delText>Type cat dmesg. This shows the system log status. Record excerpts from this information.</w:delText>
        </w:r>
        <w:bookmarkStart w:id="7158" w:name="_Toc459194118"/>
        <w:bookmarkStart w:id="7159" w:name="_Toc459198364"/>
        <w:bookmarkStart w:id="7160" w:name="_Toc459198630"/>
        <w:bookmarkStart w:id="7161" w:name="_Toc459198814"/>
        <w:bookmarkStart w:id="7162" w:name="_Toc459198967"/>
        <w:bookmarkStart w:id="7163" w:name="_Toc459206149"/>
        <w:bookmarkStart w:id="7164" w:name="_Toc459207196"/>
        <w:bookmarkStart w:id="7165" w:name="_Toc459207393"/>
        <w:bookmarkStart w:id="7166" w:name="_Toc459207800"/>
        <w:bookmarkStart w:id="7167" w:name="_Toc459280033"/>
        <w:bookmarkStart w:id="7168" w:name="_Toc459280823"/>
        <w:bookmarkStart w:id="7169" w:name="_Toc459281021"/>
        <w:bookmarkStart w:id="7170" w:name="_Toc459617174"/>
        <w:bookmarkStart w:id="7171" w:name="_Toc459621376"/>
        <w:bookmarkStart w:id="7172" w:name="_Toc459621869"/>
        <w:bookmarkStart w:id="7173" w:name="_Toc459622191"/>
        <w:bookmarkStart w:id="7174" w:name="_Toc459881724"/>
        <w:bookmarkStart w:id="7175" w:name="_Toc460236071"/>
        <w:bookmarkStart w:id="7176" w:name="_Toc460592865"/>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del>
    </w:p>
    <w:p w14:paraId="16DBA3AB" w14:textId="60439C7E" w:rsidR="006C61BF" w:rsidDel="001152EE" w:rsidRDefault="006C61BF" w:rsidP="003127AA">
      <w:pPr>
        <w:pStyle w:val="Heading3"/>
        <w:rPr>
          <w:del w:id="7177" w:author="Muhammad, Alimayo (GSFC-5660)" w:date="2016-08-15T14:59:00Z"/>
        </w:rPr>
        <w:pPrChange w:id="7178" w:author="Perrine, Martin L. (GSFC-5670)" w:date="2016-09-14T15:03:00Z">
          <w:pPr>
            <w:pStyle w:val="ListParagraph"/>
            <w:numPr>
              <w:numId w:val="78"/>
            </w:numPr>
            <w:ind w:left="1080" w:hanging="360"/>
          </w:pPr>
        </w:pPrChange>
      </w:pPr>
      <w:del w:id="7179" w:author="Muhammad, Alimayo (GSFC-5660)" w:date="2016-08-15T14:59:00Z">
        <w:r w:rsidDel="001152EE">
          <w:delText>Procedure 1 through 7 shall be repeated for DUT #2, except the ssh login will be different. It will be ops@1**.***.*.**4.</w:delText>
        </w:r>
        <w:bookmarkStart w:id="7180" w:name="_Toc459194119"/>
        <w:bookmarkStart w:id="7181" w:name="_Toc459198365"/>
        <w:bookmarkStart w:id="7182" w:name="_Toc459198631"/>
        <w:bookmarkStart w:id="7183" w:name="_Toc459198815"/>
        <w:bookmarkStart w:id="7184" w:name="_Toc459198968"/>
        <w:bookmarkStart w:id="7185" w:name="_Toc459206150"/>
        <w:bookmarkStart w:id="7186" w:name="_Toc459207197"/>
        <w:bookmarkStart w:id="7187" w:name="_Toc459207394"/>
        <w:bookmarkStart w:id="7188" w:name="_Toc459207801"/>
        <w:bookmarkStart w:id="7189" w:name="_Toc459280034"/>
        <w:bookmarkStart w:id="7190" w:name="_Toc459280824"/>
        <w:bookmarkStart w:id="7191" w:name="_Toc459281022"/>
        <w:bookmarkStart w:id="7192" w:name="_Toc459617175"/>
        <w:bookmarkStart w:id="7193" w:name="_Toc459621377"/>
        <w:bookmarkStart w:id="7194" w:name="_Toc459621870"/>
        <w:bookmarkStart w:id="7195" w:name="_Toc459622192"/>
        <w:bookmarkStart w:id="7196" w:name="_Toc459881725"/>
        <w:bookmarkStart w:id="7197" w:name="_Toc460236072"/>
        <w:bookmarkStart w:id="7198" w:name="_Toc460592866"/>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del>
    </w:p>
    <w:p w14:paraId="0322934B" w14:textId="1CD76884" w:rsidR="006C61BF" w:rsidDel="001152EE" w:rsidRDefault="006C61BF" w:rsidP="003127AA">
      <w:pPr>
        <w:pStyle w:val="Heading3"/>
        <w:rPr>
          <w:del w:id="7199" w:author="Muhammad, Alimayo (GSFC-5660)" w:date="2016-08-15T14:59:00Z"/>
        </w:rPr>
        <w:pPrChange w:id="7200" w:author="Perrine, Martin L. (GSFC-5670)" w:date="2016-09-14T15:03:00Z">
          <w:pPr>
            <w:pStyle w:val="BodyText"/>
          </w:pPr>
        </w:pPrChange>
      </w:pPr>
      <w:del w:id="7201" w:author="Muhammad, Alimayo (GSFC-5660)" w:date="2016-08-15T14:59:00Z">
        <w:r w:rsidDel="001152EE">
          <w:delText>Example from DUT:</w:delText>
        </w:r>
        <w:bookmarkStart w:id="7202" w:name="_Toc459194120"/>
        <w:bookmarkStart w:id="7203" w:name="_Toc459198366"/>
        <w:bookmarkStart w:id="7204" w:name="_Toc459198632"/>
        <w:bookmarkStart w:id="7205" w:name="_Toc459198816"/>
        <w:bookmarkStart w:id="7206" w:name="_Toc459198969"/>
        <w:bookmarkStart w:id="7207" w:name="_Toc459206151"/>
        <w:bookmarkStart w:id="7208" w:name="_Toc459207198"/>
        <w:bookmarkStart w:id="7209" w:name="_Toc459207395"/>
        <w:bookmarkStart w:id="7210" w:name="_Toc459207802"/>
        <w:bookmarkStart w:id="7211" w:name="_Toc459280035"/>
        <w:bookmarkStart w:id="7212" w:name="_Toc459280825"/>
        <w:bookmarkStart w:id="7213" w:name="_Toc459281023"/>
        <w:bookmarkStart w:id="7214" w:name="_Toc459617176"/>
        <w:bookmarkStart w:id="7215" w:name="_Toc459621378"/>
        <w:bookmarkStart w:id="7216" w:name="_Toc459621871"/>
        <w:bookmarkStart w:id="7217" w:name="_Toc459622193"/>
        <w:bookmarkStart w:id="7218" w:name="_Toc459881726"/>
        <w:bookmarkStart w:id="7219" w:name="_Toc460236073"/>
        <w:bookmarkStart w:id="7220" w:name="_Toc460592867"/>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del>
    </w:p>
    <w:p w14:paraId="60795240" w14:textId="0CE3C6D6" w:rsidR="006C61BF" w:rsidDel="001152EE" w:rsidRDefault="006C61BF" w:rsidP="003127AA">
      <w:pPr>
        <w:pStyle w:val="Heading3"/>
        <w:rPr>
          <w:del w:id="7221" w:author="Muhammad, Alimayo (GSFC-5660)" w:date="2016-08-15T14:59:00Z"/>
        </w:rPr>
        <w:pPrChange w:id="7222" w:author="Perrine, Martin L. (GSFC-5670)" w:date="2016-09-14T15:03:00Z">
          <w:pPr/>
        </w:pPrChange>
      </w:pPr>
      <w:del w:id="7223" w:author="Muhammad, Alimayo (GSFC-5660)" w:date="2016-08-15T14:59:00Z">
        <w:r w:rsidDel="001152EE">
          <w:rPr>
            <w:noProof/>
          </w:rPr>
          <w:drawing>
            <wp:inline distT="0" distB="0" distL="0" distR="0" wp14:anchorId="7B481332" wp14:editId="171571E2">
              <wp:extent cx="5943600" cy="2772410"/>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72410"/>
                      </a:xfrm>
                      <a:prstGeom prst="rect">
                        <a:avLst/>
                      </a:prstGeom>
                    </pic:spPr>
                  </pic:pic>
                </a:graphicData>
              </a:graphic>
            </wp:inline>
          </w:drawing>
        </w:r>
        <w:bookmarkStart w:id="7224" w:name="_Toc459194121"/>
        <w:bookmarkStart w:id="7225" w:name="_Toc459198367"/>
        <w:bookmarkStart w:id="7226" w:name="_Toc459198633"/>
        <w:bookmarkStart w:id="7227" w:name="_Toc459198817"/>
        <w:bookmarkStart w:id="7228" w:name="_Toc459198970"/>
        <w:bookmarkStart w:id="7229" w:name="_Toc459206152"/>
        <w:bookmarkStart w:id="7230" w:name="_Toc459207199"/>
        <w:bookmarkStart w:id="7231" w:name="_Toc459207396"/>
        <w:bookmarkStart w:id="7232" w:name="_Toc459207803"/>
        <w:bookmarkStart w:id="7233" w:name="_Toc459280036"/>
        <w:bookmarkStart w:id="7234" w:name="_Toc459280826"/>
        <w:bookmarkStart w:id="7235" w:name="_Toc459281024"/>
        <w:bookmarkStart w:id="7236" w:name="_Toc459617177"/>
        <w:bookmarkStart w:id="7237" w:name="_Toc459621379"/>
        <w:bookmarkStart w:id="7238" w:name="_Toc459621872"/>
        <w:bookmarkStart w:id="7239" w:name="_Toc459622194"/>
        <w:bookmarkStart w:id="7240" w:name="_Toc459881727"/>
        <w:bookmarkStart w:id="7241" w:name="_Toc460236074"/>
        <w:bookmarkStart w:id="7242" w:name="_Toc460592868"/>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del>
    </w:p>
    <w:p w14:paraId="29554F53" w14:textId="59F5E2A7" w:rsidR="006C61BF" w:rsidDel="001152EE" w:rsidRDefault="006C61BF" w:rsidP="003127AA">
      <w:pPr>
        <w:pStyle w:val="Heading3"/>
        <w:rPr>
          <w:del w:id="7243" w:author="Muhammad, Alimayo (GSFC-5660)" w:date="2016-08-15T14:59:00Z"/>
        </w:rPr>
        <w:pPrChange w:id="7244" w:author="Perrine, Martin L. (GSFC-5670)" w:date="2016-09-14T15:03:00Z">
          <w:pPr>
            <w:pStyle w:val="Caption"/>
          </w:pPr>
        </w:pPrChange>
      </w:pPr>
      <w:del w:id="7245" w:author="Muhammad, Alimayo (GSFC-5660)" w:date="2016-08-08T10:16:00Z">
        <w:r w:rsidDel="00D349FE">
          <w:delText xml:space="preserve">Figure </w:delText>
        </w:r>
        <w:r w:rsidR="00F705CA" w:rsidDel="00D349FE">
          <w:delText>40</w:delText>
        </w:r>
        <w:r w:rsidDel="00D349FE">
          <w:delText xml:space="preserve"> </w:delText>
        </w:r>
      </w:del>
      <w:del w:id="7246" w:author="Muhammad, Alimayo (GSFC-5660)" w:date="2016-08-15T14:59:00Z">
        <w:r w:rsidDel="001152EE">
          <w:delText>Excerpt from beginning of dmesg file showing DUT configuration activity</w:delText>
        </w:r>
        <w:bookmarkStart w:id="7247" w:name="_Toc459194122"/>
        <w:bookmarkStart w:id="7248" w:name="_Toc459198368"/>
        <w:bookmarkStart w:id="7249" w:name="_Toc459198634"/>
        <w:bookmarkStart w:id="7250" w:name="_Toc459198818"/>
        <w:bookmarkStart w:id="7251" w:name="_Toc459198971"/>
        <w:bookmarkStart w:id="7252" w:name="_Toc459206153"/>
        <w:bookmarkStart w:id="7253" w:name="_Toc459207200"/>
        <w:bookmarkStart w:id="7254" w:name="_Toc459207397"/>
        <w:bookmarkStart w:id="7255" w:name="_Toc459207804"/>
        <w:bookmarkStart w:id="7256" w:name="_Toc459280037"/>
        <w:bookmarkStart w:id="7257" w:name="_Toc459280827"/>
        <w:bookmarkStart w:id="7258" w:name="_Toc459281025"/>
        <w:bookmarkStart w:id="7259" w:name="_Toc459617178"/>
        <w:bookmarkStart w:id="7260" w:name="_Toc459621380"/>
        <w:bookmarkStart w:id="7261" w:name="_Toc459621873"/>
        <w:bookmarkStart w:id="7262" w:name="_Toc459622195"/>
        <w:bookmarkStart w:id="7263" w:name="_Toc459881728"/>
        <w:bookmarkStart w:id="7264" w:name="_Toc460236075"/>
        <w:bookmarkStart w:id="7265" w:name="_Toc460592869"/>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del>
    </w:p>
    <w:p w14:paraId="48D0E71D" w14:textId="0F319F0A" w:rsidR="006C61BF" w:rsidDel="001152EE" w:rsidRDefault="006C61BF" w:rsidP="003127AA">
      <w:pPr>
        <w:pStyle w:val="Heading3"/>
        <w:rPr>
          <w:del w:id="7266" w:author="Muhammad, Alimayo (GSFC-5660)" w:date="2016-08-15T14:59:00Z"/>
        </w:rPr>
        <w:pPrChange w:id="7267" w:author="Perrine, Martin L. (GSFC-5670)" w:date="2016-09-14T15:03:00Z">
          <w:pPr/>
        </w:pPrChange>
      </w:pPr>
      <w:bookmarkStart w:id="7268" w:name="_Toc459194123"/>
      <w:bookmarkStart w:id="7269" w:name="_Toc459198369"/>
      <w:bookmarkStart w:id="7270" w:name="_Toc459198635"/>
      <w:bookmarkStart w:id="7271" w:name="_Toc459198819"/>
      <w:bookmarkStart w:id="7272" w:name="_Toc459198972"/>
      <w:bookmarkStart w:id="7273" w:name="_Toc459206154"/>
      <w:bookmarkStart w:id="7274" w:name="_Toc459207201"/>
      <w:bookmarkStart w:id="7275" w:name="_Toc459207398"/>
      <w:bookmarkStart w:id="7276" w:name="_Toc459207805"/>
      <w:bookmarkStart w:id="7277" w:name="_Toc459280038"/>
      <w:bookmarkStart w:id="7278" w:name="_Toc459280828"/>
      <w:bookmarkStart w:id="7279" w:name="_Toc459281026"/>
      <w:bookmarkStart w:id="7280" w:name="_Toc459617179"/>
      <w:bookmarkStart w:id="7281" w:name="_Toc459621381"/>
      <w:bookmarkStart w:id="7282" w:name="_Toc459621874"/>
      <w:bookmarkStart w:id="7283" w:name="_Toc459622196"/>
      <w:bookmarkStart w:id="7284" w:name="_Toc459881729"/>
      <w:bookmarkStart w:id="7285" w:name="_Toc460236076"/>
      <w:bookmarkStart w:id="7286" w:name="_Toc460592870"/>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14:paraId="113F13B6" w14:textId="3AFC4F2A" w:rsidR="006C61BF" w:rsidDel="001152EE" w:rsidRDefault="006C61BF" w:rsidP="003127AA">
      <w:pPr>
        <w:pStyle w:val="Heading3"/>
        <w:rPr>
          <w:del w:id="7287" w:author="Muhammad, Alimayo (GSFC-5660)" w:date="2016-08-15T14:59:00Z"/>
        </w:rPr>
        <w:pPrChange w:id="7288" w:author="Perrine, Martin L. (GSFC-5670)" w:date="2016-09-14T15:03:00Z">
          <w:pPr/>
        </w:pPrChange>
      </w:pPr>
      <w:del w:id="7289" w:author="Muhammad, Alimayo (GSFC-5660)" w:date="2016-08-15T14:59:00Z">
        <w:r w:rsidDel="001152EE">
          <w:rPr>
            <w:noProof/>
          </w:rPr>
          <w:drawing>
            <wp:inline distT="0" distB="0" distL="0" distR="0" wp14:anchorId="2CBEA360" wp14:editId="288E5D2A">
              <wp:extent cx="5943600" cy="18383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8325"/>
                      </a:xfrm>
                      <a:prstGeom prst="rect">
                        <a:avLst/>
                      </a:prstGeom>
                    </pic:spPr>
                  </pic:pic>
                </a:graphicData>
              </a:graphic>
            </wp:inline>
          </w:drawing>
        </w:r>
        <w:bookmarkStart w:id="7290" w:name="_Toc459194124"/>
        <w:bookmarkStart w:id="7291" w:name="_Toc459198370"/>
        <w:bookmarkStart w:id="7292" w:name="_Toc459198636"/>
        <w:bookmarkStart w:id="7293" w:name="_Toc459198820"/>
        <w:bookmarkStart w:id="7294" w:name="_Toc459198973"/>
        <w:bookmarkStart w:id="7295" w:name="_Toc459206155"/>
        <w:bookmarkStart w:id="7296" w:name="_Toc459207202"/>
        <w:bookmarkStart w:id="7297" w:name="_Toc459207399"/>
        <w:bookmarkStart w:id="7298" w:name="_Toc459207806"/>
        <w:bookmarkStart w:id="7299" w:name="_Toc459280039"/>
        <w:bookmarkStart w:id="7300" w:name="_Toc459280829"/>
        <w:bookmarkStart w:id="7301" w:name="_Toc459281027"/>
        <w:bookmarkStart w:id="7302" w:name="_Toc459617180"/>
        <w:bookmarkStart w:id="7303" w:name="_Toc459621382"/>
        <w:bookmarkStart w:id="7304" w:name="_Toc459621875"/>
        <w:bookmarkStart w:id="7305" w:name="_Toc459622197"/>
        <w:bookmarkStart w:id="7306" w:name="_Toc459881730"/>
        <w:bookmarkStart w:id="7307" w:name="_Toc460236077"/>
        <w:bookmarkStart w:id="7308" w:name="_Toc460592871"/>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del>
    </w:p>
    <w:p w14:paraId="3BE3EE3B" w14:textId="6DCCB6FF" w:rsidR="006C61BF" w:rsidDel="00D21B21" w:rsidRDefault="006C61BF" w:rsidP="003127AA">
      <w:pPr>
        <w:pStyle w:val="Heading3"/>
        <w:rPr>
          <w:del w:id="7309" w:author="Muhammad, Alimayo (GSFC-5660)" w:date="2016-08-08T12:01:00Z"/>
        </w:rPr>
        <w:pPrChange w:id="7310" w:author="Perrine, Martin L. (GSFC-5670)" w:date="2016-09-14T15:03:00Z">
          <w:pPr>
            <w:jc w:val="left"/>
          </w:pPr>
        </w:pPrChange>
      </w:pPr>
      <w:bookmarkStart w:id="7311" w:name="_Toc459194125"/>
      <w:bookmarkStart w:id="7312" w:name="_Toc459198371"/>
      <w:bookmarkStart w:id="7313" w:name="_Toc459198637"/>
      <w:bookmarkStart w:id="7314" w:name="_Toc459198821"/>
      <w:bookmarkStart w:id="7315" w:name="_Toc459198974"/>
      <w:bookmarkStart w:id="7316" w:name="_Toc459206156"/>
      <w:bookmarkStart w:id="7317" w:name="_Toc459207203"/>
      <w:bookmarkStart w:id="7318" w:name="_Toc459207400"/>
      <w:bookmarkStart w:id="7319" w:name="_Toc459207807"/>
      <w:bookmarkStart w:id="7320" w:name="_Toc459280040"/>
      <w:bookmarkStart w:id="7321" w:name="_Toc459280830"/>
      <w:bookmarkStart w:id="7322" w:name="_Toc459281028"/>
      <w:bookmarkStart w:id="7323" w:name="_Toc459617181"/>
      <w:bookmarkStart w:id="7324" w:name="_Toc459621383"/>
      <w:bookmarkStart w:id="7325" w:name="_Toc459621876"/>
      <w:bookmarkStart w:id="7326" w:name="_Toc459622198"/>
      <w:bookmarkStart w:id="7327" w:name="_Toc459881731"/>
      <w:bookmarkStart w:id="7328" w:name="_Toc460236078"/>
      <w:bookmarkStart w:id="7329" w:name="_Toc460592872"/>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p>
    <w:p w14:paraId="3237215B" w14:textId="61953F68" w:rsidR="006C61BF" w:rsidDel="001152EE" w:rsidRDefault="006C61BF" w:rsidP="003127AA">
      <w:pPr>
        <w:pStyle w:val="Heading3"/>
        <w:rPr>
          <w:del w:id="7330" w:author="Muhammad, Alimayo (GSFC-5660)" w:date="2016-08-15T14:59:00Z"/>
        </w:rPr>
        <w:pPrChange w:id="7331" w:author="Perrine, Martin L. (GSFC-5670)" w:date="2016-09-14T15:03:00Z">
          <w:pPr>
            <w:jc w:val="left"/>
          </w:pPr>
        </w:pPrChange>
      </w:pPr>
      <w:del w:id="7332" w:author="Muhammad, Alimayo (GSFC-5660)" w:date="2016-08-08T10:16:00Z">
        <w:r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41</w:delText>
        </w:r>
        <w:r w:rsidR="00386256" w:rsidDel="00D349FE">
          <w:rPr>
            <w:noProof/>
          </w:rPr>
          <w:fldChar w:fldCharType="end"/>
        </w:r>
      </w:del>
      <w:del w:id="7333" w:author="Muhammad, Alimayo (GSFC-5660)" w:date="2016-08-08T12:01:00Z">
        <w:r w:rsidDel="00D21B21">
          <w:delText xml:space="preserve">  </w:delText>
        </w:r>
      </w:del>
      <w:del w:id="7334" w:author="Muhammad, Alimayo (GSFC-5660)" w:date="2016-08-15T14:59:00Z">
        <w:r w:rsidDel="001152EE">
          <w:delText>Excerpt from end of dmesg file showing DUT configuration activity</w:delText>
        </w:r>
        <w:bookmarkStart w:id="7335" w:name="_Toc459194126"/>
        <w:bookmarkStart w:id="7336" w:name="_Toc459198372"/>
        <w:bookmarkStart w:id="7337" w:name="_Toc459198638"/>
        <w:bookmarkStart w:id="7338" w:name="_Toc459198822"/>
        <w:bookmarkStart w:id="7339" w:name="_Toc459198975"/>
        <w:bookmarkStart w:id="7340" w:name="_Toc459206157"/>
        <w:bookmarkStart w:id="7341" w:name="_Toc459207204"/>
        <w:bookmarkStart w:id="7342" w:name="_Toc459207401"/>
        <w:bookmarkStart w:id="7343" w:name="_Toc459207808"/>
        <w:bookmarkStart w:id="7344" w:name="_Toc459280041"/>
        <w:bookmarkStart w:id="7345" w:name="_Toc459280831"/>
        <w:bookmarkStart w:id="7346" w:name="_Toc459281029"/>
        <w:bookmarkStart w:id="7347" w:name="_Toc459617182"/>
        <w:bookmarkStart w:id="7348" w:name="_Toc459621384"/>
        <w:bookmarkStart w:id="7349" w:name="_Toc459621877"/>
        <w:bookmarkStart w:id="7350" w:name="_Toc459622199"/>
        <w:bookmarkStart w:id="7351" w:name="_Toc459881732"/>
        <w:bookmarkStart w:id="7352" w:name="_Toc460236079"/>
        <w:bookmarkStart w:id="7353" w:name="_Toc460592873"/>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del>
    </w:p>
    <w:p w14:paraId="671F6167" w14:textId="35AE72D7" w:rsidR="000C6DE6" w:rsidDel="001152EE" w:rsidRDefault="000C6DE6" w:rsidP="003127AA">
      <w:pPr>
        <w:pStyle w:val="Heading3"/>
        <w:rPr>
          <w:del w:id="7354" w:author="Muhammad, Alimayo (GSFC-5660)" w:date="2016-08-15T14:59:00Z"/>
        </w:rPr>
        <w:pPrChange w:id="7355" w:author="Perrine, Martin L. (GSFC-5670)" w:date="2016-09-14T15:03:00Z">
          <w:pPr>
            <w:jc w:val="left"/>
          </w:pPr>
        </w:pPrChange>
      </w:pPr>
      <w:del w:id="7356" w:author="Muhammad, Alimayo (GSFC-5660)" w:date="2016-08-15T14:59:00Z">
        <w:r w:rsidDel="001152EE">
          <w:br w:type="page"/>
        </w:r>
      </w:del>
    </w:p>
    <w:p w14:paraId="500180BB" w14:textId="7D83D66E" w:rsidR="00263CDC" w:rsidRDefault="00263CDC" w:rsidP="003127AA">
      <w:pPr>
        <w:pStyle w:val="Heading3"/>
        <w:pPrChange w:id="7357" w:author="Perrine, Martin L. (GSFC-5670)" w:date="2016-09-14T15:03:00Z">
          <w:pPr>
            <w:pStyle w:val="Heading3"/>
          </w:pPr>
        </w:pPrChange>
      </w:pPr>
      <w:bookmarkStart w:id="7358" w:name="_Toc460592874"/>
      <w:r>
        <w:t>Disk I/O Test:</w:t>
      </w:r>
      <w:bookmarkEnd w:id="7358"/>
    </w:p>
    <w:p w14:paraId="223D1D0C" w14:textId="77777777" w:rsidR="001C3987" w:rsidRDefault="001C3987" w:rsidP="00263CDC">
      <w:pPr>
        <w:ind w:left="720"/>
      </w:pPr>
    </w:p>
    <w:p w14:paraId="5F2E4124" w14:textId="1DB0A420" w:rsidR="00263CDC" w:rsidDel="00F25996" w:rsidRDefault="00263CDC" w:rsidP="008239E7">
      <w:pPr>
        <w:rPr>
          <w:del w:id="7359" w:author="Perrine, Martin L. (GSFC-5670)" w:date="2016-09-14T15:16:00Z"/>
        </w:rPr>
      </w:pPr>
      <w:del w:id="7360" w:author="Perrine, Martin L. (GSFC-5670)" w:date="2016-09-14T15:16:00Z">
        <w:r w:rsidDel="00F25996">
          <w:rPr>
            <w:b/>
          </w:rPr>
          <w:delText>Purpose:</w:delText>
        </w:r>
      </w:del>
    </w:p>
    <w:p w14:paraId="302AB441" w14:textId="1ED6B4F0" w:rsidR="00BE6B24" w:rsidDel="00F25996" w:rsidRDefault="00BE6B24" w:rsidP="00BE6B24">
      <w:pPr>
        <w:rPr>
          <w:del w:id="7361" w:author="Perrine, Martin L. (GSFC-5670)" w:date="2016-09-14T15:16:00Z"/>
          <w:sz w:val="22"/>
        </w:rPr>
      </w:pPr>
      <w:del w:id="7362" w:author="Perrine, Martin L. (GSFC-5670)" w:date="2016-09-14T15:16:00Z">
        <w:r w:rsidDel="00F25996">
          <w:delText>To verify RAID memory disk input output (IO) rate meets the requirement of 300 MBps minimum.</w:delText>
        </w:r>
      </w:del>
    </w:p>
    <w:p w14:paraId="409AC761" w14:textId="2DE81C87" w:rsidR="009F398E" w:rsidDel="00F25996" w:rsidRDefault="009F398E" w:rsidP="00263CDC">
      <w:pPr>
        <w:ind w:left="720"/>
        <w:rPr>
          <w:del w:id="7363" w:author="Perrine, Martin L. (GSFC-5670)" w:date="2016-09-14T15:16:00Z"/>
          <w:b/>
        </w:rPr>
      </w:pPr>
    </w:p>
    <w:p w14:paraId="3B4E0653" w14:textId="3C9B2981" w:rsidR="00263CDC" w:rsidDel="00F25996" w:rsidRDefault="00263CDC" w:rsidP="008239E7">
      <w:pPr>
        <w:rPr>
          <w:del w:id="7364" w:author="Perrine, Martin L. (GSFC-5670)" w:date="2016-09-14T15:16:00Z"/>
        </w:rPr>
      </w:pPr>
    </w:p>
    <w:p w14:paraId="556B252A" w14:textId="27941820" w:rsidR="00263CDC" w:rsidRPr="000519EC" w:rsidDel="00F25996" w:rsidRDefault="00263CDC" w:rsidP="008239E7">
      <w:pPr>
        <w:rPr>
          <w:del w:id="7365" w:author="Perrine, Martin L. (GSFC-5670)" w:date="2016-09-14T15:16:00Z"/>
          <w:b/>
        </w:rPr>
      </w:pPr>
      <w:del w:id="7366" w:author="Perrine, Martin L. (GSFC-5670)" w:date="2016-09-14T15:16:00Z">
        <w:r w:rsidRPr="000519EC" w:rsidDel="00F25996">
          <w:rPr>
            <w:b/>
          </w:rPr>
          <w:delText>Description:</w:delText>
        </w:r>
      </w:del>
    </w:p>
    <w:p w14:paraId="5E3ABF26" w14:textId="07D3CE21" w:rsidR="00BE6B24" w:rsidDel="00F25996" w:rsidRDefault="00BE6B24" w:rsidP="00BE6B24">
      <w:pPr>
        <w:rPr>
          <w:del w:id="7367" w:author="Perrine, Martin L. (GSFC-5670)" w:date="2016-09-14T15:16:00Z"/>
          <w:sz w:val="22"/>
        </w:rPr>
      </w:pPr>
      <w:del w:id="7368" w:author="Perrine, Martin L. (GSFC-5670)" w:date="2016-09-14T15:16:00Z">
        <w:r w:rsidDel="00F25996">
          <w:delText xml:space="preserve">DUT:  Each Raid memory unit and server combination in a </w:delText>
        </w:r>
      </w:del>
      <w:del w:id="7369" w:author="Perrine, Martin L. (GSFC-5670)" w:date="2016-09-13T14:29:00Z">
        <w:r w:rsidDel="00055AC4">
          <w:delText>NENG</w:delText>
        </w:r>
      </w:del>
      <w:del w:id="7370" w:author="Perrine, Martin L. (GSFC-5670)" w:date="2016-09-14T15:16:00Z">
        <w:r w:rsidDel="00F25996">
          <w:delText>.  Backup servers are not tested with the RAIDs.</w:delText>
        </w:r>
      </w:del>
    </w:p>
    <w:p w14:paraId="0EC3F252" w14:textId="63977DEF" w:rsidR="00BE6B24" w:rsidDel="00F25996" w:rsidRDefault="00BE6B24" w:rsidP="00BE6B24">
      <w:pPr>
        <w:rPr>
          <w:del w:id="7371" w:author="Perrine, Martin L. (GSFC-5670)" w:date="2016-09-14T15:16:00Z"/>
        </w:rPr>
      </w:pPr>
    </w:p>
    <w:p w14:paraId="0E33DB48" w14:textId="45C731A2" w:rsidR="00BE6B24" w:rsidDel="00F25996" w:rsidRDefault="00BE6B24" w:rsidP="00BE6B24">
      <w:pPr>
        <w:rPr>
          <w:del w:id="7372" w:author="Perrine, Martin L. (GSFC-5670)" w:date="2016-09-14T15:16:00Z"/>
        </w:rPr>
      </w:pPr>
      <w:del w:id="7373" w:author="Perrine, Martin L. (GSFC-5670)" w:date="2016-09-14T15:16:00Z">
        <w:r w:rsidDel="00F25996">
          <w:delText>Configuration:</w:delText>
        </w:r>
      </w:del>
    </w:p>
    <w:p w14:paraId="76700210" w14:textId="661FCC05" w:rsidR="00BE6B24" w:rsidDel="00F25996" w:rsidRDefault="00BE6B24" w:rsidP="00BE6B24">
      <w:pPr>
        <w:rPr>
          <w:del w:id="7374" w:author="Perrine, Martin L. (GSFC-5670)" w:date="2016-09-14T15:16:00Z"/>
        </w:rPr>
      </w:pPr>
      <w:del w:id="7375" w:author="Perrine, Martin L. (GSFC-5670)" w:date="2016-09-14T15:16:00Z">
        <w:r w:rsidDel="00F25996">
          <w:delText xml:space="preserve">The test is performed outside of the </w:delText>
        </w:r>
      </w:del>
      <w:del w:id="7376" w:author="Perrine, Martin L. (GSFC-5670)" w:date="2016-09-13T14:29:00Z">
        <w:r w:rsidDel="00055AC4">
          <w:delText>NENG</w:delText>
        </w:r>
      </w:del>
      <w:del w:id="7377" w:author="Perrine, Martin L. (GSFC-5670)" w:date="2016-09-14T15:16:00Z">
        <w:r w:rsidDel="00F25996">
          <w:delText xml:space="preserve"> operational software.  A special script was written to implement the test.</w:delText>
        </w:r>
        <w:r w:rsidR="002504DB" w:rsidDel="00F25996">
          <w:delText xml:space="preserve"> This script writes to</w:delText>
        </w:r>
        <w:r w:rsidDel="00F25996">
          <w:delText xml:space="preserve"> the RAID many times and measures </w:delText>
        </w:r>
        <w:r w:rsidR="002504DB" w:rsidDel="00F25996">
          <w:delText>the total time to do the action</w:delText>
        </w:r>
        <w:r w:rsidDel="00F25996">
          <w:delText xml:space="preserve">. </w:delText>
        </w:r>
        <w:r w:rsidR="002504DB" w:rsidDel="00F25996">
          <w:delText>The read cycle is not tested.</w:delText>
        </w:r>
      </w:del>
    </w:p>
    <w:p w14:paraId="420C26C2" w14:textId="6CE2B7E7" w:rsidR="00BE6B24" w:rsidDel="00F25996" w:rsidRDefault="00BE6B24" w:rsidP="00BE6B24">
      <w:pPr>
        <w:rPr>
          <w:del w:id="7378" w:author="Perrine, Martin L. (GSFC-5670)" w:date="2016-09-14T15:16:00Z"/>
        </w:rPr>
      </w:pPr>
    </w:p>
    <w:p w14:paraId="46456ED5" w14:textId="10EF6DF8" w:rsidR="00413324" w:rsidDel="00F25996" w:rsidRDefault="00413324" w:rsidP="00BE6B24">
      <w:pPr>
        <w:rPr>
          <w:del w:id="7379" w:author="Perrine, Martin L. (GSFC-5670)" w:date="2016-09-14T15:16:00Z"/>
        </w:rPr>
      </w:pPr>
      <w:del w:id="7380" w:author="Perrine, Martin L. (GSFC-5670)" w:date="2016-09-14T15:16:00Z">
        <w:r w:rsidDel="00F25996">
          <w:delText>Associated Requirements</w:delText>
        </w:r>
        <w:r w:rsidR="00BB1BE0" w:rsidDel="00F25996">
          <w:delText>:</w:delText>
        </w:r>
      </w:del>
    </w:p>
    <w:p w14:paraId="544A663C" w14:textId="4C5A7213" w:rsidR="00413324" w:rsidDel="00F25996" w:rsidRDefault="00413324" w:rsidP="00413324">
      <w:pPr>
        <w:rPr>
          <w:del w:id="7381" w:author="Perrine, Martin L. (GSFC-5670)" w:date="2016-09-14T15:16:00Z"/>
          <w:rFonts w:ascii="Calibri" w:hAnsi="Calibri" w:cs="Arial"/>
          <w:color w:val="000000"/>
          <w:sz w:val="22"/>
          <w:szCs w:val="22"/>
        </w:rPr>
      </w:pPr>
    </w:p>
    <w:p w14:paraId="67265F55" w14:textId="44D71878" w:rsidR="00413324" w:rsidRPr="008239E7" w:rsidDel="00F25996" w:rsidRDefault="00413324" w:rsidP="00413324">
      <w:pPr>
        <w:rPr>
          <w:del w:id="7382" w:author="Perrine, Martin L. (GSFC-5670)" w:date="2016-09-14T15:16:00Z"/>
          <w:color w:val="000000"/>
          <w:szCs w:val="24"/>
        </w:rPr>
      </w:pPr>
      <w:del w:id="7383" w:author="Perrine, Martin L. (GSFC-5670)" w:date="2016-09-14T15:16:00Z">
        <w:r w:rsidRPr="008239E7" w:rsidDel="00F25996">
          <w:rPr>
            <w:color w:val="000000"/>
            <w:szCs w:val="24"/>
          </w:rPr>
          <w:delText>This section will show compliance with the final requirement.</w:delText>
        </w:r>
      </w:del>
    </w:p>
    <w:p w14:paraId="7889A9F7" w14:textId="1B466E00" w:rsidR="00413324" w:rsidRPr="008239E7" w:rsidDel="00F25996" w:rsidRDefault="00413324" w:rsidP="00413324">
      <w:pPr>
        <w:rPr>
          <w:del w:id="7384" w:author="Perrine, Martin L. (GSFC-5670)" w:date="2016-09-14T15:16:00Z"/>
          <w:color w:val="000000"/>
          <w:szCs w:val="24"/>
        </w:rPr>
      </w:pPr>
      <w:del w:id="7385" w:author="Perrine, Martin L. (GSFC-5670)" w:date="2016-09-13T14:29:00Z">
        <w:r w:rsidRPr="008239E7" w:rsidDel="00055AC4">
          <w:rPr>
            <w:color w:val="000000"/>
            <w:szCs w:val="24"/>
          </w:rPr>
          <w:delText>NENG</w:delText>
        </w:r>
      </w:del>
      <w:del w:id="7386" w:author="Perrine, Martin L. (GSFC-5670)" w:date="2016-09-14T15:16:00Z">
        <w:r w:rsidRPr="008239E7" w:rsidDel="00F25996">
          <w:rPr>
            <w:color w:val="000000"/>
            <w:szCs w:val="24"/>
          </w:rPr>
          <w:delText>-PERF-005 300Mb/s Read/Write</w:delText>
        </w:r>
        <w:r w:rsidR="00AF18A4" w:rsidRPr="008239E7" w:rsidDel="00F25996">
          <w:rPr>
            <w:color w:val="000000"/>
            <w:szCs w:val="24"/>
          </w:rPr>
          <w:delText>; Screen</w:delText>
        </w:r>
        <w:r w:rsidR="002D6BE3" w:rsidRPr="008239E7" w:rsidDel="00F25996">
          <w:rPr>
            <w:color w:val="000000"/>
            <w:szCs w:val="24"/>
          </w:rPr>
          <w:delText xml:space="preserve"> shots and a calculation will be used to demonstrate compliance.</w:delText>
        </w:r>
      </w:del>
    </w:p>
    <w:p w14:paraId="70B9C854" w14:textId="77F6AA5F" w:rsidR="00413324" w:rsidDel="00F25996" w:rsidRDefault="00413324" w:rsidP="00BE6B24">
      <w:pPr>
        <w:rPr>
          <w:del w:id="7387" w:author="Perrine, Martin L. (GSFC-5670)" w:date="2016-09-14T15:16:00Z"/>
        </w:rPr>
      </w:pPr>
    </w:p>
    <w:p w14:paraId="4585800D" w14:textId="277C364F" w:rsidR="00494BDF" w:rsidDel="00F25996" w:rsidRDefault="00494BDF" w:rsidP="00494BDF">
      <w:pPr>
        <w:rPr>
          <w:del w:id="7388" w:author="Perrine, Martin L. (GSFC-5670)" w:date="2016-09-14T15:16:00Z"/>
          <w:b/>
          <w:bCs/>
        </w:rPr>
      </w:pPr>
      <w:del w:id="7389" w:author="Perrine, Martin L. (GSFC-5670)" w:date="2016-09-14T15:16:00Z">
        <w:r w:rsidDel="00F25996">
          <w:rPr>
            <w:b/>
            <w:bCs/>
          </w:rPr>
          <w:delText xml:space="preserve">Pass </w:delText>
        </w:r>
        <w:r w:rsidRPr="0001016F" w:rsidDel="00F25996">
          <w:rPr>
            <w:rStyle w:val="Strong"/>
          </w:rPr>
          <w:delText>Fail</w:delText>
        </w:r>
        <w:r w:rsidDel="00F25996">
          <w:rPr>
            <w:b/>
            <w:bCs/>
          </w:rPr>
          <w:delText xml:space="preserve"> </w:delText>
        </w:r>
        <w:r w:rsidRPr="0001016F" w:rsidDel="00F25996">
          <w:rPr>
            <w:rStyle w:val="Strong"/>
          </w:rPr>
          <w:delText>Criteria</w:delText>
        </w:r>
        <w:r w:rsidDel="00F25996">
          <w:rPr>
            <w:b/>
            <w:bCs/>
          </w:rPr>
          <w:delText>:</w:delText>
        </w:r>
      </w:del>
    </w:p>
    <w:p w14:paraId="2D8E5C39" w14:textId="633C459F" w:rsidR="00494BDF" w:rsidDel="00F25996" w:rsidRDefault="00494BDF" w:rsidP="00494BDF">
      <w:pPr>
        <w:rPr>
          <w:del w:id="7390" w:author="Perrine, Martin L. (GSFC-5670)" w:date="2016-09-14T15:16:00Z"/>
        </w:rPr>
      </w:pPr>
    </w:p>
    <w:p w14:paraId="4974C6F4" w14:textId="1A47C532" w:rsidR="00494BDF" w:rsidDel="00F25996" w:rsidRDefault="00494BDF" w:rsidP="00494BDF">
      <w:pPr>
        <w:rPr>
          <w:del w:id="7391" w:author="Perrine, Martin L. (GSFC-5670)" w:date="2016-09-14T15:16:00Z"/>
        </w:rPr>
      </w:pPr>
      <w:del w:id="7392" w:author="Perrine, Martin L. (GSFC-5670)" w:date="2016-09-14T15:16:00Z">
        <w:r w:rsidDel="00F25996">
          <w:delText xml:space="preserve">Measured memory IO rate ≥ 300 Mbps  PASS </w:delText>
        </w:r>
      </w:del>
    </w:p>
    <w:p w14:paraId="20016D16" w14:textId="4E64E03C" w:rsidR="00494BDF" w:rsidDel="00F25996" w:rsidRDefault="00494BDF" w:rsidP="00494BDF">
      <w:pPr>
        <w:rPr>
          <w:del w:id="7393" w:author="Perrine, Martin L. (GSFC-5670)" w:date="2016-09-14T15:16:00Z"/>
        </w:rPr>
      </w:pPr>
      <w:del w:id="7394" w:author="Perrine, Martin L. (GSFC-5670)" w:date="2016-09-14T15:16:00Z">
        <w:r w:rsidDel="00F25996">
          <w:delText>Measured memory IO rate &lt; 300 Mbps  FAIL</w:delText>
        </w:r>
      </w:del>
    </w:p>
    <w:p w14:paraId="1282F88A" w14:textId="0EFB4C2B" w:rsidR="00494BDF" w:rsidDel="00F25996" w:rsidRDefault="00494BDF" w:rsidP="00BE6B24">
      <w:pPr>
        <w:rPr>
          <w:del w:id="7395" w:author="Perrine, Martin L. (GSFC-5670)" w:date="2016-09-14T15:16:00Z"/>
        </w:rPr>
      </w:pPr>
    </w:p>
    <w:p w14:paraId="6737BF8F" w14:textId="6B938157" w:rsidR="00BE6B24" w:rsidDel="00F25996" w:rsidRDefault="00BE6B24" w:rsidP="00BE6B24">
      <w:pPr>
        <w:rPr>
          <w:del w:id="7396" w:author="Perrine, Martin L. (GSFC-5670)" w:date="2016-09-14T15:16:00Z"/>
        </w:rPr>
      </w:pPr>
      <w:del w:id="7397" w:author="Perrine, Martin L. (GSFC-5670)" w:date="2016-09-14T15:16:00Z">
        <w:r w:rsidDel="00F25996">
          <w:delText>Procedure</w:delText>
        </w:r>
        <w:r w:rsidR="00BB1BE0" w:rsidDel="00F25996">
          <w:delText>:</w:delText>
        </w:r>
      </w:del>
    </w:p>
    <w:p w14:paraId="60BCBE0B" w14:textId="14D5D2E1" w:rsidR="00BE6B24" w:rsidDel="00F25996" w:rsidRDefault="00BE6B24" w:rsidP="00BE6B24">
      <w:pPr>
        <w:rPr>
          <w:del w:id="7398" w:author="Perrine, Martin L. (GSFC-5670)" w:date="2016-09-14T15:16:00Z"/>
        </w:rPr>
      </w:pPr>
    </w:p>
    <w:p w14:paraId="43D397D1" w14:textId="4C448999" w:rsidR="00BE6B24" w:rsidDel="00F25996" w:rsidRDefault="00BE6B24" w:rsidP="00BE6B24">
      <w:pPr>
        <w:rPr>
          <w:del w:id="7399" w:author="Perrine, Martin L. (GSFC-5670)" w:date="2016-09-14T15:16:00Z"/>
        </w:rPr>
      </w:pPr>
      <w:del w:id="7400" w:author="Perrine, Martin L. (GSFC-5670)" w:date="2016-09-14T15:16:00Z">
        <w:r w:rsidDel="00F25996">
          <w:delText xml:space="preserve">The test is run directly on </w:delText>
        </w:r>
        <w:r w:rsidR="00AF18A4" w:rsidDel="00F25996">
          <w:delText>each server</w:delText>
        </w:r>
        <w:r w:rsidDel="00F25996">
          <w:delText xml:space="preserve"> Raid combination.</w:delText>
        </w:r>
      </w:del>
    </w:p>
    <w:p w14:paraId="27741561" w14:textId="7C5F8EBE" w:rsidR="00BE6B24" w:rsidDel="00F25996" w:rsidRDefault="00BE6B24" w:rsidP="00BE6B24">
      <w:pPr>
        <w:rPr>
          <w:del w:id="7401" w:author="Perrine, Martin L. (GSFC-5670)" w:date="2016-09-14T15:16:00Z"/>
        </w:rPr>
      </w:pPr>
    </w:p>
    <w:p w14:paraId="2B64E5A8" w14:textId="42A05C5B" w:rsidR="00BE6B24" w:rsidDel="00F25996" w:rsidRDefault="00BE6B24" w:rsidP="00BE6B24">
      <w:pPr>
        <w:rPr>
          <w:del w:id="7402" w:author="Perrine, Martin L. (GSFC-5670)" w:date="2016-09-14T15:16:00Z"/>
        </w:rPr>
      </w:pPr>
      <w:del w:id="7403" w:author="Perrine, Martin L. (GSFC-5670)" w:date="2016-09-14T15:16:00Z">
        <w:r w:rsidDel="00F25996">
          <w:delText>Run Disk I/O performance Tool:</w:delText>
        </w:r>
      </w:del>
    </w:p>
    <w:p w14:paraId="58CB3971" w14:textId="1D03EFF1" w:rsidR="00BE6B24" w:rsidDel="00F25996" w:rsidRDefault="00BE6B24" w:rsidP="00BE6B24">
      <w:pPr>
        <w:rPr>
          <w:del w:id="7404" w:author="Perrine, Martin L. (GSFC-5670)" w:date="2016-09-14T15:16:00Z"/>
        </w:rPr>
      </w:pPr>
    </w:p>
    <w:p w14:paraId="076794F9" w14:textId="3B18C512" w:rsidR="00BE6B24" w:rsidDel="00F25996" w:rsidRDefault="00BE6B24">
      <w:pPr>
        <w:pStyle w:val="ListParagraph"/>
        <w:numPr>
          <w:ilvl w:val="0"/>
          <w:numId w:val="26"/>
        </w:numPr>
        <w:rPr>
          <w:del w:id="7405" w:author="Perrine, Martin L. (GSFC-5670)" w:date="2016-09-14T15:16:00Z"/>
        </w:rPr>
      </w:pPr>
      <w:del w:id="7406" w:author="Perrine, Martin L. (GSFC-5670)" w:date="2016-09-14T15:16:00Z">
        <w:r w:rsidDel="00F25996">
          <w:delText>Open a terminal</w:delText>
        </w:r>
      </w:del>
    </w:p>
    <w:p w14:paraId="2BCABDAB" w14:textId="404D192F" w:rsidR="00BE6B24" w:rsidDel="00F25996" w:rsidRDefault="00BE6B24" w:rsidP="00BE6B24">
      <w:pPr>
        <w:pStyle w:val="ListParagraph"/>
        <w:numPr>
          <w:ilvl w:val="0"/>
          <w:numId w:val="26"/>
        </w:numPr>
        <w:rPr>
          <w:del w:id="7407" w:author="Perrine, Martin L. (GSFC-5670)" w:date="2016-09-14T15:16:00Z"/>
        </w:rPr>
      </w:pPr>
      <w:del w:id="7408" w:author="Perrine, Martin L. (GSFC-5670)" w:date="2016-09-14T15:16:00Z">
        <w:r w:rsidDel="00F25996">
          <w:delText>Assure that you have the appropriate privileges</w:delText>
        </w:r>
      </w:del>
    </w:p>
    <w:p w14:paraId="1BDB1F37" w14:textId="68CBEB26" w:rsidR="00BE6B24" w:rsidDel="00F25996" w:rsidRDefault="00BE6B24" w:rsidP="00BE6B24">
      <w:pPr>
        <w:pStyle w:val="ListParagraph"/>
        <w:numPr>
          <w:ilvl w:val="0"/>
          <w:numId w:val="26"/>
        </w:numPr>
        <w:rPr>
          <w:del w:id="7409" w:author="Perrine, Martin L. (GSFC-5670)" w:date="2016-09-14T15:16:00Z"/>
        </w:rPr>
      </w:pPr>
      <w:del w:id="7410" w:author="Perrine, Martin L. (GSFC-5670)" w:date="2016-09-14T15:16:00Z">
        <w:r w:rsidDel="00F25996">
          <w:delText>Login as rip or other appropriate account</w:delText>
        </w:r>
      </w:del>
    </w:p>
    <w:p w14:paraId="40494F81" w14:textId="72091127" w:rsidR="00BE6B24" w:rsidDel="00F25996" w:rsidRDefault="00BE6B24" w:rsidP="00BE6B24">
      <w:pPr>
        <w:pStyle w:val="ListParagraph"/>
        <w:numPr>
          <w:ilvl w:val="0"/>
          <w:numId w:val="26"/>
        </w:numPr>
        <w:rPr>
          <w:del w:id="7411" w:author="Perrine, Martin L. (GSFC-5670)" w:date="2016-09-14T15:16:00Z"/>
        </w:rPr>
      </w:pPr>
      <w:del w:id="7412" w:author="Perrine, Martin L. (GSFC-5670)" w:date="2016-09-14T15:16:00Z">
        <w:r w:rsidDel="00F25996">
          <w:delText>Make sure the script below is loaded to a directory accessible from the account.  E.g./home/rip</w:delText>
        </w:r>
      </w:del>
    </w:p>
    <w:p w14:paraId="577BEF7D" w14:textId="278C353A" w:rsidR="00BE6B24" w:rsidDel="00F25996" w:rsidRDefault="00BE6B24" w:rsidP="00BE6B24">
      <w:pPr>
        <w:pStyle w:val="ListParagraph"/>
        <w:numPr>
          <w:ilvl w:val="0"/>
          <w:numId w:val="26"/>
        </w:numPr>
        <w:rPr>
          <w:del w:id="7413" w:author="Perrine, Martin L. (GSFC-5670)" w:date="2016-09-14T15:16:00Z"/>
        </w:rPr>
      </w:pPr>
      <w:del w:id="7414" w:author="Perrine, Martin L. (GSFC-5670)" w:date="2016-09-14T15:16:00Z">
        <w:r w:rsidDel="00F25996">
          <w:delText>Switch to a Raid memory directory to write to and read from such as:</w:delText>
        </w:r>
      </w:del>
    </w:p>
    <w:p w14:paraId="489F7044" w14:textId="48E2C10B" w:rsidR="00BE6B24" w:rsidDel="00F25996" w:rsidRDefault="00BE6B24" w:rsidP="00BE6B24">
      <w:pPr>
        <w:ind w:left="720" w:firstLine="720"/>
        <w:rPr>
          <w:del w:id="7415" w:author="Perrine, Martin L. (GSFC-5670)" w:date="2016-09-14T15:16:00Z"/>
        </w:rPr>
      </w:pPr>
      <w:del w:id="7416" w:author="Perrine, Martin L. (GSFC-5670)" w:date="2016-09-14T15:16:00Z">
        <w:r w:rsidDel="00F25996">
          <w:delText>/data/iris/tlm</w:delText>
        </w:r>
      </w:del>
    </w:p>
    <w:p w14:paraId="27A2C316" w14:textId="3E14AE12" w:rsidR="00BE6B24" w:rsidDel="00F25996" w:rsidRDefault="00BE6B24" w:rsidP="00BE6B24">
      <w:pPr>
        <w:pStyle w:val="ListParagraph"/>
        <w:numPr>
          <w:ilvl w:val="0"/>
          <w:numId w:val="26"/>
        </w:numPr>
        <w:rPr>
          <w:del w:id="7417" w:author="Perrine, Martin L. (GSFC-5670)" w:date="2016-09-14T15:16:00Z"/>
        </w:rPr>
      </w:pPr>
      <w:del w:id="7418" w:author="Perrine, Martin L. (GSFC-5670)" w:date="2016-09-14T15:16:00Z">
        <w:r w:rsidDel="00F25996">
          <w:delText xml:space="preserve">Type: </w:delText>
        </w:r>
      </w:del>
    </w:p>
    <w:p w14:paraId="2A22E96D" w14:textId="3A66B1AB" w:rsidR="00BE6B24" w:rsidDel="00F25996" w:rsidRDefault="00BE6B24" w:rsidP="00BE6B24">
      <w:pPr>
        <w:ind w:left="720" w:firstLine="720"/>
        <w:rPr>
          <w:del w:id="7419" w:author="Perrine, Martin L. (GSFC-5670)" w:date="2016-09-14T15:16:00Z"/>
        </w:rPr>
      </w:pPr>
      <w:del w:id="7420" w:author="Perrine, Martin L. (GSFC-5670)" w:date="2016-09-14T15:16:00Z">
        <w:r w:rsidDel="00F25996">
          <w:delText>Time /home/rip/disk_write_test –s 2048 –i 1000000</w:delText>
        </w:r>
      </w:del>
    </w:p>
    <w:p w14:paraId="1861CA8D" w14:textId="10BAD1C1" w:rsidR="00BE6B24" w:rsidDel="00F25996" w:rsidRDefault="00BE6B24" w:rsidP="00BE6B24">
      <w:pPr>
        <w:ind w:left="720" w:firstLine="720"/>
        <w:rPr>
          <w:del w:id="7421" w:author="Perrine, Martin L. (GSFC-5670)" w:date="2016-09-14T15:16:00Z"/>
        </w:rPr>
      </w:pPr>
    </w:p>
    <w:p w14:paraId="7AA42F6D" w14:textId="6A0D8A6A" w:rsidR="00BE6B24" w:rsidDel="00F25996" w:rsidRDefault="00BE6B24" w:rsidP="00BE6B24">
      <w:pPr>
        <w:ind w:left="720" w:firstLine="720"/>
        <w:rPr>
          <w:del w:id="7422" w:author="Perrine, Martin L. (GSFC-5670)" w:date="2016-09-14T15:16:00Z"/>
        </w:rPr>
      </w:pPr>
      <w:del w:id="7423" w:author="Perrine, Martin L. (GSFC-5670)" w:date="2016-09-14T15:16:00Z">
        <w:r w:rsidDel="00F25996">
          <w:delText>The time command records the time duration of the operation.</w:delText>
        </w:r>
      </w:del>
    </w:p>
    <w:p w14:paraId="07BC6F3F" w14:textId="74F26B9A" w:rsidR="00BE6B24" w:rsidDel="00F25996" w:rsidRDefault="00BE6B24" w:rsidP="00BE6B24">
      <w:pPr>
        <w:ind w:left="720" w:firstLine="720"/>
        <w:rPr>
          <w:del w:id="7424" w:author="Perrine, Martin L. (GSFC-5670)" w:date="2016-09-14T15:16:00Z"/>
        </w:rPr>
      </w:pPr>
      <w:del w:id="7425" w:author="Perrine, Martin L. (GSFC-5670)" w:date="2016-09-14T15:16:00Z">
        <w:r w:rsidDel="00F25996">
          <w:delText>The script disk_write_test  has a help accessible by “–help”.  “-s gives file size to use and –I gives the number of iterations to run.   Size and iterations are selectable.</w:delText>
        </w:r>
      </w:del>
    </w:p>
    <w:p w14:paraId="63048718" w14:textId="1316DCAC" w:rsidR="00BE6B24" w:rsidDel="00F25996" w:rsidRDefault="00BE6B24" w:rsidP="00BE6B24">
      <w:pPr>
        <w:ind w:left="720" w:firstLine="720"/>
        <w:rPr>
          <w:del w:id="7426" w:author="Perrine, Martin L. (GSFC-5670)" w:date="2016-09-14T15:16:00Z"/>
        </w:rPr>
      </w:pPr>
    </w:p>
    <w:p w14:paraId="3FBFA14D" w14:textId="387AC7F8" w:rsidR="00BE6B24" w:rsidDel="00F25996" w:rsidRDefault="00BE6B24" w:rsidP="00BE6B24">
      <w:pPr>
        <w:pStyle w:val="ListParagraph"/>
        <w:numPr>
          <w:ilvl w:val="0"/>
          <w:numId w:val="26"/>
        </w:numPr>
        <w:rPr>
          <w:del w:id="7427" w:author="Perrine, Martin L. (GSFC-5670)" w:date="2016-09-14T15:16:00Z"/>
        </w:rPr>
      </w:pPr>
      <w:del w:id="7428" w:author="Perrine, Martin L. (GSFC-5670)" w:date="2016-09-14T15:16:00Z">
        <w:r w:rsidDel="00F25996">
          <w:delText xml:space="preserve">The tool should return a duration as shown in </w:delText>
        </w:r>
      </w:del>
      <w:del w:id="7429" w:author="Perrine, Martin L. (GSFC-5670)" w:date="2016-09-08T12:32:00Z">
        <w:r w:rsidR="005C603D" w:rsidDel="00694684">
          <w:fldChar w:fldCharType="begin"/>
        </w:r>
        <w:r w:rsidR="005C603D" w:rsidDel="00694684">
          <w:delInstrText xml:space="preserve"> REF _Ref457995527 \h </w:delInstrText>
        </w:r>
        <w:r w:rsidR="005C603D" w:rsidDel="00694684">
          <w:fldChar w:fldCharType="separate"/>
        </w:r>
      </w:del>
      <w:ins w:id="7430" w:author="Muhammad, Alimayo (GSFC-5660)" w:date="2016-08-17T11:34:00Z">
        <w:del w:id="7431"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41</w:delText>
          </w:r>
          <w:r w:rsidR="00377DFC" w:rsidDel="00EF27DF">
            <w:delText xml:space="preserve"> s</w:delText>
          </w:r>
          <w:r w:rsidR="00377DFC" w:rsidRPr="00077C99" w:rsidDel="00EF27DF">
            <w:rPr>
              <w:bCs/>
            </w:rPr>
            <w:delText>hows the output after executing</w:delText>
          </w:r>
          <w:r w:rsidR="00377DFC" w:rsidDel="00EF27DF">
            <w:rPr>
              <w:bCs/>
            </w:rPr>
            <w:delText xml:space="preserve"> the disk_write_test.py script.</w:delText>
          </w:r>
          <w:r w:rsidR="00377DFC" w:rsidRPr="000337CB" w:rsidDel="00EF27DF">
            <w:delText>The test is run directly on each server/Raid combination.</w:delText>
          </w:r>
        </w:del>
      </w:ins>
      <w:del w:id="7432" w:author="Perrine, Martin L. (GSFC-5670)" w:date="2016-08-31T11:09:00Z">
        <w:r w:rsidR="009273D6" w:rsidDel="00EF27DF">
          <w:delText xml:space="preserve">Figure </w:delText>
        </w:r>
        <w:r w:rsidR="009273D6" w:rsidDel="00EF27DF">
          <w:rPr>
            <w:noProof/>
          </w:rPr>
          <w:delText>4242</w:delText>
        </w:r>
        <w:r w:rsidR="009273D6" w:rsidDel="00EF27DF">
          <w:delText xml:space="preserve"> sFigure </w:delText>
        </w:r>
        <w:r w:rsidR="009273D6" w:rsidDel="00EF27DF">
          <w:rPr>
            <w:noProof/>
          </w:rPr>
          <w:delText>6</w:delText>
        </w:r>
        <w:r w:rsidR="009273D6" w:rsidDel="00EF27DF">
          <w:noBreakHyphen/>
        </w:r>
        <w:r w:rsidR="009273D6" w:rsidDel="00EF27DF">
          <w:rPr>
            <w:noProof/>
          </w:rPr>
          <w:delText>42</w:delText>
        </w:r>
        <w:r w:rsidR="009273D6" w:rsidDel="00EF27DF">
          <w:delText xml:space="preserve"> </w:delText>
        </w:r>
        <w:r w:rsidR="009273D6" w:rsidRPr="00077C99" w:rsidDel="00EF27DF">
          <w:rPr>
            <w:bCs/>
          </w:rPr>
          <w:delText>hows the output after executing</w:delText>
        </w:r>
        <w:r w:rsidR="009273D6" w:rsidDel="00EF27DF">
          <w:rPr>
            <w:bCs/>
          </w:rPr>
          <w:delText xml:space="preserve"> the disk_write_test.py script.</w:delText>
        </w:r>
        <w:r w:rsidR="009273D6" w:rsidRPr="000337CB" w:rsidDel="00EF27DF">
          <w:delText>The test is run directly on each server/Raid combination.</w:delText>
        </w:r>
      </w:del>
      <w:del w:id="7433" w:author="Perrine, Martin L. (GSFC-5670)" w:date="2016-09-08T12:32:00Z">
        <w:r w:rsidR="005C603D" w:rsidDel="00694684">
          <w:fldChar w:fldCharType="end"/>
        </w:r>
      </w:del>
    </w:p>
    <w:p w14:paraId="359BCAEF" w14:textId="5C0B5BEE" w:rsidR="00BE6B24" w:rsidDel="00F25996" w:rsidRDefault="00BE6B24" w:rsidP="00BE6B24">
      <w:pPr>
        <w:pStyle w:val="ListParagraph"/>
        <w:numPr>
          <w:ilvl w:val="0"/>
          <w:numId w:val="26"/>
        </w:numPr>
        <w:rPr>
          <w:del w:id="7434" w:author="Perrine, Martin L. (GSFC-5670)" w:date="2016-09-14T15:16:00Z"/>
        </w:rPr>
      </w:pPr>
      <w:del w:id="7435" w:author="Perrine, Martin L. (GSFC-5670)" w:date="2016-09-14T15:16:00Z">
        <w:r w:rsidDel="00F25996">
          <w:delText>The calculation for the actual rate should be performed as below:</w:delText>
        </w:r>
      </w:del>
    </w:p>
    <w:p w14:paraId="34C50300" w14:textId="3E1A04ED" w:rsidR="00BE6B24" w:rsidDel="00F25996" w:rsidRDefault="003127AA" w:rsidP="00BE6B24">
      <w:pPr>
        <w:pStyle w:val="ListParagraph"/>
        <w:rPr>
          <w:del w:id="7436" w:author="Perrine, Martin L. (GSFC-5670)" w:date="2016-09-14T15:16:00Z"/>
        </w:rPr>
      </w:pPr>
      <m:oMathPara>
        <m:oMath>
          <m:f>
            <m:fPr>
              <m:ctrlPr>
                <w:del w:id="7437" w:author="Perrine, Martin L. (GSFC-5670)" w:date="2016-09-14T15:16:00Z">
                  <w:rPr>
                    <w:rFonts w:ascii="Cambria Math" w:eastAsiaTheme="minorHAnsi" w:hAnsi="Cambria Math"/>
                    <w:i/>
                    <w:iCs/>
                    <w:szCs w:val="24"/>
                  </w:rPr>
                </w:del>
              </m:ctrlPr>
            </m:fPr>
            <m:num>
              <m:r>
                <w:del w:id="7438" w:author="Perrine, Martin L. (GSFC-5670)" w:date="2016-09-14T15:16:00Z">
                  <w:rPr>
                    <w:rFonts w:ascii="Cambria Math" w:hAnsi="Cambria Math"/>
                  </w:rPr>
                  <m:t>size*iterations</m:t>
                </w:del>
              </m:r>
            </m:num>
            <m:den>
              <m:r>
                <w:del w:id="7439" w:author="Perrine, Martin L. (GSFC-5670)" w:date="2016-09-14T15:16:00Z">
                  <w:rPr>
                    <w:rFonts w:ascii="Cambria Math" w:hAnsi="Cambria Math"/>
                  </w:rPr>
                  <m:t>real time (second)</m:t>
                </w:del>
              </m:r>
            </m:den>
          </m:f>
        </m:oMath>
      </m:oMathPara>
    </w:p>
    <w:p w14:paraId="0510D81E" w14:textId="0ED27A2B" w:rsidR="00BE6B24" w:rsidDel="00F25996" w:rsidRDefault="00BE6B24" w:rsidP="00BE6B24">
      <w:pPr>
        <w:rPr>
          <w:del w:id="7440" w:author="Perrine, Martin L. (GSFC-5670)" w:date="2016-09-14T15:16:00Z"/>
        </w:rPr>
      </w:pPr>
      <w:del w:id="7441" w:author="Perrine, Martin L. (GSFC-5670)" w:date="2016-09-14T15:16:00Z">
        <w:r w:rsidDel="00F25996">
          <w:delText xml:space="preserve">Note: </w:delText>
        </w:r>
      </w:del>
      <w:ins w:id="7442" w:author="Muhammad, Alimayo (GSFC-5660)" w:date="2016-08-25T09:33:00Z">
        <w:del w:id="7443" w:author="Perrine, Martin L. (GSFC-5670)" w:date="2016-09-14T15:16:00Z">
          <w:r w:rsidR="008D60FA" w:rsidDel="00F25996">
            <w:delText>I</w:delText>
          </w:r>
        </w:del>
      </w:ins>
      <w:del w:id="7444" w:author="Perrine, Martin L. (GSFC-5670)" w:date="2016-09-14T15:16:00Z">
        <w:r w:rsidDel="00F25996">
          <w:delText>in</w:delText>
        </w:r>
      </w:del>
      <w:ins w:id="7445" w:author="Muhammad, Alimayo (GSFC-5660)" w:date="2016-08-08T15:03:00Z">
        <w:del w:id="7446" w:author="Perrine, Martin L. (GSFC-5670)" w:date="2016-09-08T12:33:00Z">
          <w:r w:rsidR="0066242B" w:rsidDel="00694684">
            <w:delText xml:space="preserve"> </w:delText>
          </w:r>
        </w:del>
      </w:ins>
      <w:ins w:id="7447" w:author="Muhammad, Alimayo (GSFC-5660)" w:date="2016-08-25T09:33:00Z">
        <w:del w:id="7448" w:author="Perrine, Martin L. (GSFC-5670)" w:date="2016-09-08T12:33:00Z">
          <w:r w:rsidR="008D60FA" w:rsidDel="00694684">
            <w:fldChar w:fldCharType="begin"/>
          </w:r>
          <w:r w:rsidR="008D60FA" w:rsidDel="00694684">
            <w:delInstrText xml:space="preserve"> REF _Ref457995527 \h </w:delInstrText>
          </w:r>
        </w:del>
      </w:ins>
      <w:del w:id="7449" w:author="Perrine, Martin L. (GSFC-5670)" w:date="2016-09-08T12:33:00Z">
        <w:r w:rsidR="008D60FA" w:rsidDel="00694684">
          <w:fldChar w:fldCharType="separate"/>
        </w:r>
      </w:del>
      <w:ins w:id="7450" w:author="Muhammad, Alimayo (GSFC-5660)" w:date="2016-08-25T09:33:00Z">
        <w:del w:id="7451" w:author="Perrine, Martin L. (GSFC-5670)" w:date="2016-08-31T11:09:00Z">
          <w:r w:rsidR="008D60FA" w:rsidDel="00EF27DF">
            <w:delText xml:space="preserve">Figure </w:delText>
          </w:r>
          <w:r w:rsidR="008D60FA" w:rsidDel="00EF27DF">
            <w:rPr>
              <w:noProof/>
            </w:rPr>
            <w:delText>6</w:delText>
          </w:r>
          <w:r w:rsidR="008D60FA" w:rsidDel="00EF27DF">
            <w:noBreakHyphen/>
          </w:r>
          <w:r w:rsidR="008D60FA" w:rsidDel="00EF27DF">
            <w:rPr>
              <w:noProof/>
            </w:rPr>
            <w:delText>45,</w:delText>
          </w:r>
        </w:del>
        <w:del w:id="7452" w:author="Perrine, Martin L. (GSFC-5670)" w:date="2016-09-08T12:33:00Z">
          <w:r w:rsidR="008D60FA" w:rsidDel="00694684">
            <w:fldChar w:fldCharType="end"/>
          </w:r>
        </w:del>
      </w:ins>
      <w:ins w:id="7453" w:author="Muhammad, Alimayo (GSFC-5660)" w:date="2016-08-08T15:04:00Z">
        <w:del w:id="7454" w:author="Perrine, Martin L. (GSFC-5670)" w:date="2016-09-14T15:16:00Z">
          <w:r w:rsidR="0066242B" w:rsidDel="00F25996">
            <w:delText xml:space="preserve"> </w:delText>
          </w:r>
        </w:del>
      </w:ins>
      <w:del w:id="7455" w:author="Perrine, Martin L. (GSFC-5670)" w:date="2016-09-14T15:16:00Z">
        <w:r w:rsidDel="00F25996">
          <w:delText xml:space="preserve"> </w:delText>
        </w:r>
        <w:r w:rsidR="00AF18A4" w:rsidDel="00F25996">
          <w:fldChar w:fldCharType="begin"/>
        </w:r>
        <w:r w:rsidR="00AF18A4" w:rsidDel="00F25996">
          <w:delInstrText xml:space="preserve"> REF _Ref455744013 \h </w:delInstrText>
        </w:r>
        <w:r w:rsidR="00AF18A4" w:rsidDel="00F25996">
          <w:fldChar w:fldCharType="separate"/>
        </w:r>
        <w:r w:rsidR="009273D6" w:rsidDel="00F25996">
          <w:delText xml:space="preserve">Figure </w:delText>
        </w:r>
        <w:r w:rsidR="009273D6" w:rsidDel="00F25996">
          <w:rPr>
            <w:noProof/>
          </w:rPr>
          <w:delText>4242</w:delText>
        </w:r>
        <w:r w:rsidR="009273D6" w:rsidDel="00F25996">
          <w:delText xml:space="preserve"> sFigure </w:delText>
        </w:r>
        <w:r w:rsidR="009273D6" w:rsidDel="00F25996">
          <w:rPr>
            <w:noProof/>
          </w:rPr>
          <w:delText>6</w:delText>
        </w:r>
        <w:r w:rsidR="009273D6" w:rsidDel="00F25996">
          <w:noBreakHyphen/>
        </w:r>
        <w:r w:rsidR="009273D6" w:rsidDel="00F25996">
          <w:rPr>
            <w:noProof/>
          </w:rPr>
          <w:delText>42</w:delText>
        </w:r>
        <w:r w:rsidR="00AF18A4" w:rsidDel="00F25996">
          <w:fldChar w:fldCharType="end"/>
        </w:r>
        <w:r w:rsidR="00AF18A4" w:rsidDel="00F25996">
          <w:delText xml:space="preserve"> </w:delText>
        </w:r>
        <w:r w:rsidDel="00F25996">
          <w:delText xml:space="preserve">the script was put in a different directory and the chosen size is 2048 </w:delText>
        </w:r>
      </w:del>
      <w:ins w:id="7456" w:author="Muhammad, Alimayo (GSFC-5660)" w:date="2016-08-25T09:34:00Z">
        <w:del w:id="7457" w:author="Perrine, Martin L. (GSFC-5670)" w:date="2016-09-14T15:16:00Z">
          <w:r w:rsidR="008D60FA" w:rsidDel="00F25996">
            <w:delText xml:space="preserve">1788 </w:delText>
          </w:r>
        </w:del>
      </w:ins>
      <w:del w:id="7458" w:author="Perrine, Martin L. (GSFC-5670)" w:date="2016-09-14T15:16:00Z">
        <w:r w:rsidDel="00F25996">
          <w:delText>and there was a 1000000 iterations, and the real time is labeled real with 0m3.534s</w:delText>
        </w:r>
      </w:del>
    </w:p>
    <w:p w14:paraId="723FA474" w14:textId="4E8F0026" w:rsidR="00BE6B24" w:rsidDel="00F25996" w:rsidRDefault="003127AA" w:rsidP="00BE6B24">
      <w:pPr>
        <w:rPr>
          <w:del w:id="7459" w:author="Perrine, Martin L. (GSFC-5670)" w:date="2016-09-14T15:16:00Z"/>
        </w:rPr>
      </w:pPr>
      <m:oMathPara>
        <m:oMath>
          <m:f>
            <m:fPr>
              <m:ctrlPr>
                <w:del w:id="7460" w:author="Perrine, Martin L. (GSFC-5670)" w:date="2016-09-14T15:16:00Z">
                  <w:rPr>
                    <w:rFonts w:ascii="Cambria Math" w:eastAsiaTheme="minorHAnsi" w:hAnsi="Cambria Math"/>
                    <w:i/>
                    <w:iCs/>
                    <w:szCs w:val="24"/>
                  </w:rPr>
                </w:del>
              </m:ctrlPr>
            </m:fPr>
            <m:num>
              <m:r>
                <w:del w:id="7461" w:author="Perrine, Martin L. (GSFC-5670)" w:date="2016-09-14T15:16:00Z">
                  <w:rPr>
                    <w:rFonts w:ascii="Cambria Math" w:hAnsi="Cambria Math"/>
                  </w:rPr>
                  <m:t>1788*1000000</m:t>
                </w:del>
              </m:r>
            </m:num>
            <m:den>
              <m:r>
                <w:del w:id="7462" w:author="Perrine, Martin L. (GSFC-5670)" w:date="2016-09-14T15:16:00Z">
                  <w:rPr>
                    <w:rFonts w:ascii="Cambria Math" w:hAnsi="Cambria Math"/>
                  </w:rPr>
                  <m:t>2.480</m:t>
                </w:del>
              </m:r>
            </m:den>
          </m:f>
          <m:r>
            <w:del w:id="7463" w:author="Perrine, Martin L. (GSFC-5670)" w:date="2016-09-14T15:16:00Z">
              <w:rPr>
                <w:rFonts w:ascii="Cambria Math" w:hAnsi="Cambria Math"/>
              </w:rPr>
              <m:t>=720.9 MB/s</m:t>
            </w:del>
          </m:r>
        </m:oMath>
      </m:oMathPara>
    </w:p>
    <w:p w14:paraId="0E94E0C4" w14:textId="5F058EB7" w:rsidR="00BE6B24" w:rsidDel="00F25996" w:rsidRDefault="00BE6B24" w:rsidP="00BE6B24">
      <w:pPr>
        <w:rPr>
          <w:del w:id="7464" w:author="Perrine, Martin L. (GSFC-5670)" w:date="2016-09-14T15:16:00Z"/>
        </w:rPr>
      </w:pPr>
    </w:p>
    <w:p w14:paraId="52644211" w14:textId="1BA9F7F2" w:rsidR="00AF18A4" w:rsidDel="00F25996" w:rsidRDefault="00955480" w:rsidP="008239E7">
      <w:pPr>
        <w:jc w:val="center"/>
        <w:rPr>
          <w:del w:id="7465" w:author="Perrine, Martin L. (GSFC-5670)" w:date="2016-09-14T15:16:00Z"/>
        </w:rPr>
      </w:pPr>
      <w:del w:id="7466" w:author="Perrine, Martin L. (GSFC-5670)" w:date="2016-09-14T15:16:00Z">
        <w:r w:rsidRPr="008239E7" w:rsidDel="00F25996">
          <w:rPr>
            <w:noProof/>
          </w:rPr>
          <w:drawing>
            <wp:inline distT="0" distB="0" distL="0" distR="0" wp14:anchorId="703824C4" wp14:editId="04E7B81A">
              <wp:extent cx="5943600" cy="1219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del>
    </w:p>
    <w:p w14:paraId="05ED4042" w14:textId="405BBB6D" w:rsidR="00AF18A4" w:rsidRPr="00B956D7" w:rsidDel="00F25996" w:rsidRDefault="001C1B79" w:rsidP="005152B5">
      <w:pPr>
        <w:pStyle w:val="Caption"/>
        <w:rPr>
          <w:del w:id="7467" w:author="Perrine, Martin L. (GSFC-5670)" w:date="2016-09-14T15:16:00Z"/>
        </w:rPr>
      </w:pPr>
      <w:bookmarkStart w:id="7468" w:name="_Ref458431975"/>
      <w:bookmarkStart w:id="7469" w:name="_Ref455744013"/>
      <w:bookmarkStart w:id="7470" w:name="_Ref457995527"/>
      <w:bookmarkStart w:id="7471" w:name="_Toc460235960"/>
      <w:ins w:id="7472" w:author="Muhammad, Alimayo (GSFC-5660)" w:date="2016-08-08T10:41:00Z">
        <w:del w:id="7473" w:author="Perrine, Martin L. (GSFC-5670)" w:date="2016-09-14T15:16:00Z">
          <w:r w:rsidDel="00F25996">
            <w:delText xml:space="preserve">Figure </w:delText>
          </w:r>
        </w:del>
      </w:ins>
      <w:ins w:id="7474" w:author="Muhammad, Alimayo (GSFC-5660)" w:date="2016-08-29T12:55:00Z">
        <w:del w:id="7475" w:author="Perrine, Martin L. (GSFC-5670)" w:date="2016-09-14T15:16:00Z">
          <w:r w:rsidR="004B56B2" w:rsidDel="00F25996">
            <w:fldChar w:fldCharType="begin"/>
          </w:r>
          <w:r w:rsidR="004B56B2" w:rsidDel="00F25996">
            <w:delInstrText xml:space="preserve"> STYLEREF 1 \s </w:delInstrText>
          </w:r>
        </w:del>
      </w:ins>
      <w:del w:id="7476" w:author="Perrine, Martin L. (GSFC-5670)" w:date="2016-09-14T15:16:00Z">
        <w:r w:rsidR="004B56B2" w:rsidDel="00F25996">
          <w:fldChar w:fldCharType="separate"/>
        </w:r>
        <w:r w:rsidR="00EF27DF" w:rsidDel="00F25996">
          <w:rPr>
            <w:noProof/>
          </w:rPr>
          <w:delText>6</w:delText>
        </w:r>
      </w:del>
      <w:ins w:id="7477" w:author="Muhammad, Alimayo (GSFC-5660)" w:date="2016-08-29T12:55:00Z">
        <w:del w:id="7478" w:author="Perrine, Martin L. (GSFC-5670)" w:date="2016-09-14T15:16:00Z">
          <w:r w:rsidR="004B56B2" w:rsidDel="00F25996">
            <w:fldChar w:fldCharType="end"/>
          </w:r>
          <w:r w:rsidR="004B56B2" w:rsidDel="00F25996">
            <w:noBreakHyphen/>
          </w:r>
          <w:r w:rsidR="004B56B2" w:rsidDel="00F25996">
            <w:fldChar w:fldCharType="begin"/>
          </w:r>
          <w:r w:rsidR="004B56B2" w:rsidDel="00F25996">
            <w:delInstrText xml:space="preserve"> SEQ Figure \* ARABIC \s 1 </w:delInstrText>
          </w:r>
        </w:del>
      </w:ins>
      <w:del w:id="7479" w:author="Perrine, Martin L. (GSFC-5670)" w:date="2016-09-14T15:16:00Z">
        <w:r w:rsidR="004B56B2" w:rsidDel="00F25996">
          <w:fldChar w:fldCharType="separate"/>
        </w:r>
      </w:del>
      <w:ins w:id="7480" w:author="Muhammad, Alimayo (GSFC-5660)" w:date="2016-08-29T12:55:00Z">
        <w:del w:id="7481" w:author="Perrine, Martin L. (GSFC-5670)" w:date="2016-09-14T15:16:00Z">
          <w:r w:rsidR="004B56B2" w:rsidDel="00F25996">
            <w:fldChar w:fldCharType="end"/>
          </w:r>
        </w:del>
      </w:ins>
      <w:bookmarkEnd w:id="7468"/>
      <w:ins w:id="7482" w:author="Muhammad, Alimayo (GSFC-5660)" w:date="2016-08-08T12:01:00Z">
        <w:del w:id="7483" w:author="Perrine, Martin L. (GSFC-5670)" w:date="2016-09-14T15:16:00Z">
          <w:r w:rsidR="00D21B21" w:rsidDel="00F25996">
            <w:delText xml:space="preserve"> </w:delText>
          </w:r>
        </w:del>
      </w:ins>
      <w:del w:id="7484" w:author="Perrine, Martin L. (GSFC-5670)" w:date="2016-09-14T15:16:00Z">
        <w:r w:rsidR="005C603D" w:rsidDel="00F25996">
          <w:delText xml:space="preserve">Figure </w:delText>
        </w:r>
        <w:r w:rsidR="00386256" w:rsidDel="00F25996">
          <w:fldChar w:fldCharType="begin"/>
        </w:r>
        <w:r w:rsidR="00386256" w:rsidDel="00F25996">
          <w:delInstrText xml:space="preserve"> SEQ Figure \* ARABIC </w:delInstrText>
        </w:r>
        <w:r w:rsidR="00386256" w:rsidDel="00F25996">
          <w:fldChar w:fldCharType="separate"/>
        </w:r>
        <w:r w:rsidR="009273D6" w:rsidDel="00F25996">
          <w:rPr>
            <w:noProof/>
          </w:rPr>
          <w:delText>42</w:delText>
        </w:r>
        <w:r w:rsidR="00386256" w:rsidDel="00F25996">
          <w:rPr>
            <w:noProof/>
          </w:rPr>
          <w:fldChar w:fldCharType="end"/>
        </w:r>
        <w:r w:rsidR="005C603D" w:rsidDel="00F25996">
          <w:delText xml:space="preserve"> s</w:delText>
        </w:r>
        <w:bookmarkEnd w:id="7469"/>
        <w:r w:rsidR="00E15083" w:rsidRPr="00077C99" w:rsidDel="00F25996">
          <w:rPr>
            <w:bCs/>
          </w:rPr>
          <w:delText>hows the output after executing</w:delText>
        </w:r>
        <w:r w:rsidR="00E15083" w:rsidDel="00F25996">
          <w:rPr>
            <w:bCs/>
          </w:rPr>
          <w:delText xml:space="preserve"> the disk_write_test.py script.</w:delText>
        </w:r>
        <w:r w:rsidR="00E15083" w:rsidRPr="000337CB" w:rsidDel="00F25996">
          <w:delText>The test is run directly on each server/Raid combination.</w:delText>
        </w:r>
        <w:bookmarkEnd w:id="7470"/>
        <w:bookmarkEnd w:id="7471"/>
      </w:del>
    </w:p>
    <w:p w14:paraId="75B29039" w14:textId="0EF79D19" w:rsidR="00AF18A4" w:rsidDel="00F25996" w:rsidRDefault="00AF18A4" w:rsidP="00BE6B24">
      <w:pPr>
        <w:rPr>
          <w:del w:id="7485" w:author="Perrine, Martin L. (GSFC-5670)" w:date="2016-09-14T15:16:00Z"/>
        </w:rPr>
      </w:pPr>
    </w:p>
    <w:p w14:paraId="5E53C4BB" w14:textId="4C5291A9" w:rsidR="00AF18A4" w:rsidDel="00F25996" w:rsidRDefault="00AF18A4" w:rsidP="00BE6B24">
      <w:pPr>
        <w:rPr>
          <w:del w:id="7486" w:author="Perrine, Martin L. (GSFC-5670)" w:date="2016-09-14T15:16:00Z"/>
        </w:rPr>
      </w:pPr>
    </w:p>
    <w:p w14:paraId="007F84F7" w14:textId="16AAE879" w:rsidR="00BE6B24" w:rsidDel="00F25996" w:rsidRDefault="00BE6B24" w:rsidP="00BE6B24">
      <w:pPr>
        <w:rPr>
          <w:del w:id="7487" w:author="Perrine, Martin L. (GSFC-5670)" w:date="2016-09-14T15:16:00Z"/>
          <w:b/>
          <w:bCs/>
        </w:rPr>
      </w:pPr>
      <w:del w:id="7488" w:author="Perrine, Martin L. (GSFC-5670)" w:date="2016-09-14T15:16:00Z">
        <w:r w:rsidDel="00F25996">
          <w:rPr>
            <w:b/>
            <w:bCs/>
          </w:rPr>
          <w:delText>Results:</w:delText>
        </w:r>
      </w:del>
    </w:p>
    <w:p w14:paraId="371CAF54" w14:textId="35A528E6" w:rsidR="00BE6B24" w:rsidDel="00F25996" w:rsidRDefault="00BE6B24" w:rsidP="00BE6B24">
      <w:pPr>
        <w:rPr>
          <w:del w:id="7489" w:author="Perrine, Martin L. (GSFC-5670)" w:date="2016-09-14T15:16:00Z"/>
        </w:rPr>
      </w:pPr>
    </w:p>
    <w:p w14:paraId="627EFAD0" w14:textId="1E79B6C7" w:rsidR="00BE6B24" w:rsidDel="00F25996" w:rsidRDefault="00BE6B24" w:rsidP="00BE6B24">
      <w:pPr>
        <w:rPr>
          <w:del w:id="7490" w:author="Perrine, Martin L. (GSFC-5670)" w:date="2016-09-14T15:16:00Z"/>
        </w:rPr>
      </w:pPr>
      <w:del w:id="7491" w:author="Perrine, Martin L. (GSFC-5670)" w:date="2016-09-14T15:16:00Z">
        <w:r w:rsidDel="00F25996">
          <w:delText xml:space="preserve">Compare the throughput output to </w:delText>
        </w:r>
      </w:del>
      <w:del w:id="7492" w:author="Perrine, Martin L. (GSFC-5670)" w:date="2016-09-13T14:29:00Z">
        <w:r w:rsidDel="00055AC4">
          <w:delText>NENG</w:delText>
        </w:r>
      </w:del>
      <w:del w:id="7493" w:author="Perrine, Martin L. (GSFC-5670)" w:date="2016-09-14T15:16:00Z">
        <w:r w:rsidDel="00F25996">
          <w:delText xml:space="preserve">-PERF-005 If the value is ≥ 300 MBps then pass, else fail the test and report the issue. </w:delText>
        </w:r>
      </w:del>
    </w:p>
    <w:p w14:paraId="3C68E5F0" w14:textId="3E65B574" w:rsidR="00BE6B24" w:rsidDel="00F25996" w:rsidRDefault="00BE6B24" w:rsidP="00BE6B24">
      <w:pPr>
        <w:rPr>
          <w:del w:id="7494" w:author="Perrine, Martin L. (GSFC-5670)" w:date="2016-09-14T15:16:00Z"/>
          <w:color w:val="1F497D"/>
        </w:rPr>
      </w:pPr>
    </w:p>
    <w:p w14:paraId="1C494A07" w14:textId="5EEEEFB7" w:rsidR="00263CDC" w:rsidDel="00F25996" w:rsidRDefault="00263CDC" w:rsidP="00263CDC">
      <w:pPr>
        <w:ind w:left="720"/>
        <w:rPr>
          <w:del w:id="7495" w:author="Perrine, Martin L. (GSFC-5670)" w:date="2016-09-14T15:16:00Z"/>
        </w:rPr>
      </w:pPr>
    </w:p>
    <w:p w14:paraId="42A9B49A" w14:textId="47D3C424" w:rsidR="00263CDC" w:rsidRPr="0005058D" w:rsidDel="00F25996" w:rsidRDefault="00263CDC" w:rsidP="005152B5">
      <w:pPr>
        <w:pStyle w:val="Caption"/>
        <w:rPr>
          <w:del w:id="7496" w:author="Perrine, Martin L. (GSFC-5670)" w:date="2016-09-14T15:16:00Z"/>
          <w:b/>
        </w:rPr>
      </w:pPr>
      <w:bookmarkStart w:id="7497" w:name="_Toc460236105"/>
      <w:del w:id="7498" w:author="Perrine, Martin L. (GSFC-5670)" w:date="2016-09-14T15:16:00Z">
        <w:r w:rsidDel="00F25996">
          <w:delText xml:space="preserve">Table </w:delText>
        </w:r>
        <w:r w:rsidR="003127AA" w:rsidDel="00F25996">
          <w:fldChar w:fldCharType="begin"/>
        </w:r>
        <w:r w:rsidR="003127AA" w:rsidDel="00F25996">
          <w:delInstrText xml:space="preserve"> SEQ Table \* ARABIC </w:delInstrText>
        </w:r>
        <w:r w:rsidR="003127AA" w:rsidDel="00F25996">
          <w:fldChar w:fldCharType="separate"/>
        </w:r>
        <w:r w:rsidR="00C92146" w:rsidDel="00F25996">
          <w:rPr>
            <w:noProof/>
          </w:rPr>
          <w:delText>4</w:delText>
        </w:r>
        <w:r w:rsidR="003127AA" w:rsidDel="00F25996">
          <w:rPr>
            <w:noProof/>
          </w:rPr>
          <w:fldChar w:fldCharType="end"/>
        </w:r>
        <w:r w:rsidDel="00F25996">
          <w:delText xml:space="preserve"> Disk IO Test</w:delText>
        </w:r>
        <w:bookmarkEnd w:id="7497"/>
      </w:del>
    </w:p>
    <w:tbl>
      <w:tblPr>
        <w:tblStyle w:val="TableGrid"/>
        <w:tblW w:w="0" w:type="auto"/>
        <w:jc w:val="center"/>
        <w:tblLook w:val="04A0" w:firstRow="1" w:lastRow="0" w:firstColumn="1" w:lastColumn="0" w:noHBand="0" w:noVBand="1"/>
      </w:tblPr>
      <w:tblGrid>
        <w:gridCol w:w="2790"/>
        <w:gridCol w:w="1203"/>
      </w:tblGrid>
      <w:tr w:rsidR="00263CDC" w:rsidDel="00F25996" w14:paraId="221DFFFC" w14:textId="6D68504B" w:rsidTr="00605644">
        <w:trPr>
          <w:jc w:val="center"/>
          <w:del w:id="7499" w:author="Perrine, Martin L. (GSFC-5670)" w:date="2016-09-14T15:16:00Z"/>
        </w:trPr>
        <w:tc>
          <w:tcPr>
            <w:tcW w:w="0" w:type="auto"/>
          </w:tcPr>
          <w:p w14:paraId="03824B6B" w14:textId="23937BF6" w:rsidR="00263CDC" w:rsidDel="00F25996" w:rsidRDefault="00263CDC" w:rsidP="00605644">
            <w:pPr>
              <w:rPr>
                <w:del w:id="7500" w:author="Perrine, Martin L. (GSFC-5670)" w:date="2016-09-14T15:16:00Z"/>
              </w:rPr>
            </w:pPr>
            <w:del w:id="7501" w:author="Perrine, Martin L. (GSFC-5670)" w:date="2016-09-14T15:16:00Z">
              <w:r w:rsidDel="00F25996">
                <w:delText>Event</w:delText>
              </w:r>
            </w:del>
          </w:p>
        </w:tc>
        <w:tc>
          <w:tcPr>
            <w:tcW w:w="0" w:type="auto"/>
          </w:tcPr>
          <w:p w14:paraId="389408AF" w14:textId="6C07417D" w:rsidR="00263CDC" w:rsidDel="00F25996" w:rsidRDefault="00263CDC" w:rsidP="00605644">
            <w:pPr>
              <w:rPr>
                <w:del w:id="7502" w:author="Perrine, Martin L. (GSFC-5670)" w:date="2016-09-14T15:16:00Z"/>
              </w:rPr>
            </w:pPr>
            <w:del w:id="7503" w:author="Perrine, Martin L. (GSFC-5670)" w:date="2016-09-14T15:16:00Z">
              <w:r w:rsidDel="00F25996">
                <w:delText>Pass/Fail</w:delText>
              </w:r>
            </w:del>
          </w:p>
        </w:tc>
      </w:tr>
      <w:tr w:rsidR="00263CDC" w:rsidDel="00F25996" w14:paraId="66BB1130" w14:textId="16D4D9CF" w:rsidTr="00605644">
        <w:trPr>
          <w:jc w:val="center"/>
          <w:del w:id="7504" w:author="Perrine, Martin L. (GSFC-5670)" w:date="2016-09-14T15:16:00Z"/>
        </w:trPr>
        <w:tc>
          <w:tcPr>
            <w:tcW w:w="0" w:type="auto"/>
          </w:tcPr>
          <w:p w14:paraId="73F23B4A" w14:textId="23C91F5B" w:rsidR="00263CDC" w:rsidDel="00F25996" w:rsidRDefault="002504DB" w:rsidP="00605644">
            <w:pPr>
              <w:rPr>
                <w:del w:id="7505" w:author="Perrine, Martin L. (GSFC-5670)" w:date="2016-09-14T15:16:00Z"/>
              </w:rPr>
            </w:pPr>
            <w:del w:id="7506" w:author="Perrine, Martin L. (GSFC-5670)" w:date="2016-09-14T15:16:00Z">
              <w:r w:rsidDel="00F25996">
                <w:delText>Throughput ≥ 300 MB</w:delText>
              </w:r>
              <w:r w:rsidR="00263CDC" w:rsidDel="00F25996">
                <w:delText xml:space="preserve">ps </w:delText>
              </w:r>
            </w:del>
          </w:p>
        </w:tc>
        <w:tc>
          <w:tcPr>
            <w:tcW w:w="0" w:type="auto"/>
          </w:tcPr>
          <w:p w14:paraId="2ED9706F" w14:textId="75C4B807" w:rsidR="00263CDC" w:rsidDel="00F25996" w:rsidRDefault="00263CDC" w:rsidP="00605644">
            <w:pPr>
              <w:rPr>
                <w:del w:id="7507" w:author="Perrine, Martin L. (GSFC-5670)" w:date="2016-09-14T15:16:00Z"/>
              </w:rPr>
            </w:pPr>
          </w:p>
        </w:tc>
      </w:tr>
    </w:tbl>
    <w:p w14:paraId="318F477D" w14:textId="7EB49803" w:rsidR="00263CDC" w:rsidDel="00F25996" w:rsidRDefault="00263CDC" w:rsidP="00263CDC">
      <w:pPr>
        <w:ind w:left="720"/>
        <w:rPr>
          <w:del w:id="7508" w:author="Perrine, Martin L. (GSFC-5670)" w:date="2016-09-14T15:16:00Z"/>
        </w:rPr>
      </w:pPr>
    </w:p>
    <w:p w14:paraId="60B65336" w14:textId="7138A5AB" w:rsidR="00263CDC" w:rsidDel="00F25996" w:rsidRDefault="00263CDC" w:rsidP="00263CDC">
      <w:pPr>
        <w:ind w:left="720"/>
        <w:jc w:val="left"/>
        <w:rPr>
          <w:del w:id="7509" w:author="Perrine, Martin L. (GSFC-5670)" w:date="2016-09-14T15:16:00Z"/>
        </w:rPr>
      </w:pPr>
      <w:del w:id="7510" w:author="Perrine, Martin L. (GSFC-5670)" w:date="2016-09-14T15:16:00Z">
        <w:r w:rsidDel="00F25996">
          <w:br w:type="page"/>
        </w:r>
      </w:del>
    </w:p>
    <w:p w14:paraId="4DA31F6D" w14:textId="21E6E339" w:rsidR="00263CDC" w:rsidRDefault="00263CDC" w:rsidP="003127AA">
      <w:pPr>
        <w:pStyle w:val="Heading3"/>
        <w:pPrChange w:id="7511" w:author="Perrine, Martin L. (GSFC-5670)" w:date="2016-09-14T15:03:00Z">
          <w:pPr>
            <w:pStyle w:val="Heading3"/>
          </w:pPr>
        </w:pPrChange>
      </w:pPr>
      <w:bookmarkStart w:id="7512" w:name="_Toc460592875"/>
      <w:r>
        <w:t>Removable Media Test</w:t>
      </w:r>
      <w:bookmarkEnd w:id="7512"/>
    </w:p>
    <w:p w14:paraId="05F96627" w14:textId="2538979F" w:rsidR="00263CDC" w:rsidDel="00F25996" w:rsidRDefault="00263CDC" w:rsidP="008239E7">
      <w:pPr>
        <w:rPr>
          <w:del w:id="7513" w:author="Perrine, Martin L. (GSFC-5670)" w:date="2016-09-14T15:16:00Z"/>
          <w:b/>
        </w:rPr>
      </w:pPr>
      <w:del w:id="7514" w:author="Perrine, Martin L. (GSFC-5670)" w:date="2016-09-14T15:16:00Z">
        <w:r w:rsidDel="00F25996">
          <w:rPr>
            <w:b/>
          </w:rPr>
          <w:delText>Purpose:</w:delText>
        </w:r>
      </w:del>
    </w:p>
    <w:p w14:paraId="1CA040BF" w14:textId="708AA524" w:rsidR="00263CDC" w:rsidDel="00F25996" w:rsidRDefault="00263CDC" w:rsidP="008239E7">
      <w:pPr>
        <w:rPr>
          <w:del w:id="7515" w:author="Perrine, Martin L. (GSFC-5670)" w:date="2016-09-14T15:16:00Z"/>
        </w:rPr>
      </w:pPr>
      <w:del w:id="7516" w:author="Perrine, Martin L. (GSFC-5670)" w:date="2016-09-14T15:16:00Z">
        <w:r w:rsidDel="00F25996">
          <w:delText>Verify the capability of cop</w:delText>
        </w:r>
        <w:r w:rsidR="002504DB" w:rsidDel="00F25996">
          <w:delText>y</w:delText>
        </w:r>
        <w:r w:rsidDel="00F25996">
          <w:delText>ing files to a removable desk media</w:delText>
        </w:r>
      </w:del>
    </w:p>
    <w:p w14:paraId="4AE09689" w14:textId="11EE53A9" w:rsidR="00263CDC" w:rsidDel="00F25996" w:rsidRDefault="00263CDC" w:rsidP="00263CDC">
      <w:pPr>
        <w:ind w:left="720"/>
        <w:rPr>
          <w:del w:id="7517" w:author="Perrine, Martin L. (GSFC-5670)" w:date="2016-09-14T15:16:00Z"/>
          <w:b/>
        </w:rPr>
      </w:pPr>
    </w:p>
    <w:p w14:paraId="634F2472" w14:textId="6DA8054E" w:rsidR="00BE6B24" w:rsidDel="00F25996" w:rsidRDefault="00BE6B24" w:rsidP="00BE6B24">
      <w:pPr>
        <w:rPr>
          <w:del w:id="7518" w:author="Perrine, Martin L. (GSFC-5670)" w:date="2016-09-14T15:16:00Z"/>
        </w:rPr>
      </w:pPr>
      <w:del w:id="7519" w:author="Perrine, Martin L. (GSFC-5670)" w:date="2016-09-14T15:16:00Z">
        <w:r w:rsidDel="00F25996">
          <w:delText xml:space="preserve">DUT:  Each Raid memory unit and server combination in a </w:delText>
        </w:r>
      </w:del>
      <w:del w:id="7520" w:author="Perrine, Martin L. (GSFC-5670)" w:date="2016-09-13T14:29:00Z">
        <w:r w:rsidDel="00055AC4">
          <w:delText>NENG</w:delText>
        </w:r>
      </w:del>
      <w:del w:id="7521" w:author="Perrine, Martin L. (GSFC-5670)" w:date="2016-09-14T15:16:00Z">
        <w:r w:rsidDel="00F25996">
          <w:delText xml:space="preserve">.  </w:delText>
        </w:r>
      </w:del>
    </w:p>
    <w:p w14:paraId="6E360679" w14:textId="61E063DD" w:rsidR="00BE6B24" w:rsidDel="00F25996" w:rsidRDefault="00BE6B24" w:rsidP="00BE6B24">
      <w:pPr>
        <w:rPr>
          <w:del w:id="7522" w:author="Perrine, Martin L. (GSFC-5670)" w:date="2016-09-14T15:16:00Z"/>
          <w:b/>
          <w:bCs/>
        </w:rPr>
      </w:pPr>
    </w:p>
    <w:p w14:paraId="29A340BA" w14:textId="78641017" w:rsidR="00BE6B24" w:rsidDel="00F25996" w:rsidRDefault="00BE6B24" w:rsidP="00BE6B24">
      <w:pPr>
        <w:rPr>
          <w:del w:id="7523" w:author="Perrine, Martin L. (GSFC-5670)" w:date="2016-09-14T15:16:00Z"/>
        </w:rPr>
      </w:pPr>
      <w:del w:id="7524" w:author="Perrine, Martin L. (GSFC-5670)" w:date="2016-09-14T15:16:00Z">
        <w:r w:rsidDel="00F25996">
          <w:delText>Configuration:</w:delText>
        </w:r>
      </w:del>
    </w:p>
    <w:p w14:paraId="76F6E148" w14:textId="05818030" w:rsidR="00BE6B24" w:rsidDel="00F25996" w:rsidRDefault="00BE6B24" w:rsidP="00BE6B24">
      <w:pPr>
        <w:rPr>
          <w:del w:id="7525" w:author="Perrine, Martin L. (GSFC-5670)" w:date="2016-09-14T15:16:00Z"/>
        </w:rPr>
      </w:pPr>
      <w:del w:id="7526" w:author="Perrine, Martin L. (GSFC-5670)" w:date="2016-09-14T15:16:00Z">
        <w:r w:rsidDel="00F25996">
          <w:delText xml:space="preserve">The test is performed outside of the </w:delText>
        </w:r>
      </w:del>
      <w:del w:id="7527" w:author="Perrine, Martin L. (GSFC-5670)" w:date="2016-09-13T14:29:00Z">
        <w:r w:rsidDel="00055AC4">
          <w:delText>NENG</w:delText>
        </w:r>
      </w:del>
      <w:del w:id="7528" w:author="Perrine, Martin L. (GSFC-5670)" w:date="2016-09-14T15:16:00Z">
        <w:r w:rsidDel="00F25996">
          <w:delText xml:space="preserve"> operational software.  The test is run from within the native Linux operating system using standard commands.  A standard USB memory stick was used for the test.</w:delText>
        </w:r>
      </w:del>
    </w:p>
    <w:p w14:paraId="782D6C75" w14:textId="541F65F6" w:rsidR="00BE6B24" w:rsidRPr="00D349FE" w:rsidDel="00F25996" w:rsidRDefault="00BE6B24" w:rsidP="00BE6B24">
      <w:pPr>
        <w:rPr>
          <w:del w:id="7529" w:author="Perrine, Martin L. (GSFC-5670)" w:date="2016-09-14T15:16:00Z"/>
          <w:b/>
          <w:bCs/>
          <w:szCs w:val="24"/>
        </w:rPr>
      </w:pPr>
    </w:p>
    <w:p w14:paraId="1E15F764" w14:textId="4E9B9F0D" w:rsidR="00413324" w:rsidRPr="00B76B9F" w:rsidDel="00F25996" w:rsidRDefault="00413324" w:rsidP="00413324">
      <w:pPr>
        <w:rPr>
          <w:del w:id="7530" w:author="Perrine, Martin L. (GSFC-5670)" w:date="2016-09-14T15:16:00Z"/>
          <w:szCs w:val="24"/>
        </w:rPr>
      </w:pPr>
      <w:del w:id="7531" w:author="Perrine, Martin L. (GSFC-5670)" w:date="2016-09-14T15:16:00Z">
        <w:r w:rsidRPr="00D349FE" w:rsidDel="00F25996">
          <w:rPr>
            <w:szCs w:val="24"/>
          </w:rPr>
          <w:delText>Associated Requirements</w:delText>
        </w:r>
        <w:r w:rsidR="00AF18A4" w:rsidRPr="00D349FE" w:rsidDel="00F25996">
          <w:rPr>
            <w:szCs w:val="24"/>
          </w:rPr>
          <w:delText>:</w:delText>
        </w:r>
      </w:del>
    </w:p>
    <w:p w14:paraId="4BC06CAD" w14:textId="4331A212" w:rsidR="00413324" w:rsidRPr="00A51903" w:rsidDel="00F25996" w:rsidRDefault="00413324" w:rsidP="00413324">
      <w:pPr>
        <w:rPr>
          <w:del w:id="7532" w:author="Perrine, Martin L. (GSFC-5670)" w:date="2016-09-14T15:16:00Z"/>
          <w:color w:val="000000"/>
          <w:szCs w:val="24"/>
          <w:rPrChange w:id="7533" w:author="Muhammad, Alimayo (GSFC-5660)" w:date="2016-08-04T13:11:00Z">
            <w:rPr>
              <w:del w:id="7534" w:author="Perrine, Martin L. (GSFC-5670)" w:date="2016-09-14T15:16:00Z"/>
              <w:rFonts w:ascii="Calibri" w:hAnsi="Calibri" w:cs="Arial"/>
              <w:color w:val="000000"/>
              <w:sz w:val="22"/>
              <w:szCs w:val="22"/>
            </w:rPr>
          </w:rPrChange>
        </w:rPr>
      </w:pPr>
    </w:p>
    <w:p w14:paraId="5EEF517C" w14:textId="6223590A" w:rsidR="00413324" w:rsidRPr="00A51903" w:rsidDel="00F25996" w:rsidRDefault="00413324" w:rsidP="00413324">
      <w:pPr>
        <w:rPr>
          <w:del w:id="7535" w:author="Perrine, Martin L. (GSFC-5670)" w:date="2016-09-14T15:16:00Z"/>
          <w:color w:val="000000"/>
          <w:szCs w:val="24"/>
          <w:rPrChange w:id="7536" w:author="Muhammad, Alimayo (GSFC-5660)" w:date="2016-08-04T13:11:00Z">
            <w:rPr>
              <w:del w:id="7537" w:author="Perrine, Martin L. (GSFC-5670)" w:date="2016-09-14T15:16:00Z"/>
              <w:rFonts w:ascii="Calibri" w:hAnsi="Calibri" w:cs="Arial"/>
              <w:color w:val="000000"/>
              <w:sz w:val="22"/>
              <w:szCs w:val="22"/>
            </w:rPr>
          </w:rPrChange>
        </w:rPr>
      </w:pPr>
      <w:del w:id="7538" w:author="Perrine, Martin L. (GSFC-5670)" w:date="2016-09-14T15:16:00Z">
        <w:r w:rsidRPr="00A51903" w:rsidDel="00F25996">
          <w:rPr>
            <w:color w:val="000000"/>
            <w:szCs w:val="24"/>
            <w:rPrChange w:id="7539" w:author="Muhammad, Alimayo (GSFC-5660)" w:date="2016-08-04T13:11:00Z">
              <w:rPr>
                <w:rFonts w:ascii="Calibri" w:hAnsi="Calibri" w:cs="Arial"/>
                <w:color w:val="000000"/>
                <w:sz w:val="22"/>
                <w:szCs w:val="22"/>
              </w:rPr>
            </w:rPrChange>
          </w:rPr>
          <w:delText>This section will show compliance with the following requirement.</w:delText>
        </w:r>
      </w:del>
    </w:p>
    <w:p w14:paraId="5D2AE894" w14:textId="011BBFEF" w:rsidR="00413324" w:rsidRPr="00A51903" w:rsidDel="00F25996" w:rsidRDefault="00413324" w:rsidP="00413324">
      <w:pPr>
        <w:rPr>
          <w:del w:id="7540" w:author="Perrine, Martin L. (GSFC-5670)" w:date="2016-09-14T15:16:00Z"/>
          <w:color w:val="000000"/>
          <w:szCs w:val="24"/>
          <w:rPrChange w:id="7541" w:author="Muhammad, Alimayo (GSFC-5660)" w:date="2016-08-04T13:11:00Z">
            <w:rPr>
              <w:del w:id="7542" w:author="Perrine, Martin L. (GSFC-5670)" w:date="2016-09-14T15:16:00Z"/>
              <w:rFonts w:ascii="Calibri" w:hAnsi="Calibri" w:cs="Arial"/>
              <w:color w:val="000000"/>
              <w:sz w:val="22"/>
              <w:szCs w:val="22"/>
            </w:rPr>
          </w:rPrChange>
        </w:rPr>
      </w:pPr>
    </w:p>
    <w:p w14:paraId="1C90D404" w14:textId="0BBD3F68" w:rsidR="00413324" w:rsidRPr="00A51903" w:rsidDel="00F25996" w:rsidRDefault="00413324" w:rsidP="00413324">
      <w:pPr>
        <w:rPr>
          <w:del w:id="7543" w:author="Perrine, Martin L. (GSFC-5670)" w:date="2016-09-14T15:16:00Z"/>
          <w:color w:val="000000"/>
          <w:szCs w:val="24"/>
          <w:rPrChange w:id="7544" w:author="Muhammad, Alimayo (GSFC-5660)" w:date="2016-08-04T13:11:00Z">
            <w:rPr>
              <w:del w:id="7545" w:author="Perrine, Martin L. (GSFC-5670)" w:date="2016-09-14T15:16:00Z"/>
              <w:rFonts w:ascii="Calibri" w:hAnsi="Calibri" w:cs="Arial"/>
              <w:color w:val="000000"/>
              <w:sz w:val="22"/>
              <w:szCs w:val="22"/>
            </w:rPr>
          </w:rPrChange>
        </w:rPr>
      </w:pPr>
      <w:del w:id="7546" w:author="Perrine, Martin L. (GSFC-5670)" w:date="2016-09-13T14:29:00Z">
        <w:r w:rsidRPr="00A51903" w:rsidDel="00055AC4">
          <w:rPr>
            <w:color w:val="000000"/>
            <w:szCs w:val="24"/>
            <w:rPrChange w:id="7547" w:author="Muhammad, Alimayo (GSFC-5660)" w:date="2016-08-04T13:11:00Z">
              <w:rPr>
                <w:rFonts w:ascii="Calibri" w:hAnsi="Calibri" w:cs="Arial"/>
                <w:color w:val="000000"/>
                <w:sz w:val="22"/>
                <w:szCs w:val="22"/>
              </w:rPr>
            </w:rPrChange>
          </w:rPr>
          <w:delText>NENG</w:delText>
        </w:r>
      </w:del>
      <w:del w:id="7548" w:author="Perrine, Martin L. (GSFC-5670)" w:date="2016-09-14T15:16:00Z">
        <w:r w:rsidRPr="00A51903" w:rsidDel="00F25996">
          <w:rPr>
            <w:color w:val="000000"/>
            <w:szCs w:val="24"/>
            <w:rPrChange w:id="7549" w:author="Muhammad, Alimayo (GSFC-5660)" w:date="2016-08-04T13:11:00Z">
              <w:rPr>
                <w:rFonts w:ascii="Calibri" w:hAnsi="Calibri" w:cs="Arial"/>
                <w:color w:val="000000"/>
                <w:sz w:val="22"/>
                <w:szCs w:val="22"/>
              </w:rPr>
            </w:rPrChange>
          </w:rPr>
          <w:delText>-OPS-012.3 Files to removable media</w:delText>
        </w:r>
      </w:del>
    </w:p>
    <w:p w14:paraId="6A710970" w14:textId="0BA6BA7C" w:rsidR="00413324" w:rsidRPr="00A51903" w:rsidDel="00F25996" w:rsidRDefault="00413324" w:rsidP="00413324">
      <w:pPr>
        <w:rPr>
          <w:del w:id="7550" w:author="Perrine, Martin L. (GSFC-5670)" w:date="2016-09-14T15:16:00Z"/>
          <w:color w:val="000000"/>
          <w:szCs w:val="24"/>
          <w:rPrChange w:id="7551" w:author="Muhammad, Alimayo (GSFC-5660)" w:date="2016-08-04T13:11:00Z">
            <w:rPr>
              <w:del w:id="7552" w:author="Perrine, Martin L. (GSFC-5670)" w:date="2016-09-14T15:16:00Z"/>
              <w:rFonts w:ascii="Calibri" w:hAnsi="Calibri"/>
              <w:color w:val="000000"/>
              <w:sz w:val="22"/>
              <w:szCs w:val="22"/>
            </w:rPr>
          </w:rPrChange>
        </w:rPr>
      </w:pPr>
      <w:del w:id="7553" w:author="Perrine, Martin L. (GSFC-5670)" w:date="2016-09-13T14:29:00Z">
        <w:r w:rsidRPr="00A51903" w:rsidDel="00055AC4">
          <w:rPr>
            <w:color w:val="000000"/>
            <w:szCs w:val="24"/>
            <w:rPrChange w:id="7554" w:author="Muhammad, Alimayo (GSFC-5660)" w:date="2016-08-04T13:11:00Z">
              <w:rPr>
                <w:rFonts w:ascii="Calibri" w:hAnsi="Calibri" w:cs="Arial"/>
                <w:color w:val="000000"/>
                <w:sz w:val="22"/>
                <w:szCs w:val="22"/>
              </w:rPr>
            </w:rPrChange>
          </w:rPr>
          <w:delText>NENG</w:delText>
        </w:r>
      </w:del>
      <w:del w:id="7555" w:author="Perrine, Martin L. (GSFC-5670)" w:date="2016-09-14T15:16:00Z">
        <w:r w:rsidRPr="00A51903" w:rsidDel="00F25996">
          <w:rPr>
            <w:color w:val="000000"/>
            <w:szCs w:val="24"/>
            <w:rPrChange w:id="7556" w:author="Muhammad, Alimayo (GSFC-5660)" w:date="2016-08-04T13:11:00Z">
              <w:rPr>
                <w:rFonts w:ascii="Calibri" w:hAnsi="Calibri" w:cs="Arial"/>
                <w:color w:val="000000"/>
                <w:sz w:val="22"/>
                <w:szCs w:val="22"/>
              </w:rPr>
            </w:rPrChange>
          </w:rPr>
          <w:delText>-OPS-017 Log entries to removable media</w:delText>
        </w:r>
      </w:del>
    </w:p>
    <w:p w14:paraId="52296EC6" w14:textId="164CCD1D" w:rsidR="00413324" w:rsidRPr="00413324" w:rsidDel="00F25996" w:rsidRDefault="00413324" w:rsidP="00413324">
      <w:pPr>
        <w:rPr>
          <w:del w:id="7557" w:author="Perrine, Martin L. (GSFC-5670)" w:date="2016-09-14T15:16:00Z"/>
          <w:rFonts w:ascii="Calibri" w:hAnsi="Calibri"/>
          <w:color w:val="000000"/>
          <w:sz w:val="22"/>
          <w:szCs w:val="22"/>
        </w:rPr>
      </w:pPr>
    </w:p>
    <w:p w14:paraId="07879685" w14:textId="1B658F81" w:rsidR="00494BDF" w:rsidRPr="0055720F" w:rsidDel="00F25996" w:rsidRDefault="00494BDF" w:rsidP="00494BDF">
      <w:pPr>
        <w:rPr>
          <w:del w:id="7558" w:author="Perrine, Martin L. (GSFC-5670)" w:date="2016-09-14T15:16:00Z"/>
          <w:rStyle w:val="Strong"/>
        </w:rPr>
      </w:pPr>
      <w:del w:id="7559" w:author="Perrine, Martin L. (GSFC-5670)" w:date="2016-09-14T15:16:00Z">
        <w:r w:rsidRPr="0055720F" w:rsidDel="00F25996">
          <w:rPr>
            <w:rStyle w:val="Strong"/>
          </w:rPr>
          <w:delText xml:space="preserve">PASS/FAIL criteria:  </w:delText>
        </w:r>
      </w:del>
    </w:p>
    <w:p w14:paraId="77A63059" w14:textId="667C1BEC" w:rsidR="00494BDF" w:rsidDel="00F25996" w:rsidRDefault="00494BDF" w:rsidP="00494BDF">
      <w:pPr>
        <w:rPr>
          <w:del w:id="7560" w:author="Perrine, Martin L. (GSFC-5670)" w:date="2016-09-14T15:16:00Z"/>
        </w:rPr>
      </w:pPr>
      <w:del w:id="7561" w:author="Perrine, Martin L. (GSFC-5670)" w:date="2016-09-14T15:16:00Z">
        <w:r w:rsidDel="00F25996">
          <w:delText xml:space="preserve">The pass criteria is that the unit can copy files and log entries to removable media.  </w:delText>
        </w:r>
      </w:del>
    </w:p>
    <w:p w14:paraId="3D99C3D6" w14:textId="4248090C" w:rsidR="00494BDF" w:rsidDel="00F25996" w:rsidRDefault="00494BDF" w:rsidP="00494BDF">
      <w:pPr>
        <w:rPr>
          <w:del w:id="7562" w:author="Perrine, Martin L. (GSFC-5670)" w:date="2016-09-14T15:16:00Z"/>
        </w:rPr>
      </w:pPr>
      <w:del w:id="7563" w:author="Perrine, Martin L. (GSFC-5670)" w:date="2016-09-14T15:16:00Z">
        <w:r w:rsidDel="00F25996">
          <w:delText xml:space="preserve">The unit fails if it cannot copy files and log entries to removable media.   </w:delText>
        </w:r>
      </w:del>
    </w:p>
    <w:p w14:paraId="4EFACC2C" w14:textId="608FE2CE" w:rsidR="00494BDF" w:rsidDel="00F25996" w:rsidRDefault="00494BDF" w:rsidP="00494BDF">
      <w:pPr>
        <w:rPr>
          <w:del w:id="7564" w:author="Perrine, Martin L. (GSFC-5670)" w:date="2016-09-14T15:16:00Z"/>
        </w:rPr>
      </w:pPr>
    </w:p>
    <w:p w14:paraId="5954D5E2" w14:textId="0AFCE3B0" w:rsidR="00413324" w:rsidDel="00F25996" w:rsidRDefault="00413324" w:rsidP="00413324">
      <w:pPr>
        <w:rPr>
          <w:del w:id="7565" w:author="Perrine, Martin L. (GSFC-5670)" w:date="2016-09-14T15:16:00Z"/>
          <w:b/>
          <w:bCs/>
        </w:rPr>
      </w:pPr>
    </w:p>
    <w:p w14:paraId="01A6B487" w14:textId="22B78B2A" w:rsidR="00BE6B24" w:rsidDel="00F25996" w:rsidRDefault="00BE6B24" w:rsidP="00BE6B24">
      <w:pPr>
        <w:rPr>
          <w:del w:id="7566" w:author="Perrine, Martin L. (GSFC-5670)" w:date="2016-09-14T15:16:00Z"/>
          <w:b/>
          <w:bCs/>
        </w:rPr>
      </w:pPr>
      <w:del w:id="7567" w:author="Perrine, Martin L. (GSFC-5670)" w:date="2016-09-14T15:16:00Z">
        <w:r w:rsidDel="00F25996">
          <w:rPr>
            <w:b/>
            <w:bCs/>
          </w:rPr>
          <w:delText>Description:</w:delText>
        </w:r>
      </w:del>
    </w:p>
    <w:p w14:paraId="7368416F" w14:textId="766294E2" w:rsidR="00BE6B24" w:rsidDel="00F25996" w:rsidRDefault="00BE6B24">
      <w:pPr>
        <w:pStyle w:val="ListParagraph"/>
        <w:numPr>
          <w:ilvl w:val="0"/>
          <w:numId w:val="27"/>
        </w:numPr>
        <w:rPr>
          <w:del w:id="7568" w:author="Perrine, Martin L. (GSFC-5670)" w:date="2016-09-14T15:16:00Z"/>
        </w:rPr>
      </w:pPr>
      <w:del w:id="7569" w:author="Perrine, Martin L. (GSFC-5670)" w:date="2016-09-14T15:16:00Z">
        <w:r w:rsidDel="00F25996">
          <w:delText>Login as ops or other suitable account.</w:delText>
        </w:r>
      </w:del>
    </w:p>
    <w:p w14:paraId="01A3277B" w14:textId="3EF69F02" w:rsidR="00BE6B24" w:rsidDel="00F25996" w:rsidRDefault="00BE6B24" w:rsidP="00BE6B24">
      <w:pPr>
        <w:pStyle w:val="ListParagraph"/>
        <w:numPr>
          <w:ilvl w:val="0"/>
          <w:numId w:val="27"/>
        </w:numPr>
        <w:rPr>
          <w:del w:id="7570" w:author="Perrine, Martin L. (GSFC-5670)" w:date="2016-09-14T15:16:00Z"/>
        </w:rPr>
      </w:pPr>
      <w:del w:id="7571" w:author="Perrine, Martin L. (GSFC-5670)" w:date="2016-09-14T15:16:00Z">
        <w:r w:rsidDel="00F25996">
          <w:delText>Assure that the login account has the appropriate privileges</w:delText>
        </w:r>
      </w:del>
    </w:p>
    <w:p w14:paraId="6B2E44C4" w14:textId="05683ECD" w:rsidR="00BE6B24" w:rsidDel="00F25996" w:rsidRDefault="00BE6B24" w:rsidP="00BE6B24">
      <w:pPr>
        <w:pStyle w:val="ListParagraph"/>
        <w:numPr>
          <w:ilvl w:val="0"/>
          <w:numId w:val="27"/>
        </w:numPr>
        <w:rPr>
          <w:del w:id="7572" w:author="Perrine, Martin L. (GSFC-5670)" w:date="2016-09-14T15:16:00Z"/>
        </w:rPr>
      </w:pPr>
      <w:del w:id="7573" w:author="Perrine, Martin L. (GSFC-5670)" w:date="2016-09-14T15:16:00Z">
        <w:r w:rsidDel="00F25996">
          <w:delText>Insert a removable desk media (USB thumb drive) into the system.</w:delText>
        </w:r>
      </w:del>
    </w:p>
    <w:p w14:paraId="6910FE0D" w14:textId="0B3DF819" w:rsidR="00BE6B24" w:rsidDel="00F25996" w:rsidRDefault="00BE6B24" w:rsidP="00BE6B24">
      <w:pPr>
        <w:pStyle w:val="ListParagraph"/>
        <w:numPr>
          <w:ilvl w:val="0"/>
          <w:numId w:val="27"/>
        </w:numPr>
        <w:rPr>
          <w:del w:id="7574" w:author="Perrine, Martin L. (GSFC-5670)" w:date="2016-09-14T15:16:00Z"/>
        </w:rPr>
      </w:pPr>
      <w:del w:id="7575" w:author="Perrine, Martin L. (GSFC-5670)" w:date="2016-09-14T15:16:00Z">
        <w:r w:rsidDel="00F25996">
          <w:delText>Create a test file using standard commands or find a file to use located on the Raid.</w:delText>
        </w:r>
      </w:del>
    </w:p>
    <w:p w14:paraId="4BEF1ED9" w14:textId="63637E58" w:rsidR="00BE6B24" w:rsidDel="00F25996" w:rsidRDefault="00BE6B24" w:rsidP="00BE6B24">
      <w:pPr>
        <w:pStyle w:val="ListParagraph"/>
        <w:numPr>
          <w:ilvl w:val="0"/>
          <w:numId w:val="27"/>
        </w:numPr>
        <w:rPr>
          <w:del w:id="7576" w:author="Perrine, Martin L. (GSFC-5670)" w:date="2016-09-14T15:16:00Z"/>
        </w:rPr>
      </w:pPr>
      <w:del w:id="7577" w:author="Perrine, Martin L. (GSFC-5670)" w:date="2016-09-14T15:16:00Z">
        <w:r w:rsidDel="00F25996">
          <w:delText>Obtain the login UID and GID  using the id command</w:delText>
        </w:r>
      </w:del>
    </w:p>
    <w:p w14:paraId="2F7F5AC7" w14:textId="7AF2D6B3" w:rsidR="00BE6B24" w:rsidDel="00F25996" w:rsidRDefault="00BE6B24" w:rsidP="00BE6B24">
      <w:pPr>
        <w:pStyle w:val="ListParagraph"/>
        <w:numPr>
          <w:ilvl w:val="0"/>
          <w:numId w:val="27"/>
        </w:numPr>
        <w:rPr>
          <w:del w:id="7578" w:author="Perrine, Martin L. (GSFC-5670)" w:date="2016-09-14T15:16:00Z"/>
        </w:rPr>
      </w:pPr>
      <w:del w:id="7579" w:author="Perrine, Martin L. (GSFC-5670)" w:date="2016-09-14T15:16:00Z">
        <w:r w:rsidDel="00F25996">
          <w:delText>Make a directory that will be used to map the thumb drive too</w:delText>
        </w:r>
      </w:del>
    </w:p>
    <w:p w14:paraId="43CA4601" w14:textId="51237DF9" w:rsidR="00BE6B24" w:rsidDel="00F25996" w:rsidRDefault="00BE6B24" w:rsidP="00BE6B24">
      <w:pPr>
        <w:pStyle w:val="ListParagraph"/>
        <w:numPr>
          <w:ilvl w:val="1"/>
          <w:numId w:val="27"/>
        </w:numPr>
        <w:rPr>
          <w:del w:id="7580" w:author="Perrine, Martin L. (GSFC-5670)" w:date="2016-09-14T15:16:00Z"/>
        </w:rPr>
      </w:pPr>
      <w:del w:id="7581" w:author="Perrine, Martin L. (GSFC-5670)" w:date="2016-09-14T15:16:00Z">
        <w:r w:rsidDel="00F25996">
          <w:delText>mkdir /media/usb</w:delText>
        </w:r>
      </w:del>
    </w:p>
    <w:p w14:paraId="41EC79AB" w14:textId="1A54950B" w:rsidR="00BE6B24" w:rsidDel="00F25996" w:rsidRDefault="00BE6B24" w:rsidP="00BE6B24">
      <w:pPr>
        <w:pStyle w:val="ListParagraph"/>
        <w:numPr>
          <w:ilvl w:val="1"/>
          <w:numId w:val="27"/>
        </w:numPr>
        <w:rPr>
          <w:del w:id="7582" w:author="Perrine, Martin L. (GSFC-5670)" w:date="2016-09-14T15:16:00Z"/>
        </w:rPr>
      </w:pPr>
      <w:del w:id="7583" w:author="Perrine, Martin L. (GSFC-5670)" w:date="2016-09-14T15:16:00Z">
        <w:r w:rsidDel="00F25996">
          <w:delText>media/usb was used in our example</w:delText>
        </w:r>
      </w:del>
    </w:p>
    <w:p w14:paraId="28045EC7" w14:textId="39E6796C" w:rsidR="00BE6B24" w:rsidDel="00F25996" w:rsidRDefault="00BE6B24" w:rsidP="00BE6B24">
      <w:pPr>
        <w:rPr>
          <w:del w:id="7584" w:author="Perrine, Martin L. (GSFC-5670)" w:date="2016-09-14T15:16:00Z"/>
        </w:rPr>
      </w:pPr>
    </w:p>
    <w:p w14:paraId="4AB4C0F9" w14:textId="76EAC51F" w:rsidR="00BE6B24" w:rsidDel="00F25996" w:rsidRDefault="00BE6B24" w:rsidP="00BE6B24">
      <w:pPr>
        <w:pStyle w:val="ListParagraph"/>
        <w:numPr>
          <w:ilvl w:val="0"/>
          <w:numId w:val="27"/>
        </w:numPr>
        <w:rPr>
          <w:del w:id="7585" w:author="Perrine, Martin L. (GSFC-5670)" w:date="2016-09-14T15:16:00Z"/>
        </w:rPr>
      </w:pPr>
      <w:del w:id="7586" w:author="Perrine, Martin L. (GSFC-5670)" w:date="2016-09-14T15:16:00Z">
        <w:r w:rsidDel="00F25996">
          <w:delText>Find the thumb drive device name  (starts with the letter</w:delText>
        </w:r>
        <w:r w:rsidR="00AF18A4" w:rsidDel="00F25996">
          <w:delText>s</w:delText>
        </w:r>
        <w:r w:rsidDel="00F25996">
          <w:delText xml:space="preserve"> sd)</w:delText>
        </w:r>
      </w:del>
    </w:p>
    <w:p w14:paraId="135BF1A4" w14:textId="27993352" w:rsidR="00BE6B24" w:rsidDel="00F25996" w:rsidRDefault="00BE6B24" w:rsidP="00BE6B24">
      <w:pPr>
        <w:pStyle w:val="ListParagraph"/>
        <w:numPr>
          <w:ilvl w:val="1"/>
          <w:numId w:val="27"/>
        </w:numPr>
        <w:rPr>
          <w:del w:id="7587" w:author="Perrine, Martin L. (GSFC-5670)" w:date="2016-09-14T15:16:00Z"/>
        </w:rPr>
      </w:pPr>
      <w:del w:id="7588" w:author="Perrine, Martin L. (GSFC-5670)" w:date="2016-09-14T15:16:00Z">
        <w:r w:rsidDel="00F25996">
          <w:delText>dmesg | grep sd</w:delText>
        </w:r>
      </w:del>
    </w:p>
    <w:p w14:paraId="4951EA9B" w14:textId="3B528A69" w:rsidR="00BE6B24" w:rsidDel="00F25996" w:rsidRDefault="00BE6B24" w:rsidP="00BE6B24">
      <w:pPr>
        <w:pStyle w:val="ListParagraph"/>
        <w:numPr>
          <w:ilvl w:val="1"/>
          <w:numId w:val="27"/>
        </w:numPr>
        <w:rPr>
          <w:del w:id="7589" w:author="Perrine, Martin L. (GSFC-5670)" w:date="2016-09-14T15:16:00Z"/>
        </w:rPr>
      </w:pPr>
      <w:del w:id="7590" w:author="Perrine, Martin L. (GSFC-5670)" w:date="2016-09-14T15:16:00Z">
        <w:r w:rsidDel="00F25996">
          <w:delText>sdd1 was the device name in our example</w:delText>
        </w:r>
      </w:del>
    </w:p>
    <w:p w14:paraId="66A227D4" w14:textId="6894ABC5" w:rsidR="00BE6B24" w:rsidDel="00F25996" w:rsidRDefault="00BE6B24" w:rsidP="00BE6B24">
      <w:pPr>
        <w:pStyle w:val="ListParagraph"/>
        <w:numPr>
          <w:ilvl w:val="0"/>
          <w:numId w:val="27"/>
        </w:numPr>
        <w:rPr>
          <w:del w:id="7591" w:author="Perrine, Martin L. (GSFC-5670)" w:date="2016-09-14T15:16:00Z"/>
        </w:rPr>
      </w:pPr>
      <w:del w:id="7592" w:author="Perrine, Martin L. (GSFC-5670)" w:date="2016-09-14T15:16:00Z">
        <w:r w:rsidDel="00F25996">
          <w:delText xml:space="preserve">Mount the device to the directory </w:delText>
        </w:r>
      </w:del>
    </w:p>
    <w:p w14:paraId="75DEE2F4" w14:textId="2A8E854D" w:rsidR="00BE6B24" w:rsidDel="00F25996" w:rsidRDefault="00BE6B24" w:rsidP="00BE6B24">
      <w:pPr>
        <w:pStyle w:val="ListParagraph"/>
        <w:numPr>
          <w:ilvl w:val="1"/>
          <w:numId w:val="27"/>
        </w:numPr>
        <w:rPr>
          <w:del w:id="7593" w:author="Perrine, Martin L. (GSFC-5670)" w:date="2016-09-14T15:16:00Z"/>
        </w:rPr>
      </w:pPr>
      <w:del w:id="7594" w:author="Perrine, Martin L. (GSFC-5670)" w:date="2016-09-14T15:16:00Z">
        <w:r w:rsidDel="00F25996">
          <w:delText>sudo mount /dev /sdd1 /media/usb</w:delText>
        </w:r>
      </w:del>
    </w:p>
    <w:p w14:paraId="02B59CE9" w14:textId="6BEEA278" w:rsidR="00BE6B24" w:rsidDel="00F25996" w:rsidRDefault="00BE6B24" w:rsidP="00BE6B24">
      <w:pPr>
        <w:pStyle w:val="ListParagraph"/>
        <w:numPr>
          <w:ilvl w:val="0"/>
          <w:numId w:val="27"/>
        </w:numPr>
        <w:rPr>
          <w:del w:id="7595" w:author="Perrine, Martin L. (GSFC-5670)" w:date="2016-09-14T15:16:00Z"/>
        </w:rPr>
      </w:pPr>
      <w:del w:id="7596" w:author="Perrine, Martin L. (GSFC-5670)" w:date="2016-09-14T15:16:00Z">
        <w:r w:rsidDel="00F25996">
          <w:delText>Copy the file to the directory using the cp command.</w:delText>
        </w:r>
      </w:del>
    </w:p>
    <w:p w14:paraId="0C514A46" w14:textId="3CDBC649" w:rsidR="00BE6B24" w:rsidDel="00F25996" w:rsidRDefault="00BE6B24" w:rsidP="00BE6B24">
      <w:pPr>
        <w:pStyle w:val="ListParagraph"/>
        <w:numPr>
          <w:ilvl w:val="0"/>
          <w:numId w:val="27"/>
        </w:numPr>
        <w:rPr>
          <w:del w:id="7597" w:author="Perrine, Martin L. (GSFC-5670)" w:date="2016-09-14T15:16:00Z"/>
        </w:rPr>
      </w:pPr>
      <w:del w:id="7598" w:author="Perrine, Martin L. (GSFC-5670)" w:date="2016-09-14T15:16:00Z">
        <w:r w:rsidDel="00F25996">
          <w:delText>Unmount the device using umount /media/usb</w:delText>
        </w:r>
      </w:del>
    </w:p>
    <w:p w14:paraId="259B18AE" w14:textId="5652BF8D" w:rsidR="00BE6B24" w:rsidDel="00F25996" w:rsidRDefault="00BE6B24" w:rsidP="00BE6B24">
      <w:pPr>
        <w:pStyle w:val="ListParagraph"/>
        <w:numPr>
          <w:ilvl w:val="0"/>
          <w:numId w:val="27"/>
        </w:numPr>
        <w:rPr>
          <w:del w:id="7599" w:author="Perrine, Martin L. (GSFC-5670)" w:date="2016-09-14T15:16:00Z"/>
        </w:rPr>
      </w:pPr>
      <w:del w:id="7600" w:author="Perrine, Martin L. (GSFC-5670)" w:date="2016-09-14T15:16:00Z">
        <w:r w:rsidDel="00F25996">
          <w:delText>Remove thumb drive and verify the file exists from another computer.</w:delText>
        </w:r>
      </w:del>
    </w:p>
    <w:p w14:paraId="4A0E8CFD" w14:textId="3F8B66AE" w:rsidR="00BE6B24" w:rsidDel="00F25996" w:rsidRDefault="00BE6B24" w:rsidP="00BE6B24">
      <w:pPr>
        <w:pStyle w:val="ListParagraph"/>
        <w:numPr>
          <w:ilvl w:val="0"/>
          <w:numId w:val="27"/>
        </w:numPr>
        <w:rPr>
          <w:del w:id="7601" w:author="Perrine, Martin L. (GSFC-5670)" w:date="2016-09-14T15:16:00Z"/>
        </w:rPr>
      </w:pPr>
      <w:del w:id="7602" w:author="Perrine, Martin L. (GSFC-5670)" w:date="2016-09-14T15:16:00Z">
        <w:r w:rsidDel="00F25996">
          <w:delText>Repeat for each server Raid combination</w:delText>
        </w:r>
      </w:del>
    </w:p>
    <w:p w14:paraId="2B43A2EF" w14:textId="61EEEE9C" w:rsidR="00BE6B24" w:rsidDel="00F25996" w:rsidRDefault="00BE6B24" w:rsidP="00BE6B24">
      <w:pPr>
        <w:pStyle w:val="ListParagraph"/>
        <w:ind w:left="1080"/>
        <w:rPr>
          <w:del w:id="7603" w:author="Perrine, Martin L. (GSFC-5670)" w:date="2016-09-14T15:16:00Z"/>
        </w:rPr>
      </w:pPr>
    </w:p>
    <w:p w14:paraId="76839948" w14:textId="2644C8DD" w:rsidR="001C3987" w:rsidDel="00F25996" w:rsidRDefault="001C3987" w:rsidP="00BE6B24">
      <w:pPr>
        <w:pStyle w:val="ListParagraph"/>
        <w:ind w:left="1080"/>
        <w:rPr>
          <w:del w:id="7604" w:author="Perrine, Martin L. (GSFC-5670)" w:date="2016-09-14T15:16:00Z"/>
        </w:rPr>
      </w:pPr>
    </w:p>
    <w:p w14:paraId="319C49DB" w14:textId="37DA993B" w:rsidR="001C3987" w:rsidDel="00F25996" w:rsidRDefault="001C3987" w:rsidP="00BE6B24">
      <w:pPr>
        <w:pStyle w:val="ListParagraph"/>
        <w:ind w:left="1080"/>
        <w:rPr>
          <w:del w:id="7605" w:author="Perrine, Martin L. (GSFC-5670)" w:date="2016-09-14T15:16:00Z"/>
        </w:rPr>
      </w:pPr>
    </w:p>
    <w:p w14:paraId="53CA2336" w14:textId="58354932" w:rsidR="001C3987" w:rsidDel="00F25996" w:rsidRDefault="001C3987" w:rsidP="00BE6B24">
      <w:pPr>
        <w:pStyle w:val="ListParagraph"/>
        <w:ind w:left="1080"/>
        <w:rPr>
          <w:del w:id="7606" w:author="Perrine, Martin L. (GSFC-5670)" w:date="2016-09-14T15:16:00Z"/>
        </w:rPr>
      </w:pPr>
    </w:p>
    <w:p w14:paraId="0CB5A17E" w14:textId="0F45D810" w:rsidR="001C3987" w:rsidDel="00F25996" w:rsidRDefault="001C3987" w:rsidP="00BE6B24">
      <w:pPr>
        <w:pStyle w:val="ListParagraph"/>
        <w:ind w:left="1080"/>
        <w:rPr>
          <w:del w:id="7607" w:author="Perrine, Martin L. (GSFC-5670)" w:date="2016-09-14T15:16:00Z"/>
        </w:rPr>
      </w:pPr>
    </w:p>
    <w:p w14:paraId="2F010E34" w14:textId="057E8993" w:rsidR="001C3987" w:rsidDel="00F25996" w:rsidRDefault="001C3987" w:rsidP="00BE6B24">
      <w:pPr>
        <w:pStyle w:val="ListParagraph"/>
        <w:ind w:left="1080"/>
        <w:rPr>
          <w:del w:id="7608" w:author="Perrine, Martin L. (GSFC-5670)" w:date="2016-09-14T15:16:00Z"/>
        </w:rPr>
      </w:pPr>
    </w:p>
    <w:p w14:paraId="007AD5F9" w14:textId="1159A73E" w:rsidR="00263CDC" w:rsidDel="00F25996" w:rsidRDefault="00263CDC" w:rsidP="00263CDC">
      <w:pPr>
        <w:ind w:left="720"/>
        <w:rPr>
          <w:del w:id="7609" w:author="Perrine, Martin L. (GSFC-5670)" w:date="2016-09-14T15:16:00Z"/>
          <w:b/>
        </w:rPr>
      </w:pPr>
      <w:del w:id="7610" w:author="Perrine, Martin L. (GSFC-5670)" w:date="2016-09-14T15:16:00Z">
        <w:r w:rsidRPr="0005058D" w:rsidDel="00F25996">
          <w:rPr>
            <w:b/>
          </w:rPr>
          <w:delText>Result:</w:delText>
        </w:r>
      </w:del>
    </w:p>
    <w:p w14:paraId="64B0A8C9" w14:textId="1403BA73" w:rsidR="00263CDC" w:rsidRPr="0005058D" w:rsidDel="00F25996" w:rsidRDefault="00263CDC" w:rsidP="005152B5">
      <w:pPr>
        <w:pStyle w:val="Caption"/>
        <w:rPr>
          <w:del w:id="7611" w:author="Perrine, Martin L. (GSFC-5670)" w:date="2016-09-14T15:16:00Z"/>
          <w:b/>
        </w:rPr>
      </w:pPr>
      <w:bookmarkStart w:id="7612" w:name="_Toc460236106"/>
      <w:del w:id="7613" w:author="Perrine, Martin L. (GSFC-5670)" w:date="2016-09-14T15:16:00Z">
        <w:r w:rsidDel="00F25996">
          <w:delText xml:space="preserve">Table </w:delText>
        </w:r>
        <w:r w:rsidR="003127AA" w:rsidDel="00F25996">
          <w:fldChar w:fldCharType="begin"/>
        </w:r>
        <w:r w:rsidR="003127AA" w:rsidDel="00F25996">
          <w:delInstrText xml:space="preserve"> SEQ Table \* ARABIC </w:delInstrText>
        </w:r>
        <w:r w:rsidR="003127AA" w:rsidDel="00F25996">
          <w:fldChar w:fldCharType="separate"/>
        </w:r>
        <w:r w:rsidR="00C92146" w:rsidDel="00F25996">
          <w:rPr>
            <w:noProof/>
          </w:rPr>
          <w:delText>5</w:delText>
        </w:r>
        <w:r w:rsidR="003127AA" w:rsidDel="00F25996">
          <w:rPr>
            <w:noProof/>
          </w:rPr>
          <w:fldChar w:fldCharType="end"/>
        </w:r>
        <w:r w:rsidDel="00F25996">
          <w:delText xml:space="preserve"> Copy File to a Removable Desk Media</w:delText>
        </w:r>
        <w:bookmarkEnd w:id="7612"/>
      </w:del>
    </w:p>
    <w:tbl>
      <w:tblPr>
        <w:tblStyle w:val="TableGrid"/>
        <w:tblW w:w="0" w:type="auto"/>
        <w:jc w:val="center"/>
        <w:tblLook w:val="04A0" w:firstRow="1" w:lastRow="0" w:firstColumn="1" w:lastColumn="0" w:noHBand="0" w:noVBand="1"/>
      </w:tblPr>
      <w:tblGrid>
        <w:gridCol w:w="1898"/>
        <w:gridCol w:w="1203"/>
      </w:tblGrid>
      <w:tr w:rsidR="00263CDC" w:rsidDel="00F25996" w14:paraId="1430097E" w14:textId="1339D3DA" w:rsidTr="00605644">
        <w:trPr>
          <w:jc w:val="center"/>
          <w:del w:id="7614" w:author="Perrine, Martin L. (GSFC-5670)" w:date="2016-09-14T15:16:00Z"/>
        </w:trPr>
        <w:tc>
          <w:tcPr>
            <w:tcW w:w="0" w:type="auto"/>
          </w:tcPr>
          <w:p w14:paraId="6848236E" w14:textId="6DB6C79C" w:rsidR="00263CDC" w:rsidDel="00F25996" w:rsidRDefault="00263CDC" w:rsidP="00605644">
            <w:pPr>
              <w:rPr>
                <w:del w:id="7615" w:author="Perrine, Martin L. (GSFC-5670)" w:date="2016-09-14T15:16:00Z"/>
              </w:rPr>
            </w:pPr>
            <w:del w:id="7616" w:author="Perrine, Martin L. (GSFC-5670)" w:date="2016-09-14T15:16:00Z">
              <w:r w:rsidDel="00F25996">
                <w:delText>Event</w:delText>
              </w:r>
            </w:del>
          </w:p>
        </w:tc>
        <w:tc>
          <w:tcPr>
            <w:tcW w:w="0" w:type="auto"/>
          </w:tcPr>
          <w:p w14:paraId="32842FF1" w14:textId="6C3DA041" w:rsidR="00263CDC" w:rsidDel="00F25996" w:rsidRDefault="00263CDC" w:rsidP="00605644">
            <w:pPr>
              <w:rPr>
                <w:del w:id="7617" w:author="Perrine, Martin L. (GSFC-5670)" w:date="2016-09-14T15:16:00Z"/>
              </w:rPr>
            </w:pPr>
            <w:del w:id="7618" w:author="Perrine, Martin L. (GSFC-5670)" w:date="2016-09-14T15:16:00Z">
              <w:r w:rsidDel="00F25996">
                <w:delText>Pass/Fail</w:delText>
              </w:r>
            </w:del>
          </w:p>
        </w:tc>
      </w:tr>
      <w:tr w:rsidR="00263CDC" w:rsidDel="00F25996" w14:paraId="5C13CD1E" w14:textId="30C4017F" w:rsidTr="00605644">
        <w:trPr>
          <w:jc w:val="center"/>
          <w:del w:id="7619" w:author="Perrine, Martin L. (GSFC-5670)" w:date="2016-09-14T15:16:00Z"/>
        </w:trPr>
        <w:tc>
          <w:tcPr>
            <w:tcW w:w="0" w:type="auto"/>
          </w:tcPr>
          <w:p w14:paraId="11E8F18E" w14:textId="2C811DF3" w:rsidR="00263CDC" w:rsidDel="00F25996" w:rsidRDefault="00263CDC" w:rsidP="00605644">
            <w:pPr>
              <w:rPr>
                <w:del w:id="7620" w:author="Perrine, Martin L. (GSFC-5670)" w:date="2016-09-14T15:16:00Z"/>
              </w:rPr>
            </w:pPr>
            <w:del w:id="7621" w:author="Perrine, Martin L. (GSFC-5670)" w:date="2016-09-14T15:16:00Z">
              <w:r w:rsidDel="00F25996">
                <w:delText>Log File Copied</w:delText>
              </w:r>
            </w:del>
          </w:p>
        </w:tc>
        <w:tc>
          <w:tcPr>
            <w:tcW w:w="0" w:type="auto"/>
          </w:tcPr>
          <w:p w14:paraId="308792B4" w14:textId="7066BF41" w:rsidR="00263CDC" w:rsidDel="00F25996" w:rsidRDefault="00263CDC" w:rsidP="00605644">
            <w:pPr>
              <w:rPr>
                <w:del w:id="7622" w:author="Perrine, Martin L. (GSFC-5670)" w:date="2016-09-14T15:16:00Z"/>
              </w:rPr>
            </w:pPr>
          </w:p>
        </w:tc>
      </w:tr>
      <w:tr w:rsidR="00AF18A4" w:rsidDel="00F25996" w14:paraId="466A6D30" w14:textId="67939CD0" w:rsidTr="00605644">
        <w:trPr>
          <w:jc w:val="center"/>
          <w:del w:id="7623" w:author="Perrine, Martin L. (GSFC-5670)" w:date="2016-09-14T15:16:00Z"/>
        </w:trPr>
        <w:tc>
          <w:tcPr>
            <w:tcW w:w="0" w:type="auto"/>
          </w:tcPr>
          <w:p w14:paraId="5B956B80" w14:textId="6A7A39BA" w:rsidR="00AF18A4" w:rsidDel="00F25996" w:rsidRDefault="00AF18A4" w:rsidP="00605644">
            <w:pPr>
              <w:rPr>
                <w:del w:id="7624" w:author="Perrine, Martin L. (GSFC-5670)" w:date="2016-09-14T15:16:00Z"/>
              </w:rPr>
            </w:pPr>
          </w:p>
        </w:tc>
        <w:tc>
          <w:tcPr>
            <w:tcW w:w="0" w:type="auto"/>
          </w:tcPr>
          <w:p w14:paraId="0E49F5E1" w14:textId="6E05978B" w:rsidR="00AF18A4" w:rsidDel="00F25996" w:rsidRDefault="00AF18A4" w:rsidP="00605644">
            <w:pPr>
              <w:rPr>
                <w:del w:id="7625" w:author="Perrine, Martin L. (GSFC-5670)" w:date="2016-09-14T15:16:00Z"/>
              </w:rPr>
            </w:pPr>
          </w:p>
        </w:tc>
      </w:tr>
    </w:tbl>
    <w:p w14:paraId="06778F40" w14:textId="24F3D85E" w:rsidR="00494BDF" w:rsidDel="00F25996" w:rsidRDefault="00494BDF" w:rsidP="003127AA">
      <w:pPr>
        <w:pStyle w:val="Heading3"/>
        <w:numPr>
          <w:ilvl w:val="0"/>
          <w:numId w:val="0"/>
        </w:numPr>
        <w:ind w:left="720"/>
        <w:rPr>
          <w:del w:id="7626" w:author="Perrine, Martin L. (GSFC-5670)" w:date="2016-09-14T15:16:00Z"/>
        </w:rPr>
        <w:pPrChange w:id="7627" w:author="Perrine, Martin L. (GSFC-5670)" w:date="2016-09-14T15:03:00Z">
          <w:pPr>
            <w:pStyle w:val="Heading3"/>
            <w:numPr>
              <w:ilvl w:val="0"/>
              <w:numId w:val="0"/>
            </w:numPr>
            <w:ind w:left="0" w:firstLine="0"/>
          </w:pPr>
        </w:pPrChange>
      </w:pPr>
    </w:p>
    <w:p w14:paraId="3B589BA2" w14:textId="39050328" w:rsidR="00605ACD" w:rsidRDefault="00BE6B24" w:rsidP="003127AA">
      <w:pPr>
        <w:pStyle w:val="Heading3"/>
        <w:pPrChange w:id="7628" w:author="Perrine, Martin L. (GSFC-5670)" w:date="2016-09-14T15:03:00Z">
          <w:pPr>
            <w:pStyle w:val="Heading3"/>
          </w:pPr>
        </w:pPrChange>
      </w:pPr>
      <w:bookmarkStart w:id="7629" w:name="_Toc460592876"/>
      <w:r>
        <w:t xml:space="preserve">Logging Storage/ Memory Overflow Management </w:t>
      </w:r>
      <w:r w:rsidR="00605ACD">
        <w:t>Test</w:t>
      </w:r>
      <w:bookmarkEnd w:id="7629"/>
    </w:p>
    <w:p w14:paraId="65150BBB" w14:textId="61D90DD9" w:rsidR="00BE6B24" w:rsidRDefault="00BE6B24" w:rsidP="00BE6B24">
      <w:r>
        <w:rPr>
          <w:b/>
          <w:bCs/>
        </w:rPr>
        <w:t>Purpose:</w:t>
      </w:r>
    </w:p>
    <w:p w14:paraId="736FF087" w14:textId="7B182EFD" w:rsidR="00BE6B24" w:rsidRDefault="00BE6B24" w:rsidP="00BE6B24">
      <w:r>
        <w:t xml:space="preserve">Insure that the </w:t>
      </w:r>
      <w:del w:id="7630" w:author="Perrine, Martin L. (GSFC-5670)" w:date="2016-09-13T14:30:00Z">
        <w:r w:rsidDel="00055AC4">
          <w:delText>NEN Gateway</w:delText>
        </w:r>
      </w:del>
      <w:ins w:id="7631" w:author="Perrine, Martin L. (GSFC-5670)" w:date="2016-09-13T14:30:00Z">
        <w:r w:rsidR="00055AC4">
          <w:t>DAPHNE</w:t>
        </w:r>
      </w:ins>
      <w:r>
        <w:t xml:space="preserve"> will erase log files which are 7 days old to meet the requirement.  </w:t>
      </w:r>
    </w:p>
    <w:p w14:paraId="286B64F4" w14:textId="77777777" w:rsidR="00BE6B24" w:rsidRDefault="00BE6B24" w:rsidP="00BE6B24"/>
    <w:p w14:paraId="3B0CAC7F" w14:textId="725419DF" w:rsidR="00BE6B24" w:rsidRDefault="00BE6B24" w:rsidP="00BE6B24">
      <w:r w:rsidRPr="008239E7">
        <w:rPr>
          <w:b/>
        </w:rPr>
        <w:t>Note:</w:t>
      </w:r>
      <w:r>
        <w:t xml:space="preserve"> The software is actually designed to remove the 7 day ol</w:t>
      </w:r>
      <w:r w:rsidR="00AF18A4">
        <w:t>d files when the system is at 26.01% free</w:t>
      </w:r>
      <w:r>
        <w:t>.</w:t>
      </w:r>
    </w:p>
    <w:p w14:paraId="70426564" w14:textId="77777777" w:rsidR="00BE6B24" w:rsidRDefault="00BE6B24" w:rsidP="00BE6B24"/>
    <w:p w14:paraId="3E38A4B0" w14:textId="07B2E99F" w:rsidR="00BE6B24" w:rsidRDefault="00BE6B24" w:rsidP="00BE6B24">
      <w:r>
        <w:t xml:space="preserve">DUT:  Each Raid memory unit and server combination in a </w:t>
      </w:r>
      <w:del w:id="7632" w:author="Perrine, Martin L. (GSFC-5670)" w:date="2016-09-13T14:29:00Z">
        <w:r w:rsidDel="00055AC4">
          <w:delText>NENG</w:delText>
        </w:r>
      </w:del>
      <w:ins w:id="7633" w:author="Perrine, Martin L. (GSFC-5670)" w:date="2016-09-13T14:29:00Z">
        <w:r w:rsidR="00055AC4">
          <w:t>DAPHNE</w:t>
        </w:r>
      </w:ins>
      <w:r>
        <w:t xml:space="preserve">.  Backup servers are not tested with the RAIDs.  This test only applies to secure side memory units. </w:t>
      </w:r>
    </w:p>
    <w:p w14:paraId="1E12DB6A" w14:textId="77777777" w:rsidR="00BE6B24" w:rsidRDefault="00BE6B24" w:rsidP="00BE6B24"/>
    <w:p w14:paraId="5478456D" w14:textId="77777777" w:rsidR="00BE6B24" w:rsidRDefault="00BE6B24" w:rsidP="00BE6B24">
      <w:pPr>
        <w:rPr>
          <w:b/>
          <w:bCs/>
        </w:rPr>
      </w:pPr>
    </w:p>
    <w:p w14:paraId="250C5139" w14:textId="77777777" w:rsidR="00BE6B24" w:rsidRDefault="00BE6B24" w:rsidP="00BE6B24">
      <w:r>
        <w:t>Configuration:</w:t>
      </w:r>
    </w:p>
    <w:p w14:paraId="6494BD63" w14:textId="5E38D6EE" w:rsidR="00BE6B24" w:rsidRDefault="00BE6B24" w:rsidP="00BE6B24">
      <w:r>
        <w:t xml:space="preserve">The test is performed in parallel with the operating </w:t>
      </w:r>
      <w:del w:id="7634" w:author="Perrine, Martin L. (GSFC-5670)" w:date="2016-09-13T14:29:00Z">
        <w:r w:rsidDel="00055AC4">
          <w:delText>NENG</w:delText>
        </w:r>
      </w:del>
      <w:ins w:id="7635" w:author="Perrine, Martin L. (GSFC-5670)" w:date="2016-09-13T14:29:00Z">
        <w:r w:rsidR="00055AC4">
          <w:t>DAPHNE</w:t>
        </w:r>
      </w:ins>
      <w:r>
        <w:t xml:space="preserve"> system.  A script running from within the native Linux operating system fills up the Raid units with artificially created data files.  Once the memory is full enough to cross the thresholds the </w:t>
      </w:r>
      <w:del w:id="7636" w:author="Perrine, Martin L. (GSFC-5670)" w:date="2016-09-13T14:29:00Z">
        <w:r w:rsidDel="00055AC4">
          <w:delText>NENG</w:delText>
        </w:r>
      </w:del>
      <w:ins w:id="7637" w:author="Perrine, Martin L. (GSFC-5670)" w:date="2016-09-13T14:29:00Z">
        <w:r w:rsidR="00055AC4">
          <w:t>DAPHNE</w:t>
        </w:r>
      </w:ins>
      <w:r>
        <w:t xml:space="preserve"> subroutines automatically work to delete the oldest files</w:t>
      </w:r>
      <w:r w:rsidR="002504DB">
        <w:t xml:space="preserve"> in the background</w:t>
      </w:r>
      <w:r>
        <w:t>.</w:t>
      </w:r>
    </w:p>
    <w:p w14:paraId="2F4AE150" w14:textId="77777777" w:rsidR="00BE6B24" w:rsidRDefault="00BE6B24" w:rsidP="00BE6B24"/>
    <w:p w14:paraId="66B27780" w14:textId="0F517824" w:rsidR="00BE6B24" w:rsidRDefault="00BE6B24" w:rsidP="00BE6B24">
      <w:r>
        <w:t>The open side memory is controlled through a “synch” software and is tested differently</w:t>
      </w:r>
      <w:r w:rsidR="00AF18A4">
        <w:t xml:space="preserve"> from the secure side</w:t>
      </w:r>
      <w:r>
        <w:t>.</w:t>
      </w:r>
      <w:r w:rsidR="002504DB">
        <w:t xml:space="preserve">  The open side automatically </w:t>
      </w:r>
      <w:r w:rsidR="00AF18A4">
        <w:t>synchronizes</w:t>
      </w:r>
      <w:r w:rsidR="002504DB">
        <w:t xml:space="preserve"> with the secure side so overflow is implemented by mirroring the secure side. </w:t>
      </w:r>
    </w:p>
    <w:p w14:paraId="39327C52" w14:textId="77777777" w:rsidR="00BE6B24" w:rsidRDefault="00BE6B24" w:rsidP="00BE6B24">
      <w:pPr>
        <w:rPr>
          <w:b/>
          <w:bCs/>
        </w:rPr>
      </w:pPr>
    </w:p>
    <w:p w14:paraId="2C4FC1E6" w14:textId="4FFC60F1" w:rsidR="00413324" w:rsidRPr="00D349FE" w:rsidRDefault="00413324" w:rsidP="00413324">
      <w:pPr>
        <w:rPr>
          <w:szCs w:val="24"/>
        </w:rPr>
      </w:pPr>
      <w:r w:rsidRPr="00D349FE">
        <w:rPr>
          <w:szCs w:val="24"/>
        </w:rPr>
        <w:t>Associated Requirements</w:t>
      </w:r>
      <w:r w:rsidR="00272D2A" w:rsidRPr="00D349FE">
        <w:rPr>
          <w:szCs w:val="24"/>
        </w:rPr>
        <w:t>:</w:t>
      </w:r>
    </w:p>
    <w:p w14:paraId="0ACE6ABA" w14:textId="77777777" w:rsidR="00413324" w:rsidRPr="00A51903" w:rsidRDefault="00413324" w:rsidP="00413324">
      <w:pPr>
        <w:rPr>
          <w:color w:val="000000"/>
          <w:szCs w:val="24"/>
          <w:rPrChange w:id="7638" w:author="Muhammad, Alimayo (GSFC-5660)" w:date="2016-08-04T13:12:00Z">
            <w:rPr>
              <w:rFonts w:ascii="Calibri" w:hAnsi="Calibri" w:cs="Arial"/>
              <w:color w:val="000000"/>
              <w:sz w:val="22"/>
              <w:szCs w:val="22"/>
            </w:rPr>
          </w:rPrChange>
        </w:rPr>
      </w:pPr>
    </w:p>
    <w:p w14:paraId="2BE110B4" w14:textId="77777777" w:rsidR="00413324" w:rsidRPr="00A51903" w:rsidRDefault="00413324" w:rsidP="00413324">
      <w:pPr>
        <w:rPr>
          <w:color w:val="000000"/>
          <w:szCs w:val="24"/>
          <w:rPrChange w:id="7639" w:author="Muhammad, Alimayo (GSFC-5660)" w:date="2016-08-04T13:12:00Z">
            <w:rPr>
              <w:rFonts w:ascii="Calibri" w:hAnsi="Calibri" w:cs="Arial"/>
              <w:color w:val="000000"/>
              <w:sz w:val="22"/>
              <w:szCs w:val="22"/>
            </w:rPr>
          </w:rPrChange>
        </w:rPr>
      </w:pPr>
      <w:r w:rsidRPr="00A51903">
        <w:rPr>
          <w:color w:val="000000"/>
          <w:szCs w:val="24"/>
          <w:rPrChange w:id="7640" w:author="Muhammad, Alimayo (GSFC-5660)" w:date="2016-08-04T13:12:00Z">
            <w:rPr>
              <w:rFonts w:ascii="Calibri" w:hAnsi="Calibri" w:cs="Arial"/>
              <w:color w:val="000000"/>
              <w:sz w:val="22"/>
              <w:szCs w:val="22"/>
            </w:rPr>
          </w:rPrChange>
        </w:rPr>
        <w:t>This section will show compliance with the following requirement.</w:t>
      </w:r>
    </w:p>
    <w:p w14:paraId="744A8687" w14:textId="77777777" w:rsidR="00413324" w:rsidRPr="00A51903" w:rsidRDefault="00413324" w:rsidP="00413324">
      <w:pPr>
        <w:rPr>
          <w:color w:val="000000"/>
          <w:szCs w:val="24"/>
          <w:rPrChange w:id="7641" w:author="Muhammad, Alimayo (GSFC-5660)" w:date="2016-08-04T13:12:00Z">
            <w:rPr>
              <w:rFonts w:ascii="Calibri" w:hAnsi="Calibri" w:cs="Arial"/>
              <w:color w:val="000000"/>
              <w:sz w:val="22"/>
              <w:szCs w:val="22"/>
            </w:rPr>
          </w:rPrChange>
        </w:rPr>
      </w:pPr>
    </w:p>
    <w:p w14:paraId="7B3B1F71" w14:textId="459A5B2D" w:rsidR="00413324" w:rsidRPr="00A51903" w:rsidRDefault="00413324" w:rsidP="00413324">
      <w:pPr>
        <w:jc w:val="left"/>
        <w:rPr>
          <w:color w:val="000000"/>
          <w:szCs w:val="24"/>
          <w:rPrChange w:id="7642" w:author="Muhammad, Alimayo (GSFC-5660)" w:date="2016-08-04T13:12:00Z">
            <w:rPr>
              <w:rFonts w:ascii="Calibri" w:hAnsi="Calibri"/>
              <w:color w:val="000000"/>
              <w:sz w:val="22"/>
              <w:szCs w:val="22"/>
            </w:rPr>
          </w:rPrChange>
        </w:rPr>
      </w:pPr>
      <w:del w:id="7643" w:author="Perrine, Martin L. (GSFC-5670)" w:date="2016-09-13T14:29:00Z">
        <w:r w:rsidRPr="00A51903" w:rsidDel="00055AC4">
          <w:rPr>
            <w:color w:val="000000"/>
            <w:szCs w:val="24"/>
            <w:rPrChange w:id="7644" w:author="Muhammad, Alimayo (GSFC-5660)" w:date="2016-08-04T13:12:00Z">
              <w:rPr>
                <w:rFonts w:ascii="Calibri" w:hAnsi="Calibri" w:cs="Arial"/>
                <w:color w:val="000000"/>
                <w:sz w:val="22"/>
                <w:szCs w:val="22"/>
              </w:rPr>
            </w:rPrChange>
          </w:rPr>
          <w:delText>NENG</w:delText>
        </w:r>
      </w:del>
      <w:ins w:id="7645" w:author="Perrine, Martin L. (GSFC-5670)" w:date="2016-09-13T14:29:00Z">
        <w:r w:rsidR="00055AC4">
          <w:rPr>
            <w:color w:val="000000"/>
            <w:szCs w:val="24"/>
          </w:rPr>
          <w:t>DAPHNE</w:t>
        </w:r>
      </w:ins>
      <w:r w:rsidRPr="00A51903">
        <w:rPr>
          <w:color w:val="000000"/>
          <w:szCs w:val="24"/>
          <w:rPrChange w:id="7646" w:author="Muhammad, Alimayo (GSFC-5660)" w:date="2016-08-04T13:12:00Z">
            <w:rPr>
              <w:rFonts w:ascii="Calibri" w:hAnsi="Calibri" w:cs="Arial"/>
              <w:color w:val="000000"/>
              <w:sz w:val="22"/>
              <w:szCs w:val="22"/>
            </w:rPr>
          </w:rPrChange>
        </w:rPr>
        <w:t xml:space="preserve">-OPS-012.2 Old data removal </w:t>
      </w:r>
    </w:p>
    <w:p w14:paraId="60D82B35" w14:textId="77777777" w:rsidR="00BE6B24" w:rsidRDefault="00BE6B24" w:rsidP="00BE6B24">
      <w:pPr>
        <w:jc w:val="left"/>
      </w:pPr>
    </w:p>
    <w:p w14:paraId="0D2FA234" w14:textId="77777777" w:rsidR="00494BDF" w:rsidRPr="0055720F" w:rsidRDefault="00494BDF" w:rsidP="00494BDF">
      <w:pPr>
        <w:rPr>
          <w:rStyle w:val="Strong"/>
        </w:rPr>
      </w:pPr>
      <w:r w:rsidRPr="0055720F">
        <w:rPr>
          <w:rStyle w:val="Strong"/>
        </w:rPr>
        <w:t xml:space="preserve">PASS/FAIL criteria:  </w:t>
      </w:r>
    </w:p>
    <w:p w14:paraId="776E560A" w14:textId="77777777" w:rsidR="00494BDF" w:rsidRDefault="00494BDF" w:rsidP="00494BDF">
      <w:r>
        <w:t xml:space="preserve">The pass criteria is that the removes data older than 7 days on both secure and open side.  </w:t>
      </w:r>
    </w:p>
    <w:p w14:paraId="5EE7C3D4" w14:textId="77777777" w:rsidR="00494BDF" w:rsidRDefault="00494BDF" w:rsidP="00494BDF">
      <w:r>
        <w:t>The unit fails if it does not remove data older than 7 days.</w:t>
      </w:r>
    </w:p>
    <w:p w14:paraId="6BCEF8F8" w14:textId="77777777" w:rsidR="00494BDF" w:rsidRDefault="00494BDF" w:rsidP="00BE6B24">
      <w:pPr>
        <w:jc w:val="left"/>
      </w:pPr>
    </w:p>
    <w:p w14:paraId="5FFE6CCA" w14:textId="77777777" w:rsidR="00BE6B24" w:rsidRDefault="00BE6B24" w:rsidP="00BE6B24">
      <w:pPr>
        <w:rPr>
          <w:b/>
          <w:bCs/>
        </w:rPr>
      </w:pPr>
      <w:r>
        <w:rPr>
          <w:b/>
          <w:bCs/>
        </w:rPr>
        <w:t>Description:</w:t>
      </w:r>
    </w:p>
    <w:p w14:paraId="064B8AE5" w14:textId="5EF51D97" w:rsidR="001C3987" w:rsidRDefault="00BE6B24" w:rsidP="00BE6B24">
      <w:r>
        <w:t>Run Disk I/O performance Tool:</w:t>
      </w:r>
    </w:p>
    <w:p w14:paraId="2AB875C8" w14:textId="1F9FFB57" w:rsidR="00BE6B24" w:rsidRDefault="00BE6B24" w:rsidP="008239E7">
      <w:pPr>
        <w:pStyle w:val="ListParagraph"/>
        <w:numPr>
          <w:ilvl w:val="0"/>
          <w:numId w:val="70"/>
        </w:numPr>
      </w:pPr>
      <w:r>
        <w:t>Open a terminal</w:t>
      </w:r>
    </w:p>
    <w:p w14:paraId="018B555F" w14:textId="5BB4CEF8" w:rsidR="00BE6B24" w:rsidRDefault="00BE6B24" w:rsidP="008239E7">
      <w:pPr>
        <w:pStyle w:val="ListParagraph"/>
        <w:numPr>
          <w:ilvl w:val="0"/>
          <w:numId w:val="70"/>
        </w:numPr>
      </w:pPr>
      <w:r>
        <w:t xml:space="preserve">Log in </w:t>
      </w:r>
    </w:p>
    <w:p w14:paraId="5956DD93" w14:textId="77777777" w:rsidR="00BE6B24" w:rsidRDefault="00BE6B24" w:rsidP="008239E7">
      <w:pPr>
        <w:pStyle w:val="ListParagraph"/>
        <w:numPr>
          <w:ilvl w:val="0"/>
          <w:numId w:val="70"/>
        </w:numPr>
        <w:rPr>
          <w:ins w:id="7647" w:author="Muhammad, Alimayo (GSFC-5660)" w:date="2016-08-17T10:07:00Z"/>
        </w:rPr>
      </w:pPr>
      <w:r>
        <w:t>Assure account used has the appropriate permissions</w:t>
      </w:r>
    </w:p>
    <w:p w14:paraId="2B92B851" w14:textId="77777777" w:rsidR="0022273F" w:rsidRDefault="0022273F" w:rsidP="008239E7">
      <w:pPr>
        <w:pStyle w:val="ListParagraph"/>
        <w:numPr>
          <w:ilvl w:val="0"/>
          <w:numId w:val="70"/>
        </w:numPr>
      </w:pPr>
    </w:p>
    <w:p w14:paraId="747F35DB" w14:textId="77777777" w:rsidR="00BE6B24" w:rsidRDefault="00BE6B24" w:rsidP="008239E7">
      <w:pPr>
        <w:pStyle w:val="ListParagraph"/>
        <w:numPr>
          <w:ilvl w:val="0"/>
          <w:numId w:val="70"/>
        </w:numPr>
      </w:pPr>
      <w:r>
        <w:t>Assure that the needed script (fill_disk.py) is accessible</w:t>
      </w:r>
    </w:p>
    <w:p w14:paraId="4F41F59D" w14:textId="77777777" w:rsidR="00BE6B24" w:rsidRDefault="00BE6B24" w:rsidP="008239E7">
      <w:pPr>
        <w:pStyle w:val="ListParagraph"/>
        <w:numPr>
          <w:ilvl w:val="0"/>
          <w:numId w:val="70"/>
        </w:numPr>
      </w:pPr>
      <w:r>
        <w:t>Go to the following directory</w:t>
      </w:r>
    </w:p>
    <w:p w14:paraId="307866F8" w14:textId="77777777" w:rsidR="00BE6B24" w:rsidRDefault="00BE6B24" w:rsidP="00BE6B24">
      <w:pPr>
        <w:ind w:left="720" w:firstLine="720"/>
      </w:pPr>
      <w:r>
        <w:t>/data</w:t>
      </w:r>
    </w:p>
    <w:p w14:paraId="16131741" w14:textId="77777777" w:rsidR="00BE6B24" w:rsidRDefault="00BE6B24" w:rsidP="008239E7">
      <w:pPr>
        <w:pStyle w:val="ListParagraph"/>
        <w:numPr>
          <w:ilvl w:val="0"/>
          <w:numId w:val="70"/>
        </w:numPr>
      </w:pPr>
      <w:r>
        <w:t xml:space="preserve">Type: </w:t>
      </w:r>
    </w:p>
    <w:p w14:paraId="756FE650" w14:textId="77777777" w:rsidR="00BE6B24" w:rsidRDefault="00BE6B24" w:rsidP="00BE6B24">
      <w:pPr>
        <w:ind w:left="720" w:firstLine="720"/>
      </w:pPr>
      <w:proofErr w:type="gramStart"/>
      <w:r>
        <w:t>python</w:t>
      </w:r>
      <w:proofErr w:type="gramEnd"/>
      <w:r>
        <w:t xml:space="preserve"> fill_disk.py &lt;directory&gt; &lt;block size&gt; &lt;1&gt; &lt;number of files&gt;</w:t>
      </w:r>
    </w:p>
    <w:p w14:paraId="60E372C3" w14:textId="77777777" w:rsidR="00BE6B24" w:rsidRDefault="00BE6B24" w:rsidP="00BE6B24">
      <w:pPr>
        <w:ind w:left="720" w:firstLine="720"/>
      </w:pPr>
      <w:r>
        <w:lastRenderedPageBreak/>
        <w:t>Example: fill_</w:t>
      </w:r>
      <w:proofErr w:type="gramStart"/>
      <w:r>
        <w:t>disk.py .</w:t>
      </w:r>
      <w:proofErr w:type="gramEnd"/>
      <w:r>
        <w:t xml:space="preserve"> 1073741824 1 9</w:t>
      </w:r>
    </w:p>
    <w:p w14:paraId="10B68BAB" w14:textId="77777777" w:rsidR="00BE6B24" w:rsidRDefault="00BE6B24" w:rsidP="00BE6B24">
      <w:pPr>
        <w:ind w:left="720" w:firstLine="720"/>
      </w:pPr>
      <w:r>
        <w:t>This will create 9, 1TB files</w:t>
      </w:r>
    </w:p>
    <w:p w14:paraId="4618D704" w14:textId="77777777" w:rsidR="00BE6B24" w:rsidRDefault="00BE6B24" w:rsidP="00BE6B24">
      <w:pPr>
        <w:ind w:left="720" w:firstLine="720"/>
      </w:pPr>
      <w:r>
        <w:t>For this test we created 5000 files each 10 TB</w:t>
      </w:r>
      <w:proofErr w:type="gramStart"/>
      <w:r>
        <w:t>  10737418240</w:t>
      </w:r>
      <w:proofErr w:type="gramEnd"/>
    </w:p>
    <w:p w14:paraId="41FDA1A0" w14:textId="1C0A4C65" w:rsidR="00BE6B24" w:rsidRDefault="00BE6B24" w:rsidP="008239E7">
      <w:pPr>
        <w:pStyle w:val="ListParagraph"/>
        <w:numPr>
          <w:ilvl w:val="0"/>
          <w:numId w:val="70"/>
        </w:numPr>
      </w:pPr>
      <w:r>
        <w:t xml:space="preserve">This </w:t>
      </w:r>
      <w:r w:rsidR="00AF18A4">
        <w:t xml:space="preserve">script </w:t>
      </w:r>
      <w:r>
        <w:t>will generate a set of test files that will fill the di</w:t>
      </w:r>
      <w:r w:rsidR="00AF18A4">
        <w:t xml:space="preserve">sk space by more than 75%.  The script dates the files </w:t>
      </w:r>
      <w:r>
        <w:t>more than 7 days in the past.</w:t>
      </w:r>
    </w:p>
    <w:p w14:paraId="3A2E438D" w14:textId="77777777" w:rsidR="00BE6B24" w:rsidRDefault="00BE6B24" w:rsidP="008239E7">
      <w:pPr>
        <w:pStyle w:val="ListParagraph"/>
        <w:numPr>
          <w:ilvl w:val="0"/>
          <w:numId w:val="70"/>
        </w:numPr>
      </w:pPr>
      <w:r>
        <w:t>Verify that the file dates are 7 days old.</w:t>
      </w:r>
    </w:p>
    <w:p w14:paraId="1BE25C8E" w14:textId="3900280F" w:rsidR="00BE6B24" w:rsidRDefault="00BE6B24" w:rsidP="008239E7">
      <w:pPr>
        <w:pStyle w:val="ListParagraph"/>
        <w:numPr>
          <w:ilvl w:val="0"/>
          <w:numId w:val="70"/>
        </w:numPr>
      </w:pPr>
      <w:r>
        <w:t xml:space="preserve">Confirm memory is more than 75% full by checking memory status details by typing: </w:t>
      </w:r>
      <w:proofErr w:type="spellStart"/>
      <w:r>
        <w:t>ls</w:t>
      </w:r>
      <w:proofErr w:type="spellEnd"/>
      <w:r>
        <w:t xml:space="preserve"> </w:t>
      </w:r>
      <w:r w:rsidR="00AF18A4">
        <w:t>–</w:t>
      </w:r>
      <w:proofErr w:type="spellStart"/>
      <w:r>
        <w:t>l</w:t>
      </w:r>
      <w:r w:rsidR="00AF18A4">
        <w:t>.</w:t>
      </w:r>
      <w:proofErr w:type="spellEnd"/>
    </w:p>
    <w:p w14:paraId="56056F61" w14:textId="77777777" w:rsidR="00BE6B24" w:rsidRDefault="00BE6B24" w:rsidP="008239E7">
      <w:pPr>
        <w:pStyle w:val="ListParagraph"/>
        <w:numPr>
          <w:ilvl w:val="0"/>
          <w:numId w:val="70"/>
        </w:numPr>
      </w:pPr>
      <w:r>
        <w:t>Wait an hour</w:t>
      </w:r>
    </w:p>
    <w:p w14:paraId="298EB422" w14:textId="77777777" w:rsidR="00BE6B24" w:rsidRDefault="00BE6B24" w:rsidP="008239E7">
      <w:pPr>
        <w:pStyle w:val="ListParagraph"/>
        <w:numPr>
          <w:ilvl w:val="0"/>
          <w:numId w:val="70"/>
        </w:numPr>
      </w:pPr>
      <w:r>
        <w:t xml:space="preserve">The system should automatically start deleting the oldest test files until the storage drops to below 75%. </w:t>
      </w:r>
    </w:p>
    <w:p w14:paraId="62A1324C" w14:textId="77777777" w:rsidR="00BE6B24" w:rsidRDefault="00BE6B24" w:rsidP="008239E7">
      <w:pPr>
        <w:pStyle w:val="ListParagraph"/>
        <w:numPr>
          <w:ilvl w:val="0"/>
          <w:numId w:val="70"/>
        </w:numPr>
      </w:pPr>
      <w:r>
        <w:t>Recheck memory status to confirm it is below 75%.</w:t>
      </w:r>
    </w:p>
    <w:p w14:paraId="5D13856B" w14:textId="5AA9C808" w:rsidR="00BE6B24" w:rsidRDefault="00BE6B24" w:rsidP="008239E7">
      <w:pPr>
        <w:pStyle w:val="ListParagraph"/>
        <w:numPr>
          <w:ilvl w:val="0"/>
          <w:numId w:val="70"/>
        </w:numPr>
      </w:pPr>
      <w:r>
        <w:t xml:space="preserve">Confirm </w:t>
      </w:r>
      <w:del w:id="7648" w:author="Perrine, Martin L. (GSFC-5670)" w:date="2016-09-13T14:29:00Z">
        <w:r w:rsidDel="00055AC4">
          <w:delText>NENG</w:delText>
        </w:r>
      </w:del>
      <w:ins w:id="7649" w:author="Perrine, Martin L. (GSFC-5670)" w:date="2016-09-13T14:29:00Z">
        <w:r w:rsidR="00055AC4">
          <w:t>DAPHNE</w:t>
        </w:r>
      </w:ins>
      <w:r>
        <w:t xml:space="preserve"> software deletion actions by looking at the </w:t>
      </w:r>
      <w:del w:id="7650" w:author="Perrine, Martin L. (GSFC-5670)" w:date="2016-09-13T14:29:00Z">
        <w:r w:rsidDel="00055AC4">
          <w:delText>NENG</w:delText>
        </w:r>
      </w:del>
      <w:ins w:id="7651" w:author="Perrine, Martin L. (GSFC-5670)" w:date="2016-09-13T14:29:00Z">
        <w:r w:rsidR="00055AC4">
          <w:t>DAPHNE</w:t>
        </w:r>
      </w:ins>
      <w:r>
        <w:t xml:space="preserve"> log files in the /rip/</w:t>
      </w:r>
      <w:proofErr w:type="spellStart"/>
      <w:r>
        <w:t>cln</w:t>
      </w:r>
      <w:proofErr w:type="spellEnd"/>
      <w:r>
        <w:t xml:space="preserve">/log directory.  </w:t>
      </w:r>
    </w:p>
    <w:p w14:paraId="50F244B8" w14:textId="77777777" w:rsidR="00BE6B24" w:rsidRDefault="00BE6B24" w:rsidP="008239E7">
      <w:pPr>
        <w:pStyle w:val="ListParagraph"/>
        <w:numPr>
          <w:ilvl w:val="0"/>
          <w:numId w:val="70"/>
        </w:numPr>
      </w:pPr>
      <w:r>
        <w:t>Manually delete the remaining dummy files created in step 3 above.</w:t>
      </w:r>
    </w:p>
    <w:p w14:paraId="7BE9DC28" w14:textId="7DE1476C" w:rsidR="00BE6B24" w:rsidRDefault="002504DB" w:rsidP="008239E7">
      <w:pPr>
        <w:pStyle w:val="ListParagraph"/>
        <w:numPr>
          <w:ilvl w:val="0"/>
          <w:numId w:val="70"/>
        </w:numPr>
      </w:pPr>
      <w:r>
        <w:t>To t</w:t>
      </w:r>
      <w:r w:rsidR="00BE6B24">
        <w:t>est the open side memory synch function do the following.</w:t>
      </w:r>
    </w:p>
    <w:p w14:paraId="55AFDE25" w14:textId="073E9AEA" w:rsidR="00BE6B24" w:rsidRDefault="00BE6B24" w:rsidP="008239E7">
      <w:pPr>
        <w:pStyle w:val="ListParagraph"/>
        <w:numPr>
          <w:ilvl w:val="0"/>
          <w:numId w:val="70"/>
        </w:numPr>
      </w:pPr>
      <w:r>
        <w:t>On the secure side server navigate to a directory that is synched.  The /rip/</w:t>
      </w:r>
      <w:proofErr w:type="spellStart"/>
      <w:r>
        <w:t>tlm</w:t>
      </w:r>
      <w:proofErr w:type="spellEnd"/>
      <w:r>
        <w:t>/ “hour” directories are all synched and can be used for this test.</w:t>
      </w:r>
    </w:p>
    <w:p w14:paraId="53999B45" w14:textId="0C01F73A" w:rsidR="000E7355" w:rsidRDefault="000E7355" w:rsidP="008239E7">
      <w:pPr>
        <w:pStyle w:val="ListParagraph"/>
        <w:numPr>
          <w:ilvl w:val="0"/>
          <w:numId w:val="70"/>
        </w:numPr>
      </w:pPr>
      <w:r>
        <w:t>Create a test file using any method desired.</w:t>
      </w:r>
    </w:p>
    <w:p w14:paraId="42762AA3" w14:textId="77777777" w:rsidR="000E7355" w:rsidRDefault="000E7355" w:rsidP="008239E7">
      <w:pPr>
        <w:pStyle w:val="ListParagraph"/>
        <w:numPr>
          <w:ilvl w:val="0"/>
          <w:numId w:val="70"/>
        </w:numPr>
      </w:pPr>
      <w:r>
        <w:t>Wait for a few minutes.</w:t>
      </w:r>
    </w:p>
    <w:p w14:paraId="46E678B6" w14:textId="039A8F65" w:rsidR="000E7355" w:rsidRDefault="000E7355" w:rsidP="008239E7">
      <w:pPr>
        <w:pStyle w:val="ListParagraph"/>
        <w:numPr>
          <w:ilvl w:val="0"/>
          <w:numId w:val="70"/>
        </w:numPr>
      </w:pPr>
      <w:r>
        <w:t xml:space="preserve">On the corresponding open side server navigate to the same directory and do </w:t>
      </w:r>
      <w:proofErr w:type="gramStart"/>
      <w:r>
        <w:t>a</w:t>
      </w:r>
      <w:proofErr w:type="gramEnd"/>
      <w:r>
        <w:t xml:space="preserve"> </w:t>
      </w:r>
      <w:proofErr w:type="spellStart"/>
      <w:r>
        <w:t>ls</w:t>
      </w:r>
      <w:proofErr w:type="spellEnd"/>
      <w:r>
        <w:t xml:space="preserve"> command to confirm the test file </w:t>
      </w:r>
      <w:r w:rsidR="002504DB">
        <w:t xml:space="preserve">was automatically created (was </w:t>
      </w:r>
      <w:r w:rsidR="00800057">
        <w:t>synchronized</w:t>
      </w:r>
      <w:r w:rsidR="002504DB">
        <w:t xml:space="preserve"> correctly)</w:t>
      </w:r>
      <w:r>
        <w:t>.</w:t>
      </w:r>
    </w:p>
    <w:p w14:paraId="48ED8C87" w14:textId="74A84FAD" w:rsidR="000E7355" w:rsidRDefault="000E7355" w:rsidP="008239E7">
      <w:pPr>
        <w:pStyle w:val="ListParagraph"/>
        <w:numPr>
          <w:ilvl w:val="0"/>
          <w:numId w:val="70"/>
        </w:numPr>
      </w:pPr>
      <w:r>
        <w:t>From the secure server delete the test file.</w:t>
      </w:r>
    </w:p>
    <w:p w14:paraId="4006E59D" w14:textId="15F1E69C" w:rsidR="000E7355" w:rsidRDefault="000E7355" w:rsidP="008239E7">
      <w:pPr>
        <w:pStyle w:val="ListParagraph"/>
        <w:numPr>
          <w:ilvl w:val="0"/>
          <w:numId w:val="70"/>
        </w:numPr>
      </w:pPr>
      <w:r>
        <w:t>Wait for a few minutes.</w:t>
      </w:r>
    </w:p>
    <w:p w14:paraId="3EB8F3C7" w14:textId="07850B73" w:rsidR="000E7355" w:rsidRDefault="000E7355" w:rsidP="008239E7">
      <w:pPr>
        <w:pStyle w:val="ListParagraph"/>
        <w:numPr>
          <w:ilvl w:val="0"/>
          <w:numId w:val="70"/>
        </w:numPr>
      </w:pPr>
      <w:r>
        <w:t xml:space="preserve">On the </w:t>
      </w:r>
      <w:r w:rsidR="00800057">
        <w:t>open</w:t>
      </w:r>
      <w:r>
        <w:t xml:space="preserve"> side server confirm that the file was also deleted.</w:t>
      </w:r>
    </w:p>
    <w:p w14:paraId="3FEB7402" w14:textId="1614F885" w:rsidR="000E7355" w:rsidRDefault="000E7355" w:rsidP="008239E7">
      <w:pPr>
        <w:pStyle w:val="ListParagraph"/>
        <w:numPr>
          <w:ilvl w:val="0"/>
          <w:numId w:val="70"/>
        </w:numPr>
      </w:pPr>
      <w:r>
        <w:t xml:space="preserve">If the action occurred this would indicate that the synch function is correctly working and the memory overflow function </w:t>
      </w:r>
      <w:r w:rsidR="00800057">
        <w:t xml:space="preserve">is </w:t>
      </w:r>
      <w:r>
        <w:t>also working via the secure server.</w:t>
      </w:r>
    </w:p>
    <w:p w14:paraId="63A39758" w14:textId="77777777" w:rsidR="000E7355" w:rsidRDefault="000E7355" w:rsidP="008239E7">
      <w:pPr>
        <w:pStyle w:val="ListParagraph"/>
      </w:pPr>
    </w:p>
    <w:p w14:paraId="03EB7B67" w14:textId="77777777" w:rsidR="00BE6B24" w:rsidRDefault="00BE6B24" w:rsidP="008239E7"/>
    <w:p w14:paraId="78FE45C3" w14:textId="77777777" w:rsidR="00605ACD" w:rsidRPr="0005058D" w:rsidRDefault="00605ACD" w:rsidP="005152B5">
      <w:pPr>
        <w:pStyle w:val="Caption"/>
        <w:rPr>
          <w:b/>
        </w:rPr>
      </w:pPr>
      <w:bookmarkStart w:id="7652" w:name="_Toc460236107"/>
      <w:r>
        <w:t xml:space="preserve">Table </w:t>
      </w:r>
      <w:fldSimple w:instr=" SEQ Table \* ARABIC ">
        <w:r w:rsidR="00C92146">
          <w:rPr>
            <w:noProof/>
          </w:rPr>
          <w:t>6</w:t>
        </w:r>
      </w:fldSimple>
      <w:r>
        <w:t xml:space="preserve"> Logging Storage Test</w:t>
      </w:r>
      <w:bookmarkEnd w:id="7652"/>
    </w:p>
    <w:tbl>
      <w:tblPr>
        <w:tblStyle w:val="TableGrid"/>
        <w:tblW w:w="0" w:type="auto"/>
        <w:jc w:val="center"/>
        <w:tblLook w:val="04A0" w:firstRow="1" w:lastRow="0" w:firstColumn="1" w:lastColumn="0" w:noHBand="0" w:noVBand="1"/>
      </w:tblPr>
      <w:tblGrid>
        <w:gridCol w:w="1524"/>
        <w:gridCol w:w="1203"/>
      </w:tblGrid>
      <w:tr w:rsidR="00605ACD" w14:paraId="6334BE09" w14:textId="77777777" w:rsidTr="00605644">
        <w:trPr>
          <w:jc w:val="center"/>
        </w:trPr>
        <w:tc>
          <w:tcPr>
            <w:tcW w:w="0" w:type="auto"/>
          </w:tcPr>
          <w:p w14:paraId="4DC732E4" w14:textId="77777777" w:rsidR="00605ACD" w:rsidRDefault="00605ACD" w:rsidP="00605644">
            <w:r>
              <w:t>Event</w:t>
            </w:r>
          </w:p>
        </w:tc>
        <w:tc>
          <w:tcPr>
            <w:tcW w:w="0" w:type="auto"/>
          </w:tcPr>
          <w:p w14:paraId="6DF821C7" w14:textId="77777777" w:rsidR="00605ACD" w:rsidRDefault="00605ACD" w:rsidP="00605644">
            <w:r>
              <w:t>Pass/Fail</w:t>
            </w:r>
          </w:p>
        </w:tc>
      </w:tr>
      <w:tr w:rsidR="00605ACD" w14:paraId="5E1555C4" w14:textId="77777777" w:rsidTr="00605644">
        <w:trPr>
          <w:jc w:val="center"/>
        </w:trPr>
        <w:tc>
          <w:tcPr>
            <w:tcW w:w="0" w:type="auto"/>
          </w:tcPr>
          <w:p w14:paraId="796B4B17" w14:textId="77777777" w:rsidR="00605ACD" w:rsidRDefault="00605ACD" w:rsidP="00605644">
            <w:r>
              <w:t>Files erased</w:t>
            </w:r>
          </w:p>
        </w:tc>
        <w:tc>
          <w:tcPr>
            <w:tcW w:w="0" w:type="auto"/>
          </w:tcPr>
          <w:p w14:paraId="242C99CF" w14:textId="77777777" w:rsidR="00605ACD" w:rsidRDefault="00605ACD" w:rsidP="00605644"/>
        </w:tc>
      </w:tr>
    </w:tbl>
    <w:p w14:paraId="4274E8D8" w14:textId="77777777" w:rsidR="001C3987" w:rsidRDefault="001C3987">
      <w:pPr>
        <w:pStyle w:val="BodyText"/>
        <w:pPrChange w:id="7653" w:author="Perrine, Martin L. (GSFC-5670)" w:date="2016-08-30T14:52:00Z">
          <w:pPr>
            <w:pStyle w:val="Caption"/>
          </w:pPr>
        </w:pPrChange>
      </w:pPr>
    </w:p>
    <w:p w14:paraId="1A157DC3" w14:textId="77777777" w:rsidR="001C3987" w:rsidRDefault="001C3987">
      <w:pPr>
        <w:pStyle w:val="BodyText"/>
      </w:pPr>
    </w:p>
    <w:p w14:paraId="45866CC5" w14:textId="77777777" w:rsidR="001C3987" w:rsidRDefault="001C3987">
      <w:pPr>
        <w:pStyle w:val="BodyText"/>
      </w:pPr>
    </w:p>
    <w:p w14:paraId="29D0CE40" w14:textId="77777777" w:rsidR="001C3987" w:rsidRDefault="001C3987">
      <w:pPr>
        <w:pStyle w:val="BodyText"/>
      </w:pPr>
    </w:p>
    <w:p w14:paraId="4A853DA6" w14:textId="77777777" w:rsidR="001C3987" w:rsidRDefault="001C3987">
      <w:pPr>
        <w:pStyle w:val="BodyText"/>
      </w:pPr>
    </w:p>
    <w:p w14:paraId="749ADF52" w14:textId="77777777" w:rsidR="001C3987" w:rsidRDefault="001C3987">
      <w:pPr>
        <w:pStyle w:val="BodyText"/>
        <w:rPr>
          <w:ins w:id="7654" w:author="Muhammad, Alimayo (GSFC-5660)" w:date="2016-08-08T14:59:00Z"/>
        </w:rPr>
      </w:pPr>
    </w:p>
    <w:p w14:paraId="0544E1AC" w14:textId="77777777" w:rsidR="00181E67" w:rsidDel="000657B9" w:rsidRDefault="00181E67">
      <w:pPr>
        <w:pStyle w:val="Heading3"/>
        <w:numPr>
          <w:ilvl w:val="0"/>
          <w:numId w:val="0"/>
        </w:numPr>
        <w:rPr>
          <w:del w:id="7655" w:author="Muhammad, Alimayo (GSFC-5660)" w:date="2016-08-08T12:36:00Z"/>
        </w:rPr>
        <w:pPrChange w:id="7656" w:author="Perrine, Martin L. (GSFC-5670)" w:date="2016-09-02T15:02:00Z">
          <w:pPr>
            <w:ind w:left="720"/>
            <w:jc w:val="left"/>
          </w:pPr>
        </w:pPrChange>
      </w:pPr>
      <w:bookmarkStart w:id="7657" w:name="_Toc458423150"/>
      <w:bookmarkStart w:id="7658" w:name="_Toc458432655"/>
      <w:bookmarkStart w:id="7659" w:name="_Toc459194130"/>
      <w:bookmarkStart w:id="7660" w:name="_Toc459198376"/>
      <w:bookmarkStart w:id="7661" w:name="_Toc459198642"/>
      <w:bookmarkStart w:id="7662" w:name="_Toc460592877"/>
      <w:bookmarkEnd w:id="7657"/>
      <w:bookmarkEnd w:id="7658"/>
      <w:bookmarkEnd w:id="7659"/>
      <w:bookmarkEnd w:id="7660"/>
      <w:bookmarkEnd w:id="7661"/>
      <w:bookmarkEnd w:id="7662"/>
    </w:p>
    <w:p w14:paraId="65810DE9" w14:textId="5319B1DF" w:rsidR="000657B9" w:rsidDel="00CC3D44" w:rsidRDefault="000657B9">
      <w:pPr>
        <w:pStyle w:val="Heading3"/>
        <w:rPr>
          <w:ins w:id="7663" w:author="Muhammad, Alimayo (GSFC-5660)" w:date="2016-08-17T12:01:00Z"/>
          <w:del w:id="7664" w:author="Perrine, Martin L. (GSFC-5670)" w:date="2016-09-07T09:22:00Z"/>
        </w:rPr>
        <w:pPrChange w:id="7665" w:author="Perrine, Martin L. (GSFC-5670)" w:date="2016-09-02T15:02:00Z">
          <w:pPr>
            <w:ind w:left="720"/>
            <w:jc w:val="left"/>
          </w:pPr>
        </w:pPrChange>
      </w:pPr>
      <w:bookmarkStart w:id="7666" w:name="_Toc460592878"/>
      <w:bookmarkEnd w:id="7666"/>
    </w:p>
    <w:p w14:paraId="0371515E" w14:textId="77777777" w:rsidR="000657B9" w:rsidRPr="000657B9" w:rsidRDefault="000657B9">
      <w:pPr>
        <w:pStyle w:val="BodyText"/>
        <w:rPr>
          <w:ins w:id="7667" w:author="Muhammad, Alimayo (GSFC-5660)" w:date="2016-08-17T12:00:00Z"/>
        </w:rPr>
        <w:pPrChange w:id="7668" w:author="Perrine, Martin L. (GSFC-5670)" w:date="2016-08-30T14:52:00Z">
          <w:pPr>
            <w:ind w:left="720"/>
            <w:jc w:val="left"/>
          </w:pPr>
        </w:pPrChange>
      </w:pPr>
    </w:p>
    <w:p w14:paraId="59C9C2F4" w14:textId="669D37EF" w:rsidR="000657B9" w:rsidRDefault="000657B9" w:rsidP="003127AA">
      <w:pPr>
        <w:pStyle w:val="Heading3"/>
        <w:rPr>
          <w:ins w:id="7669" w:author="Muhammad, Alimayo (GSFC-5660)" w:date="2016-08-17T12:00:00Z"/>
        </w:rPr>
        <w:pPrChange w:id="7670" w:author="Perrine, Martin L. (GSFC-5670)" w:date="2016-09-14T15:03:00Z">
          <w:pPr>
            <w:ind w:left="720"/>
            <w:jc w:val="left"/>
          </w:pPr>
        </w:pPrChange>
      </w:pPr>
      <w:bookmarkStart w:id="7671" w:name="_Ref460490511"/>
      <w:bookmarkStart w:id="7672" w:name="_Ref460490712"/>
      <w:bookmarkStart w:id="7673" w:name="_Toc460592879"/>
      <w:moveToRangeStart w:id="7674" w:author="Muhammad, Alimayo (GSFC-5660)" w:date="2016-08-17T12:01:00Z" w:name="move459198663"/>
      <w:moveTo w:id="7675" w:author="Muhammad, Alimayo (GSFC-5660)" w:date="2016-08-17T12:01:00Z">
        <w:r>
          <w:t>Latency Test</w:t>
        </w:r>
      </w:moveTo>
      <w:bookmarkEnd w:id="7671"/>
      <w:bookmarkEnd w:id="7672"/>
      <w:bookmarkEnd w:id="7673"/>
      <w:moveToRangeEnd w:id="7674"/>
    </w:p>
    <w:p w14:paraId="5D433628" w14:textId="4798FE3C" w:rsidR="0094001A" w:rsidDel="0047096C" w:rsidRDefault="0094001A">
      <w:pPr>
        <w:pStyle w:val="Heading3"/>
        <w:rPr>
          <w:moveFrom w:id="7676" w:author="Muhammad, Alimayo (GSFC-5660)" w:date="2016-08-17T12:01:00Z"/>
        </w:rPr>
      </w:pPr>
      <w:moveFromRangeStart w:id="7677" w:author="Muhammad, Alimayo (GSFC-5660)" w:date="2016-08-17T12:01:00Z" w:name="move459198663"/>
      <w:moveFrom w:id="7678" w:author="Muhammad, Alimayo (GSFC-5660)" w:date="2016-08-17T12:01:00Z">
        <w:r w:rsidDel="000657B9">
          <w:t>Latency Test</w:t>
        </w:r>
      </w:moveFrom>
    </w:p>
    <w:moveFromRangeEnd w:id="7677"/>
    <w:p w14:paraId="289C7BF2" w14:textId="77777777" w:rsidR="0094001A" w:rsidDel="00662984" w:rsidRDefault="0094001A">
      <w:pPr>
        <w:pStyle w:val="Heading3"/>
        <w:numPr>
          <w:ilvl w:val="0"/>
          <w:numId w:val="0"/>
        </w:numPr>
        <w:rPr>
          <w:del w:id="7679" w:author="Muhammad, Alimayo (GSFC-5660)" w:date="2016-08-17T12:02:00Z"/>
        </w:rPr>
        <w:pPrChange w:id="7680" w:author="Muhammad, Alimayo (GSFC-5660)" w:date="2016-08-17T12:00:00Z">
          <w:pPr>
            <w:ind w:left="720"/>
            <w:jc w:val="left"/>
          </w:pPr>
        </w:pPrChange>
      </w:pPr>
    </w:p>
    <w:p w14:paraId="1C35365F" w14:textId="5E1BD4D9" w:rsidR="009B0353" w:rsidRDefault="009B0353" w:rsidP="009B0353">
      <w:pPr>
        <w:rPr>
          <w:rFonts w:ascii="Calibri" w:hAnsi="Calibri"/>
          <w:sz w:val="22"/>
          <w:szCs w:val="22"/>
        </w:rPr>
      </w:pPr>
      <w:r>
        <w:rPr>
          <w:b/>
          <w:bCs/>
        </w:rPr>
        <w:t>Purpose:</w:t>
      </w:r>
    </w:p>
    <w:p w14:paraId="4073A9F0" w14:textId="6CC1643E" w:rsidR="009B0353" w:rsidRDefault="009B0353" w:rsidP="009B0353">
      <w:r>
        <w:lastRenderedPageBreak/>
        <w:t>Verify compliance with the system latency requirements which are listed below</w:t>
      </w:r>
      <w:r w:rsidR="005C603D">
        <w:t>:</w:t>
      </w:r>
    </w:p>
    <w:p w14:paraId="304B2458" w14:textId="77777777" w:rsidR="009B0353" w:rsidRDefault="009B0353" w:rsidP="009B0353"/>
    <w:p w14:paraId="4DBE1ABC" w14:textId="3E6BB26C" w:rsidR="009B0353" w:rsidRDefault="009B0353" w:rsidP="009B0353">
      <w:pPr>
        <w:rPr>
          <w:b/>
          <w:bCs/>
        </w:rPr>
      </w:pPr>
      <w:del w:id="7681" w:author="Perrine, Martin L. (GSFC-5670)" w:date="2016-09-13T14:29:00Z">
        <w:r w:rsidDel="00055AC4">
          <w:rPr>
            <w:b/>
            <w:bCs/>
          </w:rPr>
          <w:delText>NENG</w:delText>
        </w:r>
      </w:del>
      <w:ins w:id="7682" w:author="Perrine, Martin L. (GSFC-5670)" w:date="2016-09-13T14:29:00Z">
        <w:r w:rsidR="00055AC4">
          <w:rPr>
            <w:b/>
            <w:bCs/>
          </w:rPr>
          <w:t>DAPHNE</w:t>
        </w:r>
      </w:ins>
      <w:r>
        <w:rPr>
          <w:b/>
          <w:bCs/>
        </w:rPr>
        <w:t xml:space="preserve">-PERF-001 </w:t>
      </w:r>
      <w:r w:rsidRPr="008239E7">
        <w:rPr>
          <w:bCs/>
        </w:rPr>
        <w:t xml:space="preserve">Local </w:t>
      </w:r>
      <w:proofErr w:type="spellStart"/>
      <w:r w:rsidRPr="008239E7">
        <w:rPr>
          <w:bCs/>
        </w:rPr>
        <w:t>cmd</w:t>
      </w:r>
      <w:proofErr w:type="spellEnd"/>
      <w:r w:rsidRPr="008239E7">
        <w:rPr>
          <w:bCs/>
        </w:rPr>
        <w:t xml:space="preserve"> response 5 </w:t>
      </w:r>
      <w:proofErr w:type="spellStart"/>
      <w:r w:rsidRPr="008239E7">
        <w:rPr>
          <w:bCs/>
        </w:rPr>
        <w:t>secs</w:t>
      </w:r>
      <w:proofErr w:type="spellEnd"/>
    </w:p>
    <w:p w14:paraId="1114852D" w14:textId="44A8B911" w:rsidR="009B0353" w:rsidRDefault="009B0353" w:rsidP="009B0353">
      <w:pPr>
        <w:rPr>
          <w:b/>
          <w:bCs/>
        </w:rPr>
      </w:pPr>
      <w:del w:id="7683" w:author="Perrine, Martin L. (GSFC-5670)" w:date="2016-09-13T14:29:00Z">
        <w:r w:rsidDel="00055AC4">
          <w:rPr>
            <w:b/>
            <w:bCs/>
          </w:rPr>
          <w:delText>NENG</w:delText>
        </w:r>
      </w:del>
      <w:ins w:id="7684" w:author="Perrine, Martin L. (GSFC-5670)" w:date="2016-09-13T14:29:00Z">
        <w:r w:rsidR="00055AC4">
          <w:rPr>
            <w:b/>
            <w:bCs/>
          </w:rPr>
          <w:t>DAPHNE</w:t>
        </w:r>
      </w:ins>
      <w:r>
        <w:rPr>
          <w:b/>
          <w:bCs/>
        </w:rPr>
        <w:t xml:space="preserve">-PERF-002 </w:t>
      </w:r>
      <w:r w:rsidRPr="008239E7">
        <w:rPr>
          <w:bCs/>
        </w:rPr>
        <w:t xml:space="preserve">loading configuration 120 </w:t>
      </w:r>
      <w:proofErr w:type="spellStart"/>
      <w:r w:rsidRPr="008239E7">
        <w:rPr>
          <w:bCs/>
        </w:rPr>
        <w:t>secs</w:t>
      </w:r>
      <w:proofErr w:type="spellEnd"/>
    </w:p>
    <w:p w14:paraId="5B45D1E2" w14:textId="17D0A73B" w:rsidR="009B0353" w:rsidRDefault="009B0353" w:rsidP="009B0353">
      <w:pPr>
        <w:rPr>
          <w:b/>
          <w:bCs/>
        </w:rPr>
      </w:pPr>
      <w:del w:id="7685" w:author="Perrine, Martin L. (GSFC-5670)" w:date="2016-09-13T14:29:00Z">
        <w:r w:rsidDel="00055AC4">
          <w:rPr>
            <w:b/>
            <w:bCs/>
          </w:rPr>
          <w:delText>NENG</w:delText>
        </w:r>
      </w:del>
      <w:ins w:id="7686" w:author="Perrine, Martin L. (GSFC-5670)" w:date="2016-09-13T14:29:00Z">
        <w:r w:rsidR="00055AC4">
          <w:rPr>
            <w:b/>
            <w:bCs/>
          </w:rPr>
          <w:t>DAPHNE</w:t>
        </w:r>
      </w:ins>
      <w:r>
        <w:rPr>
          <w:b/>
          <w:bCs/>
        </w:rPr>
        <w:t xml:space="preserve">-PERF-003 </w:t>
      </w:r>
      <w:r w:rsidRPr="008239E7">
        <w:rPr>
          <w:bCs/>
        </w:rPr>
        <w:t xml:space="preserve">Activation of return data 60 </w:t>
      </w:r>
      <w:proofErr w:type="spellStart"/>
      <w:r w:rsidRPr="008239E7">
        <w:rPr>
          <w:bCs/>
        </w:rPr>
        <w:t>secs</w:t>
      </w:r>
      <w:proofErr w:type="spellEnd"/>
    </w:p>
    <w:p w14:paraId="2091B055" w14:textId="3AAC450C" w:rsidR="009B0353" w:rsidRDefault="009B0353" w:rsidP="009B0353">
      <w:pPr>
        <w:rPr>
          <w:b/>
          <w:bCs/>
        </w:rPr>
      </w:pPr>
      <w:del w:id="7687" w:author="Perrine, Martin L. (GSFC-5670)" w:date="2016-09-13T14:29:00Z">
        <w:r w:rsidDel="00055AC4">
          <w:rPr>
            <w:b/>
            <w:bCs/>
          </w:rPr>
          <w:delText>NENG</w:delText>
        </w:r>
      </w:del>
      <w:ins w:id="7688" w:author="Perrine, Martin L. (GSFC-5670)" w:date="2016-09-13T14:29:00Z">
        <w:r w:rsidR="00055AC4">
          <w:rPr>
            <w:b/>
            <w:bCs/>
          </w:rPr>
          <w:t>DAPHNE</w:t>
        </w:r>
      </w:ins>
      <w:r>
        <w:rPr>
          <w:b/>
          <w:bCs/>
        </w:rPr>
        <w:t xml:space="preserve">-PERF-009 </w:t>
      </w:r>
      <w:r w:rsidRPr="008239E7">
        <w:rPr>
          <w:bCs/>
        </w:rPr>
        <w:t>latency shall not exceed 3 minutes</w:t>
      </w:r>
    </w:p>
    <w:p w14:paraId="10266F91" w14:textId="77777777" w:rsidR="009B0353" w:rsidRDefault="009B0353" w:rsidP="009B0353">
      <w:pPr>
        <w:rPr>
          <w:b/>
          <w:bCs/>
        </w:rPr>
      </w:pPr>
    </w:p>
    <w:tbl>
      <w:tblPr>
        <w:tblW w:w="8960" w:type="dxa"/>
        <w:tblLook w:val="04A0" w:firstRow="1" w:lastRow="0" w:firstColumn="1" w:lastColumn="0" w:noHBand="0" w:noVBand="1"/>
      </w:tblPr>
      <w:tblGrid>
        <w:gridCol w:w="2040"/>
        <w:gridCol w:w="6920"/>
      </w:tblGrid>
      <w:tr w:rsidR="00F25996" w:rsidRPr="00F25996" w14:paraId="39C1A29D" w14:textId="77777777" w:rsidTr="00F25996">
        <w:trPr>
          <w:trHeight w:val="576"/>
          <w:ins w:id="7689" w:author="Perrine, Martin L. (GSFC-5670)" w:date="2016-09-14T15:17:00Z"/>
        </w:trPr>
        <w:tc>
          <w:tcPr>
            <w:tcW w:w="2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E67EE07" w14:textId="77777777" w:rsidR="00F25996" w:rsidRPr="00F25996" w:rsidRDefault="00F25996" w:rsidP="00F25996">
            <w:pPr>
              <w:jc w:val="left"/>
              <w:rPr>
                <w:ins w:id="7690" w:author="Perrine, Martin L. (GSFC-5670)" w:date="2016-09-14T15:17:00Z"/>
                <w:rFonts w:ascii="Calibri" w:hAnsi="Calibri"/>
                <w:color w:val="000000"/>
                <w:sz w:val="22"/>
                <w:szCs w:val="22"/>
              </w:rPr>
            </w:pPr>
            <w:ins w:id="7691" w:author="Perrine, Martin L. (GSFC-5670)" w:date="2016-09-14T15:17:00Z">
              <w:r w:rsidRPr="00F25996">
                <w:rPr>
                  <w:rFonts w:ascii="Calibri" w:hAnsi="Calibri"/>
                  <w:color w:val="000000"/>
                  <w:sz w:val="22"/>
                  <w:szCs w:val="22"/>
                </w:rPr>
                <w:t>NENG-PERF-001</w:t>
              </w:r>
            </w:ins>
          </w:p>
        </w:tc>
        <w:tc>
          <w:tcPr>
            <w:tcW w:w="6920" w:type="dxa"/>
            <w:tcBorders>
              <w:top w:val="single" w:sz="4" w:space="0" w:color="auto"/>
              <w:left w:val="nil"/>
              <w:bottom w:val="single" w:sz="4" w:space="0" w:color="auto"/>
              <w:right w:val="single" w:sz="4" w:space="0" w:color="auto"/>
            </w:tcBorders>
            <w:shd w:val="clear" w:color="auto" w:fill="auto"/>
            <w:vAlign w:val="bottom"/>
            <w:hideMark/>
          </w:tcPr>
          <w:p w14:paraId="64235004" w14:textId="77777777" w:rsidR="00F25996" w:rsidRPr="00F25996" w:rsidRDefault="00F25996" w:rsidP="00F25996">
            <w:pPr>
              <w:jc w:val="left"/>
              <w:rPr>
                <w:ins w:id="7692" w:author="Perrine, Martin L. (GSFC-5670)" w:date="2016-09-14T15:17:00Z"/>
                <w:rFonts w:ascii="Calibri" w:hAnsi="Calibri"/>
                <w:color w:val="000000"/>
                <w:sz w:val="22"/>
                <w:szCs w:val="22"/>
              </w:rPr>
            </w:pPr>
            <w:ins w:id="7693" w:author="Perrine, Martin L. (GSFC-5670)" w:date="2016-09-14T15:17:00Z">
              <w:r w:rsidRPr="00F25996">
                <w:rPr>
                  <w:rFonts w:ascii="Calibri" w:hAnsi="Calibri"/>
                  <w:color w:val="000000"/>
                  <w:sz w:val="22"/>
                  <w:szCs w:val="22"/>
                </w:rPr>
                <w:t xml:space="preserve">  DAPHNE shall respond to commands from the remote TCP/IP interface in less than 5 seconds.</w:t>
              </w:r>
            </w:ins>
          </w:p>
        </w:tc>
      </w:tr>
      <w:tr w:rsidR="00F25996" w:rsidRPr="00F25996" w14:paraId="42F358D2" w14:textId="77777777" w:rsidTr="00F25996">
        <w:trPr>
          <w:trHeight w:val="864"/>
          <w:ins w:id="7694" w:author="Perrine, Martin L. (GSFC-5670)" w:date="2016-09-14T15:17: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54882FDC" w14:textId="77777777" w:rsidR="00F25996" w:rsidRPr="00F25996" w:rsidRDefault="00F25996" w:rsidP="00F25996">
            <w:pPr>
              <w:jc w:val="left"/>
              <w:rPr>
                <w:ins w:id="7695" w:author="Perrine, Martin L. (GSFC-5670)" w:date="2016-09-14T15:17:00Z"/>
                <w:rFonts w:ascii="Calibri" w:hAnsi="Calibri"/>
                <w:color w:val="000000"/>
                <w:sz w:val="22"/>
                <w:szCs w:val="22"/>
              </w:rPr>
            </w:pPr>
            <w:ins w:id="7696" w:author="Perrine, Martin L. (GSFC-5670)" w:date="2016-09-14T15:17:00Z">
              <w:r w:rsidRPr="00F25996">
                <w:rPr>
                  <w:rFonts w:ascii="Calibri" w:hAnsi="Calibri"/>
                  <w:color w:val="000000"/>
                  <w:sz w:val="22"/>
                  <w:szCs w:val="22"/>
                </w:rPr>
                <w:t>NENG-PERF-002</w:t>
              </w:r>
            </w:ins>
          </w:p>
        </w:tc>
        <w:tc>
          <w:tcPr>
            <w:tcW w:w="6920" w:type="dxa"/>
            <w:tcBorders>
              <w:top w:val="nil"/>
              <w:left w:val="nil"/>
              <w:bottom w:val="single" w:sz="4" w:space="0" w:color="auto"/>
              <w:right w:val="single" w:sz="4" w:space="0" w:color="auto"/>
            </w:tcBorders>
            <w:shd w:val="clear" w:color="auto" w:fill="auto"/>
            <w:vAlign w:val="bottom"/>
            <w:hideMark/>
          </w:tcPr>
          <w:p w14:paraId="07A0E810" w14:textId="77777777" w:rsidR="00F25996" w:rsidRPr="00F25996" w:rsidRDefault="00F25996" w:rsidP="00F25996">
            <w:pPr>
              <w:jc w:val="left"/>
              <w:rPr>
                <w:ins w:id="7697" w:author="Perrine, Martin L. (GSFC-5670)" w:date="2016-09-14T15:17:00Z"/>
                <w:rFonts w:ascii="Calibri" w:hAnsi="Calibri"/>
                <w:color w:val="000000"/>
                <w:sz w:val="22"/>
                <w:szCs w:val="22"/>
              </w:rPr>
            </w:pPr>
            <w:ins w:id="7698" w:author="Perrine, Martin L. (GSFC-5670)" w:date="2016-09-14T15:17:00Z">
              <w:r w:rsidRPr="00F25996">
                <w:rPr>
                  <w:rFonts w:ascii="Calibri" w:hAnsi="Calibri"/>
                  <w:color w:val="000000"/>
                  <w:sz w:val="22"/>
                  <w:szCs w:val="22"/>
                </w:rPr>
                <w:t xml:space="preserve">For </w:t>
              </w:r>
              <w:proofErr w:type="gramStart"/>
              <w:r w:rsidRPr="00F25996">
                <w:rPr>
                  <w:rFonts w:ascii="Calibri" w:hAnsi="Calibri"/>
                  <w:color w:val="000000"/>
                  <w:sz w:val="22"/>
                  <w:szCs w:val="22"/>
                </w:rPr>
                <w:t>NENSN  supports</w:t>
              </w:r>
              <w:proofErr w:type="gramEnd"/>
              <w:r w:rsidRPr="00F25996">
                <w:rPr>
                  <w:rFonts w:ascii="Calibri" w:hAnsi="Calibri"/>
                  <w:color w:val="000000"/>
                  <w:sz w:val="22"/>
                  <w:szCs w:val="22"/>
                </w:rPr>
                <w:t xml:space="preserve">, operations  DAPHNE shall execute  setup for operations support within 120 seconds of being commanded. </w:t>
              </w:r>
              <w:proofErr w:type="gramStart"/>
              <w:r w:rsidRPr="00F25996">
                <w:rPr>
                  <w:rFonts w:ascii="Calibri" w:hAnsi="Calibri"/>
                  <w:color w:val="000000"/>
                  <w:sz w:val="22"/>
                  <w:szCs w:val="22"/>
                </w:rPr>
                <w:t>prior</w:t>
              </w:r>
              <w:proofErr w:type="gramEnd"/>
              <w:r w:rsidRPr="00F25996">
                <w:rPr>
                  <w:rFonts w:ascii="Calibri" w:hAnsi="Calibri"/>
                  <w:color w:val="000000"/>
                  <w:sz w:val="22"/>
                  <w:szCs w:val="22"/>
                </w:rPr>
                <w:t xml:space="preserve"> to the scheduled start time. </w:t>
              </w:r>
            </w:ins>
          </w:p>
        </w:tc>
      </w:tr>
      <w:tr w:rsidR="00F25996" w:rsidRPr="00F25996" w14:paraId="7C3E8B21" w14:textId="77777777" w:rsidTr="00F25996">
        <w:trPr>
          <w:trHeight w:val="576"/>
          <w:ins w:id="7699" w:author="Perrine, Martin L. (GSFC-5670)" w:date="2016-09-14T15:17:00Z"/>
        </w:trPr>
        <w:tc>
          <w:tcPr>
            <w:tcW w:w="2040" w:type="dxa"/>
            <w:tcBorders>
              <w:top w:val="nil"/>
              <w:left w:val="single" w:sz="4" w:space="0" w:color="auto"/>
              <w:bottom w:val="single" w:sz="4" w:space="0" w:color="auto"/>
              <w:right w:val="single" w:sz="4" w:space="0" w:color="auto"/>
            </w:tcBorders>
            <w:shd w:val="clear" w:color="auto" w:fill="auto"/>
            <w:vAlign w:val="bottom"/>
            <w:hideMark/>
          </w:tcPr>
          <w:p w14:paraId="0CA3542C" w14:textId="77777777" w:rsidR="00F25996" w:rsidRPr="00F25996" w:rsidRDefault="00F25996" w:rsidP="00F25996">
            <w:pPr>
              <w:jc w:val="left"/>
              <w:rPr>
                <w:ins w:id="7700" w:author="Perrine, Martin L. (GSFC-5670)" w:date="2016-09-14T15:17:00Z"/>
                <w:rFonts w:ascii="Calibri" w:hAnsi="Calibri"/>
                <w:color w:val="000000"/>
                <w:sz w:val="22"/>
                <w:szCs w:val="22"/>
              </w:rPr>
            </w:pPr>
            <w:ins w:id="7701" w:author="Perrine, Martin L. (GSFC-5670)" w:date="2016-09-14T15:17:00Z">
              <w:r w:rsidRPr="00F25996">
                <w:rPr>
                  <w:rFonts w:ascii="Calibri" w:hAnsi="Calibri"/>
                  <w:color w:val="000000"/>
                  <w:sz w:val="22"/>
                  <w:szCs w:val="22"/>
                </w:rPr>
                <w:t>NENG-PERF-009</w:t>
              </w:r>
            </w:ins>
          </w:p>
        </w:tc>
        <w:tc>
          <w:tcPr>
            <w:tcW w:w="6920" w:type="dxa"/>
            <w:tcBorders>
              <w:top w:val="nil"/>
              <w:left w:val="nil"/>
              <w:bottom w:val="single" w:sz="4" w:space="0" w:color="auto"/>
              <w:right w:val="single" w:sz="4" w:space="0" w:color="auto"/>
            </w:tcBorders>
            <w:shd w:val="clear" w:color="auto" w:fill="auto"/>
            <w:vAlign w:val="bottom"/>
            <w:hideMark/>
          </w:tcPr>
          <w:p w14:paraId="70E0D454" w14:textId="77777777" w:rsidR="00F25996" w:rsidRPr="00F25996" w:rsidRDefault="00F25996" w:rsidP="00F25996">
            <w:pPr>
              <w:jc w:val="left"/>
              <w:rPr>
                <w:ins w:id="7702" w:author="Perrine, Martin L. (GSFC-5670)" w:date="2016-09-14T15:17:00Z"/>
                <w:rFonts w:ascii="Calibri" w:hAnsi="Calibri"/>
                <w:color w:val="000000"/>
                <w:sz w:val="22"/>
                <w:szCs w:val="22"/>
              </w:rPr>
            </w:pPr>
            <w:ins w:id="7703" w:author="Perrine, Martin L. (GSFC-5670)" w:date="2016-09-14T15:17:00Z">
              <w:r w:rsidRPr="00F25996">
                <w:rPr>
                  <w:rFonts w:ascii="Calibri" w:hAnsi="Calibri"/>
                  <w:color w:val="000000"/>
                  <w:sz w:val="22"/>
                  <w:szCs w:val="22"/>
                </w:rPr>
                <w:t>From ingest to the LAN to the delivery of IP files to the LAN, the latency shall not exceed 3 minutes for nominal operations.</w:t>
              </w:r>
            </w:ins>
          </w:p>
        </w:tc>
      </w:tr>
    </w:tbl>
    <w:p w14:paraId="39C04AD7" w14:textId="77777777" w:rsidR="00F25996" w:rsidRDefault="00F25996" w:rsidP="009B0353">
      <w:pPr>
        <w:rPr>
          <w:ins w:id="7704" w:author="Perrine, Martin L. (GSFC-5670)" w:date="2016-09-14T15:17:00Z"/>
        </w:rPr>
      </w:pPr>
    </w:p>
    <w:p w14:paraId="2D92DA7B" w14:textId="7DE1A330" w:rsidR="009B0353" w:rsidRDefault="009B0353" w:rsidP="009B0353">
      <w:r>
        <w:t xml:space="preserve">DUT:  </w:t>
      </w:r>
      <w:del w:id="7705" w:author="Perrine, Martin L. (GSFC-5670)" w:date="2016-09-13T14:29:00Z">
        <w:r w:rsidDel="00055AC4">
          <w:delText>NENG</w:delText>
        </w:r>
      </w:del>
      <w:ins w:id="7706" w:author="Perrine, Martin L. (GSFC-5670)" w:date="2016-09-13T14:29:00Z">
        <w:r w:rsidR="00055AC4">
          <w:t>DAPHNE</w:t>
        </w:r>
      </w:ins>
      <w:r>
        <w:t xml:space="preserve"> Unit 1 and Unit 2 in both primary and backup operational configurations.  </w:t>
      </w:r>
    </w:p>
    <w:p w14:paraId="75D45B20" w14:textId="3E388B1B" w:rsidR="009B0353" w:rsidRDefault="009B0353" w:rsidP="009B0353">
      <w:r>
        <w:t xml:space="preserve">The latency is generically defined as </w:t>
      </w:r>
      <w:r w:rsidR="00AF18A4">
        <w:t>“</w:t>
      </w:r>
      <w:r w:rsidRPr="008239E7">
        <w:rPr>
          <w:bCs/>
        </w:rPr>
        <w:t>end time</w:t>
      </w:r>
      <w:r w:rsidR="00AF18A4">
        <w:rPr>
          <w:bCs/>
        </w:rPr>
        <w:t>”</w:t>
      </w:r>
      <w:r w:rsidRPr="00AF18A4">
        <w:t xml:space="preserve"> minus </w:t>
      </w:r>
      <w:r w:rsidR="00AF18A4">
        <w:t>“</w:t>
      </w:r>
      <w:r w:rsidRPr="008239E7">
        <w:rPr>
          <w:bCs/>
        </w:rPr>
        <w:t>start time</w:t>
      </w:r>
      <w:r w:rsidR="00AF18A4">
        <w:rPr>
          <w:bCs/>
        </w:rPr>
        <w:t>”</w:t>
      </w:r>
      <w:r>
        <w:t xml:space="preserve">.   </w:t>
      </w:r>
    </w:p>
    <w:p w14:paraId="6EB8CE89" w14:textId="77777777" w:rsidR="009B0353" w:rsidRDefault="009B0353" w:rsidP="009B0353"/>
    <w:p w14:paraId="42D85DF9" w14:textId="543E73BA" w:rsidR="009B0353" w:rsidRDefault="00AF18A4" w:rsidP="009B0353">
      <w:proofErr w:type="spellStart"/>
      <w:r>
        <w:t>AOSCounterChecker</w:t>
      </w:r>
      <w:proofErr w:type="spellEnd"/>
      <w:r>
        <w:t xml:space="preserve"> and </w:t>
      </w:r>
      <w:del w:id="7707" w:author="Perrine, Martin L. (GSFC-5670)" w:date="2016-09-13T14:29:00Z">
        <w:r w:rsidR="009B0353" w:rsidDel="00055AC4">
          <w:delText>NENG</w:delText>
        </w:r>
      </w:del>
      <w:ins w:id="7708" w:author="Perrine, Martin L. (GSFC-5670)" w:date="2016-09-13T14:29:00Z">
        <w:r w:rsidR="00055AC4">
          <w:t>DAPHNE</w:t>
        </w:r>
      </w:ins>
      <w:r w:rsidR="009B0353">
        <w:t xml:space="preserve"> system log files will be analyzed to identify these times for the latency calculation for each of the four requirements</w:t>
      </w:r>
      <w:r w:rsidR="00494BDF">
        <w:t>.</w:t>
      </w:r>
    </w:p>
    <w:tbl>
      <w:tblPr>
        <w:tblW w:w="9440" w:type="dxa"/>
        <w:tblLook w:val="04A0" w:firstRow="1" w:lastRow="0" w:firstColumn="1" w:lastColumn="0" w:noHBand="0" w:noVBand="1"/>
      </w:tblPr>
      <w:tblGrid>
        <w:gridCol w:w="9440"/>
        <w:tblGridChange w:id="7709">
          <w:tblGrid>
            <w:gridCol w:w="9440"/>
          </w:tblGrid>
        </w:tblGridChange>
      </w:tblGrid>
      <w:tr w:rsidR="009B0353" w:rsidRPr="00413324" w14:paraId="3B32F6E3" w14:textId="77777777" w:rsidTr="009B0353">
        <w:trPr>
          <w:trHeight w:val="288"/>
        </w:trPr>
        <w:tc>
          <w:tcPr>
            <w:tcW w:w="9440" w:type="dxa"/>
            <w:tcBorders>
              <w:top w:val="nil"/>
              <w:left w:val="nil"/>
              <w:bottom w:val="nil"/>
              <w:right w:val="nil"/>
            </w:tcBorders>
            <w:shd w:val="clear" w:color="auto" w:fill="auto"/>
            <w:noWrap/>
            <w:vAlign w:val="bottom"/>
            <w:hideMark/>
          </w:tcPr>
          <w:p w14:paraId="2DA520D8" w14:textId="2607FE40" w:rsidR="009B0353" w:rsidRPr="006915A8" w:rsidDel="0066242B" w:rsidRDefault="009B0353">
            <w:pPr>
              <w:pStyle w:val="Caption"/>
              <w:rPr>
                <w:del w:id="7710" w:author="Muhammad, Alimayo (GSFC-5660)" w:date="2016-08-08T15:02:00Z"/>
              </w:rPr>
              <w:pPrChange w:id="7711" w:author="Perrine, Martin L. (GSFC-5670)" w:date="2016-09-08T12:46:00Z">
                <w:pPr>
                  <w:pStyle w:val="Heading4"/>
                </w:pPr>
              </w:pPrChange>
            </w:pPr>
            <w:bookmarkStart w:id="7712" w:name="_Toc455671991"/>
            <w:del w:id="7713" w:author="Muhammad, Alimayo (GSFC-5660)" w:date="2016-08-08T15:02:00Z">
              <w:r w:rsidDel="0066242B">
                <w:delText>For the requirement</w:delText>
              </w:r>
              <w:bookmarkEnd w:id="7712"/>
              <w:r w:rsidDel="0066242B">
                <w:delText xml:space="preserve"> </w:delText>
              </w:r>
              <w:bookmarkStart w:id="7714" w:name="_Toc455671992"/>
              <w:r w:rsidRPr="006915A8" w:rsidDel="0066242B">
                <w:delText>NENG-PERF-001 Local cmd response 5 secs</w:delText>
              </w:r>
              <w:bookmarkEnd w:id="7714"/>
              <w:r w:rsidRPr="006915A8" w:rsidDel="0066242B">
                <w:delText xml:space="preserve"> </w:delText>
              </w:r>
            </w:del>
          </w:p>
          <w:p w14:paraId="4FFDA510" w14:textId="3ADF910D" w:rsidR="00975186" w:rsidRPr="008239E7" w:rsidDel="0066242B" w:rsidRDefault="00975186">
            <w:pPr>
              <w:pStyle w:val="Caption"/>
              <w:rPr>
                <w:del w:id="7715" w:author="Muhammad, Alimayo (GSFC-5660)" w:date="2016-08-08T15:02:00Z"/>
              </w:rPr>
              <w:pPrChange w:id="7716" w:author="Perrine, Martin L. (GSFC-5670)" w:date="2016-09-08T12:46:00Z">
                <w:pPr>
                  <w:jc w:val="left"/>
                </w:pPr>
              </w:pPrChange>
            </w:pPr>
            <w:del w:id="7717" w:author="Muhammad, Alimayo (GSFC-5660)" w:date="2016-08-08T15:02:00Z">
              <w:r w:rsidRPr="008239E7" w:rsidDel="0066242B">
                <w:delText>Requirement: NENG-PERF-001 Local cmd response 5 secs:  Screen shots of applicable log files will show compliance with this latency requirement.</w:delText>
              </w:r>
            </w:del>
          </w:p>
          <w:p w14:paraId="32E9C294" w14:textId="2DCC7E5C" w:rsidR="009B0353" w:rsidDel="0066242B" w:rsidRDefault="009B0353">
            <w:pPr>
              <w:pStyle w:val="Caption"/>
              <w:rPr>
                <w:del w:id="7718" w:author="Muhammad, Alimayo (GSFC-5660)" w:date="2016-08-08T15:02:00Z"/>
              </w:rPr>
              <w:pPrChange w:id="7719" w:author="Perrine, Martin L. (GSFC-5670)" w:date="2016-09-08T12:46:00Z">
                <w:pPr/>
              </w:pPrChange>
            </w:pPr>
          </w:p>
          <w:p w14:paraId="5F85F303" w14:textId="191852B6" w:rsidR="00494BDF" w:rsidRPr="0055720F" w:rsidDel="0066242B" w:rsidRDefault="00494BDF">
            <w:pPr>
              <w:pStyle w:val="Caption"/>
              <w:rPr>
                <w:del w:id="7720" w:author="Muhammad, Alimayo (GSFC-5660)" w:date="2016-08-08T15:02:00Z"/>
                <w:rStyle w:val="Strong"/>
              </w:rPr>
              <w:pPrChange w:id="7721" w:author="Perrine, Martin L. (GSFC-5670)" w:date="2016-09-08T12:46:00Z">
                <w:pPr/>
              </w:pPrChange>
            </w:pPr>
            <w:del w:id="7722" w:author="Muhammad, Alimayo (GSFC-5660)" w:date="2016-08-08T15:02:00Z">
              <w:r w:rsidRPr="0055720F" w:rsidDel="0066242B">
                <w:rPr>
                  <w:rStyle w:val="Strong"/>
                </w:rPr>
                <w:delText xml:space="preserve">PASS/FAIL criteria:  </w:delText>
              </w:r>
            </w:del>
          </w:p>
          <w:p w14:paraId="30C8A6AA" w14:textId="5529C7F0" w:rsidR="00494BDF" w:rsidDel="0066242B" w:rsidRDefault="00494BDF">
            <w:pPr>
              <w:pStyle w:val="Caption"/>
              <w:rPr>
                <w:del w:id="7723" w:author="Muhammad, Alimayo (GSFC-5660)" w:date="2016-08-08T15:02:00Z"/>
              </w:rPr>
              <w:pPrChange w:id="7724" w:author="Perrine, Martin L. (GSFC-5670)" w:date="2016-09-08T12:46:00Z">
                <w:pPr/>
              </w:pPrChange>
            </w:pPr>
            <w:del w:id="7725" w:author="Muhammad, Alimayo (GSFC-5660)" w:date="2016-08-08T15:02:00Z">
              <w:r w:rsidDel="0066242B">
                <w:delText xml:space="preserve">Local command response &lt; 5 seconds  PASS </w:delText>
              </w:r>
            </w:del>
          </w:p>
          <w:p w14:paraId="1CAE82CE" w14:textId="3EE82864" w:rsidR="00494BDF" w:rsidDel="0066242B" w:rsidRDefault="00494BDF">
            <w:pPr>
              <w:pStyle w:val="Caption"/>
              <w:rPr>
                <w:del w:id="7726" w:author="Muhammad, Alimayo (GSFC-5660)" w:date="2016-08-08T15:02:00Z"/>
              </w:rPr>
              <w:pPrChange w:id="7727" w:author="Perrine, Martin L. (GSFC-5670)" w:date="2016-09-08T12:46:00Z">
                <w:pPr/>
              </w:pPrChange>
            </w:pPr>
            <w:del w:id="7728" w:author="Muhammad, Alimayo (GSFC-5660)" w:date="2016-08-08T15:02:00Z">
              <w:r w:rsidDel="0066242B">
                <w:delText>Local command response  ≥ 5 seconds  FAIL</w:delText>
              </w:r>
            </w:del>
          </w:p>
          <w:p w14:paraId="68CA14CA" w14:textId="6B6254E0" w:rsidR="00494BDF" w:rsidDel="0066242B" w:rsidRDefault="00494BDF">
            <w:pPr>
              <w:pStyle w:val="Caption"/>
              <w:rPr>
                <w:del w:id="7729" w:author="Muhammad, Alimayo (GSFC-5660)" w:date="2016-08-08T15:02:00Z"/>
              </w:rPr>
              <w:pPrChange w:id="7730" w:author="Perrine, Martin L. (GSFC-5670)" w:date="2016-09-08T12:46:00Z">
                <w:pPr/>
              </w:pPrChange>
            </w:pPr>
          </w:p>
          <w:p w14:paraId="4CDA85E0" w14:textId="365EF955" w:rsidR="009B0353" w:rsidDel="0066242B" w:rsidRDefault="009B0353">
            <w:pPr>
              <w:pStyle w:val="Caption"/>
              <w:rPr>
                <w:del w:id="7731" w:author="Muhammad, Alimayo (GSFC-5660)" w:date="2016-08-08T15:02:00Z"/>
              </w:rPr>
              <w:pPrChange w:id="7732" w:author="Perrine, Martin L. (GSFC-5670)" w:date="2016-09-08T12:46:00Z">
                <w:pPr/>
              </w:pPrChange>
            </w:pPr>
            <w:del w:id="7733" w:author="Muhammad, Alimayo (GSFC-5660)" w:date="2016-08-08T15:02:00Z">
              <w:r w:rsidDel="0066242B">
                <w:delText xml:space="preserve">Example from DUT  </w:delText>
              </w:r>
            </w:del>
          </w:p>
          <w:p w14:paraId="764EC19B" w14:textId="194C5545" w:rsidR="009B0353" w:rsidDel="0066242B" w:rsidRDefault="009B0353">
            <w:pPr>
              <w:pStyle w:val="Caption"/>
              <w:rPr>
                <w:del w:id="7734" w:author="Muhammad, Alimayo (GSFC-5660)" w:date="2016-08-08T15:00:00Z"/>
              </w:rPr>
              <w:pPrChange w:id="7735" w:author="Perrine, Martin L. (GSFC-5670)" w:date="2016-09-08T12:46:00Z">
                <w:pPr/>
              </w:pPrChange>
            </w:pPr>
          </w:p>
          <w:p w14:paraId="46665257" w14:textId="6DFC128B" w:rsidR="009B0353" w:rsidRPr="00F74840" w:rsidDel="0066242B" w:rsidRDefault="009B0353">
            <w:pPr>
              <w:pStyle w:val="Caption"/>
              <w:rPr>
                <w:del w:id="7736" w:author="Muhammad, Alimayo (GSFC-5660)" w:date="2016-08-08T15:00:00Z"/>
              </w:rPr>
              <w:pPrChange w:id="7737" w:author="Perrine, Martin L. (GSFC-5670)" w:date="2016-09-08T12:46:00Z">
                <w:pPr/>
              </w:pPrChange>
            </w:pPr>
            <w:del w:id="7738" w:author="Muhammad, Alimayo (GSFC-5660)" w:date="2016-08-08T15:00:00Z">
              <w:r w:rsidDel="0066242B">
                <w:delText xml:space="preserve">The </w:delText>
              </w:r>
              <w:r w:rsidRPr="00F74840" w:rsidDel="0066242B">
                <w:delText>screen shot</w:delText>
              </w:r>
            </w:del>
            <w:del w:id="7739" w:author="Muhammad, Alimayo (GSFC-5660)" w:date="2016-08-08T14:59:00Z">
              <w:r w:rsidRPr="00F74840" w:rsidDel="0066242B">
                <w:delText xml:space="preserve"> </w:delText>
              </w:r>
              <w:r w:rsidDel="0066242B">
                <w:fldChar w:fldCharType="begin"/>
              </w:r>
              <w:r w:rsidDel="0066242B">
                <w:delInstrText xml:space="preserve"> REF _Ref455668653 \h </w:delInstrText>
              </w:r>
              <w:r w:rsidDel="0066242B">
                <w:fldChar w:fldCharType="separate"/>
              </w:r>
              <w:r w:rsidR="009273D6" w:rsidDel="0066242B">
                <w:delText xml:space="preserve">Figure </w:delText>
              </w:r>
              <w:r w:rsidR="009273D6" w:rsidDel="0066242B">
                <w:rPr>
                  <w:noProof/>
                </w:rPr>
                <w:delText>43</w:delText>
              </w:r>
            </w:del>
            <w:del w:id="7740" w:author="Muhammad, Alimayo (GSFC-5660)" w:date="2016-08-04T13:12:00Z">
              <w:r w:rsidR="009273D6" w:rsidDel="00A51903">
                <w:rPr>
                  <w:noProof/>
                </w:rPr>
                <w:delText>6</w:delText>
              </w:r>
              <w:r w:rsidR="009273D6" w:rsidDel="00A51903">
                <w:noBreakHyphen/>
              </w:r>
              <w:r w:rsidR="009273D6" w:rsidDel="00A51903">
                <w:rPr>
                  <w:noProof/>
                </w:rPr>
                <w:delText>43</w:delText>
              </w:r>
            </w:del>
            <w:del w:id="7741" w:author="Muhammad, Alimayo (GSFC-5660)" w:date="2016-08-08T14:59:00Z">
              <w:r w:rsidDel="0066242B">
                <w:fldChar w:fldCharType="end"/>
              </w:r>
              <w:r w:rsidDel="0066242B">
                <w:delText xml:space="preserve"> </w:delText>
              </w:r>
            </w:del>
            <w:del w:id="7742" w:author="Muhammad, Alimayo (GSFC-5660)" w:date="2016-08-08T15:00:00Z">
              <w:r w:rsidRPr="00F74840" w:rsidDel="0066242B">
                <w:delText xml:space="preserve">is of the TestController log file that shows time for a command sent and time for a NENG response . The </w:delText>
              </w:r>
              <w:r w:rsidR="00975186" w:rsidDel="0066242B">
                <w:delText>end time is 29 seconds and the start time is 24 seconds in this example which leads to a latency of 5 seconds calculated by</w:delText>
              </w:r>
              <w:r w:rsidRPr="00F74840" w:rsidDel="0066242B">
                <w:delText xml:space="preserve"> 29 seconds-24 seconds. </w:delText>
              </w:r>
            </w:del>
          </w:p>
          <w:p w14:paraId="5E71B755" w14:textId="748FF157" w:rsidR="009B0353" w:rsidDel="0066242B" w:rsidRDefault="009B0353">
            <w:pPr>
              <w:pStyle w:val="Caption"/>
              <w:rPr>
                <w:del w:id="7743" w:author="Muhammad, Alimayo (GSFC-5660)" w:date="2016-08-08T15:02:00Z"/>
                <w:noProof/>
              </w:rPr>
              <w:pPrChange w:id="7744" w:author="Perrine, Martin L. (GSFC-5670)" w:date="2016-09-08T12:46:00Z">
                <w:pPr/>
              </w:pPrChange>
            </w:pPr>
          </w:p>
          <w:p w14:paraId="0AF103C9" w14:textId="0C9DAC62" w:rsidR="00A51903" w:rsidDel="0066242B" w:rsidRDefault="009B0353">
            <w:pPr>
              <w:pStyle w:val="Caption"/>
              <w:rPr>
                <w:del w:id="7745" w:author="Muhammad, Alimayo (GSFC-5660)" w:date="2016-08-08T15:02:00Z"/>
              </w:rPr>
              <w:pPrChange w:id="7746" w:author="Perrine, Martin L. (GSFC-5670)" w:date="2016-09-08T12:46:00Z">
                <w:pPr>
                  <w:keepNext/>
                  <w:jc w:val="center"/>
                </w:pPr>
              </w:pPrChange>
            </w:pPr>
            <w:del w:id="7747" w:author="Muhammad, Alimayo (GSFC-5660)" w:date="2016-08-08T15:02:00Z">
              <w:r w:rsidDel="0066242B">
                <w:rPr>
                  <w:noProof/>
                </w:rPr>
                <w:drawing>
                  <wp:inline distT="0" distB="0" distL="0" distR="0" wp14:anchorId="7A1AD379" wp14:editId="722FBF44">
                    <wp:extent cx="4045160" cy="185821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1878" r="59849" b="35332"/>
                            <a:stretch/>
                          </pic:blipFill>
                          <pic:spPr bwMode="auto">
                            <a:xfrm>
                              <a:off x="0" y="0"/>
                              <a:ext cx="4067796" cy="1868608"/>
                            </a:xfrm>
                            <a:prstGeom prst="rect">
                              <a:avLst/>
                            </a:prstGeom>
                            <a:ln>
                              <a:noFill/>
                            </a:ln>
                            <a:extLst>
                              <a:ext uri="{53640926-AAD7-44D8-BBD7-CCE9431645EC}">
                                <a14:shadowObscured xmlns:a14="http://schemas.microsoft.com/office/drawing/2010/main"/>
                              </a:ext>
                            </a:extLst>
                          </pic:spPr>
                        </pic:pic>
                      </a:graphicData>
                    </a:graphic>
                  </wp:inline>
                </w:drawing>
              </w:r>
            </w:del>
          </w:p>
          <w:p w14:paraId="6106D7DF" w14:textId="109B3C05" w:rsidR="00D25AD0" w:rsidRPr="00FA6D33" w:rsidDel="0066242B" w:rsidRDefault="009B0353">
            <w:pPr>
              <w:pStyle w:val="Caption"/>
              <w:rPr>
                <w:del w:id="7748" w:author="Muhammad, Alimayo (GSFC-5660)" w:date="2016-08-08T15:02:00Z"/>
              </w:rPr>
              <w:pPrChange w:id="7749" w:author="Perrine, Martin L. (GSFC-5670)" w:date="2016-09-08T12:46:00Z">
                <w:pPr>
                  <w:jc w:val="center"/>
                </w:pPr>
              </w:pPrChange>
            </w:pPr>
            <w:bookmarkStart w:id="7750" w:name="_Ref455668653"/>
            <w:bookmarkStart w:id="7751" w:name="_Toc455672024"/>
            <w:del w:id="7752" w:author="Muhammad, Alimayo (GSFC-5660)" w:date="2016-08-08T10:14:00Z">
              <w:r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43</w:delText>
              </w:r>
              <w:r w:rsidR="00386256" w:rsidDel="00D349FE">
                <w:rPr>
                  <w:noProof/>
                </w:rPr>
                <w:fldChar w:fldCharType="end"/>
              </w:r>
              <w:bookmarkEnd w:id="7750"/>
              <w:r w:rsidDel="00D349FE">
                <w:delText xml:space="preserve"> </w:delText>
              </w:r>
            </w:del>
            <w:del w:id="7753" w:author="Muhammad, Alimayo (GSFC-5660)" w:date="2016-08-08T15:02:00Z">
              <w:r w:rsidR="00D25AD0" w:rsidDel="0066242B">
                <w:delText xml:space="preserve">The </w:delText>
              </w:r>
              <w:r w:rsidR="00D31EA6" w:rsidDel="0066242B">
                <w:delText xml:space="preserve">screen shot </w:delText>
              </w:r>
              <w:r w:rsidR="00D25AD0" w:rsidDel="0066242B">
                <w:fldChar w:fldCharType="begin"/>
              </w:r>
              <w:r w:rsidR="00D25AD0" w:rsidDel="0066242B">
                <w:delInstrText xml:space="preserve"> REF _Ref455668653 \h </w:delInstrText>
              </w:r>
              <w:r w:rsidR="00D25AD0" w:rsidDel="0066242B">
                <w:fldChar w:fldCharType="separate"/>
              </w:r>
              <w:r w:rsidR="009273D6" w:rsidDel="0066242B">
                <w:delText xml:space="preserve">Figure </w:delText>
              </w:r>
              <w:r w:rsidR="009273D6" w:rsidDel="0066242B">
                <w:rPr>
                  <w:noProof/>
                </w:rPr>
                <w:delText>43</w:delText>
              </w:r>
            </w:del>
            <w:del w:id="7754" w:author="Muhammad, Alimayo (GSFC-5660)" w:date="2016-08-04T13:12:00Z">
              <w:r w:rsidR="009273D6" w:rsidDel="00A51903">
                <w:rPr>
                  <w:noProof/>
                </w:rPr>
                <w:delText>6</w:delText>
              </w:r>
              <w:r w:rsidR="009273D6" w:rsidDel="00A51903">
                <w:noBreakHyphen/>
              </w:r>
              <w:r w:rsidR="009273D6" w:rsidDel="00A51903">
                <w:rPr>
                  <w:noProof/>
                </w:rPr>
                <w:delText>43</w:delText>
              </w:r>
            </w:del>
            <w:del w:id="7755" w:author="Muhammad, Alimayo (GSFC-5660)" w:date="2016-08-08T15:02:00Z">
              <w:r w:rsidR="00D25AD0" w:rsidDel="0066242B">
                <w:fldChar w:fldCharType="end"/>
              </w:r>
              <w:r w:rsidR="00D25AD0" w:rsidDel="0066242B">
                <w:delText xml:space="preserve"> </w:delText>
              </w:r>
              <w:r w:rsidR="00D25AD0" w:rsidRPr="00F74840" w:rsidDel="0066242B">
                <w:delText xml:space="preserve">is of the TestController log file that shows time for a command sent and time for a NENG response . The </w:delText>
              </w:r>
              <w:r w:rsidR="00D25AD0" w:rsidDel="0066242B">
                <w:delText>end time is 29 seconds and the start time is 24 seconds in this example which leads to a latency of 5 seconds calculated by</w:delText>
              </w:r>
              <w:r w:rsidR="00D25AD0" w:rsidRPr="00F74840" w:rsidDel="0066242B">
                <w:delText xml:space="preserve"> 29 seconds-24 seconds.</w:delText>
              </w:r>
            </w:del>
          </w:p>
          <w:bookmarkEnd w:id="7751"/>
          <w:p w14:paraId="45D6B8C6" w14:textId="77777777" w:rsidR="004B56B2" w:rsidRDefault="0066242B">
            <w:pPr>
              <w:pStyle w:val="Caption"/>
              <w:rPr>
                <w:ins w:id="7756" w:author="Muhammad, Alimayo (GSFC-5660)" w:date="2016-08-29T12:48:00Z"/>
              </w:rPr>
              <w:pPrChange w:id="7757" w:author="Perrine, Martin L. (GSFC-5670)" w:date="2016-09-08T12:46:00Z">
                <w:pPr>
                  <w:jc w:val="left"/>
                </w:pPr>
              </w:pPrChange>
            </w:pPr>
            <w:ins w:id="7758" w:author="Muhammad, Alimayo (GSFC-5660)" w:date="2016-08-08T15:02:00Z">
              <w:r>
                <w:t xml:space="preserve">               </w:t>
              </w:r>
            </w:ins>
          </w:p>
          <w:p w14:paraId="6E3BEF8D" w14:textId="77777777" w:rsidR="004B56B2" w:rsidRDefault="004B56B2">
            <w:pPr>
              <w:pStyle w:val="Caption"/>
              <w:rPr>
                <w:ins w:id="7759" w:author="Muhammad, Alimayo (GSFC-5660)" w:date="2016-08-29T12:48:00Z"/>
              </w:rPr>
              <w:pPrChange w:id="7760" w:author="Perrine, Martin L. (GSFC-5670)" w:date="2016-09-08T12:46:00Z">
                <w:pPr>
                  <w:jc w:val="left"/>
                </w:pPr>
              </w:pPrChange>
            </w:pPr>
          </w:p>
          <w:p w14:paraId="7A84DBB2" w14:textId="7AEA9A2E" w:rsidR="004B56B2" w:rsidRPr="004B56B2" w:rsidRDefault="004B56B2">
            <w:pPr>
              <w:pStyle w:val="Heading4"/>
              <w:rPr>
                <w:ins w:id="7761" w:author="Muhammad, Alimayo (GSFC-5660)" w:date="2016-08-29T12:49:00Z"/>
              </w:rPr>
              <w:pPrChange w:id="7762" w:author="Perrine, Martin L. (GSFC-5670)" w:date="2016-09-01T10:06:00Z">
                <w:pPr>
                  <w:keepNext/>
                  <w:numPr>
                    <w:ilvl w:val="3"/>
                    <w:numId w:val="60"/>
                  </w:numPr>
                  <w:tabs>
                    <w:tab w:val="left" w:pos="1152"/>
                  </w:tabs>
                  <w:spacing w:before="240" w:after="120"/>
                  <w:ind w:left="864" w:hanging="864"/>
                  <w:outlineLvl w:val="3"/>
                </w:pPr>
              </w:pPrChange>
            </w:pPr>
            <w:bookmarkStart w:id="7763" w:name="_Toc458089634"/>
            <w:bookmarkStart w:id="7764" w:name="_Toc460592880"/>
            <w:ins w:id="7765" w:author="Muhammad, Alimayo (GSFC-5660)" w:date="2016-08-29T12:49:00Z">
              <w:r w:rsidRPr="004B56B2">
                <w:t>For the Requirement</w:t>
              </w:r>
              <w:bookmarkEnd w:id="7763"/>
              <w:r w:rsidRPr="004B56B2">
                <w:t xml:space="preserve"> </w:t>
              </w:r>
              <w:bookmarkStart w:id="7766" w:name="_Toc458089635"/>
              <w:del w:id="7767" w:author="Perrine, Martin L. (GSFC-5670)" w:date="2016-09-13T14:29:00Z">
                <w:r w:rsidRPr="004B56B2" w:rsidDel="00055AC4">
                  <w:delText>NENG</w:delText>
                </w:r>
              </w:del>
            </w:ins>
            <w:ins w:id="7768" w:author="Perrine, Martin L. (GSFC-5670)" w:date="2016-09-13T14:29:00Z">
              <w:r w:rsidR="00055AC4">
                <w:t>DAPHNE</w:t>
              </w:r>
            </w:ins>
            <w:ins w:id="7769" w:author="Muhammad, Alimayo (GSFC-5660)" w:date="2016-08-29T12:49:00Z">
              <w:r w:rsidRPr="004B56B2">
                <w:t xml:space="preserve">-PERF-001 Local </w:t>
              </w:r>
              <w:proofErr w:type="spellStart"/>
              <w:r w:rsidRPr="004B56B2">
                <w:t>cmd</w:t>
              </w:r>
              <w:proofErr w:type="spellEnd"/>
              <w:r w:rsidRPr="004B56B2">
                <w:t xml:space="preserve"> response 5 </w:t>
              </w:r>
              <w:proofErr w:type="spellStart"/>
              <w:r w:rsidRPr="004B56B2">
                <w:t>secs</w:t>
              </w:r>
              <w:bookmarkEnd w:id="7764"/>
              <w:bookmarkEnd w:id="7766"/>
              <w:proofErr w:type="spellEnd"/>
              <w:r w:rsidRPr="004B56B2">
                <w:t xml:space="preserve"> </w:t>
              </w:r>
            </w:ins>
          </w:p>
          <w:p w14:paraId="55ED25C3" w14:textId="77777777" w:rsidR="004B56B2" w:rsidRDefault="004B56B2" w:rsidP="004B56B2">
            <w:pPr>
              <w:rPr>
                <w:ins w:id="7770" w:author="Muhammad, Alimayo (GSFC-5660)" w:date="2016-08-29T12:50:00Z"/>
                <w:b/>
                <w:bCs/>
              </w:rPr>
            </w:pPr>
          </w:p>
          <w:p w14:paraId="46CDF00C" w14:textId="1AE19779" w:rsidR="004B56B2" w:rsidRPr="004B56B2" w:rsidRDefault="004B56B2">
            <w:pPr>
              <w:jc w:val="left"/>
              <w:rPr>
                <w:ins w:id="7771" w:author="Muhammad, Alimayo (GSFC-5660)" w:date="2016-08-29T12:50:00Z"/>
                <w:color w:val="000000"/>
                <w:szCs w:val="24"/>
                <w:rPrChange w:id="7772" w:author="Muhammad, Alimayo (GSFC-5660)" w:date="2016-08-29T12:50:00Z">
                  <w:rPr>
                    <w:ins w:id="7773" w:author="Muhammad, Alimayo (GSFC-5660)" w:date="2016-08-29T12:50:00Z"/>
                    <w:b/>
                    <w:bCs/>
                  </w:rPr>
                </w:rPrChange>
              </w:rPr>
              <w:pPrChange w:id="7774" w:author="Muhammad, Alimayo (GSFC-5660)" w:date="2016-08-29T12:50:00Z">
                <w:pPr/>
              </w:pPrChange>
            </w:pPr>
            <w:ins w:id="7775" w:author="Muhammad, Alimayo (GSFC-5660)" w:date="2016-08-29T12:50:00Z">
              <w:r w:rsidRPr="008239E7">
                <w:rPr>
                  <w:color w:val="000000"/>
                  <w:szCs w:val="24"/>
                </w:rPr>
                <w:t xml:space="preserve">Requirement: </w:t>
              </w:r>
            </w:ins>
            <w:ins w:id="7776" w:author="Perrine, Martin L. (GSFC-5670)" w:date="2016-09-13T14:29:00Z">
              <w:r w:rsidR="00055AC4">
                <w:t>DAPHNE</w:t>
              </w:r>
            </w:ins>
            <w:ins w:id="7777" w:author="Perrine, Martin L. (GSFC-5670)" w:date="2016-08-31T11:29:00Z">
              <w:r w:rsidR="00D361CA" w:rsidRPr="004B56B2">
                <w:t xml:space="preserve">-PERF-001 Local </w:t>
              </w:r>
              <w:proofErr w:type="spellStart"/>
              <w:r w:rsidR="00D361CA" w:rsidRPr="004B56B2">
                <w:t>cmd</w:t>
              </w:r>
              <w:proofErr w:type="spellEnd"/>
              <w:r w:rsidR="00D361CA" w:rsidRPr="004B56B2">
                <w:t xml:space="preserve"> response 5 </w:t>
              </w:r>
              <w:proofErr w:type="spellStart"/>
              <w:r w:rsidR="00D361CA" w:rsidRPr="004B56B2">
                <w:t>secs</w:t>
              </w:r>
            </w:ins>
            <w:proofErr w:type="spellEnd"/>
            <w:ins w:id="7778" w:author="Muhammad, Alimayo (GSFC-5660)" w:date="2016-08-29T12:50:00Z">
              <w:del w:id="7779" w:author="Perrine, Martin L. (GSFC-5670)" w:date="2016-08-31T11:29:00Z">
                <w:r w:rsidRPr="008239E7" w:rsidDel="00D361CA">
                  <w:rPr>
                    <w:color w:val="000000"/>
                    <w:szCs w:val="24"/>
                  </w:rPr>
                  <w:delText>NENG-PERF-002 loading configuration 120 secs</w:delText>
                </w:r>
              </w:del>
              <w:r w:rsidRPr="008239E7">
                <w:rPr>
                  <w:color w:val="000000"/>
                  <w:szCs w:val="24"/>
                </w:rPr>
                <w:t>:  Screen shots of applicable log files and processing scripts will show compliance with this latency requirement.</w:t>
              </w:r>
            </w:ins>
          </w:p>
          <w:p w14:paraId="4AAF6BF8" w14:textId="77777777" w:rsidR="004B56B2" w:rsidRPr="004B56B2" w:rsidRDefault="004B56B2" w:rsidP="004B56B2">
            <w:pPr>
              <w:rPr>
                <w:ins w:id="7780" w:author="Muhammad, Alimayo (GSFC-5660)" w:date="2016-08-29T12:49:00Z"/>
                <w:b/>
                <w:bCs/>
              </w:rPr>
            </w:pPr>
          </w:p>
          <w:p w14:paraId="05CE8B7A" w14:textId="77777777" w:rsidR="004B56B2" w:rsidRPr="004B56B2" w:rsidRDefault="004B56B2" w:rsidP="004B56B2">
            <w:pPr>
              <w:rPr>
                <w:ins w:id="7781" w:author="Muhammad, Alimayo (GSFC-5660)" w:date="2016-08-29T12:49:00Z"/>
                <w:b/>
                <w:bCs/>
              </w:rPr>
            </w:pPr>
            <w:ins w:id="7782" w:author="Muhammad, Alimayo (GSFC-5660)" w:date="2016-08-29T12:49:00Z">
              <w:r w:rsidRPr="004B56B2">
                <w:rPr>
                  <w:b/>
                  <w:bCs/>
                </w:rPr>
                <w:t xml:space="preserve">PASS/FAIL criteria:  </w:t>
              </w:r>
            </w:ins>
          </w:p>
          <w:p w14:paraId="5FC96E6E" w14:textId="77777777" w:rsidR="004B56B2" w:rsidRPr="004B56B2" w:rsidRDefault="004B56B2" w:rsidP="004B56B2">
            <w:pPr>
              <w:rPr>
                <w:ins w:id="7783" w:author="Muhammad, Alimayo (GSFC-5660)" w:date="2016-08-29T12:49:00Z"/>
              </w:rPr>
            </w:pPr>
            <w:ins w:id="7784" w:author="Muhammad, Alimayo (GSFC-5660)" w:date="2016-08-29T12:49:00Z">
              <w:r w:rsidRPr="004B56B2">
                <w:t xml:space="preserve">Local command response &lt; 5 seconds  PASS </w:t>
              </w:r>
            </w:ins>
          </w:p>
          <w:p w14:paraId="4D9E6B1F" w14:textId="77777777" w:rsidR="004B56B2" w:rsidRPr="004B56B2" w:rsidRDefault="004B56B2" w:rsidP="004B56B2">
            <w:pPr>
              <w:rPr>
                <w:ins w:id="7785" w:author="Muhammad, Alimayo (GSFC-5660)" w:date="2016-08-29T12:49:00Z"/>
              </w:rPr>
            </w:pPr>
            <w:ins w:id="7786" w:author="Muhammad, Alimayo (GSFC-5660)" w:date="2016-08-29T12:49:00Z">
              <w:r w:rsidRPr="004B56B2">
                <w:t>Local command response  ≥ 5 seconds  FAIL</w:t>
              </w:r>
            </w:ins>
          </w:p>
          <w:p w14:paraId="687F7EF2" w14:textId="1181E4E7" w:rsidR="009B0353" w:rsidDel="004B56B2" w:rsidRDefault="009B0353">
            <w:pPr>
              <w:pStyle w:val="Caption"/>
              <w:jc w:val="both"/>
              <w:rPr>
                <w:del w:id="7787" w:author="Muhammad, Alimayo (GSFC-5660)" w:date="2016-08-15T14:40:00Z"/>
              </w:rPr>
              <w:pPrChange w:id="7788" w:author="Muhammad, Alimayo (GSFC-5660)" w:date="2016-08-29T12:48:00Z">
                <w:pPr>
                  <w:jc w:val="left"/>
                </w:pPr>
              </w:pPrChange>
            </w:pPr>
          </w:p>
          <w:p w14:paraId="541AA28E" w14:textId="77777777" w:rsidR="004B56B2" w:rsidRDefault="004B56B2" w:rsidP="004B56B2">
            <w:pPr>
              <w:rPr>
                <w:ins w:id="7789" w:author="Muhammad, Alimayo (GSFC-5660)" w:date="2016-08-29T12:51:00Z"/>
                <w:b/>
                <w:bCs/>
              </w:rPr>
            </w:pPr>
            <w:ins w:id="7790" w:author="Muhammad, Alimayo (GSFC-5660)" w:date="2016-08-29T12:51:00Z">
              <w:r>
                <w:rPr>
                  <w:b/>
                  <w:bCs/>
                </w:rPr>
                <w:t>Example from DUT  Unit #1</w:t>
              </w:r>
            </w:ins>
          </w:p>
          <w:p w14:paraId="1CDB14C1" w14:textId="77777777" w:rsidR="004B56B2" w:rsidRDefault="004B56B2" w:rsidP="004B56B2">
            <w:pPr>
              <w:rPr>
                <w:ins w:id="7791" w:author="Muhammad, Alimayo (GSFC-5660)" w:date="2016-08-29T12:51:00Z"/>
                <w:b/>
                <w:bCs/>
              </w:rPr>
            </w:pPr>
          </w:p>
          <w:p w14:paraId="3DAFB3D2" w14:textId="5B7CC39D" w:rsidR="004B56B2" w:rsidRDefault="004B56B2" w:rsidP="004B56B2">
            <w:pPr>
              <w:rPr>
                <w:ins w:id="7792" w:author="Muhammad, Alimayo (GSFC-5660)" w:date="2016-08-29T12:53:00Z"/>
                <w:bCs/>
              </w:rPr>
            </w:pPr>
            <w:ins w:id="7793" w:author="Muhammad, Alimayo (GSFC-5660)" w:date="2016-08-29T12:53:00Z">
              <w:r w:rsidRPr="000337CB">
                <w:rPr>
                  <w:bCs/>
                </w:rPr>
                <w:t xml:space="preserve">The </w:t>
              </w:r>
              <w:r w:rsidRPr="005B1CA5">
                <w:rPr>
                  <w:bCs/>
                </w:rPr>
                <w:t>screen shot</w:t>
              </w:r>
            </w:ins>
            <w:ins w:id="7794" w:author="Muhammad, Alimayo (GSFC-5660)" w:date="2016-08-29T12:56:00Z">
              <w:r>
                <w:rPr>
                  <w:bCs/>
                </w:rPr>
                <w:t xml:space="preserve"> </w:t>
              </w:r>
              <w:del w:id="7795" w:author="Perrine, Martin L. (GSFC-5670)" w:date="2016-09-08T12:33:00Z">
                <w:r w:rsidDel="00694684">
                  <w:rPr>
                    <w:bCs/>
                  </w:rPr>
                  <w:fldChar w:fldCharType="begin"/>
                </w:r>
                <w:r w:rsidDel="00694684">
                  <w:rPr>
                    <w:bCs/>
                  </w:rPr>
                  <w:delInstrText xml:space="preserve"> REF _Ref460238714 \h </w:delInstrText>
                </w:r>
              </w:del>
            </w:ins>
            <w:del w:id="7796" w:author="Perrine, Martin L. (GSFC-5670)" w:date="2016-09-08T12:33:00Z">
              <w:r w:rsidDel="00694684">
                <w:rPr>
                  <w:bCs/>
                </w:rPr>
              </w:r>
              <w:r w:rsidDel="00694684">
                <w:rPr>
                  <w:bCs/>
                </w:rPr>
                <w:fldChar w:fldCharType="separate"/>
              </w:r>
            </w:del>
            <w:ins w:id="7797" w:author="Muhammad, Alimayo (GSFC-5660)" w:date="2016-08-29T12:56:00Z">
              <w:del w:id="7798" w:author="Perrine, Martin L. (GSFC-5670)" w:date="2016-08-31T11:09:00Z">
                <w:r w:rsidDel="00EF27DF">
                  <w:delText xml:space="preserve">Figure </w:delText>
                </w:r>
                <w:r w:rsidDel="00EF27DF">
                  <w:rPr>
                    <w:noProof/>
                  </w:rPr>
                  <w:delText>6</w:delText>
                </w:r>
                <w:r w:rsidDel="00EF27DF">
                  <w:noBreakHyphen/>
                </w:r>
                <w:r w:rsidDel="00EF27DF">
                  <w:rPr>
                    <w:noProof/>
                  </w:rPr>
                  <w:delText>51</w:delText>
                </w:r>
              </w:del>
              <w:del w:id="7799" w:author="Perrine, Martin L. (GSFC-5670)" w:date="2016-09-08T12:33:00Z">
                <w:r w:rsidDel="00694684">
                  <w:rPr>
                    <w:bCs/>
                  </w:rPr>
                  <w:fldChar w:fldCharType="end"/>
                </w:r>
                <w:r w:rsidDel="00694684">
                  <w:rPr>
                    <w:bCs/>
                  </w:rPr>
                  <w:delText xml:space="preserve"> </w:delText>
                </w:r>
              </w:del>
            </w:ins>
            <w:ins w:id="7800" w:author="Perrine, Martin L. (GSFC-5670)" w:date="2016-09-08T12:33:00Z">
              <w:r w:rsidR="00694684">
                <w:rPr>
                  <w:bCs/>
                </w:rPr>
                <w:fldChar w:fldCharType="begin"/>
              </w:r>
              <w:r w:rsidR="00694684">
                <w:rPr>
                  <w:bCs/>
                </w:rPr>
                <w:instrText xml:space="preserve"> REF _Ref461101357 \h </w:instrText>
              </w:r>
            </w:ins>
            <w:r w:rsidR="00694684">
              <w:rPr>
                <w:bCs/>
              </w:rPr>
            </w:r>
            <w:r w:rsidR="00694684">
              <w:rPr>
                <w:bCs/>
              </w:rPr>
              <w:fldChar w:fldCharType="separate"/>
            </w:r>
            <w:ins w:id="7801" w:author="Perrine, Martin L. (GSFC-5670)" w:date="2016-09-08T12:33:00Z">
              <w:r w:rsidR="00694684">
                <w:t xml:space="preserve">Figure </w:t>
              </w:r>
              <w:r w:rsidR="00694684">
                <w:rPr>
                  <w:noProof/>
                </w:rPr>
                <w:t>6</w:t>
              </w:r>
              <w:r w:rsidR="00694684">
                <w:noBreakHyphen/>
              </w:r>
              <w:r w:rsidR="00694684">
                <w:rPr>
                  <w:noProof/>
                </w:rPr>
                <w:t>51</w:t>
              </w:r>
              <w:r w:rsidR="00694684">
                <w:rPr>
                  <w:bCs/>
                </w:rPr>
                <w:fldChar w:fldCharType="end"/>
              </w:r>
              <w:r w:rsidR="00694684">
                <w:rPr>
                  <w:bCs/>
                </w:rPr>
                <w:t xml:space="preserve"> </w:t>
              </w:r>
            </w:ins>
            <w:ins w:id="7802" w:author="Muhammad, Alimayo (GSFC-5660)" w:date="2016-08-29T12:53:00Z">
              <w:r w:rsidRPr="005B1CA5">
                <w:rPr>
                  <w:bCs/>
                </w:rPr>
                <w:t xml:space="preserve">is of the </w:t>
              </w:r>
              <w:proofErr w:type="spellStart"/>
              <w:r w:rsidRPr="005B1CA5">
                <w:rPr>
                  <w:bCs/>
                </w:rPr>
                <w:t>TestController</w:t>
              </w:r>
              <w:proofErr w:type="spellEnd"/>
              <w:r w:rsidRPr="005B1CA5">
                <w:rPr>
                  <w:bCs/>
                </w:rPr>
                <w:t xml:space="preserve"> log file that shows time for a command sent and time for a </w:t>
              </w:r>
              <w:del w:id="7803" w:author="Perrine, Martin L. (GSFC-5670)" w:date="2016-09-13T14:29:00Z">
                <w:r w:rsidRPr="005B1CA5" w:rsidDel="00055AC4">
                  <w:rPr>
                    <w:bCs/>
                  </w:rPr>
                  <w:delText>NENG</w:delText>
                </w:r>
              </w:del>
            </w:ins>
            <w:ins w:id="7804" w:author="Perrine, Martin L. (GSFC-5670)" w:date="2016-09-13T14:29:00Z">
              <w:r w:rsidR="00055AC4">
                <w:rPr>
                  <w:bCs/>
                </w:rPr>
                <w:t>DAPHNE</w:t>
              </w:r>
            </w:ins>
            <w:ins w:id="7805" w:author="Muhammad, Alimayo (GSFC-5660)" w:date="2016-08-29T12:53:00Z">
              <w:r w:rsidRPr="005B1CA5">
                <w:rPr>
                  <w:bCs/>
                </w:rPr>
                <w:t xml:space="preserve"> </w:t>
              </w:r>
              <w:proofErr w:type="gramStart"/>
              <w:r w:rsidRPr="005B1CA5">
                <w:rPr>
                  <w:bCs/>
                </w:rPr>
                <w:t>response .</w:t>
              </w:r>
              <w:proofErr w:type="gramEnd"/>
              <w:r w:rsidRPr="005B1CA5">
                <w:rPr>
                  <w:bCs/>
                </w:rPr>
                <w:t xml:space="preserve"> The response time is 5 seconds which is calculated by </w:t>
              </w:r>
              <w:r w:rsidRPr="000337CB">
                <w:rPr>
                  <w:bCs/>
                </w:rPr>
                <w:t>3</w:t>
              </w:r>
              <w:r w:rsidRPr="005B1CA5">
                <w:rPr>
                  <w:bCs/>
                </w:rPr>
                <w:t xml:space="preserve">9 seconds-24 seconds. </w:t>
              </w:r>
            </w:ins>
          </w:p>
          <w:p w14:paraId="18925ED3" w14:textId="77777777" w:rsidR="004B56B2" w:rsidRDefault="004B56B2" w:rsidP="004B56B2">
            <w:pPr>
              <w:rPr>
                <w:ins w:id="7806" w:author="Muhammad, Alimayo (GSFC-5660)" w:date="2016-08-29T12:53:00Z"/>
                <w:bCs/>
              </w:rPr>
            </w:pPr>
          </w:p>
          <w:p w14:paraId="2D785650" w14:textId="77777777" w:rsidR="004B56B2" w:rsidRDefault="004B56B2">
            <w:pPr>
              <w:rPr>
                <w:ins w:id="7807" w:author="Muhammad, Alimayo (GSFC-5660)" w:date="2016-08-29T12:53:00Z"/>
                <w:bCs/>
              </w:rPr>
            </w:pPr>
          </w:p>
          <w:p w14:paraId="63CB866A" w14:textId="77777777" w:rsidR="004B56B2" w:rsidRDefault="004B56B2">
            <w:pPr>
              <w:keepNext/>
              <w:jc w:val="center"/>
              <w:rPr>
                <w:ins w:id="7808" w:author="Muhammad, Alimayo (GSFC-5660)" w:date="2016-08-29T12:55:00Z"/>
              </w:rPr>
              <w:pPrChange w:id="7809" w:author="Muhammad, Alimayo (GSFC-5660)" w:date="2016-08-29T12:55:00Z">
                <w:pPr>
                  <w:jc w:val="center"/>
                </w:pPr>
              </w:pPrChange>
            </w:pPr>
            <w:ins w:id="7810" w:author="Muhammad, Alimayo (GSFC-5660)" w:date="2016-08-29T12:53:00Z">
              <w:r w:rsidRPr="00273CFC">
                <w:rPr>
                  <w:noProof/>
                </w:rPr>
                <w:lastRenderedPageBreak/>
                <w:drawing>
                  <wp:inline distT="0" distB="0" distL="0" distR="0" wp14:anchorId="49EE2677" wp14:editId="504688AF">
                    <wp:extent cx="4045160" cy="1858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1878" r="59849" b="35332"/>
                            <a:stretch/>
                          </pic:blipFill>
                          <pic:spPr bwMode="auto">
                            <a:xfrm>
                              <a:off x="0" y="0"/>
                              <a:ext cx="4067796" cy="1868608"/>
                            </a:xfrm>
                            <a:prstGeom prst="rect">
                              <a:avLst/>
                            </a:prstGeom>
                            <a:ln>
                              <a:noFill/>
                            </a:ln>
                            <a:extLst>
                              <a:ext uri="{53640926-AAD7-44D8-BBD7-CCE9431645EC}">
                                <a14:shadowObscured xmlns:a14="http://schemas.microsoft.com/office/drawing/2010/main"/>
                              </a:ext>
                            </a:extLst>
                          </pic:spPr>
                        </pic:pic>
                      </a:graphicData>
                    </a:graphic>
                  </wp:inline>
                </w:drawing>
              </w:r>
            </w:ins>
          </w:p>
          <w:p w14:paraId="54D64572" w14:textId="5C6942E3" w:rsidR="009B0353" w:rsidRPr="00273CFC" w:rsidRDefault="004B56B2">
            <w:pPr>
              <w:pStyle w:val="Caption"/>
              <w:rPr>
                <w:bCs/>
              </w:rPr>
              <w:pPrChange w:id="7811" w:author="Perrine, Martin L. (GSFC-5670)" w:date="2016-09-08T12:46:00Z">
                <w:pPr>
                  <w:jc w:val="left"/>
                </w:pPr>
              </w:pPrChange>
            </w:pPr>
            <w:bookmarkStart w:id="7812" w:name="_Ref461101357"/>
            <w:bookmarkStart w:id="7813" w:name="_Ref460238714"/>
            <w:ins w:id="7814" w:author="Muhammad, Alimayo (GSFC-5660)" w:date="2016-08-29T12:55:00Z">
              <w:r>
                <w:t xml:space="preserve">Figure </w:t>
              </w:r>
              <w:r>
                <w:fldChar w:fldCharType="begin"/>
              </w:r>
              <w:r>
                <w:instrText xml:space="preserve"> STYLEREF 1 \s </w:instrText>
              </w:r>
            </w:ins>
            <w:r>
              <w:fldChar w:fldCharType="separate"/>
            </w:r>
            <w:r w:rsidR="00EF27DF">
              <w:rPr>
                <w:noProof/>
              </w:rPr>
              <w:t>6</w:t>
            </w:r>
            <w:ins w:id="7815" w:author="Muhammad, Alimayo (GSFC-5660)" w:date="2016-08-29T12:55:00Z">
              <w:r>
                <w:fldChar w:fldCharType="end"/>
              </w:r>
              <w:r>
                <w:noBreakHyphen/>
              </w:r>
              <w:r>
                <w:fldChar w:fldCharType="begin"/>
              </w:r>
              <w:r>
                <w:instrText xml:space="preserve"> SEQ Figure \* ARABIC \s 1 </w:instrText>
              </w:r>
            </w:ins>
            <w:r>
              <w:fldChar w:fldCharType="separate"/>
            </w:r>
            <w:ins w:id="7816" w:author="Perrine, Martin L. (GSFC-5670)" w:date="2016-08-31T11:10:00Z">
              <w:r w:rsidR="00EF27DF">
                <w:rPr>
                  <w:noProof/>
                </w:rPr>
                <w:t>51</w:t>
              </w:r>
            </w:ins>
            <w:ins w:id="7817" w:author="Muhammad, Alimayo (GSFC-5660)" w:date="2016-08-29T12:55:00Z">
              <w:r>
                <w:fldChar w:fldCharType="end"/>
              </w:r>
              <w:bookmarkEnd w:id="7812"/>
              <w:r>
                <w:t xml:space="preserve"> </w:t>
              </w:r>
              <w:proofErr w:type="spellStart"/>
              <w:r w:rsidRPr="000337CB">
                <w:t>TestController</w:t>
              </w:r>
              <w:proofErr w:type="spellEnd"/>
              <w:r w:rsidRPr="000337CB">
                <w:t xml:space="preserve"> log file that shows time for a command sent and time for a </w:t>
              </w:r>
              <w:del w:id="7818" w:author="Perrine, Martin L. (GSFC-5670)" w:date="2016-09-13T14:29:00Z">
                <w:r w:rsidRPr="000337CB" w:rsidDel="00055AC4">
                  <w:delText>NENG</w:delText>
                </w:r>
              </w:del>
            </w:ins>
            <w:ins w:id="7819" w:author="Perrine, Martin L. (GSFC-5670)" w:date="2016-09-13T14:29:00Z">
              <w:r w:rsidR="00055AC4">
                <w:t>DAPHNE</w:t>
              </w:r>
            </w:ins>
            <w:ins w:id="7820" w:author="Muhammad, Alimayo (GSFC-5660)" w:date="2016-08-29T12:55:00Z">
              <w:r w:rsidRPr="000337CB">
                <w:t xml:space="preserve"> response</w:t>
              </w:r>
            </w:ins>
            <w:bookmarkEnd w:id="7813"/>
          </w:p>
        </w:tc>
      </w:tr>
      <w:tr w:rsidR="009B0353" w:rsidRPr="00413324" w14:paraId="152D0894" w14:textId="77777777" w:rsidTr="006E1B3D">
        <w:tblPrEx>
          <w:tblW w:w="9440" w:type="dxa"/>
          <w:tblPrExChange w:id="7821" w:author="Muhammad, Alimayo (GSFC-5660)" w:date="2016-08-08T10:46:00Z">
            <w:tblPrEx>
              <w:tblW w:w="9440" w:type="dxa"/>
            </w:tblPrEx>
          </w:tblPrExChange>
        </w:tblPrEx>
        <w:trPr>
          <w:trHeight w:val="9009"/>
          <w:trPrChange w:id="7822" w:author="Muhammad, Alimayo (GSFC-5660)" w:date="2016-08-08T10:46:00Z">
            <w:trPr>
              <w:trHeight w:val="288"/>
            </w:trPr>
          </w:trPrChange>
        </w:trPr>
        <w:tc>
          <w:tcPr>
            <w:tcW w:w="9440" w:type="dxa"/>
            <w:tcBorders>
              <w:top w:val="nil"/>
              <w:left w:val="nil"/>
              <w:bottom w:val="nil"/>
              <w:right w:val="nil"/>
            </w:tcBorders>
            <w:shd w:val="clear" w:color="auto" w:fill="auto"/>
            <w:noWrap/>
            <w:vAlign w:val="bottom"/>
            <w:hideMark/>
            <w:tcPrChange w:id="7823" w:author="Muhammad, Alimayo (GSFC-5660)" w:date="2016-08-08T10:46:00Z">
              <w:tcPr>
                <w:tcW w:w="9440" w:type="dxa"/>
                <w:tcBorders>
                  <w:top w:val="nil"/>
                  <w:left w:val="nil"/>
                  <w:bottom w:val="nil"/>
                  <w:right w:val="nil"/>
                </w:tcBorders>
                <w:shd w:val="clear" w:color="auto" w:fill="auto"/>
                <w:noWrap/>
                <w:vAlign w:val="bottom"/>
                <w:hideMark/>
              </w:tcPr>
            </w:tcPrChange>
          </w:tcPr>
          <w:p w14:paraId="7E4F7D24" w14:textId="541C7EAE" w:rsidR="009B0353" w:rsidRPr="006915A8" w:rsidRDefault="009B0353">
            <w:pPr>
              <w:pStyle w:val="Heading4"/>
            </w:pPr>
            <w:bookmarkStart w:id="7824" w:name="_Toc455671993"/>
            <w:bookmarkStart w:id="7825" w:name="_Toc460592881"/>
            <w:r>
              <w:lastRenderedPageBreak/>
              <w:t xml:space="preserve">For the </w:t>
            </w:r>
            <w:bookmarkStart w:id="7826" w:name="_Toc455671994"/>
            <w:bookmarkEnd w:id="7824"/>
            <w:r w:rsidR="00975186">
              <w:t xml:space="preserve">requirement </w:t>
            </w:r>
            <w:del w:id="7827" w:author="Perrine, Martin L. (GSFC-5670)" w:date="2016-09-13T14:29:00Z">
              <w:r w:rsidR="00975186" w:rsidDel="00055AC4">
                <w:delText>NENG</w:delText>
              </w:r>
            </w:del>
            <w:ins w:id="7828" w:author="Perrine, Martin L. (GSFC-5670)" w:date="2016-09-13T14:29:00Z">
              <w:r w:rsidR="00055AC4">
                <w:t>DAPHNE</w:t>
              </w:r>
            </w:ins>
            <w:r w:rsidRPr="006915A8">
              <w:t xml:space="preserve">-PERF-002 loading configuration 120 </w:t>
            </w:r>
            <w:proofErr w:type="spellStart"/>
            <w:r w:rsidRPr="006915A8">
              <w:t>secs</w:t>
            </w:r>
            <w:bookmarkEnd w:id="7825"/>
            <w:bookmarkEnd w:id="7826"/>
            <w:proofErr w:type="spellEnd"/>
          </w:p>
          <w:p w14:paraId="4A80BAF3" w14:textId="77777777" w:rsidR="009B0353" w:rsidRPr="008239E7" w:rsidRDefault="009B0353" w:rsidP="009B0353">
            <w:pPr>
              <w:rPr>
                <w:b/>
                <w:bCs/>
                <w:szCs w:val="24"/>
              </w:rPr>
            </w:pPr>
          </w:p>
          <w:p w14:paraId="535B66C6" w14:textId="6D2D165E" w:rsidR="00975186" w:rsidRPr="008239E7" w:rsidRDefault="00975186" w:rsidP="00975186">
            <w:pPr>
              <w:jc w:val="left"/>
              <w:rPr>
                <w:color w:val="000000"/>
                <w:szCs w:val="24"/>
              </w:rPr>
            </w:pPr>
            <w:r w:rsidRPr="008239E7">
              <w:rPr>
                <w:color w:val="000000"/>
                <w:szCs w:val="24"/>
              </w:rPr>
              <w:t xml:space="preserve">Requirement: </w:t>
            </w:r>
            <w:del w:id="7829" w:author="Perrine, Martin L. (GSFC-5670)" w:date="2016-09-13T14:29:00Z">
              <w:r w:rsidRPr="008239E7" w:rsidDel="00055AC4">
                <w:rPr>
                  <w:color w:val="000000"/>
                  <w:szCs w:val="24"/>
                </w:rPr>
                <w:delText>NENG</w:delText>
              </w:r>
            </w:del>
            <w:ins w:id="7830" w:author="Perrine, Martin L. (GSFC-5670)" w:date="2016-09-13T14:29:00Z">
              <w:r w:rsidR="00055AC4">
                <w:rPr>
                  <w:color w:val="000000"/>
                  <w:szCs w:val="24"/>
                </w:rPr>
                <w:t>DAPHNE</w:t>
              </w:r>
            </w:ins>
            <w:r w:rsidRPr="008239E7">
              <w:rPr>
                <w:color w:val="000000"/>
                <w:szCs w:val="24"/>
              </w:rPr>
              <w:t xml:space="preserve">-PERF-002 loading configuration 120 </w:t>
            </w:r>
            <w:proofErr w:type="spellStart"/>
            <w:r w:rsidRPr="008239E7">
              <w:rPr>
                <w:color w:val="000000"/>
                <w:szCs w:val="24"/>
              </w:rPr>
              <w:t>secs</w:t>
            </w:r>
            <w:proofErr w:type="spellEnd"/>
            <w:r w:rsidRPr="008239E7">
              <w:rPr>
                <w:color w:val="000000"/>
                <w:szCs w:val="24"/>
              </w:rPr>
              <w:t>:  Screen shots of applicable log files and processing scripts will show compliance with this latency requirement.</w:t>
            </w:r>
          </w:p>
          <w:p w14:paraId="5F09C048" w14:textId="77777777" w:rsidR="00975186" w:rsidRDefault="00975186" w:rsidP="009B0353">
            <w:pPr>
              <w:rPr>
                <w:b/>
                <w:bCs/>
              </w:rPr>
            </w:pPr>
          </w:p>
          <w:p w14:paraId="791154E1" w14:textId="77777777" w:rsidR="00494BDF" w:rsidRPr="0055720F" w:rsidRDefault="00494BDF">
            <w:pPr>
              <w:rPr>
                <w:rStyle w:val="Strong"/>
              </w:rPr>
            </w:pPr>
            <w:r w:rsidRPr="0055720F">
              <w:rPr>
                <w:rStyle w:val="Strong"/>
              </w:rPr>
              <w:t xml:space="preserve">PASS/FAIL criteria:  </w:t>
            </w:r>
          </w:p>
          <w:p w14:paraId="28F2411D" w14:textId="77777777" w:rsidR="00494BDF" w:rsidRDefault="00494BDF" w:rsidP="00494BDF">
            <w:r>
              <w:t xml:space="preserve">Configure setup &lt; 120 seconds  PASS </w:t>
            </w:r>
          </w:p>
          <w:p w14:paraId="70B8C0D6" w14:textId="77777777" w:rsidR="00494BDF" w:rsidRDefault="00494BDF" w:rsidP="00494BDF">
            <w:r>
              <w:t>Configure setup  ≥ 120 seconds  FAIL</w:t>
            </w:r>
          </w:p>
          <w:p w14:paraId="0156C6B2" w14:textId="77777777" w:rsidR="00494BDF" w:rsidRDefault="00494BDF" w:rsidP="009B0353">
            <w:pPr>
              <w:rPr>
                <w:b/>
                <w:bCs/>
              </w:rPr>
            </w:pPr>
          </w:p>
          <w:p w14:paraId="4790D345" w14:textId="77777777" w:rsidR="009B0353" w:rsidRDefault="009B0353" w:rsidP="009B0353">
            <w:pPr>
              <w:rPr>
                <w:b/>
                <w:bCs/>
              </w:rPr>
            </w:pPr>
            <w:r>
              <w:rPr>
                <w:b/>
                <w:bCs/>
              </w:rPr>
              <w:t>Example from DUT  Unit #1</w:t>
            </w:r>
          </w:p>
          <w:p w14:paraId="1A05D37D" w14:textId="77777777" w:rsidR="009B0353" w:rsidRDefault="009B0353" w:rsidP="009B0353">
            <w:pPr>
              <w:rPr>
                <w:b/>
                <w:bCs/>
              </w:rPr>
            </w:pPr>
          </w:p>
          <w:p w14:paraId="6C8F1895" w14:textId="75BFFB8C" w:rsidR="009B0353" w:rsidRDefault="009B0353" w:rsidP="009B0353">
            <w:pPr>
              <w:rPr>
                <w:noProof/>
              </w:rPr>
            </w:pPr>
            <w:r>
              <w:rPr>
                <w:noProof/>
              </w:rPr>
              <w:t>The Test Controller screen shot</w:t>
            </w:r>
            <w:ins w:id="7831" w:author="Muhammad, Alimayo (GSFC-5660)" w:date="2016-08-08T15:10:00Z">
              <w:r w:rsidR="000F024C">
                <w:rPr>
                  <w:noProof/>
                </w:rPr>
                <w:t xml:space="preserve"> </w:t>
              </w:r>
            </w:ins>
            <w:ins w:id="7832" w:author="Perrine, Martin L. (GSFC-5670)" w:date="2016-09-08T12:34:00Z">
              <w:r w:rsidR="00694684">
                <w:rPr>
                  <w:noProof/>
                </w:rPr>
                <w:fldChar w:fldCharType="begin"/>
              </w:r>
              <w:r w:rsidR="00694684">
                <w:rPr>
                  <w:noProof/>
                </w:rPr>
                <w:instrText xml:space="preserve"> REF _Ref461101376 \h </w:instrText>
              </w:r>
            </w:ins>
            <w:r w:rsidR="00694684">
              <w:rPr>
                <w:noProof/>
              </w:rPr>
            </w:r>
            <w:r w:rsidR="00694684">
              <w:rPr>
                <w:noProof/>
              </w:rPr>
              <w:fldChar w:fldCharType="separate"/>
            </w:r>
            <w:ins w:id="7833" w:author="Perrine, Martin L. (GSFC-5670)" w:date="2016-09-08T12:34:00Z">
              <w:r w:rsidR="00694684">
                <w:t xml:space="preserve">Figure </w:t>
              </w:r>
              <w:r w:rsidR="00694684">
                <w:rPr>
                  <w:noProof/>
                </w:rPr>
                <w:t>6</w:t>
              </w:r>
              <w:r w:rsidR="00694684">
                <w:noBreakHyphen/>
              </w:r>
              <w:r w:rsidR="00694684">
                <w:rPr>
                  <w:noProof/>
                </w:rPr>
                <w:t>52</w:t>
              </w:r>
              <w:r w:rsidR="00694684">
                <w:rPr>
                  <w:noProof/>
                </w:rPr>
                <w:fldChar w:fldCharType="end"/>
              </w:r>
              <w:r w:rsidR="00694684">
                <w:rPr>
                  <w:noProof/>
                </w:rPr>
                <w:t xml:space="preserve"> </w:t>
              </w:r>
            </w:ins>
            <w:ins w:id="7834" w:author="Muhammad, Alimayo (GSFC-5660)" w:date="2016-08-25T09:36:00Z">
              <w:del w:id="7835" w:author="Perrine, Martin L. (GSFC-5670)" w:date="2016-09-08T12:34:00Z">
                <w:r w:rsidR="00284666" w:rsidDel="00694684">
                  <w:rPr>
                    <w:noProof/>
                  </w:rPr>
                  <w:fldChar w:fldCharType="begin"/>
                </w:r>
                <w:r w:rsidR="00284666" w:rsidDel="00694684">
                  <w:rPr>
                    <w:noProof/>
                  </w:rPr>
                  <w:delInstrText xml:space="preserve"> REF _Ref459881126 \h </w:delInstrText>
                </w:r>
              </w:del>
            </w:ins>
            <w:del w:id="7836" w:author="Perrine, Martin L. (GSFC-5670)" w:date="2016-09-08T12:34:00Z">
              <w:r w:rsidR="00284666" w:rsidDel="00694684">
                <w:rPr>
                  <w:noProof/>
                </w:rPr>
              </w:r>
              <w:r w:rsidR="00284666" w:rsidDel="00694684">
                <w:rPr>
                  <w:noProof/>
                </w:rPr>
                <w:fldChar w:fldCharType="separate"/>
              </w:r>
            </w:del>
            <w:ins w:id="7837" w:author="Muhammad, Alimayo (GSFC-5660)" w:date="2016-08-25T09:36:00Z">
              <w:del w:id="7838" w:author="Perrine, Martin L. (GSFC-5670)" w:date="2016-08-31T11:09:00Z">
                <w:r w:rsidR="00284666" w:rsidDel="00EF27DF">
                  <w:delText xml:space="preserve">Figure </w:delText>
                </w:r>
                <w:r w:rsidR="00284666" w:rsidDel="00EF27DF">
                  <w:rPr>
                    <w:noProof/>
                  </w:rPr>
                  <w:delText>6</w:delText>
                </w:r>
                <w:r w:rsidR="00284666" w:rsidDel="00EF27DF">
                  <w:noBreakHyphen/>
                </w:r>
                <w:r w:rsidR="00284666" w:rsidDel="00EF27DF">
                  <w:rPr>
                    <w:noProof/>
                  </w:rPr>
                  <w:delText>46</w:delText>
                </w:r>
              </w:del>
              <w:del w:id="7839" w:author="Perrine, Martin L. (GSFC-5670)" w:date="2016-09-08T12:34:00Z">
                <w:r w:rsidR="00284666" w:rsidDel="00694684">
                  <w:rPr>
                    <w:noProof/>
                  </w:rPr>
                  <w:fldChar w:fldCharType="end"/>
                </w:r>
              </w:del>
            </w:ins>
            <w:ins w:id="7840" w:author="Muhammad, Alimayo (GSFC-5660)" w:date="2016-08-08T15:11:00Z">
              <w:del w:id="7841" w:author="Perrine, Martin L. (GSFC-5670)" w:date="2016-09-08T12:34:00Z">
                <w:r w:rsidR="000F024C" w:rsidDel="00694684">
                  <w:rPr>
                    <w:noProof/>
                  </w:rPr>
                  <w:delText xml:space="preserve"> </w:delText>
                </w:r>
              </w:del>
            </w:ins>
            <w:del w:id="7842" w:author="Perrine, Martin L. (GSFC-5670)" w:date="2016-09-08T12:34:00Z">
              <w:r w:rsidDel="00694684">
                <w:rPr>
                  <w:noProof/>
                </w:rPr>
                <w:delText xml:space="preserve"> </w:delText>
              </w:r>
            </w:del>
            <w:del w:id="7843" w:author="Muhammad, Alimayo (GSFC-5660)" w:date="2016-08-08T15:10:00Z">
              <w:r w:rsidDel="000F024C">
                <w:rPr>
                  <w:noProof/>
                </w:rPr>
                <w:fldChar w:fldCharType="begin"/>
              </w:r>
              <w:r w:rsidDel="000F024C">
                <w:rPr>
                  <w:noProof/>
                </w:rPr>
                <w:delInstrText xml:space="preserve"> REF _Ref455668757 \h </w:delInstrText>
              </w:r>
              <w:r w:rsidDel="000F024C">
                <w:rPr>
                  <w:noProof/>
                </w:rPr>
              </w:r>
              <w:r w:rsidDel="000F024C">
                <w:rPr>
                  <w:noProof/>
                </w:rPr>
                <w:fldChar w:fldCharType="separate"/>
              </w:r>
              <w:r w:rsidR="009273D6" w:rsidDel="000F024C">
                <w:delText xml:space="preserve">Figure </w:delText>
              </w:r>
              <w:r w:rsidR="009273D6" w:rsidDel="000F024C">
                <w:rPr>
                  <w:noProof/>
                </w:rPr>
                <w:delText>44</w:delText>
              </w:r>
            </w:del>
            <w:del w:id="7844" w:author="Muhammad, Alimayo (GSFC-5660)" w:date="2016-08-04T13:13:00Z">
              <w:r w:rsidR="009273D6" w:rsidDel="00A51903">
                <w:rPr>
                  <w:noProof/>
                </w:rPr>
                <w:delText>44</w:delText>
              </w:r>
              <w:r w:rsidR="009273D6" w:rsidDel="00A51903">
                <w:delText xml:space="preserve"> Figure </w:delText>
              </w:r>
              <w:r w:rsidR="009273D6" w:rsidDel="00A51903">
                <w:rPr>
                  <w:noProof/>
                </w:rPr>
                <w:delText>6</w:delText>
              </w:r>
              <w:r w:rsidR="009273D6" w:rsidDel="00A51903">
                <w:noBreakHyphen/>
              </w:r>
              <w:r w:rsidR="009273D6" w:rsidDel="00A51903">
                <w:rPr>
                  <w:noProof/>
                </w:rPr>
                <w:delText>44</w:delText>
              </w:r>
            </w:del>
            <w:del w:id="7845" w:author="Muhammad, Alimayo (GSFC-5660)" w:date="2016-08-08T15:10:00Z">
              <w:r w:rsidDel="000F024C">
                <w:rPr>
                  <w:noProof/>
                </w:rPr>
                <w:fldChar w:fldCharType="end"/>
              </w:r>
              <w:r w:rsidDel="000F024C">
                <w:rPr>
                  <w:noProof/>
                </w:rPr>
                <w:delText xml:space="preserve"> </w:delText>
              </w:r>
            </w:del>
            <w:r>
              <w:rPr>
                <w:noProof/>
              </w:rPr>
              <w:t xml:space="preserve">shows that </w:t>
            </w:r>
            <w:del w:id="7846" w:author="Perrine, Martin L. (GSFC-5670)" w:date="2016-09-13T14:29:00Z">
              <w:r w:rsidDel="00055AC4">
                <w:rPr>
                  <w:noProof/>
                </w:rPr>
                <w:delText>NENG</w:delText>
              </w:r>
            </w:del>
            <w:ins w:id="7847" w:author="Perrine, Martin L. (GSFC-5670)" w:date="2016-09-13T14:29:00Z">
              <w:r w:rsidR="00055AC4">
                <w:rPr>
                  <w:noProof/>
                </w:rPr>
                <w:t>DAPHNE</w:t>
              </w:r>
            </w:ins>
            <w:r>
              <w:rPr>
                <w:noProof/>
              </w:rPr>
              <w:t xml:space="preserve"> is both configured and started in well under the required time for just the configuration.</w:t>
            </w:r>
            <w:ins w:id="7848" w:author="Muhammad, Alimayo (GSFC-5660)" w:date="2016-08-17T11:03:00Z">
              <w:r w:rsidR="002E4396">
                <w:rPr>
                  <w:noProof/>
                </w:rPr>
                <w:t xml:space="preserve"> </w:t>
              </w:r>
            </w:ins>
            <w:ins w:id="7849" w:author="Muhammad, Alimayo (GSFC-5660)" w:date="2016-08-17T11:10:00Z">
              <w:r w:rsidR="000A5CB7">
                <w:rPr>
                  <w:bCs/>
                </w:rPr>
                <w:t>T</w:t>
              </w:r>
              <w:r w:rsidR="000A5CB7" w:rsidRPr="00F74840">
                <w:rPr>
                  <w:bCs/>
                </w:rPr>
                <w:t xml:space="preserve">he </w:t>
              </w:r>
              <w:r w:rsidR="000A5CB7">
                <w:rPr>
                  <w:bCs/>
                </w:rPr>
                <w:t>end time is 39 seconds and the start time is 24 seconds in this example which leads to a latency of 15 seconds calculated by</w:t>
              </w:r>
              <w:r w:rsidR="000A5CB7" w:rsidRPr="00F74840">
                <w:rPr>
                  <w:bCs/>
                </w:rPr>
                <w:t xml:space="preserve"> 29 seconds-24 seconds. </w:t>
              </w:r>
              <w:r w:rsidR="000A5CB7">
                <w:rPr>
                  <w:bCs/>
                </w:rPr>
                <w:t xml:space="preserve"> The end time is actually the time the processes starts and includes the configuration.</w:t>
              </w:r>
            </w:ins>
            <w:del w:id="7850" w:author="Muhammad, Alimayo (GSFC-5660)" w:date="2016-08-17T11:03:00Z">
              <w:r w:rsidR="00975186" w:rsidDel="002E4396">
                <w:rPr>
                  <w:noProof/>
                </w:rPr>
                <w:delText xml:space="preserve">  </w:delText>
              </w:r>
            </w:del>
          </w:p>
          <w:p w14:paraId="35B84CA9" w14:textId="77777777" w:rsidR="00975186" w:rsidRDefault="00975186" w:rsidP="009B0353">
            <w:pPr>
              <w:rPr>
                <w:noProof/>
              </w:rPr>
            </w:pPr>
          </w:p>
          <w:p w14:paraId="3478BC50" w14:textId="16DD0C20" w:rsidR="002E4396" w:rsidRDefault="009B0353">
            <w:pPr>
              <w:keepNext/>
              <w:jc w:val="center"/>
              <w:rPr>
                <w:ins w:id="7851" w:author="Muhammad, Alimayo (GSFC-5660)" w:date="2016-08-17T11:07:00Z"/>
              </w:rPr>
            </w:pPr>
            <w:r>
              <w:rPr>
                <w:noProof/>
              </w:rPr>
              <w:drawing>
                <wp:inline distT="0" distB="0" distL="0" distR="0" wp14:anchorId="62EC0813" wp14:editId="13FE9F3D">
                  <wp:extent cx="4044725" cy="2301139"/>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1878" r="59849" b="27511"/>
                          <a:stretch/>
                        </pic:blipFill>
                        <pic:spPr bwMode="auto">
                          <a:xfrm>
                            <a:off x="0" y="0"/>
                            <a:ext cx="4067796" cy="2314265"/>
                          </a:xfrm>
                          <a:prstGeom prst="rect">
                            <a:avLst/>
                          </a:prstGeom>
                          <a:ln>
                            <a:noFill/>
                          </a:ln>
                          <a:extLst>
                            <a:ext uri="{53640926-AAD7-44D8-BBD7-CCE9431645EC}">
                              <a14:shadowObscured xmlns:a14="http://schemas.microsoft.com/office/drawing/2010/main"/>
                            </a:ext>
                          </a:extLst>
                        </pic:spPr>
                      </pic:pic>
                    </a:graphicData>
                  </a:graphic>
                </wp:inline>
              </w:drawing>
            </w:r>
          </w:p>
          <w:p w14:paraId="507ED198" w14:textId="77777777" w:rsidR="002E4396" w:rsidRDefault="002E4396">
            <w:pPr>
              <w:keepNext/>
              <w:jc w:val="center"/>
              <w:rPr>
                <w:ins w:id="7852" w:author="Muhammad, Alimayo (GSFC-5660)" w:date="2016-08-17T11:03:00Z"/>
              </w:rPr>
            </w:pPr>
          </w:p>
          <w:p w14:paraId="3B946B4B" w14:textId="61221D2C" w:rsidR="0047096C" w:rsidRPr="00FA6D33" w:rsidRDefault="002E4396">
            <w:pPr>
              <w:pStyle w:val="Caption"/>
              <w:rPr>
                <w:ins w:id="7853" w:author="Muhammad, Alimayo (GSFC-5660)" w:date="2016-08-08T12:25:00Z"/>
                <w:noProof/>
              </w:rPr>
              <w:pPrChange w:id="7854" w:author="Perrine, Martin L. (GSFC-5670)" w:date="2016-09-08T12:46:00Z">
                <w:pPr/>
              </w:pPrChange>
            </w:pPr>
            <w:bookmarkStart w:id="7855" w:name="_Ref461101376"/>
            <w:bookmarkStart w:id="7856" w:name="_Ref459881126"/>
            <w:bookmarkStart w:id="7857" w:name="_Toc460235961"/>
            <w:bookmarkStart w:id="7858" w:name="_Ref459195446"/>
            <w:ins w:id="7859" w:author="Muhammad, Alimayo (GSFC-5660)" w:date="2016-08-17T11:06:00Z">
              <w:r>
                <w:t xml:space="preserve">Figure </w:t>
              </w:r>
            </w:ins>
            <w:ins w:id="786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786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7862" w:author="Perrine, Martin L. (GSFC-5670)" w:date="2016-08-31T11:10:00Z">
              <w:r w:rsidR="00EF27DF">
                <w:rPr>
                  <w:noProof/>
                </w:rPr>
                <w:t>52</w:t>
              </w:r>
            </w:ins>
            <w:ins w:id="7863" w:author="Muhammad, Alimayo (GSFC-5660)" w:date="2016-08-29T12:55:00Z">
              <w:r w:rsidR="004B56B2">
                <w:fldChar w:fldCharType="end"/>
              </w:r>
            </w:ins>
            <w:bookmarkEnd w:id="7855"/>
            <w:ins w:id="7864" w:author="Muhammad, Alimayo (GSFC-5660)" w:date="2016-08-17T11:06:00Z">
              <w:r>
                <w:t xml:space="preserve"> shows</w:t>
              </w:r>
              <w:r w:rsidRPr="00F74840">
                <w:t xml:space="preserve"> the </w:t>
              </w:r>
              <w:proofErr w:type="spellStart"/>
              <w:r w:rsidRPr="00F74840">
                <w:t>TestController</w:t>
              </w:r>
              <w:proofErr w:type="spellEnd"/>
              <w:r w:rsidRPr="00F74840">
                <w:t xml:space="preserve"> log file that shows time for a </w:t>
              </w:r>
              <w:r>
                <w:t xml:space="preserve">setup </w:t>
              </w:r>
              <w:r w:rsidRPr="00F74840">
                <w:t xml:space="preserve">command sent and time for a </w:t>
              </w:r>
              <w:del w:id="7865" w:author="Perrine, Martin L. (GSFC-5670)" w:date="2016-09-13T14:29:00Z">
                <w:r w:rsidRPr="00F74840" w:rsidDel="00055AC4">
                  <w:delText>NENG</w:delText>
                </w:r>
              </w:del>
            </w:ins>
            <w:ins w:id="7866" w:author="Perrine, Martin L. (GSFC-5670)" w:date="2016-09-13T14:29:00Z">
              <w:r w:rsidR="00055AC4">
                <w:t>DAPHNE</w:t>
              </w:r>
            </w:ins>
            <w:ins w:id="7867" w:author="Muhammad, Alimayo (GSFC-5660)" w:date="2016-08-17T11:06:00Z">
              <w:r w:rsidRPr="00F74840">
                <w:t xml:space="preserve"> response .</w:t>
              </w:r>
            </w:ins>
            <w:bookmarkEnd w:id="7856"/>
            <w:bookmarkEnd w:id="7857"/>
            <w:ins w:id="7868" w:author="Muhammad, Alimayo (GSFC-5660)" w:date="2016-08-17T11:07:00Z">
              <w:r w:rsidRPr="00F74840">
                <w:t xml:space="preserve"> </w:t>
              </w:r>
            </w:ins>
            <w:bookmarkEnd w:id="7858"/>
          </w:p>
          <w:p w14:paraId="47E4E35A" w14:textId="77777777" w:rsidR="0047096C" w:rsidRDefault="0047096C" w:rsidP="005152B5">
            <w:pPr>
              <w:pStyle w:val="Caption"/>
              <w:rPr>
                <w:ins w:id="7869" w:author="Muhammad, Alimayo (GSFC-5660)" w:date="2016-08-08T12:25:00Z"/>
              </w:rPr>
            </w:pPr>
          </w:p>
          <w:p w14:paraId="4555E2F7" w14:textId="77777777" w:rsidR="00A51903" w:rsidRDefault="00A51903" w:rsidP="005C603D">
            <w:pPr>
              <w:keepNext/>
              <w:jc w:val="center"/>
            </w:pPr>
          </w:p>
          <w:p w14:paraId="6EA992F3" w14:textId="77777777" w:rsidR="006E1B3D" w:rsidRDefault="006E1B3D" w:rsidP="005C603D">
            <w:pPr>
              <w:jc w:val="center"/>
              <w:rPr>
                <w:ins w:id="7870" w:author="Muhammad, Alimayo (GSFC-5660)" w:date="2016-08-08T10:45:00Z"/>
              </w:rPr>
            </w:pPr>
            <w:bookmarkStart w:id="7871" w:name="_Ref455668757"/>
            <w:bookmarkStart w:id="7872" w:name="_Toc455672025"/>
          </w:p>
          <w:p w14:paraId="7A77687D" w14:textId="77777777" w:rsidR="006E1B3D" w:rsidRDefault="006E1B3D" w:rsidP="005C603D">
            <w:pPr>
              <w:jc w:val="center"/>
              <w:rPr>
                <w:ins w:id="7873" w:author="Muhammad, Alimayo (GSFC-5660)" w:date="2016-08-08T10:45:00Z"/>
              </w:rPr>
            </w:pPr>
          </w:p>
          <w:p w14:paraId="2F0CFFB4" w14:textId="13946F78" w:rsidR="00D25AD0" w:rsidRPr="00F74840" w:rsidDel="006E1B3D" w:rsidRDefault="005C603D" w:rsidP="005C603D">
            <w:pPr>
              <w:jc w:val="center"/>
              <w:rPr>
                <w:del w:id="7874" w:author="Muhammad, Alimayo (GSFC-5660)" w:date="2016-08-08T10:45:00Z"/>
                <w:bCs/>
              </w:rPr>
            </w:pPr>
            <w:del w:id="7875" w:author="Muhammad, Alimayo (GSFC-5660)" w:date="2016-08-08T10:14:00Z">
              <w:r w:rsidDel="00D349FE">
                <w:delText>Figure</w:delText>
              </w:r>
            </w:del>
            <w:del w:id="7876" w:author="Muhammad, Alimayo (GSFC-5660)" w:date="2016-08-04T13:13:00Z">
              <w:r w:rsidDel="00A51903">
                <w:delText xml:space="preserve"> </w:delText>
              </w:r>
            </w:del>
            <w:del w:id="7877" w:author="Muhammad, Alimayo (GSFC-5660)" w:date="2016-08-08T10:14:00Z">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44</w:delText>
              </w:r>
              <w:r w:rsidR="00386256" w:rsidDel="00D349FE">
                <w:rPr>
                  <w:noProof/>
                </w:rPr>
                <w:fldChar w:fldCharType="end"/>
              </w:r>
              <w:r w:rsidDel="00D349FE">
                <w:delText xml:space="preserve"> </w:delText>
              </w:r>
            </w:del>
            <w:bookmarkEnd w:id="7871"/>
            <w:del w:id="7878" w:author="Muhammad, Alimayo (GSFC-5660)" w:date="2016-08-08T10:45:00Z">
              <w:r w:rsidR="00D25AD0" w:rsidDel="006E1B3D">
                <w:rPr>
                  <w:bCs/>
                </w:rPr>
                <w:delText xml:space="preserve">The </w:delText>
              </w:r>
              <w:r w:rsidR="00D25AD0" w:rsidRPr="00F74840" w:rsidDel="006E1B3D">
                <w:rPr>
                  <w:bCs/>
                </w:rPr>
                <w:delText xml:space="preserve">screen shot </w:delText>
              </w:r>
              <w:r w:rsidR="00D25AD0" w:rsidDel="006E1B3D">
                <w:rPr>
                  <w:bCs/>
                </w:rPr>
                <w:delText xml:space="preserve"> </w:delText>
              </w:r>
              <w:r w:rsidR="00D25AD0" w:rsidDel="006E1B3D">
                <w:rPr>
                  <w:bCs/>
                </w:rPr>
                <w:fldChar w:fldCharType="begin"/>
              </w:r>
              <w:r w:rsidR="00D25AD0" w:rsidDel="006E1B3D">
                <w:rPr>
                  <w:bCs/>
                </w:rPr>
                <w:delInstrText xml:space="preserve"> REF _Ref455668757 \h </w:delInstrText>
              </w:r>
              <w:r w:rsidR="00D25AD0" w:rsidDel="006E1B3D">
                <w:rPr>
                  <w:bCs/>
                </w:rPr>
              </w:r>
              <w:r w:rsidR="00D25AD0" w:rsidDel="006E1B3D">
                <w:rPr>
                  <w:bCs/>
                </w:rPr>
                <w:fldChar w:fldCharType="separate"/>
              </w:r>
              <w:r w:rsidR="009273D6" w:rsidDel="006E1B3D">
                <w:delText xml:space="preserve">Figure </w:delText>
              </w:r>
              <w:r w:rsidR="009273D6" w:rsidDel="006E1B3D">
                <w:rPr>
                  <w:noProof/>
                </w:rPr>
                <w:delText>44</w:delText>
              </w:r>
            </w:del>
            <w:del w:id="7879" w:author="Muhammad, Alimayo (GSFC-5660)" w:date="2016-08-04T13:14:00Z">
              <w:r w:rsidR="009273D6" w:rsidDel="00A51903">
                <w:rPr>
                  <w:noProof/>
                </w:rPr>
                <w:delText>44</w:delText>
              </w:r>
              <w:r w:rsidR="009273D6" w:rsidDel="00A51903">
                <w:delText xml:space="preserve"> Figure </w:delText>
              </w:r>
              <w:r w:rsidR="009273D6" w:rsidDel="00A51903">
                <w:rPr>
                  <w:noProof/>
                </w:rPr>
                <w:delText>6</w:delText>
              </w:r>
              <w:r w:rsidR="009273D6" w:rsidDel="00A51903">
                <w:noBreakHyphen/>
              </w:r>
              <w:r w:rsidR="009273D6" w:rsidDel="00A51903">
                <w:rPr>
                  <w:noProof/>
                </w:rPr>
                <w:delText>44</w:delText>
              </w:r>
            </w:del>
            <w:del w:id="7880" w:author="Muhammad, Alimayo (GSFC-5660)" w:date="2016-08-08T10:45:00Z">
              <w:r w:rsidR="00D25AD0" w:rsidDel="006E1B3D">
                <w:rPr>
                  <w:bCs/>
                </w:rPr>
                <w:fldChar w:fldCharType="end"/>
              </w:r>
              <w:r w:rsidR="00D25AD0" w:rsidDel="006E1B3D">
                <w:rPr>
                  <w:bCs/>
                </w:rPr>
                <w:delText xml:space="preserve"> </w:delText>
              </w:r>
              <w:r w:rsidR="00D25AD0" w:rsidRPr="00F74840" w:rsidDel="006E1B3D">
                <w:rPr>
                  <w:bCs/>
                </w:rPr>
                <w:delText xml:space="preserve">is of the TestController log file that shows time for a </w:delText>
              </w:r>
              <w:r w:rsidR="00D25AD0" w:rsidDel="006E1B3D">
                <w:rPr>
                  <w:bCs/>
                </w:rPr>
                <w:delText xml:space="preserve">setup </w:delText>
              </w:r>
              <w:r w:rsidR="00D25AD0" w:rsidRPr="00F74840" w:rsidDel="006E1B3D">
                <w:rPr>
                  <w:bCs/>
                </w:rPr>
                <w:delText xml:space="preserve">command sent and time for a NENG response . The </w:delText>
              </w:r>
              <w:r w:rsidR="00D25AD0" w:rsidDel="006E1B3D">
                <w:rPr>
                  <w:bCs/>
                </w:rPr>
                <w:delText>end time is 39 seconds and the start time is 24 seconds in this example which leads to a latency of 15 seconds calculated by</w:delText>
              </w:r>
              <w:r w:rsidR="00D25AD0" w:rsidRPr="00F74840" w:rsidDel="006E1B3D">
                <w:rPr>
                  <w:bCs/>
                </w:rPr>
                <w:delText xml:space="preserve"> 29 seconds-24 seconds. </w:delText>
              </w:r>
              <w:r w:rsidR="00D25AD0" w:rsidDel="006E1B3D">
                <w:rPr>
                  <w:bCs/>
                </w:rPr>
                <w:delText xml:space="preserve"> The end time is actually the time the processes starts and includes the configuration.</w:delText>
              </w:r>
            </w:del>
          </w:p>
          <w:bookmarkEnd w:id="7872"/>
          <w:p w14:paraId="7A993751" w14:textId="7B8DFF1E" w:rsidR="009B0353" w:rsidDel="006E1B3D" w:rsidRDefault="009B0353">
            <w:pPr>
              <w:pStyle w:val="Caption"/>
              <w:rPr>
                <w:del w:id="7881" w:author="Muhammad, Alimayo (GSFC-5660)" w:date="2016-08-08T10:46:00Z"/>
              </w:rPr>
            </w:pPr>
          </w:p>
          <w:p w14:paraId="2D363F74" w14:textId="77777777" w:rsidR="009B0353" w:rsidRPr="00413324" w:rsidRDefault="009B0353" w:rsidP="009B0353">
            <w:pPr>
              <w:jc w:val="left"/>
              <w:rPr>
                <w:rFonts w:ascii="Calibri" w:hAnsi="Calibri"/>
                <w:color w:val="000000"/>
                <w:sz w:val="22"/>
                <w:szCs w:val="22"/>
              </w:rPr>
            </w:pPr>
          </w:p>
        </w:tc>
      </w:tr>
      <w:tr w:rsidR="009B0353" w:rsidRPr="00413324" w14:paraId="7E2881A3" w14:textId="77777777" w:rsidTr="009B0353">
        <w:trPr>
          <w:trHeight w:val="288"/>
        </w:trPr>
        <w:tc>
          <w:tcPr>
            <w:tcW w:w="9440" w:type="dxa"/>
            <w:tcBorders>
              <w:top w:val="nil"/>
              <w:left w:val="nil"/>
              <w:bottom w:val="nil"/>
              <w:right w:val="nil"/>
            </w:tcBorders>
            <w:shd w:val="clear" w:color="auto" w:fill="auto"/>
            <w:noWrap/>
            <w:vAlign w:val="bottom"/>
            <w:hideMark/>
          </w:tcPr>
          <w:p w14:paraId="7BAEDB85" w14:textId="692F5BE7" w:rsidR="009B0353" w:rsidRPr="00413324" w:rsidRDefault="009B0353">
            <w:pPr>
              <w:keepNext/>
              <w:jc w:val="left"/>
              <w:rPr>
                <w:rFonts w:ascii="Calibri" w:hAnsi="Calibri"/>
                <w:color w:val="000000"/>
                <w:sz w:val="22"/>
                <w:szCs w:val="22"/>
              </w:rPr>
              <w:pPrChange w:id="7882" w:author="Muhammad, Alimayo (GSFC-5660)" w:date="2016-08-08T10:45:00Z">
                <w:pPr>
                  <w:jc w:val="left"/>
                </w:pPr>
              </w:pPrChange>
            </w:pPr>
          </w:p>
        </w:tc>
      </w:tr>
    </w:tbl>
    <w:p w14:paraId="73024206" w14:textId="3F29A464" w:rsidR="009B0353" w:rsidDel="0047096C" w:rsidRDefault="009B0353">
      <w:pPr>
        <w:pStyle w:val="Caption"/>
        <w:rPr>
          <w:del w:id="7883" w:author="Muhammad, Alimayo (GSFC-5660)" w:date="2016-08-08T12:25:00Z"/>
        </w:rPr>
        <w:pPrChange w:id="7884" w:author="Muhammad, Alimayo (GSFC-5660)" w:date="2016-08-08T12:05:00Z">
          <w:pPr>
            <w:ind w:left="720"/>
            <w:jc w:val="left"/>
          </w:pPr>
        </w:pPrChange>
      </w:pPr>
    </w:p>
    <w:p w14:paraId="33236812" w14:textId="77777777" w:rsidR="00D25AD0" w:rsidRDefault="00D25AD0" w:rsidP="009B0353">
      <w:pPr>
        <w:ind w:left="720"/>
        <w:jc w:val="left"/>
      </w:pPr>
    </w:p>
    <w:p w14:paraId="705C4F94" w14:textId="77777777" w:rsidR="00D25AD0" w:rsidRDefault="00D25AD0" w:rsidP="009B0353">
      <w:pPr>
        <w:ind w:left="720"/>
        <w:jc w:val="left"/>
      </w:pPr>
    </w:p>
    <w:p w14:paraId="2065E730" w14:textId="77777777" w:rsidR="00D25AD0" w:rsidRDefault="00D25AD0" w:rsidP="009B0353">
      <w:pPr>
        <w:ind w:left="720"/>
        <w:jc w:val="left"/>
      </w:pPr>
    </w:p>
    <w:p w14:paraId="0062F130" w14:textId="77777777" w:rsidR="00D25AD0" w:rsidRDefault="00D25AD0" w:rsidP="009B0353">
      <w:pPr>
        <w:ind w:left="720"/>
        <w:jc w:val="left"/>
      </w:pPr>
    </w:p>
    <w:p w14:paraId="100642B7" w14:textId="77777777" w:rsidR="00F705CA" w:rsidDel="000F024C" w:rsidRDefault="00F705CA" w:rsidP="009B0353">
      <w:pPr>
        <w:ind w:left="720"/>
        <w:jc w:val="left"/>
        <w:rPr>
          <w:del w:id="7885" w:author="Muhammad, Alimayo (GSFC-5660)" w:date="2016-08-08T12:25:00Z"/>
        </w:rPr>
      </w:pPr>
    </w:p>
    <w:p w14:paraId="3E3FBC03" w14:textId="77777777" w:rsidR="000F024C" w:rsidRDefault="000F024C" w:rsidP="009B0353">
      <w:pPr>
        <w:ind w:left="720"/>
        <w:jc w:val="left"/>
        <w:rPr>
          <w:ins w:id="7886" w:author="Muhammad, Alimayo (GSFC-5660)" w:date="2016-08-08T15:08:00Z"/>
        </w:rPr>
      </w:pPr>
    </w:p>
    <w:p w14:paraId="6ECB5C42" w14:textId="77777777" w:rsidR="00D25AD0" w:rsidDel="002E4396" w:rsidRDefault="00D25AD0" w:rsidP="009B0353">
      <w:pPr>
        <w:ind w:left="720"/>
        <w:jc w:val="left"/>
        <w:rPr>
          <w:del w:id="7887" w:author="Muhammad, Alimayo (GSFC-5660)" w:date="2016-08-08T12:25:00Z"/>
        </w:rPr>
      </w:pPr>
    </w:p>
    <w:p w14:paraId="567A0685" w14:textId="77777777" w:rsidR="002E4396" w:rsidRDefault="002E4396" w:rsidP="009B0353">
      <w:pPr>
        <w:ind w:left="720"/>
        <w:jc w:val="left"/>
        <w:rPr>
          <w:ins w:id="7888" w:author="Muhammad, Alimayo (GSFC-5660)" w:date="2016-08-17T11:09:00Z"/>
        </w:rPr>
      </w:pPr>
    </w:p>
    <w:p w14:paraId="0A9F350F" w14:textId="77777777" w:rsidR="00D25AD0" w:rsidRDefault="00D25AD0" w:rsidP="009B0353">
      <w:pPr>
        <w:ind w:left="720"/>
        <w:jc w:val="left"/>
      </w:pPr>
    </w:p>
    <w:p w14:paraId="6DD16757" w14:textId="41946442" w:rsidR="009B0353" w:rsidRPr="009B0353" w:rsidDel="00F25996" w:rsidRDefault="009B0353">
      <w:pPr>
        <w:pStyle w:val="Heading4"/>
        <w:rPr>
          <w:del w:id="7889" w:author="Perrine, Martin L. (GSFC-5670)" w:date="2016-09-14T15:18:00Z"/>
        </w:rPr>
        <w:pPrChange w:id="7890" w:author="Perrine, Martin L. (GSFC-5670)" w:date="2016-09-01T10:06:00Z">
          <w:pPr>
            <w:keepNext/>
            <w:numPr>
              <w:ilvl w:val="3"/>
              <w:numId w:val="60"/>
            </w:numPr>
            <w:tabs>
              <w:tab w:val="left" w:pos="1152"/>
            </w:tabs>
            <w:spacing w:before="240" w:after="120"/>
            <w:ind w:left="864" w:hanging="864"/>
            <w:outlineLvl w:val="3"/>
          </w:pPr>
        </w:pPrChange>
      </w:pPr>
      <w:bookmarkStart w:id="7891" w:name="_Toc455671995"/>
      <w:bookmarkStart w:id="7892" w:name="_Toc460592882"/>
      <w:bookmarkStart w:id="7893" w:name="_GoBack"/>
      <w:bookmarkEnd w:id="7893"/>
      <w:del w:id="7894" w:author="Perrine, Martin L. (GSFC-5670)" w:date="2016-09-14T15:18:00Z">
        <w:r w:rsidRPr="009B0353" w:rsidDel="00F25996">
          <w:lastRenderedPageBreak/>
          <w:delText xml:space="preserve">The requirement </w:delText>
        </w:r>
      </w:del>
      <w:del w:id="7895" w:author="Perrine, Martin L. (GSFC-5670)" w:date="2016-09-13T14:29:00Z">
        <w:r w:rsidRPr="009B0353" w:rsidDel="00055AC4">
          <w:delText>NENG</w:delText>
        </w:r>
      </w:del>
      <w:del w:id="7896" w:author="Perrine, Martin L. (GSFC-5670)" w:date="2016-09-14T15:18:00Z">
        <w:r w:rsidRPr="009B0353" w:rsidDel="00F25996">
          <w:delText>-PERF-003 Activation of return data 60 secs</w:delText>
        </w:r>
        <w:bookmarkEnd w:id="7891"/>
        <w:bookmarkEnd w:id="7892"/>
      </w:del>
    </w:p>
    <w:p w14:paraId="1576715D" w14:textId="5B94DA31" w:rsidR="009B0353" w:rsidDel="00F25996" w:rsidRDefault="009B0353" w:rsidP="009B0353">
      <w:pPr>
        <w:rPr>
          <w:del w:id="7897" w:author="Perrine, Martin L. (GSFC-5670)" w:date="2016-09-14T15:18:00Z"/>
          <w:b/>
          <w:bCs/>
        </w:rPr>
      </w:pPr>
    </w:p>
    <w:p w14:paraId="39821E54" w14:textId="1996CCBC" w:rsidR="00975186" w:rsidRPr="008239E7" w:rsidDel="00F25996" w:rsidRDefault="00975186" w:rsidP="009B0353">
      <w:pPr>
        <w:rPr>
          <w:del w:id="7898" w:author="Perrine, Martin L. (GSFC-5670)" w:date="2016-09-14T15:18:00Z"/>
          <w:b/>
          <w:bCs/>
          <w:szCs w:val="24"/>
        </w:rPr>
      </w:pPr>
      <w:del w:id="7899" w:author="Perrine, Martin L. (GSFC-5670)" w:date="2016-09-14T15:18:00Z">
        <w:r w:rsidRPr="008239E7" w:rsidDel="00F25996">
          <w:rPr>
            <w:color w:val="000000"/>
            <w:szCs w:val="24"/>
          </w:rPr>
          <w:delText xml:space="preserve">Requirement: </w:delText>
        </w:r>
      </w:del>
      <w:del w:id="7900" w:author="Perrine, Martin L. (GSFC-5670)" w:date="2016-09-13T14:29:00Z">
        <w:r w:rsidRPr="008239E7" w:rsidDel="00055AC4">
          <w:rPr>
            <w:color w:val="000000"/>
            <w:szCs w:val="24"/>
          </w:rPr>
          <w:delText>NENG</w:delText>
        </w:r>
      </w:del>
      <w:del w:id="7901" w:author="Perrine, Martin L. (GSFC-5670)" w:date="2016-09-14T15:18:00Z">
        <w:r w:rsidRPr="008239E7" w:rsidDel="00F25996">
          <w:rPr>
            <w:color w:val="000000"/>
            <w:szCs w:val="24"/>
          </w:rPr>
          <w:delText>-PERF-003 Activation of return data 60 secs: Screen shots of applicable log files and processing scripts will show compliance with this latency requirement.</w:delText>
        </w:r>
      </w:del>
    </w:p>
    <w:p w14:paraId="7BE7C0E4" w14:textId="493919E5" w:rsidR="009B0353" w:rsidDel="00F25996" w:rsidRDefault="009B0353" w:rsidP="009B0353">
      <w:pPr>
        <w:rPr>
          <w:del w:id="7902" w:author="Perrine, Martin L. (GSFC-5670)" w:date="2016-09-14T15:18:00Z"/>
          <w:b/>
          <w:bCs/>
        </w:rPr>
      </w:pPr>
    </w:p>
    <w:p w14:paraId="432D37AE" w14:textId="46BFB162" w:rsidR="00494BDF" w:rsidRPr="0055720F" w:rsidDel="00F25996" w:rsidRDefault="00494BDF">
      <w:pPr>
        <w:rPr>
          <w:del w:id="7903" w:author="Perrine, Martin L. (GSFC-5670)" w:date="2016-09-14T15:18:00Z"/>
          <w:rStyle w:val="Strong"/>
        </w:rPr>
      </w:pPr>
      <w:del w:id="7904" w:author="Perrine, Martin L. (GSFC-5670)" w:date="2016-09-14T15:18:00Z">
        <w:r w:rsidRPr="0055720F" w:rsidDel="00F25996">
          <w:rPr>
            <w:rStyle w:val="Strong"/>
          </w:rPr>
          <w:delText xml:space="preserve">PASS/FAIL criteria:  </w:delText>
        </w:r>
      </w:del>
    </w:p>
    <w:p w14:paraId="38BDF3AA" w14:textId="2978B7AF" w:rsidR="00494BDF" w:rsidDel="00F25996" w:rsidRDefault="00494BDF" w:rsidP="00494BDF">
      <w:pPr>
        <w:rPr>
          <w:del w:id="7905" w:author="Perrine, Martin L. (GSFC-5670)" w:date="2016-09-14T15:18:00Z"/>
        </w:rPr>
      </w:pPr>
      <w:del w:id="7906" w:author="Perrine, Martin L. (GSFC-5670)" w:date="2016-09-14T15:18:00Z">
        <w:r w:rsidRPr="00771DAF" w:rsidDel="00F25996">
          <w:delText xml:space="preserve">Activation of return data </w:delText>
        </w:r>
        <w:r w:rsidDel="00F25996">
          <w:delText xml:space="preserve">&lt; 120 seconds  PASS </w:delText>
        </w:r>
      </w:del>
    </w:p>
    <w:p w14:paraId="6A399859" w14:textId="7B683CAC" w:rsidR="00494BDF" w:rsidDel="00F25996" w:rsidRDefault="00494BDF" w:rsidP="00494BDF">
      <w:pPr>
        <w:rPr>
          <w:del w:id="7907" w:author="Perrine, Martin L. (GSFC-5670)" w:date="2016-09-14T15:18:00Z"/>
        </w:rPr>
      </w:pPr>
      <w:del w:id="7908" w:author="Perrine, Martin L. (GSFC-5670)" w:date="2016-09-14T15:18:00Z">
        <w:r w:rsidRPr="00771DAF" w:rsidDel="00F25996">
          <w:delText xml:space="preserve">Activation of return data </w:delText>
        </w:r>
        <w:r w:rsidDel="00F25996">
          <w:delText>≥ 120 seconds  FAIL</w:delText>
        </w:r>
      </w:del>
    </w:p>
    <w:p w14:paraId="4A33E035" w14:textId="68EC79BC" w:rsidR="00494BDF" w:rsidDel="00F25996" w:rsidRDefault="00494BDF" w:rsidP="009B0353">
      <w:pPr>
        <w:rPr>
          <w:del w:id="7909" w:author="Perrine, Martin L. (GSFC-5670)" w:date="2016-09-14T15:18:00Z"/>
          <w:b/>
          <w:bCs/>
        </w:rPr>
      </w:pPr>
    </w:p>
    <w:p w14:paraId="2A07853D" w14:textId="6EBE194C" w:rsidR="00975186" w:rsidRPr="008239E7" w:rsidDel="00F25996" w:rsidRDefault="00975186" w:rsidP="00975186">
      <w:pPr>
        <w:rPr>
          <w:del w:id="7910" w:author="Perrine, Martin L. (GSFC-5670)" w:date="2016-09-14T15:18:00Z"/>
          <w:bCs/>
        </w:rPr>
      </w:pPr>
      <w:del w:id="7911" w:author="Perrine, Martin L. (GSFC-5670)" w:date="2016-09-14T15:18:00Z">
        <w:r w:rsidRPr="008239E7" w:rsidDel="00F25996">
          <w:rPr>
            <w:bCs/>
          </w:rPr>
          <w:delText>Example from DUT  Unit #1</w:delText>
        </w:r>
      </w:del>
    </w:p>
    <w:p w14:paraId="42F7731A" w14:textId="0DDD5AEB" w:rsidR="00975186" w:rsidRPr="009B0353" w:rsidDel="00F25996" w:rsidRDefault="00975186" w:rsidP="009B0353">
      <w:pPr>
        <w:rPr>
          <w:del w:id="7912" w:author="Perrine, Martin L. (GSFC-5670)" w:date="2016-09-14T15:18:00Z"/>
          <w:b/>
          <w:bCs/>
        </w:rPr>
      </w:pPr>
    </w:p>
    <w:p w14:paraId="1DEC3C35" w14:textId="2E3F164F" w:rsidR="009B0353" w:rsidDel="00F25996" w:rsidRDefault="009B0353" w:rsidP="009B0353">
      <w:pPr>
        <w:rPr>
          <w:ins w:id="7913" w:author="Muhammad, Alimayo (GSFC-5660)" w:date="2016-08-04T13:15:00Z"/>
          <w:del w:id="7914" w:author="Perrine, Martin L. (GSFC-5670)" w:date="2016-09-14T15:18:00Z"/>
          <w:bCs/>
        </w:rPr>
      </w:pPr>
      <w:del w:id="7915" w:author="Perrine, Martin L. (GSFC-5670)" w:date="2016-09-14T15:18:00Z">
        <w:r w:rsidRPr="009B0353" w:rsidDel="00F25996">
          <w:rPr>
            <w:noProof/>
          </w:rPr>
          <w:delText xml:space="preserve">Test Controller </w:delText>
        </w:r>
        <w:r w:rsidDel="00F25996">
          <w:rPr>
            <w:noProof/>
          </w:rPr>
          <w:delText xml:space="preserve">HTML log </w:delText>
        </w:r>
        <w:r w:rsidRPr="009B0353" w:rsidDel="00F25996">
          <w:rPr>
            <w:noProof/>
          </w:rPr>
          <w:delText xml:space="preserve">screen shot </w:delText>
        </w:r>
      </w:del>
      <w:ins w:id="7916" w:author="Muhammad, Alimayo (GSFC-5660)" w:date="2016-08-25T09:37:00Z">
        <w:del w:id="7917" w:author="Perrine, Martin L. (GSFC-5670)" w:date="2016-09-14T15:18:00Z">
          <w:r w:rsidR="00284666" w:rsidDel="00F25996">
            <w:rPr>
              <w:noProof/>
            </w:rPr>
            <w:fldChar w:fldCharType="begin"/>
          </w:r>
          <w:r w:rsidR="00284666" w:rsidDel="00F25996">
            <w:rPr>
              <w:noProof/>
            </w:rPr>
            <w:delInstrText xml:space="preserve"> REF _Ref459881180 \h </w:delInstrText>
          </w:r>
        </w:del>
      </w:ins>
      <w:del w:id="7918" w:author="Perrine, Martin L. (GSFC-5670)" w:date="2016-09-14T15:18:00Z">
        <w:r w:rsidR="00284666" w:rsidDel="00F25996">
          <w:rPr>
            <w:noProof/>
          </w:rPr>
        </w:r>
        <w:r w:rsidR="00284666" w:rsidDel="00F25996">
          <w:rPr>
            <w:noProof/>
          </w:rPr>
          <w:fldChar w:fldCharType="separate"/>
        </w:r>
      </w:del>
      <w:ins w:id="7919" w:author="Muhammad, Alimayo (GSFC-5660)" w:date="2016-08-25T09:37:00Z">
        <w:del w:id="7920" w:author="Perrine, Martin L. (GSFC-5670)" w:date="2016-08-31T11:09:00Z">
          <w:r w:rsidR="00284666" w:rsidDel="00EF27DF">
            <w:delText xml:space="preserve">Figure </w:delText>
          </w:r>
          <w:r w:rsidR="00284666" w:rsidDel="00EF27DF">
            <w:rPr>
              <w:noProof/>
            </w:rPr>
            <w:delText>6</w:delText>
          </w:r>
          <w:r w:rsidR="00284666" w:rsidDel="00EF27DF">
            <w:noBreakHyphen/>
          </w:r>
          <w:r w:rsidR="00284666" w:rsidDel="00EF27DF">
            <w:rPr>
              <w:noProof/>
            </w:rPr>
            <w:delText>47</w:delText>
          </w:r>
        </w:del>
        <w:del w:id="7921" w:author="Perrine, Martin L. (GSFC-5670)" w:date="2016-09-14T15:18:00Z">
          <w:r w:rsidR="00284666" w:rsidDel="00F25996">
            <w:rPr>
              <w:noProof/>
            </w:rPr>
            <w:fldChar w:fldCharType="end"/>
          </w:r>
        </w:del>
      </w:ins>
      <w:del w:id="7922" w:author="Perrine, Martin L. (GSFC-5670)" w:date="2016-09-14T15:18:00Z">
        <w:r w:rsidRPr="009B0353" w:rsidDel="00F25996">
          <w:rPr>
            <w:noProof/>
          </w:rPr>
          <w:fldChar w:fldCharType="begin"/>
        </w:r>
        <w:r w:rsidRPr="009B0353" w:rsidDel="00F25996">
          <w:rPr>
            <w:noProof/>
          </w:rPr>
          <w:delInstrText xml:space="preserve"> REF _Ref455668857 \h </w:delInstrText>
        </w:r>
        <w:r w:rsidR="00975186" w:rsidDel="00F25996">
          <w:rPr>
            <w:noProof/>
          </w:rPr>
          <w:delInstrText xml:space="preserve"> \* MERGEFORMAT </w:delInstrText>
        </w:r>
        <w:r w:rsidRPr="009B0353" w:rsidDel="00F25996">
          <w:rPr>
            <w:noProof/>
          </w:rPr>
        </w:r>
        <w:r w:rsidRPr="009B0353" w:rsidDel="00F25996">
          <w:rPr>
            <w:noProof/>
          </w:rPr>
          <w:fldChar w:fldCharType="separate"/>
        </w:r>
        <w:r w:rsidR="009273D6" w:rsidRPr="00F705CA" w:rsidDel="00F25996">
          <w:delText xml:space="preserve">Figure </w:delText>
        </w:r>
        <w:r w:rsidR="009273D6" w:rsidDel="00F25996">
          <w:delText>45456</w:delText>
        </w:r>
        <w:r w:rsidR="009273D6" w:rsidDel="00F25996">
          <w:noBreakHyphen/>
          <w:delText>45</w:delText>
        </w:r>
        <w:r w:rsidRPr="009B0353" w:rsidDel="00F25996">
          <w:rPr>
            <w:noProof/>
          </w:rPr>
          <w:fldChar w:fldCharType="end"/>
        </w:r>
        <w:r w:rsidRPr="009B0353" w:rsidDel="00F25996">
          <w:rPr>
            <w:noProof/>
          </w:rPr>
          <w:delText xml:space="preserve"> showing short activation time between the start time and when data is first sent.</w:delText>
        </w:r>
        <w:r w:rsidR="00975186" w:rsidDel="00F25996">
          <w:rPr>
            <w:noProof/>
          </w:rPr>
          <w:delText xml:space="preserve"> </w:delText>
        </w:r>
        <w:r w:rsidR="00975186" w:rsidRPr="00F74840" w:rsidDel="00F25996">
          <w:rPr>
            <w:bCs/>
          </w:rPr>
          <w:delText xml:space="preserve">The </w:delText>
        </w:r>
        <w:r w:rsidR="00975186" w:rsidDel="00F25996">
          <w:rPr>
            <w:bCs/>
          </w:rPr>
          <w:delText>end time is 49 seconds and the start time is 39 seconds in this example which leads to a latency of 10 seconds calculated by</w:delText>
        </w:r>
        <w:r w:rsidR="00975186" w:rsidRPr="00F74840" w:rsidDel="00F25996">
          <w:rPr>
            <w:bCs/>
          </w:rPr>
          <w:delText xml:space="preserve"> </w:delText>
        </w:r>
        <w:r w:rsidR="00975186" w:rsidDel="00F25996">
          <w:rPr>
            <w:bCs/>
          </w:rPr>
          <w:delText>49 seconds-39</w:delText>
        </w:r>
        <w:r w:rsidR="00975186" w:rsidRPr="00F74840" w:rsidDel="00F25996">
          <w:rPr>
            <w:bCs/>
          </w:rPr>
          <w:delText xml:space="preserve"> seconds</w:delText>
        </w:r>
        <w:r w:rsidR="00975186" w:rsidDel="00F25996">
          <w:rPr>
            <w:bCs/>
          </w:rPr>
          <w:delText>.</w:delText>
        </w:r>
      </w:del>
    </w:p>
    <w:p w14:paraId="688DB9CB" w14:textId="4547A925" w:rsidR="00A51903" w:rsidRPr="009B0353" w:rsidDel="00F25996" w:rsidRDefault="00A51903" w:rsidP="009B0353">
      <w:pPr>
        <w:rPr>
          <w:del w:id="7923" w:author="Perrine, Martin L. (GSFC-5670)" w:date="2016-09-14T15:18:00Z"/>
          <w:noProof/>
        </w:rPr>
      </w:pPr>
    </w:p>
    <w:p w14:paraId="0ACE91ED" w14:textId="0E20B11A" w:rsidR="009B0353" w:rsidRPr="009B0353" w:rsidDel="00F25996" w:rsidRDefault="009B0353" w:rsidP="008239E7">
      <w:pPr>
        <w:keepNext/>
        <w:jc w:val="center"/>
        <w:rPr>
          <w:del w:id="7924" w:author="Perrine, Martin L. (GSFC-5670)" w:date="2016-09-14T15:18:00Z"/>
        </w:rPr>
      </w:pPr>
      <w:del w:id="7925" w:author="Perrine, Martin L. (GSFC-5670)" w:date="2016-09-14T15:18:00Z">
        <w:r w:rsidRPr="009B0353" w:rsidDel="00F25996">
          <w:rPr>
            <w:noProof/>
          </w:rPr>
          <w:drawing>
            <wp:inline distT="0" distB="0" distL="0" distR="0" wp14:anchorId="776E44D4" wp14:editId="5C536DAD">
              <wp:extent cx="5086728" cy="110807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6404" r="49492" b="14035"/>
                      <a:stretch/>
                    </pic:blipFill>
                    <pic:spPr bwMode="auto">
                      <a:xfrm>
                        <a:off x="0" y="0"/>
                        <a:ext cx="5117141" cy="1114700"/>
                      </a:xfrm>
                      <a:prstGeom prst="rect">
                        <a:avLst/>
                      </a:prstGeom>
                      <a:ln>
                        <a:noFill/>
                      </a:ln>
                      <a:extLst>
                        <a:ext uri="{53640926-AAD7-44D8-BBD7-CCE9431645EC}">
                          <a14:shadowObscured xmlns:a14="http://schemas.microsoft.com/office/drawing/2010/main"/>
                        </a:ext>
                      </a:extLst>
                    </pic:spPr>
                  </pic:pic>
                </a:graphicData>
              </a:graphic>
            </wp:inline>
          </w:drawing>
        </w:r>
      </w:del>
    </w:p>
    <w:p w14:paraId="53EA25F9" w14:textId="36E02614" w:rsidR="009B0353" w:rsidDel="00F25996" w:rsidRDefault="006E1B3D" w:rsidP="005152B5">
      <w:pPr>
        <w:pStyle w:val="Caption"/>
        <w:rPr>
          <w:del w:id="7926" w:author="Perrine, Martin L. (GSFC-5670)" w:date="2016-09-14T15:18:00Z"/>
          <w:noProof/>
        </w:rPr>
      </w:pPr>
      <w:bookmarkStart w:id="7927" w:name="_Ref461101401"/>
      <w:bookmarkStart w:id="7928" w:name="_Ref455668857"/>
      <w:bookmarkStart w:id="7929" w:name="_Toc455672026"/>
      <w:bookmarkStart w:id="7930" w:name="_Ref459881180"/>
      <w:bookmarkStart w:id="7931" w:name="_Toc460235962"/>
      <w:ins w:id="7932" w:author="Muhammad, Alimayo (GSFC-5660)" w:date="2016-08-08T10:48:00Z">
        <w:del w:id="7933" w:author="Perrine, Martin L. (GSFC-5670)" w:date="2016-09-14T15:18:00Z">
          <w:r w:rsidDel="00F25996">
            <w:delText xml:space="preserve">Figure </w:delText>
          </w:r>
        </w:del>
      </w:ins>
      <w:ins w:id="7934" w:author="Muhammad, Alimayo (GSFC-5660)" w:date="2016-08-29T12:55:00Z">
        <w:del w:id="7935" w:author="Perrine, Martin L. (GSFC-5670)" w:date="2016-09-14T15:18:00Z">
          <w:r w:rsidR="004B56B2" w:rsidDel="00F25996">
            <w:fldChar w:fldCharType="begin"/>
          </w:r>
          <w:r w:rsidR="004B56B2" w:rsidDel="00F25996">
            <w:delInstrText xml:space="preserve"> STYLEREF 1 \s </w:delInstrText>
          </w:r>
        </w:del>
      </w:ins>
      <w:del w:id="7936" w:author="Perrine, Martin L. (GSFC-5670)" w:date="2016-09-14T15:18:00Z">
        <w:r w:rsidR="004B56B2" w:rsidDel="00F25996">
          <w:fldChar w:fldCharType="separate"/>
        </w:r>
        <w:r w:rsidR="00EF27DF" w:rsidDel="00F25996">
          <w:rPr>
            <w:noProof/>
          </w:rPr>
          <w:delText>6</w:delText>
        </w:r>
      </w:del>
      <w:ins w:id="7937" w:author="Muhammad, Alimayo (GSFC-5660)" w:date="2016-08-29T12:55:00Z">
        <w:del w:id="7938" w:author="Perrine, Martin L. (GSFC-5670)" w:date="2016-09-14T15:18:00Z">
          <w:r w:rsidR="004B56B2" w:rsidDel="00F25996">
            <w:fldChar w:fldCharType="end"/>
          </w:r>
          <w:r w:rsidR="004B56B2" w:rsidDel="00F25996">
            <w:noBreakHyphen/>
          </w:r>
          <w:r w:rsidR="004B56B2" w:rsidDel="00F25996">
            <w:fldChar w:fldCharType="begin"/>
          </w:r>
          <w:r w:rsidR="004B56B2" w:rsidDel="00F25996">
            <w:delInstrText xml:space="preserve"> SEQ Figure \* ARABIC \s 1 </w:delInstrText>
          </w:r>
        </w:del>
      </w:ins>
      <w:del w:id="7939" w:author="Perrine, Martin L. (GSFC-5670)" w:date="2016-09-14T15:18:00Z">
        <w:r w:rsidR="004B56B2" w:rsidDel="00F25996">
          <w:fldChar w:fldCharType="separate"/>
        </w:r>
      </w:del>
      <w:ins w:id="7940" w:author="Muhammad, Alimayo (GSFC-5660)" w:date="2016-08-29T12:55:00Z">
        <w:del w:id="7941" w:author="Perrine, Martin L. (GSFC-5670)" w:date="2016-09-14T15:18:00Z">
          <w:r w:rsidR="004B56B2" w:rsidDel="00F25996">
            <w:fldChar w:fldCharType="end"/>
          </w:r>
        </w:del>
      </w:ins>
      <w:bookmarkEnd w:id="7927"/>
      <w:ins w:id="7942" w:author="Muhammad, Alimayo (GSFC-5660)" w:date="2016-08-08T12:00:00Z">
        <w:del w:id="7943" w:author="Perrine, Martin L. (GSFC-5670)" w:date="2016-09-14T15:18:00Z">
          <w:r w:rsidR="00D21B21" w:rsidDel="00F25996">
            <w:rPr>
              <w:noProof/>
            </w:rPr>
            <w:delText xml:space="preserve"> </w:delText>
          </w:r>
        </w:del>
      </w:ins>
      <w:del w:id="7944" w:author="Perrine, Martin L. (GSFC-5670)" w:date="2016-09-14T15:18:00Z">
        <w:r w:rsidR="009B0353" w:rsidRPr="00F705CA" w:rsidDel="00F25996">
          <w:rPr>
            <w:noProof/>
          </w:rPr>
          <w:delText xml:space="preserve">Figure </w:delText>
        </w:r>
        <w:r w:rsidR="00B57D71" w:rsidDel="00F25996">
          <w:rPr>
            <w:noProof/>
          </w:rPr>
          <w:fldChar w:fldCharType="begin"/>
        </w:r>
        <w:r w:rsidR="00B57D71" w:rsidDel="00F25996">
          <w:rPr>
            <w:noProof/>
          </w:rPr>
          <w:delInstrText xml:space="preserve"> SEQ Figure \* ARABIC </w:delInstrText>
        </w:r>
        <w:r w:rsidR="00B57D71" w:rsidDel="00F25996">
          <w:rPr>
            <w:noProof/>
          </w:rPr>
          <w:fldChar w:fldCharType="separate"/>
        </w:r>
        <w:r w:rsidR="009273D6" w:rsidDel="00F25996">
          <w:rPr>
            <w:noProof/>
          </w:rPr>
          <w:delText>45</w:delText>
        </w:r>
        <w:r w:rsidR="00B57D71" w:rsidDel="00F25996">
          <w:rPr>
            <w:noProof/>
          </w:rPr>
          <w:fldChar w:fldCharType="end"/>
        </w:r>
        <w:bookmarkEnd w:id="7928"/>
        <w:r w:rsidR="009B0353" w:rsidRPr="008239E7" w:rsidDel="00F25996">
          <w:rPr>
            <w:noProof/>
          </w:rPr>
          <w:delText xml:space="preserve"> Test Controller screen shot showing short activation time.</w:delText>
        </w:r>
        <w:bookmarkEnd w:id="7929"/>
        <w:bookmarkEnd w:id="7930"/>
        <w:bookmarkEnd w:id="7931"/>
      </w:del>
    </w:p>
    <w:p w14:paraId="08E10A41" w14:textId="7A484724" w:rsidR="009B0353" w:rsidRDefault="009B0353">
      <w:pPr>
        <w:pStyle w:val="Heading4"/>
        <w:rPr>
          <w:szCs w:val="24"/>
        </w:rPr>
      </w:pPr>
      <w:bookmarkStart w:id="7945" w:name="_Toc460592883"/>
      <w:del w:id="7946" w:author="Perrine, Martin L. (GSFC-5670)" w:date="2016-09-13T14:29:00Z">
        <w:r w:rsidDel="00055AC4">
          <w:delText>NENG</w:delText>
        </w:r>
      </w:del>
      <w:ins w:id="7947" w:author="Perrine, Martin L. (GSFC-5670)" w:date="2016-09-13T14:29:00Z">
        <w:r w:rsidR="00055AC4">
          <w:t>DAPHNE</w:t>
        </w:r>
      </w:ins>
      <w:r>
        <w:t>-PERF-009 latency shall not exceed 3 minutes</w:t>
      </w:r>
      <w:bookmarkEnd w:id="7945"/>
    </w:p>
    <w:p w14:paraId="733A9974" w14:textId="77777777" w:rsidR="00494BDF" w:rsidRPr="0055720F" w:rsidRDefault="00494BDF">
      <w:pPr>
        <w:rPr>
          <w:rStyle w:val="Strong"/>
          <w:b w:val="0"/>
        </w:rPr>
      </w:pPr>
      <w:r w:rsidRPr="0055720F">
        <w:rPr>
          <w:rStyle w:val="Strong"/>
        </w:rPr>
        <w:t xml:space="preserve">PASS/FAIL criteria:  </w:t>
      </w:r>
    </w:p>
    <w:p w14:paraId="2A1DEC8E" w14:textId="77777777" w:rsidR="00494BDF" w:rsidRDefault="00494BDF" w:rsidP="00494BDF">
      <w:r>
        <w:t>Data delivery to LAN latency</w:t>
      </w:r>
      <w:r w:rsidRPr="00771DAF">
        <w:t xml:space="preserve"> </w:t>
      </w:r>
      <w:r>
        <w:t xml:space="preserve">&lt; 3 minutes PASS </w:t>
      </w:r>
    </w:p>
    <w:p w14:paraId="5908CF56" w14:textId="77777777" w:rsidR="00494BDF" w:rsidRDefault="00494BDF" w:rsidP="00494BDF">
      <w:r>
        <w:t>Data delivery to LAN latency</w:t>
      </w:r>
      <w:r w:rsidRPr="00771DAF">
        <w:t xml:space="preserve"> </w:t>
      </w:r>
      <w:r>
        <w:t xml:space="preserve">≥ 3 </w:t>
      </w:r>
      <w:proofErr w:type="gramStart"/>
      <w:r>
        <w:t>minutes  FAIL</w:t>
      </w:r>
      <w:proofErr w:type="gramEnd"/>
    </w:p>
    <w:p w14:paraId="42070895" w14:textId="77777777" w:rsidR="00494BDF" w:rsidRDefault="00494BDF" w:rsidP="00494BDF"/>
    <w:p w14:paraId="3C53035B" w14:textId="77777777" w:rsidR="009B0353" w:rsidRDefault="009B0353" w:rsidP="009B0353">
      <w:pPr>
        <w:rPr>
          <w:rFonts w:ascii="Calibri" w:hAnsi="Calibri"/>
          <w:sz w:val="22"/>
          <w:szCs w:val="22"/>
        </w:rPr>
      </w:pPr>
    </w:p>
    <w:p w14:paraId="57B491B0" w14:textId="100B1803" w:rsidR="009B0353" w:rsidRDefault="009B0353" w:rsidP="009B0353">
      <w:r>
        <w:t>The steps to get the start and st</w:t>
      </w:r>
      <w:r w:rsidR="00975186">
        <w:t>op times for this requirement are listed</w:t>
      </w:r>
      <w:r>
        <w:t xml:space="preserve"> below.</w:t>
      </w:r>
    </w:p>
    <w:p w14:paraId="4545E401" w14:textId="77777777" w:rsidR="009B0353" w:rsidRDefault="009B0353" w:rsidP="009B0353"/>
    <w:p w14:paraId="2548D6C0" w14:textId="1B5D76DC" w:rsidR="009B0353" w:rsidRDefault="009B0353" w:rsidP="009B0353">
      <w:r>
        <w:t>The start time for this</w:t>
      </w:r>
      <w:r w:rsidR="00975186">
        <w:t xml:space="preserve"> requirement</w:t>
      </w:r>
      <w:r>
        <w:t xml:space="preserve"> is</w:t>
      </w:r>
      <w:r w:rsidR="00975186">
        <w:t xml:space="preserve"> when the data arrives at the </w:t>
      </w:r>
      <w:del w:id="7948" w:author="Perrine, Martin L. (GSFC-5670)" w:date="2016-09-13T14:29:00Z">
        <w:r w:rsidR="00975186" w:rsidDel="00055AC4">
          <w:delText>NENG</w:delText>
        </w:r>
      </w:del>
      <w:ins w:id="7949" w:author="Perrine, Martin L. (GSFC-5670)" w:date="2016-09-13T14:29:00Z">
        <w:r w:rsidR="00055AC4">
          <w:t>DAPHNE</w:t>
        </w:r>
      </w:ins>
      <w:r w:rsidR="00975186">
        <w:t xml:space="preserve"> and is approximated</w:t>
      </w:r>
      <w:r>
        <w:t xml:space="preserve"> </w:t>
      </w:r>
      <w:r w:rsidR="00975186">
        <w:t xml:space="preserve">by </w:t>
      </w:r>
      <w:r>
        <w:t xml:space="preserve">the time the .raw files were first </w:t>
      </w:r>
      <w:r w:rsidR="00361AE7">
        <w:t>processed</w:t>
      </w:r>
      <w:r>
        <w:t xml:space="preserve"> called the “</w:t>
      </w:r>
      <w:proofErr w:type="spellStart"/>
      <w:r w:rsidR="00361AE7">
        <w:t>qcp</w:t>
      </w:r>
      <w:proofErr w:type="spellEnd"/>
      <w:r>
        <w:t xml:space="preserve"> time”. </w:t>
      </w:r>
      <w:r w:rsidR="00361AE7">
        <w:t xml:space="preserve">The error of this approximation has been evaluated at under 1 millisecond and can be ignored. </w:t>
      </w:r>
      <w:r>
        <w:t>The end time is when the .</w:t>
      </w:r>
      <w:proofErr w:type="spellStart"/>
      <w:r>
        <w:t>tlm</w:t>
      </w:r>
      <w:proofErr w:type="spellEnd"/>
      <w:r>
        <w:t xml:space="preserve"> file is queued to be delivered to the MOC and is referred to as the “fop time”.</w:t>
      </w:r>
    </w:p>
    <w:p w14:paraId="76635C2A" w14:textId="77777777" w:rsidR="009B0353" w:rsidRDefault="009B0353" w:rsidP="009B0353"/>
    <w:p w14:paraId="5CD39DFC" w14:textId="22989B0D" w:rsidR="009B0353" w:rsidRPr="008239E7" w:rsidRDefault="000B381D" w:rsidP="009B0353">
      <w:pPr>
        <w:rPr>
          <w:b/>
          <w:bCs/>
        </w:rPr>
      </w:pPr>
      <w:r>
        <w:rPr>
          <w:b/>
          <w:bCs/>
        </w:rPr>
        <w:t>Description:</w:t>
      </w:r>
    </w:p>
    <w:p w14:paraId="3D60A796" w14:textId="77777777" w:rsidR="009B0353" w:rsidRDefault="009B0353" w:rsidP="009B0353">
      <w:pPr>
        <w:pStyle w:val="ListParagraph"/>
        <w:numPr>
          <w:ilvl w:val="0"/>
          <w:numId w:val="61"/>
        </w:numPr>
      </w:pPr>
      <w:r>
        <w:t>Open a terminal</w:t>
      </w:r>
    </w:p>
    <w:p w14:paraId="4009F391" w14:textId="77777777" w:rsidR="009B0353" w:rsidRDefault="009B0353" w:rsidP="009B0353">
      <w:pPr>
        <w:pStyle w:val="ListParagraph"/>
        <w:numPr>
          <w:ilvl w:val="0"/>
          <w:numId w:val="61"/>
        </w:numPr>
      </w:pPr>
      <w:r>
        <w:t>Login to secure side as rip</w:t>
      </w:r>
    </w:p>
    <w:p w14:paraId="58D1E5DB" w14:textId="77777777" w:rsidR="009B0353" w:rsidRDefault="009B0353" w:rsidP="009B0353">
      <w:pPr>
        <w:pStyle w:val="ListParagraph"/>
        <w:numPr>
          <w:ilvl w:val="0"/>
          <w:numId w:val="61"/>
        </w:numPr>
      </w:pPr>
      <w:r>
        <w:t>Change directory to: /rip/</w:t>
      </w:r>
      <w:proofErr w:type="spellStart"/>
      <w:r>
        <w:t>fep</w:t>
      </w:r>
      <w:proofErr w:type="spellEnd"/>
      <w:r>
        <w:t>/log</w:t>
      </w:r>
    </w:p>
    <w:p w14:paraId="076BD6C8" w14:textId="77777777" w:rsidR="009B0353" w:rsidRDefault="009B0353" w:rsidP="009B0353">
      <w:pPr>
        <w:pStyle w:val="ListParagraph"/>
        <w:numPr>
          <w:ilvl w:val="0"/>
          <w:numId w:val="61"/>
        </w:numPr>
      </w:pPr>
      <w:r>
        <w:t xml:space="preserve">Type: </w:t>
      </w:r>
      <w:proofErr w:type="spellStart"/>
      <w:r>
        <w:t>ls</w:t>
      </w:r>
      <w:proofErr w:type="spellEnd"/>
      <w:r>
        <w:t xml:space="preserve"> –al</w:t>
      </w:r>
    </w:p>
    <w:p w14:paraId="4F1B706D" w14:textId="77777777" w:rsidR="009B0353" w:rsidRDefault="009B0353" w:rsidP="009B0353">
      <w:pPr>
        <w:pStyle w:val="ListParagraph"/>
        <w:numPr>
          <w:ilvl w:val="0"/>
          <w:numId w:val="61"/>
        </w:numPr>
      </w:pPr>
      <w:r>
        <w:t>Look for the largest size file from the list.</w:t>
      </w:r>
    </w:p>
    <w:p w14:paraId="6AB4E128" w14:textId="77777777" w:rsidR="009B0353" w:rsidRDefault="009B0353" w:rsidP="009B0353">
      <w:pPr>
        <w:pStyle w:val="ListParagraph"/>
        <w:numPr>
          <w:ilvl w:val="0"/>
          <w:numId w:val="61"/>
        </w:numPr>
      </w:pPr>
      <w:r>
        <w:t>Write down the file number with .raw extension.</w:t>
      </w:r>
    </w:p>
    <w:p w14:paraId="382EBA63" w14:textId="77777777" w:rsidR="009B0353" w:rsidRDefault="009B0353" w:rsidP="009B0353">
      <w:pPr>
        <w:pStyle w:val="ListParagraph"/>
        <w:numPr>
          <w:ilvl w:val="0"/>
          <w:numId w:val="61"/>
        </w:numPr>
      </w:pPr>
      <w:r>
        <w:t>Change directory to: /rip/</w:t>
      </w:r>
      <w:proofErr w:type="spellStart"/>
      <w:r>
        <w:t>qcp</w:t>
      </w:r>
      <w:proofErr w:type="spellEnd"/>
      <w:r>
        <w:t>/log</w:t>
      </w:r>
    </w:p>
    <w:p w14:paraId="73B12F4B" w14:textId="77777777" w:rsidR="009B0353" w:rsidRDefault="009B0353" w:rsidP="009B0353">
      <w:pPr>
        <w:pStyle w:val="ListParagraph"/>
        <w:numPr>
          <w:ilvl w:val="0"/>
          <w:numId w:val="61"/>
        </w:numPr>
      </w:pPr>
      <w:r>
        <w:t xml:space="preserve">Use </w:t>
      </w:r>
      <w:proofErr w:type="spellStart"/>
      <w:r>
        <w:t>grep</w:t>
      </w:r>
      <w:proofErr w:type="spellEnd"/>
      <w:r>
        <w:t xml:space="preserve"> &lt;raw number file without the .raw extension&gt; *.log*</w:t>
      </w:r>
    </w:p>
    <w:p w14:paraId="6F704D73" w14:textId="77777777" w:rsidR="009B0353" w:rsidRDefault="009B0353" w:rsidP="009B0353">
      <w:pPr>
        <w:pStyle w:val="ListParagraph"/>
        <w:numPr>
          <w:ilvl w:val="0"/>
          <w:numId w:val="61"/>
        </w:numPr>
      </w:pPr>
      <w:r>
        <w:t>Look for a VC02 or VC03 file that has counts in them</w:t>
      </w:r>
    </w:p>
    <w:p w14:paraId="425822B3" w14:textId="77777777" w:rsidR="009B0353" w:rsidRDefault="009B0353" w:rsidP="009B0353">
      <w:pPr>
        <w:pStyle w:val="ListParagraph"/>
        <w:numPr>
          <w:ilvl w:val="0"/>
          <w:numId w:val="61"/>
        </w:numPr>
      </w:pPr>
      <w:r>
        <w:t>Change directory to: /rip/fop/log</w:t>
      </w:r>
    </w:p>
    <w:p w14:paraId="4A37F27C" w14:textId="77777777" w:rsidR="009B0353" w:rsidRDefault="009B0353" w:rsidP="009B0353">
      <w:pPr>
        <w:pStyle w:val="ListParagraph"/>
        <w:numPr>
          <w:ilvl w:val="0"/>
          <w:numId w:val="61"/>
        </w:numPr>
      </w:pPr>
      <w:r>
        <w:t xml:space="preserve">Use </w:t>
      </w:r>
      <w:proofErr w:type="spellStart"/>
      <w:r>
        <w:t>grep</w:t>
      </w:r>
      <w:proofErr w:type="spellEnd"/>
      <w:r>
        <w:t xml:space="preserve"> &lt;filename of VC02 or VC03&gt; *.log*</w:t>
      </w:r>
    </w:p>
    <w:p w14:paraId="43B554EB" w14:textId="46B41E4B" w:rsidR="009B0353" w:rsidRPr="008239E7" w:rsidRDefault="009B0353" w:rsidP="008239E7">
      <w:pPr>
        <w:pStyle w:val="ListParagraph"/>
        <w:numPr>
          <w:ilvl w:val="0"/>
          <w:numId w:val="61"/>
        </w:numPr>
        <w:rPr>
          <w:color w:val="1F497D"/>
        </w:rPr>
      </w:pPr>
      <w:r>
        <w:t xml:space="preserve">To calculate latency, subtract </w:t>
      </w:r>
      <w:proofErr w:type="spellStart"/>
      <w:r>
        <w:t>fop_sent_time</w:t>
      </w:r>
      <w:proofErr w:type="spellEnd"/>
      <w:r>
        <w:t xml:space="preserve"> – </w:t>
      </w:r>
      <w:proofErr w:type="spellStart"/>
      <w:r>
        <w:t>qcp_sent_time</w:t>
      </w:r>
      <w:proofErr w:type="spellEnd"/>
      <w:r>
        <w:t xml:space="preserve">. </w:t>
      </w:r>
    </w:p>
    <w:p w14:paraId="7EAEC821" w14:textId="77777777" w:rsidR="00975186" w:rsidRDefault="00975186">
      <w:pPr>
        <w:rPr>
          <w:color w:val="1F497D"/>
        </w:rPr>
      </w:pPr>
    </w:p>
    <w:p w14:paraId="35B6DD51" w14:textId="77777777" w:rsidR="00975186" w:rsidRPr="00975186" w:rsidRDefault="00975186">
      <w:pPr>
        <w:rPr>
          <w:color w:val="1F497D"/>
        </w:rPr>
      </w:pPr>
    </w:p>
    <w:p w14:paraId="6F53863C" w14:textId="0B5C8B85" w:rsidR="009B0353" w:rsidRPr="009B0353" w:rsidRDefault="009B0353" w:rsidP="009B0353">
      <w:r>
        <w:t xml:space="preserve"> Example from </w:t>
      </w:r>
      <w:r w:rsidRPr="008239E7">
        <w:rPr>
          <w:bCs/>
        </w:rPr>
        <w:t>DUT Unit #1 Primary</w:t>
      </w:r>
      <w:r w:rsidR="00D25AD0">
        <w:rPr>
          <w:bCs/>
        </w:rPr>
        <w:t>:</w:t>
      </w:r>
    </w:p>
    <w:p w14:paraId="7251ACD2" w14:textId="77777777" w:rsidR="009B0353" w:rsidRDefault="009B0353" w:rsidP="009B0353">
      <w:pPr>
        <w:rPr>
          <w:ins w:id="7950" w:author="Muhammad, Alimayo (GSFC-5660)" w:date="2016-08-17T11:18:00Z"/>
          <w:b/>
          <w:bCs/>
        </w:rPr>
      </w:pPr>
    </w:p>
    <w:p w14:paraId="6EE827FC" w14:textId="63C8E913" w:rsidR="003A7274" w:rsidRPr="009B0353" w:rsidDel="00817B08" w:rsidRDefault="003A7274" w:rsidP="009B0353">
      <w:pPr>
        <w:rPr>
          <w:del w:id="7951" w:author="Muhammad, Alimayo (GSFC-5660)" w:date="2016-08-22T09:22:00Z"/>
          <w:b/>
          <w:bCs/>
        </w:rPr>
      </w:pPr>
    </w:p>
    <w:p w14:paraId="425FEC66" w14:textId="77777777" w:rsidR="009B0353" w:rsidRPr="009B0353" w:rsidRDefault="009B0353" w:rsidP="009B0353">
      <w:pPr>
        <w:keepNext/>
        <w:jc w:val="center"/>
      </w:pPr>
      <w:r w:rsidRPr="009B0353">
        <w:rPr>
          <w:noProof/>
        </w:rPr>
        <w:drawing>
          <wp:inline distT="0" distB="0" distL="0" distR="0" wp14:anchorId="558FA104" wp14:editId="0221055A">
            <wp:extent cx="5943600" cy="3486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634A4D8A" w14:textId="73D6C623" w:rsidR="003A7274" w:rsidRDefault="006E1B3D">
      <w:pPr>
        <w:pStyle w:val="Caption"/>
        <w:rPr>
          <w:ins w:id="7952" w:author="Muhammad, Alimayo (GSFC-5660)" w:date="2016-08-17T11:16:00Z"/>
        </w:rPr>
        <w:pPrChange w:id="7953" w:author="Perrine, Martin L. (GSFC-5670)" w:date="2016-09-08T12:46:00Z">
          <w:pPr>
            <w:jc w:val="center"/>
          </w:pPr>
        </w:pPrChange>
      </w:pPr>
      <w:bookmarkStart w:id="7954" w:name="_Ref459196150"/>
      <w:bookmarkStart w:id="7955" w:name="_Toc460235963"/>
      <w:bookmarkStart w:id="7956" w:name="_Ref455669027"/>
      <w:bookmarkStart w:id="7957" w:name="_Toc455672027"/>
      <w:ins w:id="7958" w:author="Muhammad, Alimayo (GSFC-5660)" w:date="2016-08-08T10:48:00Z">
        <w:r>
          <w:t xml:space="preserve">Figure </w:t>
        </w:r>
      </w:ins>
      <w:ins w:id="795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796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7961" w:author="Perrine, Martin L. (GSFC-5670)" w:date="2016-08-31T11:10:00Z">
        <w:r w:rsidR="00EF27DF">
          <w:rPr>
            <w:noProof/>
          </w:rPr>
          <w:t>54</w:t>
        </w:r>
      </w:ins>
      <w:ins w:id="7962" w:author="Muhammad, Alimayo (GSFC-5660)" w:date="2016-08-29T12:55:00Z">
        <w:r w:rsidR="004B56B2">
          <w:fldChar w:fldCharType="end"/>
        </w:r>
      </w:ins>
      <w:ins w:id="7963" w:author="Muhammad, Alimayo (GSFC-5660)" w:date="2016-08-08T12:00:00Z">
        <w:r w:rsidR="00D21B21">
          <w:t xml:space="preserve"> </w:t>
        </w:r>
      </w:ins>
      <w:del w:id="7964" w:author="Muhammad, Alimayo (GSFC-5660)" w:date="2016-08-08T10:13:00Z">
        <w:r w:rsidR="005C603D" w:rsidRPr="00F705CA" w:rsidDel="00D349FE">
          <w:rPr>
            <w:noProof/>
          </w:rPr>
          <w:delText xml:space="preserve">Figure </w:delText>
        </w:r>
        <w:r w:rsidR="005C603D" w:rsidDel="00D349FE">
          <w:rPr>
            <w:noProof/>
          </w:rPr>
          <w:fldChar w:fldCharType="begin"/>
        </w:r>
        <w:r w:rsidR="005C603D" w:rsidDel="00D349FE">
          <w:rPr>
            <w:noProof/>
          </w:rPr>
          <w:delInstrText xml:space="preserve"> SEQ Figure \* ARABIC </w:delInstrText>
        </w:r>
        <w:r w:rsidR="005C603D" w:rsidDel="00D349FE">
          <w:rPr>
            <w:noProof/>
          </w:rPr>
          <w:fldChar w:fldCharType="separate"/>
        </w:r>
        <w:r w:rsidR="009273D6" w:rsidDel="00D349FE">
          <w:rPr>
            <w:noProof/>
          </w:rPr>
          <w:delText>46</w:delText>
        </w:r>
        <w:r w:rsidR="005C603D" w:rsidDel="00D349FE">
          <w:rPr>
            <w:noProof/>
          </w:rPr>
          <w:fldChar w:fldCharType="end"/>
        </w:r>
        <w:r w:rsidR="005C603D" w:rsidRPr="00BC1466" w:rsidDel="00D349FE">
          <w:rPr>
            <w:noProof/>
          </w:rPr>
          <w:delText xml:space="preserve"> </w:delText>
        </w:r>
      </w:del>
      <w:del w:id="7965" w:author="Muhammad, Alimayo (GSFC-5660)" w:date="2016-08-17T11:20:00Z">
        <w:r w:rsidR="00D25AD0" w:rsidRPr="009B0353" w:rsidDel="003A7274">
          <w:delText xml:space="preserve">gives a list of all fep.log files from the DUT Unit #1 Primary server. </w:delText>
        </w:r>
      </w:del>
      <w:proofErr w:type="gramStart"/>
      <w:r w:rsidR="00D25AD0" w:rsidRPr="009B0353">
        <w:t>The</w:t>
      </w:r>
      <w:proofErr w:type="gramEnd"/>
      <w:r w:rsidR="00D25AD0" w:rsidRPr="009B0353">
        <w:t xml:space="preserve"> </w:t>
      </w:r>
      <w:del w:id="7966" w:author="Muhammad, Alimayo (GSFC-5660)" w:date="2016-08-17T11:20:00Z">
        <w:r w:rsidR="00D25AD0" w:rsidRPr="009B0353" w:rsidDel="003A7274">
          <w:delText xml:space="preserve">one </w:delText>
        </w:r>
      </w:del>
      <w:ins w:id="7967" w:author="Muhammad, Alimayo (GSFC-5660)" w:date="2016-08-17T11:20:00Z">
        <w:r w:rsidR="003A7274">
          <w:t>file</w:t>
        </w:r>
        <w:r w:rsidR="003A7274" w:rsidRPr="009B0353">
          <w:t xml:space="preserve"> </w:t>
        </w:r>
      </w:ins>
      <w:r w:rsidR="00D25AD0" w:rsidRPr="009B0353">
        <w:t>of interest is the largest (corresponding to the LTT) fep.log.1466025251.</w:t>
      </w:r>
      <w:bookmarkEnd w:id="7954"/>
      <w:bookmarkEnd w:id="7955"/>
    </w:p>
    <w:p w14:paraId="615518FD" w14:textId="77777777" w:rsidR="003A7274" w:rsidRDefault="003A7274">
      <w:pPr>
        <w:pStyle w:val="Caption"/>
        <w:rPr>
          <w:ins w:id="7968" w:author="Muhammad, Alimayo (GSFC-5660)" w:date="2016-08-17T11:16:00Z"/>
        </w:rPr>
        <w:pPrChange w:id="7969" w:author="Perrine, Martin L. (GSFC-5670)" w:date="2016-09-08T12:46:00Z">
          <w:pPr>
            <w:jc w:val="center"/>
          </w:pPr>
        </w:pPrChange>
      </w:pPr>
    </w:p>
    <w:p w14:paraId="30C010A0" w14:textId="77777777" w:rsidR="003A7274" w:rsidRDefault="003A7274">
      <w:pPr>
        <w:pStyle w:val="Caption"/>
        <w:rPr>
          <w:ins w:id="7970" w:author="Muhammad, Alimayo (GSFC-5660)" w:date="2016-08-17T11:16:00Z"/>
        </w:rPr>
        <w:pPrChange w:id="7971" w:author="Perrine, Martin L. (GSFC-5670)" w:date="2016-09-08T12:46:00Z">
          <w:pPr>
            <w:jc w:val="center"/>
          </w:pPr>
        </w:pPrChange>
      </w:pPr>
    </w:p>
    <w:p w14:paraId="53DFF541" w14:textId="2C5AC6E2" w:rsidR="00D25AD0" w:rsidRPr="009B0353" w:rsidDel="0047096C" w:rsidRDefault="00804D76">
      <w:pPr>
        <w:pStyle w:val="Caption"/>
        <w:rPr>
          <w:del w:id="7972" w:author="Muhammad, Alimayo (GSFC-5660)" w:date="2016-08-08T12:26:00Z"/>
          <w:noProof/>
        </w:rPr>
        <w:pPrChange w:id="7973" w:author="Muhammad, Alimayo (GSFC-5660)" w:date="2016-08-22T08:55:00Z">
          <w:pPr/>
        </w:pPrChange>
      </w:pPr>
      <w:del w:id="7974" w:author="Muhammad, Alimayo (GSFC-5660)" w:date="2016-08-17T11:21:00Z">
        <w:r w:rsidRPr="009B0353" w:rsidDel="003A7274">
          <w:fldChar w:fldCharType="begin"/>
        </w:r>
        <w:r w:rsidRPr="009B0353" w:rsidDel="003A7274">
          <w:delInstrText xml:space="preserve"> REF _Ref455669183 \h </w:delInstrText>
        </w:r>
        <w:r w:rsidDel="003A7274">
          <w:delInstrText xml:space="preserve"> \* MERGEFORMAT </w:delInstrText>
        </w:r>
        <w:r w:rsidRPr="009B0353" w:rsidDel="003A7274">
          <w:fldChar w:fldCharType="separate"/>
        </w:r>
      </w:del>
      <w:del w:id="7975" w:author="Muhammad, Alimayo (GSFC-5660)" w:date="2016-08-15T15:01:00Z">
        <w:r w:rsidR="009273D6" w:rsidRPr="009B0353" w:rsidDel="007B050B">
          <w:delText xml:space="preserve">Figure </w:delText>
        </w:r>
        <w:r w:rsidR="009273D6" w:rsidDel="007B050B">
          <w:delText>47</w:delText>
        </w:r>
      </w:del>
      <w:del w:id="7976" w:author="Muhammad, Alimayo (GSFC-5660)" w:date="2016-08-04T13:16:00Z">
        <w:r w:rsidR="009273D6" w:rsidDel="00A51903">
          <w:delText>6</w:delText>
        </w:r>
        <w:r w:rsidR="009273D6" w:rsidDel="00A51903">
          <w:noBreakHyphen/>
          <w:delText>47</w:delText>
        </w:r>
      </w:del>
      <w:del w:id="7977" w:author="Muhammad, Alimayo (GSFC-5660)" w:date="2016-08-17T11:21:00Z">
        <w:r w:rsidRPr="009B0353" w:rsidDel="003A7274">
          <w:fldChar w:fldCharType="end"/>
        </w:r>
        <w:r w:rsidRPr="009B0353" w:rsidDel="003A7274">
          <w:delText xml:space="preserve"> </w:delText>
        </w:r>
      </w:del>
      <w:del w:id="7978" w:author="Muhammad, Alimayo (GSFC-5660)" w:date="2016-08-22T09:22:00Z">
        <w:r w:rsidR="00D25AD0" w:rsidRPr="009B0353" w:rsidDel="00817B08">
          <w:delText>shows its contents.  Get the raw file name of the first file with frames</w:delText>
        </w:r>
      </w:del>
      <w:del w:id="7979" w:author="Muhammad, Alimayo (GSFC-5660)" w:date="2016-08-17T11:16:00Z">
        <w:r w:rsidR="00D25AD0" w:rsidRPr="009B0353" w:rsidDel="003A7274">
          <w:delText xml:space="preserve"> </w:delText>
        </w:r>
      </w:del>
      <w:del w:id="7980" w:author="Muhammad, Alimayo (GSFC-5660)" w:date="2016-08-22T09:22:00Z">
        <w:r w:rsidR="00D25AD0" w:rsidRPr="009B0353" w:rsidDel="00817B08">
          <w:delText>1465939462.raw</w:delText>
        </w:r>
      </w:del>
    </w:p>
    <w:bookmarkEnd w:id="7956"/>
    <w:bookmarkEnd w:id="7957"/>
    <w:p w14:paraId="24FCBD7C" w14:textId="318CA9D7" w:rsidR="009B0353" w:rsidDel="000F024C" w:rsidRDefault="009B0353">
      <w:pPr>
        <w:pStyle w:val="Caption"/>
        <w:rPr>
          <w:del w:id="7981" w:author="Muhammad, Alimayo (GSFC-5660)" w:date="2016-08-08T12:26:00Z"/>
        </w:rPr>
        <w:pPrChange w:id="7982" w:author="Muhammad, Alimayo (GSFC-5660)" w:date="2016-08-22T08:55:00Z">
          <w:pPr>
            <w:jc w:val="center"/>
          </w:pPr>
        </w:pPrChange>
      </w:pPr>
      <w:del w:id="7983" w:author="Muhammad, Alimayo (GSFC-5660)" w:date="2016-08-08T12:26:00Z">
        <w:r w:rsidRPr="009B0353" w:rsidDel="0047096C">
          <w:delText>:</w:delText>
        </w:r>
      </w:del>
      <w:del w:id="7984" w:author="Muhammad, Alimayo (GSFC-5660)" w:date="2016-08-22T09:22:00Z">
        <w:r w:rsidRPr="009B0353" w:rsidDel="00817B08">
          <w:delText xml:space="preserve"> </w:delText>
        </w:r>
      </w:del>
    </w:p>
    <w:p w14:paraId="0EFE0635" w14:textId="244B7217" w:rsidR="009B0353" w:rsidRPr="009B0353" w:rsidDel="00817B08" w:rsidRDefault="009B0353">
      <w:pPr>
        <w:pStyle w:val="Caption"/>
        <w:rPr>
          <w:del w:id="7985" w:author="Muhammad, Alimayo (GSFC-5660)" w:date="2016-08-22T09:22:00Z"/>
        </w:rPr>
        <w:pPrChange w:id="7986" w:author="Muhammad, Alimayo (GSFC-5660)" w:date="2016-08-22T08:55:00Z">
          <w:pPr>
            <w:jc w:val="center"/>
          </w:pPr>
        </w:pPrChange>
      </w:pPr>
    </w:p>
    <w:p w14:paraId="4240CFA8" w14:textId="77777777" w:rsidR="009B0353" w:rsidRPr="009B0353" w:rsidRDefault="009B0353" w:rsidP="009B0353">
      <w:pPr>
        <w:keepNext/>
        <w:jc w:val="center"/>
      </w:pPr>
      <w:r w:rsidRPr="009B0353">
        <w:rPr>
          <w:noProof/>
        </w:rPr>
        <w:drawing>
          <wp:inline distT="0" distB="0" distL="0" distR="0" wp14:anchorId="47D6FA94" wp14:editId="1D57D20B">
            <wp:extent cx="5934075" cy="1666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4B6B46E8" w14:textId="4EF71E77" w:rsidR="009B0353" w:rsidRPr="009B0353" w:rsidDel="00D21B21" w:rsidRDefault="006E1B3D">
      <w:pPr>
        <w:pStyle w:val="Caption"/>
        <w:rPr>
          <w:del w:id="7987" w:author="Muhammad, Alimayo (GSFC-5660)" w:date="2016-08-08T12:00:00Z"/>
        </w:rPr>
      </w:pPr>
      <w:bookmarkStart w:id="7988" w:name="_Ref455669183"/>
      <w:bookmarkStart w:id="7989" w:name="_Toc455672028"/>
      <w:bookmarkStart w:id="7990" w:name="_Ref459196261"/>
      <w:bookmarkStart w:id="7991" w:name="_Toc460235964"/>
      <w:ins w:id="7992" w:author="Muhammad, Alimayo (GSFC-5660)" w:date="2016-08-08T10:48:00Z">
        <w:r>
          <w:t xml:space="preserve">Figure </w:t>
        </w:r>
      </w:ins>
      <w:ins w:id="7993"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7994"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7995" w:author="Perrine, Martin L. (GSFC-5670)" w:date="2016-08-31T11:10:00Z">
        <w:r w:rsidR="00EF27DF">
          <w:rPr>
            <w:noProof/>
          </w:rPr>
          <w:t>55</w:t>
        </w:r>
      </w:ins>
      <w:ins w:id="7996" w:author="Muhammad, Alimayo (GSFC-5660)" w:date="2016-08-29T12:55:00Z">
        <w:r w:rsidR="004B56B2">
          <w:fldChar w:fldCharType="end"/>
        </w:r>
      </w:ins>
      <w:ins w:id="7997" w:author="Muhammad, Alimayo (GSFC-5660)" w:date="2016-08-08T12:00:00Z">
        <w:r w:rsidR="00D21B21">
          <w:t xml:space="preserve"> </w:t>
        </w:r>
      </w:ins>
      <w:del w:id="7998" w:author="Muhammad, Alimayo (GSFC-5660)" w:date="2016-08-08T10:13:00Z">
        <w:r w:rsidR="009B0353" w:rsidRPr="009B0353"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47</w:delText>
        </w:r>
        <w:r w:rsidR="00386256" w:rsidDel="00D349FE">
          <w:rPr>
            <w:noProof/>
          </w:rPr>
          <w:fldChar w:fldCharType="end"/>
        </w:r>
        <w:bookmarkEnd w:id="7988"/>
        <w:r w:rsidR="009B0353" w:rsidRPr="009B0353" w:rsidDel="00D349FE">
          <w:delText xml:space="preserve"> </w:delText>
        </w:r>
      </w:del>
      <w:r w:rsidR="009B0353" w:rsidRPr="009B0353">
        <w:t>Contents of the largest file. 1465939462</w:t>
      </w:r>
      <w:proofErr w:type="gramStart"/>
      <w:r w:rsidR="009B0353" w:rsidRPr="009B0353">
        <w:t>.raw</w:t>
      </w:r>
      <w:proofErr w:type="gramEnd"/>
      <w:r w:rsidR="009B0353" w:rsidRPr="009B0353">
        <w:t xml:space="preserve"> is first file with frames.</w:t>
      </w:r>
      <w:bookmarkEnd w:id="7989"/>
      <w:bookmarkEnd w:id="7990"/>
      <w:bookmarkEnd w:id="7991"/>
    </w:p>
    <w:p w14:paraId="6D8C1B2E" w14:textId="77777777" w:rsidR="009B0353" w:rsidRPr="009B0353" w:rsidDel="00D21B21" w:rsidRDefault="009B0353">
      <w:pPr>
        <w:pStyle w:val="Caption"/>
        <w:rPr>
          <w:del w:id="7999" w:author="Muhammad, Alimayo (GSFC-5660)" w:date="2016-08-08T12:00:00Z"/>
        </w:rPr>
        <w:pPrChange w:id="8000" w:author="Perrine, Martin L. (GSFC-5670)" w:date="2016-09-08T12:46:00Z">
          <w:pPr>
            <w:jc w:val="center"/>
          </w:pPr>
        </w:pPrChange>
      </w:pPr>
    </w:p>
    <w:p w14:paraId="32FB98F1" w14:textId="77777777" w:rsidR="009B0353" w:rsidRPr="009B0353" w:rsidDel="00D21B21" w:rsidRDefault="009B0353">
      <w:pPr>
        <w:pStyle w:val="Caption"/>
        <w:rPr>
          <w:del w:id="8001" w:author="Muhammad, Alimayo (GSFC-5660)" w:date="2016-08-08T12:00:00Z"/>
        </w:rPr>
        <w:pPrChange w:id="8002" w:author="Perrine, Martin L. (GSFC-5670)" w:date="2016-09-08T12:46:00Z">
          <w:pPr/>
        </w:pPrChange>
      </w:pPr>
    </w:p>
    <w:p w14:paraId="7927184F" w14:textId="4DE1A479" w:rsidR="009B0353" w:rsidRPr="009B0353" w:rsidDel="00D21B21" w:rsidRDefault="009B0353">
      <w:pPr>
        <w:pStyle w:val="Caption"/>
        <w:rPr>
          <w:del w:id="8003" w:author="Muhammad, Alimayo (GSFC-5660)" w:date="2016-08-08T12:00:00Z"/>
        </w:rPr>
        <w:pPrChange w:id="8004" w:author="Perrine, Martin L. (GSFC-5670)" w:date="2016-09-08T12:46:00Z">
          <w:pPr/>
        </w:pPrChange>
      </w:pPr>
    </w:p>
    <w:p w14:paraId="6BDC88D4" w14:textId="77777777" w:rsidR="009B0353" w:rsidRPr="009B0353" w:rsidRDefault="009B0353">
      <w:pPr>
        <w:pStyle w:val="Caption"/>
        <w:rPr>
          <w:noProof/>
        </w:rPr>
        <w:pPrChange w:id="8005" w:author="Perrine, Martin L. (GSFC-5670)" w:date="2016-09-08T12:46:00Z">
          <w:pPr>
            <w:jc w:val="center"/>
          </w:pPr>
        </w:pPrChange>
      </w:pPr>
    </w:p>
    <w:p w14:paraId="067A3038" w14:textId="77777777" w:rsidR="009B0353" w:rsidRPr="009B0353" w:rsidRDefault="009B0353" w:rsidP="009B0353">
      <w:pPr>
        <w:jc w:val="center"/>
      </w:pPr>
      <w:r w:rsidRPr="009B0353">
        <w:rPr>
          <w:noProof/>
        </w:rPr>
        <w:drawing>
          <wp:inline distT="0" distB="0" distL="0" distR="0" wp14:anchorId="4D21A50B" wp14:editId="1EC587EA">
            <wp:extent cx="5943600" cy="2133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189889EC" w14:textId="77777777" w:rsidR="009B0353" w:rsidRPr="009B0353" w:rsidRDefault="009B0353" w:rsidP="009B0353">
      <w:pPr>
        <w:jc w:val="center"/>
      </w:pPr>
    </w:p>
    <w:p w14:paraId="2EEFD157" w14:textId="77777777" w:rsidR="009B0353" w:rsidRPr="009B0353" w:rsidRDefault="009B0353" w:rsidP="009B0353">
      <w:pPr>
        <w:keepNext/>
        <w:jc w:val="center"/>
      </w:pPr>
      <w:r w:rsidRPr="009B0353">
        <w:rPr>
          <w:noProof/>
        </w:rPr>
        <w:lastRenderedPageBreak/>
        <w:drawing>
          <wp:inline distT="0" distB="0" distL="0" distR="0" wp14:anchorId="1AFBEB96" wp14:editId="4D898939">
            <wp:extent cx="5934075" cy="800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noFill/>
                    </a:ln>
                  </pic:spPr>
                </pic:pic>
              </a:graphicData>
            </a:graphic>
          </wp:inline>
        </w:drawing>
      </w:r>
    </w:p>
    <w:p w14:paraId="413ECFB2" w14:textId="14453554" w:rsidR="009B0353" w:rsidRPr="009B0353" w:rsidRDefault="006E1B3D">
      <w:pPr>
        <w:pStyle w:val="Caption"/>
        <w:pPrChange w:id="8006" w:author="Perrine, Martin L. (GSFC-5670)" w:date="2016-09-08T12:46:00Z">
          <w:pPr>
            <w:jc w:val="center"/>
          </w:pPr>
        </w:pPrChange>
      </w:pPr>
      <w:bookmarkStart w:id="8007" w:name="_Toc455672029"/>
      <w:bookmarkStart w:id="8008" w:name="_Toc460235965"/>
      <w:ins w:id="8009" w:author="Muhammad, Alimayo (GSFC-5660)" w:date="2016-08-08T10:48:00Z">
        <w:r>
          <w:t xml:space="preserve">Figure </w:t>
        </w:r>
      </w:ins>
      <w:ins w:id="801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01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012" w:author="Perrine, Martin L. (GSFC-5670)" w:date="2016-08-31T11:10:00Z">
        <w:r w:rsidR="00EF27DF">
          <w:rPr>
            <w:noProof/>
          </w:rPr>
          <w:t>56</w:t>
        </w:r>
      </w:ins>
      <w:ins w:id="8013" w:author="Muhammad, Alimayo (GSFC-5660)" w:date="2016-08-29T12:55:00Z">
        <w:r w:rsidR="004B56B2">
          <w:fldChar w:fldCharType="end"/>
        </w:r>
      </w:ins>
      <w:ins w:id="8014" w:author="Muhammad, Alimayo (GSFC-5660)" w:date="2016-08-08T12:00:00Z">
        <w:r w:rsidR="00D21B21">
          <w:t xml:space="preserve"> </w:t>
        </w:r>
      </w:ins>
      <w:del w:id="8015" w:author="Muhammad, Alimayo (GSFC-5660)" w:date="2016-08-08T10:13:00Z">
        <w:r w:rsidR="009B0353" w:rsidRPr="009B0353"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48</w:delText>
        </w:r>
        <w:r w:rsidR="00386256" w:rsidDel="00D349FE">
          <w:rPr>
            <w:noProof/>
          </w:rPr>
          <w:fldChar w:fldCharType="end"/>
        </w:r>
        <w:r w:rsidR="009B0353" w:rsidRPr="009B0353" w:rsidDel="00D349FE">
          <w:delText xml:space="preserve"> </w:delText>
        </w:r>
      </w:del>
      <w:r w:rsidR="009B0353" w:rsidRPr="009B0353">
        <w:t>QCP log excerpt showing name of .</w:t>
      </w:r>
      <w:proofErr w:type="spellStart"/>
      <w:r w:rsidR="009B0353" w:rsidRPr="009B0353">
        <w:t>tlm</w:t>
      </w:r>
      <w:proofErr w:type="spellEnd"/>
      <w:r w:rsidR="009B0353" w:rsidRPr="009B0353">
        <w:t xml:space="preserve"> file created from 1465939462.raw. The VC03 is shown in the continued second panel showing the </w:t>
      </w:r>
      <w:proofErr w:type="spellStart"/>
      <w:r w:rsidR="009B0353" w:rsidRPr="009B0353">
        <w:t>tlm</w:t>
      </w:r>
      <w:proofErr w:type="spellEnd"/>
      <w:r w:rsidR="009B0353" w:rsidRPr="009B0353">
        <w:t xml:space="preserve"> file created ASF_IRIS_VC03_2016_166_21_14_47.tlm.</w:t>
      </w:r>
      <w:bookmarkEnd w:id="8007"/>
      <w:bookmarkEnd w:id="8008"/>
    </w:p>
    <w:p w14:paraId="21B2B862" w14:textId="77777777" w:rsidR="009B0353" w:rsidRPr="009B0353" w:rsidRDefault="009B0353" w:rsidP="009B0353">
      <w:pPr>
        <w:keepNext/>
        <w:jc w:val="center"/>
        <w:rPr>
          <w:rFonts w:ascii="Arial" w:hAnsi="Arial"/>
          <w:bCs/>
        </w:rPr>
      </w:pPr>
    </w:p>
    <w:p w14:paraId="60583D79" w14:textId="77777777" w:rsidR="009B0353" w:rsidRPr="009B0353" w:rsidRDefault="009B0353" w:rsidP="009B0353">
      <w:pPr>
        <w:jc w:val="center"/>
      </w:pPr>
    </w:p>
    <w:p w14:paraId="343B3BCD" w14:textId="77777777" w:rsidR="009B0353" w:rsidRPr="009B0353" w:rsidRDefault="009B0353" w:rsidP="009B0353">
      <w:pPr>
        <w:jc w:val="center"/>
      </w:pPr>
    </w:p>
    <w:p w14:paraId="5F71F014" w14:textId="77777777" w:rsidR="009B0353" w:rsidRPr="009B0353" w:rsidRDefault="009B0353" w:rsidP="009B0353">
      <w:pPr>
        <w:keepNext/>
        <w:jc w:val="center"/>
      </w:pPr>
      <w:r w:rsidRPr="009B0353">
        <w:rPr>
          <w:noProof/>
        </w:rPr>
        <w:drawing>
          <wp:inline distT="0" distB="0" distL="0" distR="0" wp14:anchorId="30621E3C" wp14:editId="3F2EA50F">
            <wp:extent cx="5943600" cy="113157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131570"/>
                    </a:xfrm>
                    <a:prstGeom prst="rect">
                      <a:avLst/>
                    </a:prstGeom>
                    <a:noFill/>
                    <a:ln>
                      <a:noFill/>
                    </a:ln>
                  </pic:spPr>
                </pic:pic>
              </a:graphicData>
            </a:graphic>
          </wp:inline>
        </w:drawing>
      </w:r>
    </w:p>
    <w:p w14:paraId="486D1224" w14:textId="5BBB287A" w:rsidR="009B0353" w:rsidRPr="009B0353" w:rsidRDefault="006E1B3D" w:rsidP="005152B5">
      <w:pPr>
        <w:pStyle w:val="Caption"/>
      </w:pPr>
      <w:bookmarkStart w:id="8016" w:name="_Toc455672030"/>
      <w:bookmarkStart w:id="8017" w:name="_Toc460235966"/>
      <w:ins w:id="8018" w:author="Muhammad, Alimayo (GSFC-5660)" w:date="2016-08-08T10:48:00Z">
        <w:r>
          <w:t xml:space="preserve">Figure </w:t>
        </w:r>
      </w:ins>
      <w:ins w:id="8019"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8020"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8021" w:author="Perrine, Martin L. (GSFC-5670)" w:date="2016-08-31T11:10:00Z">
        <w:r w:rsidR="00EF27DF">
          <w:rPr>
            <w:noProof/>
          </w:rPr>
          <w:t>57</w:t>
        </w:r>
      </w:ins>
      <w:ins w:id="8022" w:author="Muhammad, Alimayo (GSFC-5660)" w:date="2016-08-29T12:55:00Z">
        <w:r w:rsidR="004B56B2">
          <w:fldChar w:fldCharType="end"/>
        </w:r>
      </w:ins>
      <w:ins w:id="8023" w:author="Muhammad, Alimayo (GSFC-5660)" w:date="2016-08-08T12:00:00Z">
        <w:r w:rsidR="00D21B21">
          <w:t xml:space="preserve"> </w:t>
        </w:r>
      </w:ins>
      <w:del w:id="8024" w:author="Muhammad, Alimayo (GSFC-5660)" w:date="2016-08-08T10:13:00Z">
        <w:r w:rsidR="009B0353" w:rsidRPr="009B0353"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49</w:delText>
        </w:r>
        <w:r w:rsidR="00386256" w:rsidDel="00D349FE">
          <w:rPr>
            <w:noProof/>
          </w:rPr>
          <w:fldChar w:fldCharType="end"/>
        </w:r>
        <w:r w:rsidR="009B0353" w:rsidRPr="009B0353" w:rsidDel="00D349FE">
          <w:delText xml:space="preserve"> </w:delText>
        </w:r>
      </w:del>
      <w:r w:rsidR="009B0353" w:rsidRPr="009B0353">
        <w:t>Fop log showing sent</w:t>
      </w:r>
      <w:r w:rsidR="00361AE7">
        <w:t xml:space="preserve"> time</w:t>
      </w:r>
      <w:r w:rsidR="009B0353" w:rsidRPr="009B0353">
        <w:t xml:space="preserve"> of filename: ASF_IRIS_VC03_2016_166_21_14_47.tlm</w:t>
      </w:r>
      <w:bookmarkEnd w:id="8016"/>
      <w:bookmarkEnd w:id="8017"/>
    </w:p>
    <w:p w14:paraId="1B5DCF97" w14:textId="77777777" w:rsidR="009B0353" w:rsidRPr="009B0353" w:rsidRDefault="009B0353" w:rsidP="009B0353">
      <w:pPr>
        <w:spacing w:before="120" w:after="240"/>
      </w:pPr>
      <w:r w:rsidRPr="009B0353">
        <w:t xml:space="preserve">Latency = fop sent time - </w:t>
      </w:r>
      <w:proofErr w:type="spellStart"/>
      <w:r w:rsidRPr="009B0353">
        <w:t>qcp_sent</w:t>
      </w:r>
      <w:proofErr w:type="spellEnd"/>
      <w:r w:rsidRPr="009B0353">
        <w:t xml:space="preserve"> time</w:t>
      </w:r>
    </w:p>
    <w:p w14:paraId="78F18588" w14:textId="77777777" w:rsidR="009B0353" w:rsidRPr="009B0353" w:rsidRDefault="009B0353" w:rsidP="009B0353">
      <w:pPr>
        <w:spacing w:before="120" w:after="240"/>
      </w:pPr>
      <w:r w:rsidRPr="009B0353">
        <w:t xml:space="preserve">             = [HH_MM_SS] - [HH_MM_SS]</w:t>
      </w:r>
    </w:p>
    <w:p w14:paraId="649C9CA7" w14:textId="77777777" w:rsidR="009B0353" w:rsidRPr="009B0353" w:rsidRDefault="009B0353" w:rsidP="009B0353">
      <w:pPr>
        <w:spacing w:before="120" w:after="240"/>
      </w:pPr>
      <w:r w:rsidRPr="009B0353">
        <w:tab/>
        <w:t xml:space="preserve"> = [21_15_49] – [21_14_47]</w:t>
      </w:r>
    </w:p>
    <w:p w14:paraId="5B605917" w14:textId="5B0DE08C" w:rsidR="006C61BF" w:rsidRPr="009B0353" w:rsidRDefault="009B0353" w:rsidP="009B0353">
      <w:pPr>
        <w:spacing w:before="120" w:after="240"/>
      </w:pPr>
      <w:r w:rsidRPr="009B0353">
        <w:tab/>
        <w:t xml:space="preserve"> = [1_2] or 1 min 2 seconds</w:t>
      </w:r>
    </w:p>
    <w:p w14:paraId="6185EB66" w14:textId="77777777" w:rsidR="007B0476" w:rsidRDefault="007B0476" w:rsidP="00157D0B">
      <w:pPr>
        <w:rPr>
          <w:ins w:id="8025" w:author="Perrine, Martin L. (GSFC-5670)" w:date="2016-09-14T15:02:00Z"/>
        </w:rPr>
      </w:pPr>
    </w:p>
    <w:p w14:paraId="0BF4EDE9" w14:textId="77777777" w:rsidR="003127AA" w:rsidRDefault="003127AA" w:rsidP="00157D0B">
      <w:pPr>
        <w:rPr>
          <w:ins w:id="8026" w:author="Perrine, Martin L. (GSFC-5670)" w:date="2016-09-14T15:02:00Z"/>
        </w:rPr>
      </w:pPr>
    </w:p>
    <w:p w14:paraId="4E57A80F" w14:textId="77777777" w:rsidR="003127AA" w:rsidRDefault="003127AA" w:rsidP="00157D0B">
      <w:pPr>
        <w:rPr>
          <w:ins w:id="8027" w:author="Perrine, Martin L. (GSFC-5670)" w:date="2016-09-14T15:02:00Z"/>
        </w:rPr>
      </w:pPr>
    </w:p>
    <w:p w14:paraId="13D72BEE" w14:textId="77777777" w:rsidR="003127AA" w:rsidRDefault="003127AA" w:rsidP="00157D0B">
      <w:pPr>
        <w:rPr>
          <w:ins w:id="8028" w:author="Perrine, Martin L. (GSFC-5670)" w:date="2016-09-14T15:02:00Z"/>
        </w:rPr>
      </w:pPr>
    </w:p>
    <w:p w14:paraId="40BD1331" w14:textId="77777777" w:rsidR="003127AA" w:rsidRDefault="003127AA" w:rsidP="00157D0B">
      <w:pPr>
        <w:rPr>
          <w:ins w:id="8029" w:author="Perrine, Martin L. (GSFC-5670)" w:date="2016-09-14T15:02:00Z"/>
        </w:rPr>
      </w:pPr>
    </w:p>
    <w:p w14:paraId="30960E73" w14:textId="77777777" w:rsidR="003127AA" w:rsidRDefault="003127AA" w:rsidP="00157D0B">
      <w:pPr>
        <w:rPr>
          <w:ins w:id="8030" w:author="Perrine, Martin L. (GSFC-5670)" w:date="2016-09-14T15:02:00Z"/>
        </w:rPr>
      </w:pPr>
    </w:p>
    <w:p w14:paraId="07B52ED8" w14:textId="77777777" w:rsidR="003127AA" w:rsidRDefault="003127AA" w:rsidP="00157D0B">
      <w:pPr>
        <w:rPr>
          <w:ins w:id="8031" w:author="Perrine, Martin L. (GSFC-5670)" w:date="2016-09-14T15:02:00Z"/>
        </w:rPr>
      </w:pPr>
    </w:p>
    <w:p w14:paraId="4CD2B882" w14:textId="77777777" w:rsidR="003127AA" w:rsidRDefault="003127AA" w:rsidP="00157D0B">
      <w:pPr>
        <w:rPr>
          <w:ins w:id="8032" w:author="Perrine, Martin L. (GSFC-5670)" w:date="2016-09-14T15:02:00Z"/>
        </w:rPr>
      </w:pPr>
    </w:p>
    <w:p w14:paraId="4AFD3B3A" w14:textId="77777777" w:rsidR="003127AA" w:rsidRDefault="003127AA" w:rsidP="00157D0B">
      <w:pPr>
        <w:rPr>
          <w:ins w:id="8033" w:author="Perrine, Martin L. (GSFC-5670)" w:date="2016-09-14T15:02:00Z"/>
        </w:rPr>
      </w:pPr>
    </w:p>
    <w:p w14:paraId="6FD5FE67" w14:textId="77777777" w:rsidR="003127AA" w:rsidRDefault="003127AA" w:rsidP="00157D0B">
      <w:pPr>
        <w:rPr>
          <w:ins w:id="8034" w:author="Perrine, Martin L. (GSFC-5670)" w:date="2016-09-14T15:02:00Z"/>
        </w:rPr>
      </w:pPr>
    </w:p>
    <w:p w14:paraId="7F8DA98E" w14:textId="78AE9B67" w:rsidR="003127AA" w:rsidRDefault="003127AA" w:rsidP="003127AA">
      <w:pPr>
        <w:pStyle w:val="Heading3"/>
        <w:rPr>
          <w:ins w:id="8035" w:author="Muhammad, Alimayo (GSFC-5660)" w:date="2016-08-15T15:25:00Z"/>
        </w:rPr>
        <w:pPrChange w:id="8036" w:author="Perrine, Martin L. (GSFC-5670)" w:date="2016-09-14T15:03:00Z">
          <w:pPr/>
        </w:pPrChange>
      </w:pPr>
      <w:ins w:id="8037" w:author="Perrine, Martin L. (GSFC-5670)" w:date="2016-09-14T15:02:00Z">
        <w:r>
          <w:t>Security Verification</w:t>
        </w:r>
      </w:ins>
    </w:p>
    <w:p w14:paraId="22BE9E09" w14:textId="77777777" w:rsidR="00EA4715" w:rsidRDefault="00EA4715" w:rsidP="00157D0B">
      <w:pPr>
        <w:rPr>
          <w:ins w:id="8038" w:author="Muhammad, Alimayo (GSFC-5660)" w:date="2016-08-15T15:25:00Z"/>
        </w:rPr>
      </w:pPr>
    </w:p>
    <w:p w14:paraId="7C15DD5E" w14:textId="77777777" w:rsidR="00EA4715" w:rsidRDefault="00EA4715" w:rsidP="00157D0B">
      <w:pPr>
        <w:rPr>
          <w:ins w:id="8039" w:author="Muhammad, Alimayo (GSFC-5660)" w:date="2016-08-15T15:25:00Z"/>
        </w:rPr>
      </w:pPr>
    </w:p>
    <w:p w14:paraId="6DDA4E7D" w14:textId="77777777" w:rsidR="00EA4715" w:rsidRDefault="00EA4715" w:rsidP="00157D0B">
      <w:pPr>
        <w:rPr>
          <w:ins w:id="8040" w:author="Muhammad, Alimayo (GSFC-5660)" w:date="2016-08-15T15:25:00Z"/>
        </w:rPr>
      </w:pPr>
    </w:p>
    <w:tbl>
      <w:tblPr>
        <w:tblW w:w="5760" w:type="dxa"/>
        <w:tblLook w:val="04A0" w:firstRow="1" w:lastRow="0" w:firstColumn="1" w:lastColumn="0" w:noHBand="0" w:noVBand="1"/>
      </w:tblPr>
      <w:tblGrid>
        <w:gridCol w:w="1340"/>
        <w:gridCol w:w="4420"/>
      </w:tblGrid>
      <w:tr w:rsidR="003127AA" w:rsidRPr="003127AA" w14:paraId="677BEAE9" w14:textId="77777777" w:rsidTr="003127AA">
        <w:trPr>
          <w:trHeight w:val="864"/>
          <w:ins w:id="8041" w:author="Perrine, Martin L. (GSFC-5670)" w:date="2016-09-14T15:02:00Z"/>
        </w:trPr>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6CBD75" w14:textId="77777777" w:rsidR="003127AA" w:rsidRPr="003127AA" w:rsidRDefault="003127AA" w:rsidP="003127AA">
            <w:pPr>
              <w:jc w:val="left"/>
              <w:rPr>
                <w:ins w:id="8042" w:author="Perrine, Martin L. (GSFC-5670)" w:date="2016-09-14T15:02:00Z"/>
                <w:rFonts w:ascii="Calibri" w:hAnsi="Calibri"/>
                <w:color w:val="000000"/>
                <w:sz w:val="22"/>
                <w:szCs w:val="22"/>
              </w:rPr>
            </w:pPr>
            <w:ins w:id="8043" w:author="Perrine, Martin L. (GSFC-5670)" w:date="2016-09-14T15:02:00Z">
              <w:r w:rsidRPr="003127AA">
                <w:rPr>
                  <w:rFonts w:ascii="Calibri" w:hAnsi="Calibri"/>
                  <w:color w:val="000000"/>
                  <w:sz w:val="22"/>
                  <w:szCs w:val="22"/>
                </w:rPr>
                <w:t>NENG-SEC-001</w:t>
              </w:r>
            </w:ins>
          </w:p>
        </w:tc>
        <w:tc>
          <w:tcPr>
            <w:tcW w:w="4420" w:type="dxa"/>
            <w:tcBorders>
              <w:top w:val="single" w:sz="4" w:space="0" w:color="auto"/>
              <w:left w:val="nil"/>
              <w:bottom w:val="single" w:sz="4" w:space="0" w:color="auto"/>
              <w:right w:val="single" w:sz="4" w:space="0" w:color="auto"/>
            </w:tcBorders>
            <w:shd w:val="clear" w:color="auto" w:fill="auto"/>
            <w:vAlign w:val="bottom"/>
            <w:hideMark/>
          </w:tcPr>
          <w:p w14:paraId="0CAD17EF" w14:textId="77777777" w:rsidR="003127AA" w:rsidRPr="003127AA" w:rsidRDefault="003127AA" w:rsidP="003127AA">
            <w:pPr>
              <w:jc w:val="left"/>
              <w:rPr>
                <w:ins w:id="8044" w:author="Perrine, Martin L. (GSFC-5670)" w:date="2016-09-14T15:02:00Z"/>
                <w:rFonts w:ascii="Calibri" w:hAnsi="Calibri"/>
                <w:color w:val="000000"/>
                <w:sz w:val="22"/>
                <w:szCs w:val="22"/>
              </w:rPr>
            </w:pPr>
            <w:ins w:id="8045" w:author="Perrine, Martin L. (GSFC-5670)" w:date="2016-09-14T15:02:00Z">
              <w:r w:rsidRPr="003127AA">
                <w:rPr>
                  <w:rFonts w:ascii="Calibri" w:hAnsi="Calibri"/>
                  <w:color w:val="000000"/>
                  <w:sz w:val="22"/>
                  <w:szCs w:val="22"/>
                </w:rPr>
                <w:t xml:space="preserve">  DAPHNE shall provide audit trail capability in compliance with NPR 2810.1A, Section 4.2, Audit Trail and Accountability Requirements.</w:t>
              </w:r>
            </w:ins>
          </w:p>
        </w:tc>
      </w:tr>
      <w:tr w:rsidR="003127AA" w:rsidRPr="003127AA" w14:paraId="49B84F88" w14:textId="77777777" w:rsidTr="003127AA">
        <w:trPr>
          <w:trHeight w:val="1728"/>
          <w:ins w:id="8046" w:author="Perrine, Martin L. (GSFC-5670)" w:date="2016-09-14T15:02: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17EFEA9A" w14:textId="77777777" w:rsidR="003127AA" w:rsidRPr="003127AA" w:rsidRDefault="003127AA" w:rsidP="003127AA">
            <w:pPr>
              <w:jc w:val="left"/>
              <w:rPr>
                <w:ins w:id="8047" w:author="Perrine, Martin L. (GSFC-5670)" w:date="2016-09-14T15:02:00Z"/>
                <w:rFonts w:ascii="Calibri" w:hAnsi="Calibri"/>
                <w:color w:val="000000"/>
                <w:sz w:val="22"/>
                <w:szCs w:val="22"/>
              </w:rPr>
            </w:pPr>
            <w:ins w:id="8048" w:author="Perrine, Martin L. (GSFC-5670)" w:date="2016-09-14T15:02:00Z">
              <w:r w:rsidRPr="003127AA">
                <w:rPr>
                  <w:rFonts w:ascii="Calibri" w:hAnsi="Calibri"/>
                  <w:color w:val="000000"/>
                  <w:sz w:val="22"/>
                  <w:szCs w:val="22"/>
                </w:rPr>
                <w:lastRenderedPageBreak/>
                <w:t>NENG-SEC-002</w:t>
              </w:r>
            </w:ins>
          </w:p>
        </w:tc>
        <w:tc>
          <w:tcPr>
            <w:tcW w:w="4420" w:type="dxa"/>
            <w:tcBorders>
              <w:top w:val="nil"/>
              <w:left w:val="nil"/>
              <w:bottom w:val="single" w:sz="4" w:space="0" w:color="auto"/>
              <w:right w:val="single" w:sz="4" w:space="0" w:color="auto"/>
            </w:tcBorders>
            <w:shd w:val="clear" w:color="auto" w:fill="auto"/>
            <w:vAlign w:val="bottom"/>
            <w:hideMark/>
          </w:tcPr>
          <w:p w14:paraId="6A07D662" w14:textId="77777777" w:rsidR="003127AA" w:rsidRPr="003127AA" w:rsidRDefault="003127AA" w:rsidP="003127AA">
            <w:pPr>
              <w:jc w:val="left"/>
              <w:rPr>
                <w:ins w:id="8049" w:author="Perrine, Martin L. (GSFC-5670)" w:date="2016-09-14T15:02:00Z"/>
                <w:rFonts w:ascii="Calibri" w:hAnsi="Calibri"/>
                <w:color w:val="000000"/>
                <w:sz w:val="22"/>
                <w:szCs w:val="22"/>
              </w:rPr>
            </w:pPr>
            <w:ins w:id="8050" w:author="Perrine, Martin L. (GSFC-5670)" w:date="2016-09-14T15:02:00Z">
              <w:r w:rsidRPr="003127AA">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w:t>
              </w:r>
            </w:ins>
          </w:p>
        </w:tc>
      </w:tr>
      <w:tr w:rsidR="003127AA" w:rsidRPr="003127AA" w14:paraId="50EBBEB5" w14:textId="77777777" w:rsidTr="003127AA">
        <w:trPr>
          <w:trHeight w:val="1728"/>
          <w:ins w:id="8051" w:author="Perrine, Martin L. (GSFC-5670)" w:date="2016-09-14T15:02: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3ECFFDC1" w14:textId="77777777" w:rsidR="003127AA" w:rsidRPr="003127AA" w:rsidRDefault="003127AA" w:rsidP="003127AA">
            <w:pPr>
              <w:jc w:val="left"/>
              <w:rPr>
                <w:ins w:id="8052" w:author="Perrine, Martin L. (GSFC-5670)" w:date="2016-09-14T15:02:00Z"/>
                <w:rFonts w:ascii="Calibri" w:hAnsi="Calibri"/>
                <w:color w:val="000000"/>
                <w:sz w:val="22"/>
                <w:szCs w:val="22"/>
              </w:rPr>
            </w:pPr>
            <w:ins w:id="8053" w:author="Perrine, Martin L. (GSFC-5670)" w:date="2016-09-14T15:02:00Z">
              <w:r w:rsidRPr="003127AA">
                <w:rPr>
                  <w:rFonts w:ascii="Calibri" w:hAnsi="Calibri"/>
                  <w:color w:val="000000"/>
                  <w:sz w:val="22"/>
                  <w:szCs w:val="22"/>
                </w:rPr>
                <w:t>NENG-SEC-003</w:t>
              </w:r>
            </w:ins>
          </w:p>
        </w:tc>
        <w:tc>
          <w:tcPr>
            <w:tcW w:w="4420" w:type="dxa"/>
            <w:tcBorders>
              <w:top w:val="nil"/>
              <w:left w:val="nil"/>
              <w:bottom w:val="single" w:sz="4" w:space="0" w:color="auto"/>
              <w:right w:val="single" w:sz="4" w:space="0" w:color="auto"/>
            </w:tcBorders>
            <w:shd w:val="clear" w:color="auto" w:fill="auto"/>
            <w:vAlign w:val="bottom"/>
            <w:hideMark/>
          </w:tcPr>
          <w:p w14:paraId="4C46BDCA" w14:textId="77777777" w:rsidR="003127AA" w:rsidRPr="003127AA" w:rsidRDefault="003127AA" w:rsidP="003127AA">
            <w:pPr>
              <w:jc w:val="left"/>
              <w:rPr>
                <w:ins w:id="8054" w:author="Perrine, Martin L. (GSFC-5670)" w:date="2016-09-14T15:02:00Z"/>
                <w:rFonts w:ascii="Calibri" w:hAnsi="Calibri"/>
                <w:color w:val="000000"/>
                <w:sz w:val="22"/>
                <w:szCs w:val="22"/>
              </w:rPr>
            </w:pPr>
            <w:ins w:id="8055" w:author="Perrine, Martin L. (GSFC-5670)" w:date="2016-09-14T15:02:00Z">
              <w:r w:rsidRPr="003127AA">
                <w:rPr>
                  <w:rFonts w:ascii="Calibri" w:hAnsi="Calibri"/>
                  <w:color w:val="000000"/>
                  <w:sz w:val="22"/>
                  <w:szCs w:val="22"/>
                </w:rPr>
                <w:t xml:space="preserve">  DAPHNE shall adhere to the security requirements specified in the 700-DOC-029, NASA Integrated Services Network (NISN) Internet Protocol Operational Network (</w:t>
              </w:r>
              <w:proofErr w:type="spellStart"/>
              <w:r w:rsidRPr="003127AA">
                <w:rPr>
                  <w:rFonts w:ascii="Calibri" w:hAnsi="Calibri"/>
                  <w:color w:val="000000"/>
                  <w:sz w:val="22"/>
                  <w:szCs w:val="22"/>
                </w:rPr>
                <w:t>IONet</w:t>
              </w:r>
              <w:proofErr w:type="spellEnd"/>
              <w:r w:rsidRPr="003127AA">
                <w:rPr>
                  <w:rFonts w:ascii="Calibri" w:hAnsi="Calibri"/>
                  <w:color w:val="000000"/>
                  <w:sz w:val="22"/>
                  <w:szCs w:val="22"/>
                </w:rPr>
                <w:t xml:space="preserve">) Security Policy, Section 3 </w:t>
              </w:r>
              <w:proofErr w:type="spellStart"/>
              <w:r w:rsidRPr="003127AA">
                <w:rPr>
                  <w:rFonts w:ascii="Calibri" w:hAnsi="Calibri"/>
                  <w:color w:val="000000"/>
                  <w:sz w:val="22"/>
                  <w:szCs w:val="22"/>
                </w:rPr>
                <w:t>IONet</w:t>
              </w:r>
              <w:proofErr w:type="spellEnd"/>
              <w:r w:rsidRPr="003127AA">
                <w:rPr>
                  <w:rFonts w:ascii="Calibri" w:hAnsi="Calibri"/>
                  <w:color w:val="000000"/>
                  <w:sz w:val="22"/>
                  <w:szCs w:val="22"/>
                </w:rPr>
                <w:t xml:space="preserve"> Policies and Security Requirements.</w:t>
              </w:r>
            </w:ins>
          </w:p>
        </w:tc>
      </w:tr>
      <w:tr w:rsidR="003127AA" w:rsidRPr="003127AA" w14:paraId="2F53E31D" w14:textId="77777777" w:rsidTr="003127AA">
        <w:trPr>
          <w:trHeight w:val="2016"/>
          <w:ins w:id="8056" w:author="Perrine, Martin L. (GSFC-5670)" w:date="2016-09-14T15:02: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7EFFF4CD" w14:textId="77777777" w:rsidR="003127AA" w:rsidRPr="003127AA" w:rsidRDefault="003127AA" w:rsidP="003127AA">
            <w:pPr>
              <w:jc w:val="left"/>
              <w:rPr>
                <w:ins w:id="8057" w:author="Perrine, Martin L. (GSFC-5670)" w:date="2016-09-14T15:02:00Z"/>
                <w:rFonts w:ascii="Calibri" w:hAnsi="Calibri"/>
                <w:color w:val="000000"/>
                <w:sz w:val="22"/>
                <w:szCs w:val="22"/>
              </w:rPr>
            </w:pPr>
            <w:ins w:id="8058" w:author="Perrine, Martin L. (GSFC-5670)" w:date="2016-09-14T15:02:00Z">
              <w:r w:rsidRPr="003127AA">
                <w:rPr>
                  <w:rFonts w:ascii="Calibri" w:hAnsi="Calibri"/>
                  <w:color w:val="000000"/>
                  <w:sz w:val="22"/>
                  <w:szCs w:val="22"/>
                </w:rPr>
                <w:t>NENG-SEC-004</w:t>
              </w:r>
            </w:ins>
          </w:p>
        </w:tc>
        <w:tc>
          <w:tcPr>
            <w:tcW w:w="4420" w:type="dxa"/>
            <w:tcBorders>
              <w:top w:val="nil"/>
              <w:left w:val="nil"/>
              <w:bottom w:val="single" w:sz="4" w:space="0" w:color="auto"/>
              <w:right w:val="single" w:sz="4" w:space="0" w:color="auto"/>
            </w:tcBorders>
            <w:shd w:val="clear" w:color="auto" w:fill="auto"/>
            <w:vAlign w:val="bottom"/>
            <w:hideMark/>
          </w:tcPr>
          <w:p w14:paraId="3C5F4E84" w14:textId="77777777" w:rsidR="003127AA" w:rsidRPr="003127AA" w:rsidRDefault="003127AA" w:rsidP="003127AA">
            <w:pPr>
              <w:jc w:val="left"/>
              <w:rPr>
                <w:ins w:id="8059" w:author="Perrine, Martin L. (GSFC-5670)" w:date="2016-09-14T15:02:00Z"/>
                <w:rFonts w:ascii="Calibri" w:hAnsi="Calibri"/>
                <w:color w:val="000000"/>
                <w:sz w:val="22"/>
                <w:szCs w:val="22"/>
              </w:rPr>
            </w:pPr>
            <w:ins w:id="8060" w:author="Perrine, Martin L. (GSFC-5670)" w:date="2016-09-14T15:02:00Z">
              <w:r w:rsidRPr="003127AA">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r>
      <w:tr w:rsidR="003127AA" w:rsidRPr="003127AA" w14:paraId="0E72329B" w14:textId="77777777" w:rsidTr="003127AA">
        <w:trPr>
          <w:trHeight w:val="1440"/>
          <w:ins w:id="8061" w:author="Perrine, Martin L. (GSFC-5670)" w:date="2016-09-14T15:02: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403C9C1D" w14:textId="77777777" w:rsidR="003127AA" w:rsidRPr="003127AA" w:rsidRDefault="003127AA" w:rsidP="003127AA">
            <w:pPr>
              <w:jc w:val="left"/>
              <w:rPr>
                <w:ins w:id="8062" w:author="Perrine, Martin L. (GSFC-5670)" w:date="2016-09-14T15:02:00Z"/>
                <w:rFonts w:ascii="Calibri" w:hAnsi="Calibri"/>
                <w:color w:val="000000"/>
                <w:sz w:val="22"/>
                <w:szCs w:val="22"/>
              </w:rPr>
            </w:pPr>
            <w:ins w:id="8063" w:author="Perrine, Martin L. (GSFC-5670)" w:date="2016-09-14T15:02:00Z">
              <w:r w:rsidRPr="003127AA">
                <w:rPr>
                  <w:rFonts w:ascii="Calibri" w:hAnsi="Calibri"/>
                  <w:color w:val="000000"/>
                  <w:sz w:val="22"/>
                  <w:szCs w:val="22"/>
                </w:rPr>
                <w:t>NENG-SEC-005</w:t>
              </w:r>
            </w:ins>
          </w:p>
        </w:tc>
        <w:tc>
          <w:tcPr>
            <w:tcW w:w="4420" w:type="dxa"/>
            <w:tcBorders>
              <w:top w:val="nil"/>
              <w:left w:val="nil"/>
              <w:bottom w:val="single" w:sz="4" w:space="0" w:color="auto"/>
              <w:right w:val="single" w:sz="4" w:space="0" w:color="auto"/>
            </w:tcBorders>
            <w:shd w:val="clear" w:color="auto" w:fill="auto"/>
            <w:vAlign w:val="bottom"/>
            <w:hideMark/>
          </w:tcPr>
          <w:p w14:paraId="703DD06F" w14:textId="77777777" w:rsidR="003127AA" w:rsidRPr="003127AA" w:rsidRDefault="003127AA" w:rsidP="003127AA">
            <w:pPr>
              <w:jc w:val="left"/>
              <w:rPr>
                <w:ins w:id="8064" w:author="Perrine, Martin L. (GSFC-5670)" w:date="2016-09-14T15:02:00Z"/>
                <w:rFonts w:ascii="Calibri" w:hAnsi="Calibri"/>
                <w:color w:val="000000"/>
                <w:sz w:val="22"/>
                <w:szCs w:val="22"/>
              </w:rPr>
            </w:pPr>
            <w:ins w:id="8065" w:author="Perrine, Martin L. (GSFC-5670)" w:date="2016-09-14T15:02:00Z">
              <w:r w:rsidRPr="003127AA">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Information Systems and Organizations. </w:t>
              </w:r>
            </w:ins>
          </w:p>
        </w:tc>
      </w:tr>
      <w:tr w:rsidR="003127AA" w:rsidRPr="003127AA" w14:paraId="52730070" w14:textId="77777777" w:rsidTr="003127AA">
        <w:trPr>
          <w:trHeight w:val="576"/>
          <w:ins w:id="8066" w:author="Perrine, Martin L. (GSFC-5670)" w:date="2016-09-14T15:02: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4E0C1696" w14:textId="77777777" w:rsidR="003127AA" w:rsidRPr="003127AA" w:rsidRDefault="003127AA" w:rsidP="003127AA">
            <w:pPr>
              <w:jc w:val="left"/>
              <w:rPr>
                <w:ins w:id="8067" w:author="Perrine, Martin L. (GSFC-5670)" w:date="2016-09-14T15:02:00Z"/>
                <w:rFonts w:ascii="Calibri" w:hAnsi="Calibri"/>
                <w:color w:val="000000"/>
                <w:sz w:val="22"/>
                <w:szCs w:val="22"/>
              </w:rPr>
            </w:pPr>
            <w:ins w:id="8068" w:author="Perrine, Martin L. (GSFC-5670)" w:date="2016-09-14T15:02:00Z">
              <w:r w:rsidRPr="003127AA">
                <w:rPr>
                  <w:rFonts w:ascii="Calibri" w:hAnsi="Calibri"/>
                  <w:color w:val="000000"/>
                  <w:sz w:val="22"/>
                  <w:szCs w:val="22"/>
                </w:rPr>
                <w:t>NENG-SEC-006</w:t>
              </w:r>
            </w:ins>
          </w:p>
        </w:tc>
        <w:tc>
          <w:tcPr>
            <w:tcW w:w="4420" w:type="dxa"/>
            <w:tcBorders>
              <w:top w:val="nil"/>
              <w:left w:val="nil"/>
              <w:bottom w:val="single" w:sz="4" w:space="0" w:color="auto"/>
              <w:right w:val="single" w:sz="4" w:space="0" w:color="auto"/>
            </w:tcBorders>
            <w:shd w:val="clear" w:color="auto" w:fill="auto"/>
            <w:vAlign w:val="bottom"/>
            <w:hideMark/>
          </w:tcPr>
          <w:p w14:paraId="40CB4DC3" w14:textId="77777777" w:rsidR="003127AA" w:rsidRPr="003127AA" w:rsidRDefault="003127AA" w:rsidP="003127AA">
            <w:pPr>
              <w:jc w:val="left"/>
              <w:rPr>
                <w:ins w:id="8069" w:author="Perrine, Martin L. (GSFC-5670)" w:date="2016-09-14T15:02:00Z"/>
                <w:rFonts w:ascii="Calibri" w:hAnsi="Calibri"/>
                <w:color w:val="000000"/>
                <w:sz w:val="22"/>
                <w:szCs w:val="22"/>
              </w:rPr>
            </w:pPr>
            <w:ins w:id="8070" w:author="Perrine, Martin L. (GSFC-5670)" w:date="2016-09-14T15:02:00Z">
              <w:r w:rsidRPr="003127AA">
                <w:rPr>
                  <w:rFonts w:ascii="Calibri" w:hAnsi="Calibri"/>
                  <w:color w:val="000000"/>
                  <w:sz w:val="22"/>
                  <w:szCs w:val="22"/>
                </w:rPr>
                <w:t xml:space="preserve">  DAPHNE shall implement authentication for data transfer services invoked by external users.  </w:t>
              </w:r>
            </w:ins>
          </w:p>
        </w:tc>
      </w:tr>
      <w:tr w:rsidR="003127AA" w:rsidRPr="003127AA" w14:paraId="2D3F6796" w14:textId="77777777" w:rsidTr="003127AA">
        <w:trPr>
          <w:trHeight w:val="864"/>
          <w:ins w:id="8071" w:author="Perrine, Martin L. (GSFC-5670)" w:date="2016-09-14T15:02: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0E4B749" w14:textId="77777777" w:rsidR="003127AA" w:rsidRPr="003127AA" w:rsidRDefault="003127AA" w:rsidP="003127AA">
            <w:pPr>
              <w:jc w:val="left"/>
              <w:rPr>
                <w:ins w:id="8072" w:author="Perrine, Martin L. (GSFC-5670)" w:date="2016-09-14T15:02:00Z"/>
                <w:rFonts w:ascii="Calibri" w:hAnsi="Calibri"/>
                <w:color w:val="000000"/>
                <w:sz w:val="22"/>
                <w:szCs w:val="22"/>
              </w:rPr>
            </w:pPr>
            <w:ins w:id="8073" w:author="Perrine, Martin L. (GSFC-5670)" w:date="2016-09-14T15:02:00Z">
              <w:r w:rsidRPr="003127AA">
                <w:rPr>
                  <w:rFonts w:ascii="Calibri" w:hAnsi="Calibri"/>
                  <w:color w:val="000000"/>
                  <w:sz w:val="22"/>
                  <w:szCs w:val="22"/>
                </w:rPr>
                <w:t>NENG-SEC-007</w:t>
              </w:r>
            </w:ins>
          </w:p>
        </w:tc>
        <w:tc>
          <w:tcPr>
            <w:tcW w:w="4420" w:type="dxa"/>
            <w:tcBorders>
              <w:top w:val="nil"/>
              <w:left w:val="nil"/>
              <w:bottom w:val="single" w:sz="4" w:space="0" w:color="auto"/>
              <w:right w:val="single" w:sz="4" w:space="0" w:color="auto"/>
            </w:tcBorders>
            <w:shd w:val="clear" w:color="auto" w:fill="auto"/>
            <w:vAlign w:val="bottom"/>
            <w:hideMark/>
          </w:tcPr>
          <w:p w14:paraId="015822E5" w14:textId="77777777" w:rsidR="003127AA" w:rsidRPr="003127AA" w:rsidRDefault="003127AA" w:rsidP="003127AA">
            <w:pPr>
              <w:jc w:val="left"/>
              <w:rPr>
                <w:ins w:id="8074" w:author="Perrine, Martin L. (GSFC-5670)" w:date="2016-09-14T15:02:00Z"/>
                <w:rFonts w:ascii="Calibri" w:hAnsi="Calibri"/>
                <w:color w:val="000000"/>
                <w:sz w:val="22"/>
                <w:szCs w:val="22"/>
              </w:rPr>
            </w:pPr>
            <w:ins w:id="8075" w:author="Perrine, Martin L. (GSFC-5670)" w:date="2016-09-14T15:02:00Z">
              <w:r w:rsidRPr="003127AA">
                <w:rPr>
                  <w:rFonts w:ascii="Calibri" w:hAnsi="Calibri"/>
                  <w:color w:val="000000"/>
                  <w:sz w:val="22"/>
                  <w:szCs w:val="22"/>
                </w:rPr>
                <w:t xml:space="preserve">  DAPHNE shall support identification and authentication of network devices prior to connection </w:t>
              </w:r>
            </w:ins>
          </w:p>
        </w:tc>
      </w:tr>
      <w:tr w:rsidR="003127AA" w:rsidRPr="003127AA" w14:paraId="4F833141" w14:textId="77777777" w:rsidTr="003127AA">
        <w:trPr>
          <w:trHeight w:val="576"/>
          <w:ins w:id="8076" w:author="Perrine, Martin L. (GSFC-5670)" w:date="2016-09-14T15:02: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7475A867" w14:textId="77777777" w:rsidR="003127AA" w:rsidRPr="003127AA" w:rsidRDefault="003127AA" w:rsidP="003127AA">
            <w:pPr>
              <w:jc w:val="left"/>
              <w:rPr>
                <w:ins w:id="8077" w:author="Perrine, Martin L. (GSFC-5670)" w:date="2016-09-14T15:02:00Z"/>
                <w:rFonts w:ascii="Calibri" w:hAnsi="Calibri"/>
                <w:color w:val="000000"/>
                <w:sz w:val="22"/>
                <w:szCs w:val="22"/>
              </w:rPr>
            </w:pPr>
            <w:ins w:id="8078" w:author="Perrine, Martin L. (GSFC-5670)" w:date="2016-09-14T15:02:00Z">
              <w:r w:rsidRPr="003127AA">
                <w:rPr>
                  <w:rFonts w:ascii="Calibri" w:hAnsi="Calibri"/>
                  <w:color w:val="000000"/>
                  <w:sz w:val="22"/>
                  <w:szCs w:val="22"/>
                </w:rPr>
                <w:t>NENG-SEC-009</w:t>
              </w:r>
            </w:ins>
          </w:p>
        </w:tc>
        <w:tc>
          <w:tcPr>
            <w:tcW w:w="4420" w:type="dxa"/>
            <w:tcBorders>
              <w:top w:val="nil"/>
              <w:left w:val="nil"/>
              <w:bottom w:val="single" w:sz="4" w:space="0" w:color="auto"/>
              <w:right w:val="single" w:sz="4" w:space="0" w:color="auto"/>
            </w:tcBorders>
            <w:shd w:val="clear" w:color="auto" w:fill="auto"/>
            <w:vAlign w:val="bottom"/>
            <w:hideMark/>
          </w:tcPr>
          <w:p w14:paraId="60CA64A0" w14:textId="77777777" w:rsidR="003127AA" w:rsidRPr="003127AA" w:rsidRDefault="003127AA" w:rsidP="003127AA">
            <w:pPr>
              <w:jc w:val="left"/>
              <w:rPr>
                <w:ins w:id="8079" w:author="Perrine, Martin L. (GSFC-5670)" w:date="2016-09-14T15:02:00Z"/>
                <w:rFonts w:ascii="Calibri" w:hAnsi="Calibri"/>
                <w:color w:val="000000"/>
                <w:sz w:val="22"/>
                <w:szCs w:val="22"/>
              </w:rPr>
            </w:pPr>
            <w:ins w:id="8080" w:author="Perrine, Martin L. (GSFC-5670)" w:date="2016-09-14T15:02:00Z">
              <w:r w:rsidRPr="003127AA">
                <w:rPr>
                  <w:rFonts w:ascii="Calibri" w:hAnsi="Calibri"/>
                  <w:color w:val="000000"/>
                  <w:sz w:val="22"/>
                  <w:szCs w:val="22"/>
                </w:rPr>
                <w:t xml:space="preserve">  DAPHNE shall support peer entity authentication structures.  </w:t>
              </w:r>
            </w:ins>
          </w:p>
        </w:tc>
      </w:tr>
      <w:tr w:rsidR="003127AA" w:rsidRPr="003127AA" w14:paraId="7881D4A4" w14:textId="77777777" w:rsidTr="003127AA">
        <w:trPr>
          <w:trHeight w:val="1440"/>
          <w:ins w:id="8081" w:author="Perrine, Martin L. (GSFC-5670)" w:date="2016-09-14T15:02: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7705705D" w14:textId="77777777" w:rsidR="003127AA" w:rsidRPr="003127AA" w:rsidRDefault="003127AA" w:rsidP="003127AA">
            <w:pPr>
              <w:jc w:val="left"/>
              <w:rPr>
                <w:ins w:id="8082" w:author="Perrine, Martin L. (GSFC-5670)" w:date="2016-09-14T15:02:00Z"/>
                <w:rFonts w:ascii="Calibri" w:hAnsi="Calibri"/>
                <w:color w:val="000000"/>
                <w:sz w:val="22"/>
                <w:szCs w:val="22"/>
              </w:rPr>
            </w:pPr>
            <w:ins w:id="8083" w:author="Perrine, Martin L. (GSFC-5670)" w:date="2016-09-14T15:02:00Z">
              <w:r w:rsidRPr="003127AA">
                <w:rPr>
                  <w:rFonts w:ascii="Calibri" w:hAnsi="Calibri"/>
                  <w:color w:val="000000"/>
                  <w:sz w:val="22"/>
                  <w:szCs w:val="22"/>
                </w:rPr>
                <w:t>NENG-SEC-010</w:t>
              </w:r>
            </w:ins>
          </w:p>
        </w:tc>
        <w:tc>
          <w:tcPr>
            <w:tcW w:w="4420" w:type="dxa"/>
            <w:tcBorders>
              <w:top w:val="nil"/>
              <w:left w:val="nil"/>
              <w:bottom w:val="single" w:sz="4" w:space="0" w:color="auto"/>
              <w:right w:val="single" w:sz="4" w:space="0" w:color="auto"/>
            </w:tcBorders>
            <w:shd w:val="clear" w:color="auto" w:fill="auto"/>
            <w:vAlign w:val="bottom"/>
            <w:hideMark/>
          </w:tcPr>
          <w:p w14:paraId="26B49340" w14:textId="77777777" w:rsidR="003127AA" w:rsidRPr="003127AA" w:rsidRDefault="003127AA" w:rsidP="003127AA">
            <w:pPr>
              <w:jc w:val="left"/>
              <w:rPr>
                <w:ins w:id="8084" w:author="Perrine, Martin L. (GSFC-5670)" w:date="2016-09-14T15:02:00Z"/>
                <w:rFonts w:ascii="Calibri" w:hAnsi="Calibri"/>
                <w:color w:val="000000"/>
                <w:sz w:val="22"/>
                <w:szCs w:val="22"/>
              </w:rPr>
            </w:pPr>
            <w:ins w:id="8085" w:author="Perrine, Martin L. (GSFC-5670)" w:date="2016-09-14T15:02:00Z">
              <w:r w:rsidRPr="003127AA">
                <w:rPr>
                  <w:rFonts w:ascii="Calibri" w:hAnsi="Calibri"/>
                  <w:color w:val="000000"/>
                  <w:sz w:val="22"/>
                  <w:szCs w:val="22"/>
                </w:rPr>
                <w:t>DAPHNE shall provide access enforcement mechanisms such as Access Control Lists to control access between users and/or processes acting on behalf of users on interconnected systems.</w:t>
              </w:r>
            </w:ins>
          </w:p>
        </w:tc>
      </w:tr>
      <w:tr w:rsidR="003127AA" w:rsidRPr="003127AA" w14:paraId="38C702B9" w14:textId="77777777" w:rsidTr="003127AA">
        <w:trPr>
          <w:trHeight w:val="576"/>
          <w:ins w:id="8086" w:author="Perrine, Martin L. (GSFC-5670)" w:date="2016-09-14T15:02: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7C781FA" w14:textId="77777777" w:rsidR="003127AA" w:rsidRPr="003127AA" w:rsidRDefault="003127AA" w:rsidP="003127AA">
            <w:pPr>
              <w:jc w:val="left"/>
              <w:rPr>
                <w:ins w:id="8087" w:author="Perrine, Martin L. (GSFC-5670)" w:date="2016-09-14T15:02:00Z"/>
                <w:rFonts w:ascii="Calibri" w:hAnsi="Calibri"/>
                <w:color w:val="000000"/>
                <w:sz w:val="22"/>
                <w:szCs w:val="22"/>
              </w:rPr>
            </w:pPr>
            <w:ins w:id="8088" w:author="Perrine, Martin L. (GSFC-5670)" w:date="2016-09-14T15:02:00Z">
              <w:r w:rsidRPr="003127AA">
                <w:rPr>
                  <w:rFonts w:ascii="Calibri" w:hAnsi="Calibri"/>
                  <w:color w:val="000000"/>
                  <w:sz w:val="22"/>
                  <w:szCs w:val="22"/>
                </w:rPr>
                <w:t>NENG-SEC-011</w:t>
              </w:r>
            </w:ins>
          </w:p>
        </w:tc>
        <w:tc>
          <w:tcPr>
            <w:tcW w:w="4420" w:type="dxa"/>
            <w:tcBorders>
              <w:top w:val="nil"/>
              <w:left w:val="nil"/>
              <w:bottom w:val="single" w:sz="4" w:space="0" w:color="auto"/>
              <w:right w:val="single" w:sz="4" w:space="0" w:color="auto"/>
            </w:tcBorders>
            <w:shd w:val="clear" w:color="auto" w:fill="auto"/>
            <w:vAlign w:val="bottom"/>
            <w:hideMark/>
          </w:tcPr>
          <w:p w14:paraId="2BD22AF7" w14:textId="77777777" w:rsidR="003127AA" w:rsidRPr="003127AA" w:rsidRDefault="003127AA" w:rsidP="003127AA">
            <w:pPr>
              <w:jc w:val="left"/>
              <w:rPr>
                <w:ins w:id="8089" w:author="Perrine, Martin L. (GSFC-5670)" w:date="2016-09-14T15:02:00Z"/>
                <w:rFonts w:ascii="Calibri" w:hAnsi="Calibri"/>
                <w:color w:val="000000"/>
                <w:sz w:val="22"/>
                <w:szCs w:val="22"/>
              </w:rPr>
            </w:pPr>
            <w:ins w:id="8090" w:author="Perrine, Martin L. (GSFC-5670)" w:date="2016-09-14T15:02:00Z">
              <w:r w:rsidRPr="003127AA">
                <w:rPr>
                  <w:rFonts w:ascii="Calibri" w:hAnsi="Calibri"/>
                  <w:color w:val="000000"/>
                  <w:sz w:val="22"/>
                  <w:szCs w:val="22"/>
                </w:rPr>
                <w:t xml:space="preserve">  DAPHNE shall provide a system logging function to log user access and authentication.</w:t>
              </w:r>
            </w:ins>
          </w:p>
        </w:tc>
      </w:tr>
      <w:tr w:rsidR="003127AA" w:rsidRPr="003127AA" w14:paraId="6A4C4B62" w14:textId="77777777" w:rsidTr="003127AA">
        <w:trPr>
          <w:trHeight w:val="576"/>
          <w:ins w:id="8091" w:author="Perrine, Martin L. (GSFC-5670)" w:date="2016-09-14T15:02: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45C04780" w14:textId="77777777" w:rsidR="003127AA" w:rsidRPr="003127AA" w:rsidRDefault="003127AA" w:rsidP="003127AA">
            <w:pPr>
              <w:jc w:val="left"/>
              <w:rPr>
                <w:ins w:id="8092" w:author="Perrine, Martin L. (GSFC-5670)" w:date="2016-09-14T15:02:00Z"/>
                <w:rFonts w:ascii="Calibri" w:hAnsi="Calibri"/>
                <w:color w:val="000000"/>
                <w:sz w:val="22"/>
                <w:szCs w:val="22"/>
              </w:rPr>
            </w:pPr>
            <w:ins w:id="8093" w:author="Perrine, Martin L. (GSFC-5670)" w:date="2016-09-14T15:02:00Z">
              <w:r w:rsidRPr="003127AA">
                <w:rPr>
                  <w:rFonts w:ascii="Calibri" w:hAnsi="Calibri"/>
                  <w:color w:val="000000"/>
                  <w:sz w:val="22"/>
                  <w:szCs w:val="22"/>
                </w:rPr>
                <w:t>NENG-SEC-012</w:t>
              </w:r>
            </w:ins>
          </w:p>
        </w:tc>
        <w:tc>
          <w:tcPr>
            <w:tcW w:w="4420" w:type="dxa"/>
            <w:tcBorders>
              <w:top w:val="nil"/>
              <w:left w:val="nil"/>
              <w:bottom w:val="single" w:sz="4" w:space="0" w:color="auto"/>
              <w:right w:val="single" w:sz="4" w:space="0" w:color="auto"/>
            </w:tcBorders>
            <w:shd w:val="clear" w:color="auto" w:fill="auto"/>
            <w:vAlign w:val="bottom"/>
            <w:hideMark/>
          </w:tcPr>
          <w:p w14:paraId="7C83E099" w14:textId="77777777" w:rsidR="003127AA" w:rsidRPr="003127AA" w:rsidRDefault="003127AA" w:rsidP="003127AA">
            <w:pPr>
              <w:jc w:val="left"/>
              <w:rPr>
                <w:ins w:id="8094" w:author="Perrine, Martin L. (GSFC-5670)" w:date="2016-09-14T15:02:00Z"/>
                <w:rFonts w:ascii="Calibri" w:hAnsi="Calibri"/>
                <w:color w:val="000000"/>
                <w:sz w:val="22"/>
                <w:szCs w:val="22"/>
              </w:rPr>
            </w:pPr>
            <w:ins w:id="8095" w:author="Perrine, Martin L. (GSFC-5670)" w:date="2016-09-14T15:02:00Z">
              <w:r w:rsidRPr="003127AA">
                <w:rPr>
                  <w:rFonts w:ascii="Calibri" w:hAnsi="Calibri"/>
                  <w:color w:val="000000"/>
                  <w:sz w:val="22"/>
                  <w:szCs w:val="22"/>
                </w:rPr>
                <w:t xml:space="preserve">  DAPHNE shall provide a system logging function to log configuration modifications. </w:t>
              </w:r>
            </w:ins>
          </w:p>
        </w:tc>
      </w:tr>
    </w:tbl>
    <w:p w14:paraId="6B020E9D" w14:textId="77777777" w:rsidR="00EA4715" w:rsidRDefault="00EA4715" w:rsidP="00157D0B">
      <w:pPr>
        <w:rPr>
          <w:ins w:id="8096" w:author="Muhammad, Alimayo (GSFC-5660)" w:date="2016-08-15T15:25:00Z"/>
        </w:rPr>
      </w:pPr>
    </w:p>
    <w:p w14:paraId="48F78AF4" w14:textId="77777777" w:rsidR="00EA4715" w:rsidRDefault="00EA4715" w:rsidP="00157D0B">
      <w:pPr>
        <w:rPr>
          <w:ins w:id="8097" w:author="Muhammad, Alimayo (GSFC-5660)" w:date="2016-08-15T15:25:00Z"/>
        </w:rPr>
      </w:pPr>
    </w:p>
    <w:p w14:paraId="5B9A9E76" w14:textId="77777777" w:rsidR="00EA4715" w:rsidRDefault="00EA4715" w:rsidP="00157D0B">
      <w:pPr>
        <w:rPr>
          <w:ins w:id="8098" w:author="Muhammad, Alimayo (GSFC-5660)" w:date="2016-08-15T15:25:00Z"/>
        </w:rPr>
      </w:pPr>
    </w:p>
    <w:p w14:paraId="55BDFD51" w14:textId="77777777" w:rsidR="00EA4715" w:rsidRDefault="00EA4715" w:rsidP="00157D0B"/>
    <w:p w14:paraId="69A4A542" w14:textId="6E483A2A" w:rsidR="007B0476" w:rsidDel="00843EBA" w:rsidRDefault="007B0476">
      <w:pPr>
        <w:pStyle w:val="Heading2"/>
        <w:rPr>
          <w:del w:id="8099" w:author="Muhammad, Alimayo (GSFC-5660)" w:date="2016-08-18T10:30:00Z"/>
        </w:rPr>
        <w:pPrChange w:id="8100" w:author="Perrine, Martin L. (GSFC-5670)" w:date="2016-09-07T09:40:00Z">
          <w:pPr/>
        </w:pPrChange>
      </w:pPr>
      <w:bookmarkStart w:id="8101" w:name="_Toc459280048"/>
      <w:bookmarkStart w:id="8102" w:name="_Toc459280838"/>
      <w:bookmarkStart w:id="8103" w:name="_Toc459281036"/>
      <w:bookmarkStart w:id="8104" w:name="_Toc459617189"/>
      <w:bookmarkStart w:id="8105" w:name="_Toc459621392"/>
      <w:bookmarkStart w:id="8106" w:name="_Toc459621885"/>
      <w:bookmarkStart w:id="8107" w:name="_Toc459622207"/>
      <w:bookmarkStart w:id="8108" w:name="_Toc459881740"/>
      <w:bookmarkStart w:id="8109" w:name="_Toc460236087"/>
      <w:bookmarkStart w:id="8110" w:name="_Toc460592884"/>
      <w:bookmarkEnd w:id="8101"/>
      <w:bookmarkEnd w:id="8102"/>
      <w:bookmarkEnd w:id="8103"/>
      <w:bookmarkEnd w:id="8104"/>
      <w:bookmarkEnd w:id="8105"/>
      <w:bookmarkEnd w:id="8106"/>
      <w:bookmarkEnd w:id="8107"/>
      <w:bookmarkEnd w:id="8108"/>
      <w:bookmarkEnd w:id="8109"/>
      <w:bookmarkEnd w:id="8110"/>
    </w:p>
    <w:p w14:paraId="04B0CFB8" w14:textId="15721841" w:rsidR="007B050B" w:rsidRPr="007B050B" w:rsidDel="00843EBA" w:rsidRDefault="007B050B">
      <w:pPr>
        <w:pStyle w:val="Heading2"/>
        <w:rPr>
          <w:del w:id="8111" w:author="Muhammad, Alimayo (GSFC-5660)" w:date="2016-08-18T10:30:00Z"/>
        </w:rPr>
        <w:pPrChange w:id="8112" w:author="Perrine, Martin L. (GSFC-5670)" w:date="2016-09-07T09:40:00Z">
          <w:pPr/>
        </w:pPrChange>
      </w:pPr>
      <w:bookmarkStart w:id="8113" w:name="_Toc459280049"/>
      <w:bookmarkStart w:id="8114" w:name="_Toc459280839"/>
      <w:bookmarkStart w:id="8115" w:name="_Toc459281037"/>
      <w:bookmarkStart w:id="8116" w:name="_Toc459617190"/>
      <w:bookmarkStart w:id="8117" w:name="_Toc459621393"/>
      <w:bookmarkStart w:id="8118" w:name="_Toc459621886"/>
      <w:bookmarkStart w:id="8119" w:name="_Toc459622208"/>
      <w:bookmarkStart w:id="8120" w:name="_Toc459881741"/>
      <w:bookmarkStart w:id="8121" w:name="_Toc460236088"/>
      <w:bookmarkStart w:id="8122" w:name="_Toc460592885"/>
      <w:bookmarkEnd w:id="8113"/>
      <w:bookmarkEnd w:id="8114"/>
      <w:bookmarkEnd w:id="8115"/>
      <w:bookmarkEnd w:id="8116"/>
      <w:bookmarkEnd w:id="8117"/>
      <w:bookmarkEnd w:id="8118"/>
      <w:bookmarkEnd w:id="8119"/>
      <w:bookmarkEnd w:id="8120"/>
      <w:bookmarkEnd w:id="8121"/>
      <w:bookmarkEnd w:id="8122"/>
    </w:p>
    <w:p w14:paraId="702E2A55" w14:textId="1A9EEE66" w:rsidR="007B050B" w:rsidRPr="00772A31" w:rsidDel="00843EBA" w:rsidRDefault="007B050B">
      <w:pPr>
        <w:pStyle w:val="Heading2"/>
        <w:rPr>
          <w:del w:id="8123" w:author="Muhammad, Alimayo (GSFC-5660)" w:date="2016-08-18T10:30:00Z"/>
        </w:rPr>
        <w:pPrChange w:id="8124" w:author="Perrine, Martin L. (GSFC-5670)" w:date="2016-09-07T09:40:00Z">
          <w:pPr>
            <w:spacing w:before="120" w:after="240"/>
          </w:pPr>
        </w:pPrChange>
      </w:pPr>
      <w:bookmarkStart w:id="8125" w:name="_Toc459280050"/>
      <w:bookmarkStart w:id="8126" w:name="_Toc459280840"/>
      <w:bookmarkStart w:id="8127" w:name="_Toc459281038"/>
      <w:bookmarkStart w:id="8128" w:name="_Toc459617191"/>
      <w:bookmarkStart w:id="8129" w:name="_Toc459621394"/>
      <w:bookmarkStart w:id="8130" w:name="_Toc459621887"/>
      <w:bookmarkStart w:id="8131" w:name="_Toc459622209"/>
      <w:bookmarkStart w:id="8132" w:name="_Toc459881742"/>
      <w:bookmarkStart w:id="8133" w:name="_Toc460236089"/>
      <w:bookmarkStart w:id="8134" w:name="_Toc460592886"/>
      <w:bookmarkEnd w:id="8125"/>
      <w:bookmarkEnd w:id="8126"/>
      <w:bookmarkEnd w:id="8127"/>
      <w:bookmarkEnd w:id="8128"/>
      <w:bookmarkEnd w:id="8129"/>
      <w:bookmarkEnd w:id="8130"/>
      <w:bookmarkEnd w:id="8131"/>
      <w:bookmarkEnd w:id="8132"/>
      <w:bookmarkEnd w:id="8133"/>
      <w:bookmarkEnd w:id="8134"/>
    </w:p>
    <w:p w14:paraId="19376246" w14:textId="48739B31" w:rsidR="00C673AF" w:rsidRDefault="00B82E75">
      <w:pPr>
        <w:pStyle w:val="Heading2"/>
        <w:rPr>
          <w:ins w:id="8135" w:author="Perrine, Martin L. (GSFC-5670)" w:date="2016-08-30T14:54:00Z"/>
        </w:rPr>
      </w:pPr>
      <w:bookmarkStart w:id="8136" w:name="_Toc460592887"/>
      <w:r>
        <w:t xml:space="preserve">Post Shipment </w:t>
      </w:r>
      <w:del w:id="8137" w:author="Perrine, Martin L. (GSFC-5670)" w:date="2016-08-31T13:53:00Z">
        <w:r w:rsidR="00C673AF" w:rsidDel="00D6546E">
          <w:delText xml:space="preserve">Tests </w:delText>
        </w:r>
      </w:del>
      <w:ins w:id="8138" w:author="Perrine, Martin L. (GSFC-5670)" w:date="2016-09-02T13:42:00Z">
        <w:r w:rsidR="00020E64">
          <w:t xml:space="preserve">Verification </w:t>
        </w:r>
      </w:ins>
      <w:r w:rsidR="00C673AF">
        <w:t xml:space="preserve">at </w:t>
      </w:r>
      <w:del w:id="8139" w:author="Perrine, Martin L. (GSFC-5670)" w:date="2016-09-02T13:42:00Z">
        <w:r w:rsidR="00C673AF" w:rsidDel="00020E64">
          <w:delText>site</w:delText>
        </w:r>
      </w:del>
      <w:ins w:id="8140" w:author="Perrine, Martin L. (GSFC-5670)" w:date="2016-09-02T13:42:00Z">
        <w:r w:rsidR="00020E64">
          <w:t>Ground Station</w:t>
        </w:r>
      </w:ins>
      <w:bookmarkEnd w:id="8136"/>
    </w:p>
    <w:p w14:paraId="652F22BD" w14:textId="77777777" w:rsidR="00D23A6D" w:rsidRDefault="00D23A6D" w:rsidP="00D23A6D">
      <w:pPr>
        <w:rPr>
          <w:ins w:id="8141" w:author="Perrine, Martin L. (GSFC-5670)" w:date="2016-08-30T14:54:00Z"/>
          <w:b/>
        </w:rPr>
      </w:pPr>
      <w:ins w:id="8142" w:author="Perrine, Martin L. (GSFC-5670)" w:date="2016-08-30T14:54:00Z">
        <w:r>
          <w:rPr>
            <w:b/>
          </w:rPr>
          <w:t>Purpose:</w:t>
        </w:r>
      </w:ins>
    </w:p>
    <w:p w14:paraId="5C5489B8" w14:textId="77777777" w:rsidR="00D23A6D" w:rsidRDefault="00D23A6D" w:rsidP="00D23A6D">
      <w:pPr>
        <w:ind w:left="720"/>
        <w:rPr>
          <w:ins w:id="8143" w:author="Perrine, Martin L. (GSFC-5670)" w:date="2016-08-30T14:54:00Z"/>
        </w:rPr>
      </w:pPr>
    </w:p>
    <w:p w14:paraId="5A97B130" w14:textId="3011805C" w:rsidR="003C1982" w:rsidRDefault="00E1400C" w:rsidP="00D23A6D">
      <w:pPr>
        <w:rPr>
          <w:ins w:id="8144" w:author="Perrine, Martin L. (GSFC-5670)" w:date="2016-09-02T13:56:00Z"/>
        </w:rPr>
      </w:pPr>
      <w:ins w:id="8145" w:author="Perrine, Martin L. (GSFC-5670)" w:date="2016-09-07T08:58:00Z">
        <w:r>
          <w:t xml:space="preserve">The procedures described in this section will </w:t>
        </w:r>
      </w:ins>
      <w:ins w:id="8146" w:author="Perrine, Martin L. (GSFC-5670)" w:date="2016-08-30T14:54:00Z">
        <w:r w:rsidR="000A42D5">
          <w:t>insure that</w:t>
        </w:r>
        <w:r w:rsidR="00D23A6D" w:rsidRPr="00106A6A">
          <w:t xml:space="preserve"> </w:t>
        </w:r>
      </w:ins>
      <w:ins w:id="8147" w:author="Perrine, Martin L. (GSFC-5670)" w:date="2016-09-13T16:46:00Z">
        <w:r w:rsidR="00AE198C">
          <w:t>DAPHNE</w:t>
        </w:r>
      </w:ins>
      <w:ins w:id="8148" w:author="Perrine, Martin L. (GSFC-5670)" w:date="2016-08-30T14:54:00Z">
        <w:r w:rsidR="00D23A6D" w:rsidRPr="00106A6A">
          <w:t xml:space="preserve"> system</w:t>
        </w:r>
      </w:ins>
      <w:ins w:id="8149" w:author="Perrine, Martin L. (GSFC-5670)" w:date="2016-09-01T09:08:00Z">
        <w:r w:rsidR="00275B52">
          <w:t xml:space="preserve"> meets all system requirements, is fully functional</w:t>
        </w:r>
      </w:ins>
      <w:ins w:id="8150" w:author="Perrine, Martin L. (GSFC-5670)" w:date="2016-08-30T14:54:00Z">
        <w:r w:rsidR="00D23A6D" w:rsidRPr="00106A6A">
          <w:t xml:space="preserve"> </w:t>
        </w:r>
      </w:ins>
      <w:ins w:id="8151" w:author="Perrine, Martin L. (GSFC-5670)" w:date="2016-09-01T09:08:00Z">
        <w:r w:rsidR="00275B52">
          <w:t>and is</w:t>
        </w:r>
      </w:ins>
      <w:ins w:id="8152" w:author="Perrine, Martin L. (GSFC-5670)" w:date="2016-08-30T14:54:00Z">
        <w:r w:rsidR="00D23A6D" w:rsidRPr="00106A6A">
          <w:t xml:space="preserve"> </w:t>
        </w:r>
      </w:ins>
      <w:ins w:id="8153" w:author="Perrine, Martin L. (GSFC-5670)" w:date="2016-09-01T09:06:00Z">
        <w:r w:rsidR="00275B52">
          <w:t xml:space="preserve">ready for </w:t>
        </w:r>
      </w:ins>
      <w:ins w:id="8154" w:author="Perrine, Martin L. (GSFC-5670)" w:date="2016-08-30T14:54:00Z">
        <w:r w:rsidR="00275B52">
          <w:t>operations</w:t>
        </w:r>
        <w:r w:rsidR="00D23A6D">
          <w:t xml:space="preserve"> </w:t>
        </w:r>
      </w:ins>
      <w:ins w:id="8155" w:author="Perrine, Martin L. (GSFC-5670)" w:date="2016-09-01T09:07:00Z">
        <w:r w:rsidR="00275B52">
          <w:t>at the NASA Ground Station</w:t>
        </w:r>
      </w:ins>
      <w:ins w:id="8156" w:author="Perrine, Martin L. (GSFC-5670)" w:date="2016-08-30T14:54:00Z">
        <w:r w:rsidR="00D23A6D" w:rsidRPr="00106A6A">
          <w:t>.</w:t>
        </w:r>
      </w:ins>
      <w:ins w:id="8157" w:author="Perrine, Martin L. (GSFC-5670)" w:date="2016-09-07T08:57:00Z">
        <w:r>
          <w:t xml:space="preserve"> </w:t>
        </w:r>
      </w:ins>
      <w:ins w:id="8158" w:author="Perrine, Martin L. (GSFC-5670)" w:date="2016-09-07T08:58:00Z">
        <w:r>
          <w:t xml:space="preserve">In summary the </w:t>
        </w:r>
      </w:ins>
      <w:ins w:id="8159" w:author="Perrine, Martin L. (GSFC-5670)" w:date="2016-09-02T13:44:00Z">
        <w:r w:rsidR="00020E64">
          <w:t xml:space="preserve">activities </w:t>
        </w:r>
      </w:ins>
      <w:ins w:id="8160" w:author="Perrine, Martin L. (GSFC-5670)" w:date="2016-09-07T08:59:00Z">
        <w:r>
          <w:t>will</w:t>
        </w:r>
      </w:ins>
      <w:ins w:id="8161" w:author="Perrine, Martin L. (GSFC-5670)" w:date="2016-09-02T13:47:00Z">
        <w:r w:rsidR="003C1982">
          <w:t>:</w:t>
        </w:r>
      </w:ins>
      <w:ins w:id="8162" w:author="Perrine, Martin L. (GSFC-5670)" w:date="2016-09-02T13:48:00Z">
        <w:r w:rsidR="003C1982">
          <w:t xml:space="preserve"> confirm the station timing standards are fully integrated,</w:t>
        </w:r>
      </w:ins>
      <w:ins w:id="8163" w:author="Perrine, Martin L. (GSFC-5670)" w:date="2016-09-02T13:45:00Z">
        <w:r w:rsidR="00020E64">
          <w:t xml:space="preserve"> </w:t>
        </w:r>
      </w:ins>
      <w:ins w:id="8164" w:author="Perrine, Martin L. (GSFC-5670)" w:date="2016-09-02T13:48:00Z">
        <w:r w:rsidR="003C1982">
          <w:t xml:space="preserve">demonstrate full operations, </w:t>
        </w:r>
      </w:ins>
      <w:ins w:id="8165" w:author="Perrine, Martin L. (GSFC-5670)" w:date="2016-09-02T13:45:00Z">
        <w:r w:rsidR="00020E64">
          <w:t>assure the system i</w:t>
        </w:r>
        <w:r w:rsidR="003C1982">
          <w:t xml:space="preserve">s </w:t>
        </w:r>
      </w:ins>
      <w:ins w:id="8166" w:author="Perrine, Martin L. (GSFC-5670)" w:date="2016-09-02T13:51:00Z">
        <w:r w:rsidR="003C1982">
          <w:t xml:space="preserve">securely </w:t>
        </w:r>
      </w:ins>
      <w:ins w:id="8167" w:author="Perrine, Martin L. (GSFC-5670)" w:date="2016-09-02T13:45:00Z">
        <w:r w:rsidR="003C1982">
          <w:t>configured correctly,</w:t>
        </w:r>
      </w:ins>
      <w:ins w:id="8168" w:author="Perrine, Martin L. (GSFC-5670)" w:date="2016-09-02T13:51:00Z">
        <w:r w:rsidR="003C1982">
          <w:t xml:space="preserve"> </w:t>
        </w:r>
      </w:ins>
      <w:ins w:id="8169" w:author="Perrine, Martin L. (GSFC-5670)" w:date="2016-09-07T08:57:00Z">
        <w:r>
          <w:t>demonstrate</w:t>
        </w:r>
      </w:ins>
      <w:ins w:id="8170" w:author="Perrine, Martin L. (GSFC-5670)" w:date="2016-09-02T13:53:00Z">
        <w:r w:rsidR="003C1982">
          <w:t xml:space="preserve"> </w:t>
        </w:r>
      </w:ins>
      <w:ins w:id="8171" w:author="Perrine, Martin L. (GSFC-5670)" w:date="2016-09-02T13:55:00Z">
        <w:r w:rsidR="003C1982">
          <w:t xml:space="preserve">“Self Service” </w:t>
        </w:r>
      </w:ins>
      <w:ins w:id="8172" w:author="Perrine, Martin L. (GSFC-5670)" w:date="2016-09-02T13:53:00Z">
        <w:r w:rsidR="003C1982">
          <w:t>file retrieval</w:t>
        </w:r>
      </w:ins>
      <w:ins w:id="8173" w:author="Perrine, Martin L. (GSFC-5670)" w:date="2016-09-02T13:55:00Z">
        <w:r w:rsidR="003C1982">
          <w:t xml:space="preserve">, and </w:t>
        </w:r>
      </w:ins>
      <w:ins w:id="8174" w:author="Perrine, Martin L. (GSFC-5670)" w:date="2016-09-07T08:57:00Z">
        <w:r>
          <w:t>exercise</w:t>
        </w:r>
      </w:ins>
      <w:ins w:id="8175" w:author="Perrine, Martin L. (GSFC-5670)" w:date="2016-09-02T13:55:00Z">
        <w:r w:rsidR="003C1982">
          <w:t xml:space="preserve"> error reporting. </w:t>
        </w:r>
      </w:ins>
      <w:ins w:id="8176" w:author="Perrine, Martin L. (GSFC-5670)" w:date="2016-09-02T13:45:00Z">
        <w:r w:rsidR="003C1982">
          <w:t xml:space="preserve"> </w:t>
        </w:r>
      </w:ins>
      <w:ins w:id="8177" w:author="Perrine, Martin L. (GSFC-5670)" w:date="2016-09-07T09:00:00Z">
        <w:r>
          <w:t>The test will be described in separate topic related sections below</w:t>
        </w:r>
      </w:ins>
      <w:ins w:id="8178" w:author="Perrine, Martin L. (GSFC-5670)" w:date="2016-09-07T09:01:00Z">
        <w:r>
          <w:t>.</w:t>
        </w:r>
      </w:ins>
      <w:ins w:id="8179" w:author="Perrine, Martin L. (GSFC-5670)" w:date="2016-09-07T09:00:00Z">
        <w:r>
          <w:t xml:space="preserve"> </w:t>
        </w:r>
      </w:ins>
    </w:p>
    <w:p w14:paraId="1AF054A3" w14:textId="77777777" w:rsidR="003C1982" w:rsidRDefault="003C1982" w:rsidP="00D23A6D">
      <w:pPr>
        <w:rPr>
          <w:ins w:id="8180" w:author="Perrine, Martin L. (GSFC-5670)" w:date="2016-09-02T13:56:00Z"/>
        </w:rPr>
      </w:pPr>
    </w:p>
    <w:p w14:paraId="4B66B182" w14:textId="4BCDDA9C" w:rsidR="00D6546E" w:rsidRDefault="00D23A6D" w:rsidP="00D23A6D">
      <w:pPr>
        <w:rPr>
          <w:ins w:id="8181" w:author="Perrine, Martin L. (GSFC-5670)" w:date="2016-08-30T14:54:00Z"/>
        </w:rPr>
      </w:pPr>
      <w:ins w:id="8182" w:author="Perrine, Martin L. (GSFC-5670)" w:date="2016-08-30T14:54:00Z">
        <w:r>
          <w:t>The</w:t>
        </w:r>
      </w:ins>
      <w:ins w:id="8183" w:author="Perrine, Martin L. (GSFC-5670)" w:date="2016-09-02T13:51:00Z">
        <w:r w:rsidR="003C1982">
          <w:t xml:space="preserve"> </w:t>
        </w:r>
      </w:ins>
      <w:ins w:id="8184" w:author="Perrine, Martin L. (GSFC-5670)" w:date="2016-09-02T13:56:00Z">
        <w:r w:rsidR="003C1982">
          <w:t>operational test</w:t>
        </w:r>
      </w:ins>
      <w:ins w:id="8185" w:author="Perrine, Martin L. (GSFC-5670)" w:date="2016-09-02T13:51:00Z">
        <w:r w:rsidR="003C1982">
          <w:t xml:space="preserve"> forms the core of these activities and</w:t>
        </w:r>
      </w:ins>
      <w:ins w:id="8186" w:author="Perrine, Martin L. (GSFC-5670)" w:date="2016-08-30T14:54:00Z">
        <w:r>
          <w:t xml:space="preserve"> will be run in </w:t>
        </w:r>
        <w:r w:rsidR="00275B52">
          <w:t xml:space="preserve">real-time </w:t>
        </w:r>
      </w:ins>
      <w:ins w:id="8187" w:author="Perrine, Martin L. (GSFC-5670)" w:date="2016-09-01T09:11:00Z">
        <w:r w:rsidR="00275B52">
          <w:t xml:space="preserve">configured </w:t>
        </w:r>
      </w:ins>
      <w:ins w:id="8188" w:author="Perrine, Martin L. (GSFC-5670)" w:date="2016-08-30T14:54:00Z">
        <w:r w:rsidRPr="00106A6A">
          <w:t xml:space="preserve">in parallel with </w:t>
        </w:r>
        <w:r>
          <w:t>the</w:t>
        </w:r>
        <w:r w:rsidRPr="00106A6A">
          <w:t xml:space="preserve"> </w:t>
        </w:r>
      </w:ins>
      <w:ins w:id="8189" w:author="Perrine, Martin L. (GSFC-5670)" w:date="2016-08-31T11:15:00Z">
        <w:r w:rsidR="00EF27DF">
          <w:t xml:space="preserve">old </w:t>
        </w:r>
      </w:ins>
      <w:ins w:id="8190" w:author="Perrine, Martin L. (GSFC-5670)" w:date="2016-09-13T14:29:00Z">
        <w:r w:rsidR="00055AC4">
          <w:t>DAPHNE</w:t>
        </w:r>
      </w:ins>
      <w:ins w:id="8191" w:author="Perrine, Martin L. (GSFC-5670)" w:date="2016-08-30T14:54:00Z">
        <w:r>
          <w:t xml:space="preserve"> </w:t>
        </w:r>
        <w:r w:rsidRPr="00106A6A">
          <w:t>system</w:t>
        </w:r>
      </w:ins>
      <w:ins w:id="8192" w:author="Perrine, Martin L. (GSFC-5670)" w:date="2016-08-31T11:15:00Z">
        <w:r w:rsidR="00EF27DF">
          <w:t xml:space="preserve"> </w:t>
        </w:r>
      </w:ins>
      <w:ins w:id="8193" w:author="Perrine, Martin L. (GSFC-5670)" w:date="2016-09-01T09:11:00Z">
        <w:r w:rsidR="00275B52">
          <w:t xml:space="preserve">that is </w:t>
        </w:r>
      </w:ins>
      <w:ins w:id="8194" w:author="Perrine, Martin L. (GSFC-5670)" w:date="2016-08-31T11:15:00Z">
        <w:r w:rsidR="00EF27DF">
          <w:t>to be replaced</w:t>
        </w:r>
      </w:ins>
      <w:ins w:id="8195" w:author="Perrine, Martin L. (GSFC-5670)" w:date="2016-08-30T14:54:00Z">
        <w:r w:rsidRPr="00106A6A">
          <w:t>.</w:t>
        </w:r>
        <w:r>
          <w:t xml:space="preserve"> </w:t>
        </w:r>
      </w:ins>
      <w:ins w:id="8196" w:author="Perrine, Martin L. (GSFC-5670)" w:date="2016-09-01T09:09:00Z">
        <w:r w:rsidR="00275B52">
          <w:t>Both systems will be input with real</w:t>
        </w:r>
      </w:ins>
      <w:ins w:id="8197" w:author="Perrine, Martin L. (GSFC-5670)" w:date="2016-09-01T09:10:00Z">
        <w:r w:rsidR="00275B52">
          <w:t>-time</w:t>
        </w:r>
      </w:ins>
      <w:ins w:id="8198" w:author="Perrine, Martin L. (GSFC-5670)" w:date="2016-09-01T09:09:00Z">
        <w:r w:rsidR="00275B52">
          <w:t xml:space="preserve"> mission data </w:t>
        </w:r>
      </w:ins>
      <w:ins w:id="8199" w:author="Perrine, Martin L. (GSFC-5670)" w:date="2016-09-01T09:10:00Z">
        <w:r w:rsidR="00275B52">
          <w:t>demodulated by</w:t>
        </w:r>
      </w:ins>
      <w:ins w:id="8200" w:author="Perrine, Martin L. (GSFC-5670)" w:date="2016-09-01T09:09:00Z">
        <w:r w:rsidR="00275B52">
          <w:t xml:space="preserve"> a NEN </w:t>
        </w:r>
      </w:ins>
      <w:ins w:id="8201" w:author="Perrine, Martin L. (GSFC-5670)" w:date="2016-09-01T09:10:00Z">
        <w:r w:rsidR="00275B52">
          <w:t>receiver.</w:t>
        </w:r>
      </w:ins>
      <w:ins w:id="8202" w:author="Perrine, Martin L. (GSFC-5670)" w:date="2016-09-01T09:09:00Z">
        <w:r w:rsidR="00275B52">
          <w:t xml:space="preserve"> </w:t>
        </w:r>
      </w:ins>
      <w:ins w:id="8203" w:author="Perrine, Martin L. (GSFC-5670)" w:date="2016-08-30T14:54:00Z">
        <w:r>
          <w:t xml:space="preserve">This test is crucial in determining the operability of the system, and any issues </w:t>
        </w:r>
      </w:ins>
      <w:ins w:id="8204" w:author="Perrine, Martin L. (GSFC-5670)" w:date="2016-08-31T11:15:00Z">
        <w:r w:rsidR="00EF27DF">
          <w:t xml:space="preserve">encountered </w:t>
        </w:r>
      </w:ins>
      <w:ins w:id="8205" w:author="Perrine, Martin L. (GSFC-5670)" w:date="2016-08-30T14:54:00Z">
        <w:r w:rsidR="00EF27DF">
          <w:t>need</w:t>
        </w:r>
        <w:r>
          <w:t xml:space="preserve"> to be recorded and shared with</w:t>
        </w:r>
      </w:ins>
      <w:ins w:id="8206" w:author="Perrine, Martin L. (GSFC-5670)" w:date="2016-08-31T11:15:00Z">
        <w:r w:rsidR="00EF27DF">
          <w:t xml:space="preserve"> both </w:t>
        </w:r>
      </w:ins>
      <w:ins w:id="8207" w:author="Perrine, Martin L. (GSFC-5670)" w:date="2016-08-30T14:54:00Z">
        <w:r>
          <w:t xml:space="preserve">the </w:t>
        </w:r>
      </w:ins>
      <w:ins w:id="8208" w:author="Perrine, Martin L. (GSFC-5670)" w:date="2016-08-31T11:16:00Z">
        <w:r w:rsidR="00EF27DF">
          <w:t xml:space="preserve">operations and </w:t>
        </w:r>
      </w:ins>
      <w:ins w:id="8209" w:author="Perrine, Martin L. (GSFC-5670)" w:date="2016-08-30T14:54:00Z">
        <w:r>
          <w:t>development team</w:t>
        </w:r>
      </w:ins>
      <w:ins w:id="8210" w:author="Perrine, Martin L. (GSFC-5670)" w:date="2016-08-31T11:16:00Z">
        <w:r w:rsidR="00EF27DF">
          <w:t>s</w:t>
        </w:r>
      </w:ins>
      <w:ins w:id="8211" w:author="Perrine, Martin L. (GSFC-5670)" w:date="2016-08-30T14:54:00Z">
        <w:r>
          <w:t>.</w:t>
        </w:r>
      </w:ins>
      <w:ins w:id="8212" w:author="Perrine, Martin L. (GSFC-5670)" w:date="2016-09-02T13:56:00Z">
        <w:r w:rsidR="003C1982">
          <w:t xml:space="preserve"> </w:t>
        </w:r>
      </w:ins>
    </w:p>
    <w:p w14:paraId="32C700C6" w14:textId="2FFAF2A0" w:rsidR="003C1982" w:rsidRDefault="003C1982">
      <w:pPr>
        <w:pStyle w:val="BodyText"/>
        <w:rPr>
          <w:ins w:id="8213" w:author="Perrine, Martin L. (GSFC-5670)" w:date="2016-09-02T13:56:00Z"/>
        </w:rPr>
        <w:pPrChange w:id="8214" w:author="Perrine, Martin L. (GSFC-5670)" w:date="2016-08-30T14:54:00Z">
          <w:pPr>
            <w:pStyle w:val="Heading2"/>
          </w:pPr>
        </w:pPrChange>
      </w:pPr>
      <w:ins w:id="8215" w:author="Perrine, Martin L. (GSFC-5670)" w:date="2016-09-02T13:56:00Z">
        <w:r>
          <w:t>Aft</w:t>
        </w:r>
      </w:ins>
      <w:ins w:id="8216" w:author="Perrine, Martin L. (GSFC-5670)" w:date="2016-09-02T13:57:00Z">
        <w:r>
          <w:t>er the system is fully verified the process to reconfigure the system for operations is detailed.</w:t>
        </w:r>
      </w:ins>
    </w:p>
    <w:p w14:paraId="177574D6" w14:textId="77777777" w:rsidR="003C1982" w:rsidRDefault="003C1982">
      <w:pPr>
        <w:pStyle w:val="BodyText"/>
        <w:rPr>
          <w:ins w:id="8217" w:author="Perrine, Martin L. (GSFC-5670)" w:date="2016-09-02T13:56:00Z"/>
        </w:rPr>
        <w:pPrChange w:id="8218" w:author="Perrine, Martin L. (GSFC-5670)" w:date="2016-08-30T14:54:00Z">
          <w:pPr>
            <w:pStyle w:val="Heading2"/>
          </w:pPr>
        </w:pPrChange>
      </w:pPr>
    </w:p>
    <w:p w14:paraId="10CB6004" w14:textId="75978C3E" w:rsidR="00D23A6D" w:rsidRDefault="00D23A6D">
      <w:pPr>
        <w:pStyle w:val="BodyText"/>
        <w:rPr>
          <w:ins w:id="8219" w:author="Perrine, Martin L. (GSFC-5670)" w:date="2016-08-30T14:56:00Z"/>
        </w:rPr>
        <w:pPrChange w:id="8220" w:author="Perrine, Martin L. (GSFC-5670)" w:date="2016-08-30T14:54:00Z">
          <w:pPr>
            <w:pStyle w:val="Heading2"/>
          </w:pPr>
        </w:pPrChange>
      </w:pPr>
      <w:ins w:id="8221" w:author="Perrine, Martin L. (GSFC-5670)" w:date="2016-08-30T14:54:00Z">
        <w:r>
          <w:t xml:space="preserve">DUT:  </w:t>
        </w:r>
      </w:ins>
      <w:ins w:id="8222" w:author="Perrine, Martin L. (GSFC-5670)" w:date="2016-09-13T14:29:00Z">
        <w:r w:rsidR="00055AC4">
          <w:t>DAPHNE</w:t>
        </w:r>
      </w:ins>
      <w:ins w:id="8223" w:author="Perrine, Martin L. (GSFC-5670)" w:date="2016-08-30T14:54:00Z">
        <w:r>
          <w:t xml:space="preserve">.  </w:t>
        </w:r>
      </w:ins>
    </w:p>
    <w:p w14:paraId="0FEDE074" w14:textId="77777777" w:rsidR="0048761E" w:rsidRDefault="0048761E" w:rsidP="0048761E">
      <w:pPr>
        <w:rPr>
          <w:ins w:id="8224" w:author="Perrine, Martin L. (GSFC-5670)" w:date="2016-08-30T15:10:00Z"/>
        </w:rPr>
      </w:pPr>
      <w:ins w:id="8225" w:author="Perrine, Martin L. (GSFC-5670)" w:date="2016-08-30T15:10:00Z">
        <w:r>
          <w:t>Configuration:</w:t>
        </w:r>
      </w:ins>
    </w:p>
    <w:p w14:paraId="33C87458" w14:textId="77777777" w:rsidR="0048761E" w:rsidRPr="008239E7" w:rsidRDefault="0048761E" w:rsidP="0048761E">
      <w:pPr>
        <w:rPr>
          <w:ins w:id="8226" w:author="Perrine, Martin L. (GSFC-5670)" w:date="2016-08-30T15:10:00Z"/>
        </w:rPr>
      </w:pPr>
    </w:p>
    <w:p w14:paraId="00A6BE00" w14:textId="29A73217" w:rsidR="005A3408" w:rsidRDefault="00E1400C" w:rsidP="0048761E">
      <w:pPr>
        <w:rPr>
          <w:ins w:id="8227" w:author="Perrine, Martin L. (GSFC-5670)" w:date="2016-09-02T14:02:00Z"/>
        </w:rPr>
      </w:pPr>
      <w:ins w:id="8228" w:author="Perrine, Martin L. (GSFC-5670)" w:date="2016-09-07T09:01:00Z">
        <w:r>
          <w:t>Each</w:t>
        </w:r>
      </w:ins>
      <w:ins w:id="8229" w:author="Perrine, Martin L. (GSFC-5670)" w:date="2016-08-30T15:10:00Z">
        <w:r w:rsidR="0048761E" w:rsidRPr="008239E7">
          <w:t xml:space="preserve"> </w:t>
        </w:r>
      </w:ins>
      <w:ins w:id="8230" w:author="Perrine, Martin L. (GSFC-5670)" w:date="2016-09-13T14:30:00Z">
        <w:r w:rsidR="00055AC4">
          <w:t>DAPHNE</w:t>
        </w:r>
      </w:ins>
      <w:ins w:id="8231" w:author="Perrine, Martin L. (GSFC-5670)" w:date="2016-08-30T15:10:00Z">
        <w:r w:rsidR="0048761E" w:rsidRPr="008239E7">
          <w:t xml:space="preserve"> </w:t>
        </w:r>
      </w:ins>
      <w:ins w:id="8232" w:author="Perrine, Martin L. (GSFC-5670)" w:date="2016-09-01T10:23:00Z">
        <w:r w:rsidR="005A3408">
          <w:t xml:space="preserve">will be setup </w:t>
        </w:r>
      </w:ins>
      <w:ins w:id="8233" w:author="Perrine, Martin L. (GSFC-5670)" w:date="2016-09-01T10:22:00Z">
        <w:r w:rsidR="005A3408">
          <w:t>as it will be for operations</w:t>
        </w:r>
      </w:ins>
      <w:ins w:id="8234" w:author="Perrine, Martin L. (GSFC-5670)" w:date="2016-09-01T10:23:00Z">
        <w:r w:rsidR="005A3408">
          <w:t>;</w:t>
        </w:r>
      </w:ins>
      <w:ins w:id="8235" w:author="Perrine, Martin L. (GSFC-5670)" w:date="2016-09-01T10:22:00Z">
        <w:r w:rsidR="005A3408">
          <w:t xml:space="preserve"> but also</w:t>
        </w:r>
      </w:ins>
      <w:ins w:id="8236" w:author="Perrine, Martin L. (GSFC-5670)" w:date="2016-08-30T15:10:00Z">
        <w:r w:rsidR="0048761E" w:rsidRPr="008239E7">
          <w:t xml:space="preserve"> in parallel with the old </w:t>
        </w:r>
      </w:ins>
      <w:ins w:id="8237" w:author="Perrine, Martin L. (GSFC-5670)" w:date="2016-09-13T14:30:00Z">
        <w:r w:rsidR="00055AC4">
          <w:t>DAPHNE</w:t>
        </w:r>
      </w:ins>
      <w:ins w:id="8238" w:author="Perrine, Martin L. (GSFC-5670)" w:date="2016-08-30T15:10:00Z">
        <w:r w:rsidR="0048761E" w:rsidRPr="008239E7">
          <w:t xml:space="preserve"> unit being replaced</w:t>
        </w:r>
      </w:ins>
      <w:ins w:id="8239" w:author="Perrine, Martin L. (GSFC-5670)" w:date="2016-09-01T09:12:00Z">
        <w:r w:rsidR="00275B52">
          <w:t>;</w:t>
        </w:r>
      </w:ins>
      <w:ins w:id="8240" w:author="Perrine, Martin L. (GSFC-5670)" w:date="2016-08-30T15:10:00Z">
        <w:r w:rsidR="0048761E">
          <w:t xml:space="preserve"> see </w:t>
        </w:r>
        <w:r w:rsidR="0048761E">
          <w:fldChar w:fldCharType="begin"/>
        </w:r>
        <w:r w:rsidR="0048761E">
          <w:instrText xml:space="preserve"> REF _Ref460331861 \h </w:instrText>
        </w:r>
      </w:ins>
      <w:ins w:id="8241" w:author="Perrine, Martin L. (GSFC-5670)" w:date="2016-08-30T15:10:00Z">
        <w:r w:rsidR="0048761E">
          <w:fldChar w:fldCharType="separate"/>
        </w:r>
      </w:ins>
      <w:ins w:id="8242" w:author="Perrine, Martin L. (GSFC-5670)" w:date="2016-08-31T11:10:00Z">
        <w:r w:rsidR="00EF27DF">
          <w:t xml:space="preserve">Figure </w:t>
        </w:r>
        <w:r w:rsidR="00EF27DF">
          <w:rPr>
            <w:noProof/>
          </w:rPr>
          <w:t>6</w:t>
        </w:r>
        <w:r w:rsidR="00EF27DF">
          <w:noBreakHyphen/>
        </w:r>
        <w:r w:rsidR="00EF27DF">
          <w:rPr>
            <w:noProof/>
          </w:rPr>
          <w:t>58</w:t>
        </w:r>
      </w:ins>
      <w:ins w:id="8243" w:author="Perrine, Martin L. (GSFC-5670)" w:date="2016-08-30T15:10:00Z">
        <w:r w:rsidR="0048761E">
          <w:fldChar w:fldCharType="end"/>
        </w:r>
        <w:r w:rsidR="0048761E" w:rsidRPr="008239E7">
          <w:t xml:space="preserve">.  </w:t>
        </w:r>
      </w:ins>
      <w:ins w:id="8244" w:author="Perrine, Martin L. (GSFC-5670)" w:date="2016-09-02T13:41:00Z">
        <w:r w:rsidR="00020E64">
          <w:t>The scenarios run for each type of test will be described in each section below.</w:t>
        </w:r>
      </w:ins>
    </w:p>
    <w:p w14:paraId="41A37872" w14:textId="77777777" w:rsidR="003C1982" w:rsidRDefault="003C1982" w:rsidP="003C1982">
      <w:pPr>
        <w:rPr>
          <w:ins w:id="8245" w:author="Perrine, Martin L. (GSFC-5670)" w:date="2016-09-02T14:02:00Z"/>
        </w:rPr>
      </w:pPr>
    </w:p>
    <w:p w14:paraId="2C242245" w14:textId="2A2A7681" w:rsidR="0048761E" w:rsidRDefault="0048761E" w:rsidP="0048761E">
      <w:pPr>
        <w:rPr>
          <w:ins w:id="8246" w:author="Perrine, Martin L. (GSFC-5670)" w:date="2016-09-02T14:04:00Z"/>
        </w:rPr>
      </w:pPr>
      <w:ins w:id="8247" w:author="Perrine, Martin L. (GSFC-5670)" w:date="2016-08-30T15:10:00Z">
        <w:r w:rsidRPr="008239E7">
          <w:t xml:space="preserve">The M&amp;C will configure and start </w:t>
        </w:r>
        <w:r>
          <w:t xml:space="preserve">both old and new </w:t>
        </w:r>
      </w:ins>
      <w:ins w:id="8248" w:author="Perrine, Martin L. (GSFC-5670)" w:date="2016-09-13T14:29:00Z">
        <w:r w:rsidR="00055AC4">
          <w:t>DAPHNE</w:t>
        </w:r>
      </w:ins>
      <w:ins w:id="8249" w:author="Perrine, Martin L. (GSFC-5670)" w:date="2016-08-30T15:10:00Z">
        <w:r>
          <w:t xml:space="preserve"> unit</w:t>
        </w:r>
      </w:ins>
      <w:ins w:id="8250" w:author="Perrine, Martin L. (GSFC-5670)" w:date="2016-09-01T09:12:00Z">
        <w:r w:rsidR="00275B52">
          <w:t>s</w:t>
        </w:r>
      </w:ins>
      <w:ins w:id="8251" w:author="Perrine, Martin L. (GSFC-5670)" w:date="2016-08-30T15:10:00Z">
        <w:r w:rsidRPr="008239E7">
          <w:t xml:space="preserve"> for a mission overpass. </w:t>
        </w:r>
      </w:ins>
      <w:ins w:id="8252" w:author="Perrine, Martin L. (GSFC-5670)" w:date="2016-09-01T09:12:00Z">
        <w:r w:rsidR="00275B52">
          <w:t>Each</w:t>
        </w:r>
      </w:ins>
      <w:ins w:id="8253" w:author="Perrine, Martin L. (GSFC-5670)" w:date="2016-08-30T15:10:00Z">
        <w:r w:rsidRPr="008239E7">
          <w:t xml:space="preserve"> </w:t>
        </w:r>
      </w:ins>
      <w:ins w:id="8254" w:author="Perrine, Martin L. (GSFC-5670)" w:date="2016-09-13T14:29:00Z">
        <w:r w:rsidR="00055AC4">
          <w:t>DAPHNE</w:t>
        </w:r>
      </w:ins>
      <w:ins w:id="8255" w:author="Perrine, Martin L. (GSFC-5670)" w:date="2016-08-30T15:10:00Z">
        <w:r w:rsidRPr="008239E7">
          <w:t xml:space="preserve"> receives actual </w:t>
        </w:r>
        <w:r>
          <w:t xml:space="preserve">telemetry </w:t>
        </w:r>
        <w:r w:rsidRPr="008239E7">
          <w:t xml:space="preserve">data from </w:t>
        </w:r>
      </w:ins>
      <w:ins w:id="8256" w:author="Perrine, Martin L. (GSFC-5670)" w:date="2016-09-01T10:24:00Z">
        <w:r w:rsidR="005A3408">
          <w:t>a</w:t>
        </w:r>
      </w:ins>
      <w:ins w:id="8257" w:author="Perrine, Martin L. (GSFC-5670)" w:date="2016-08-30T15:10:00Z">
        <w:r w:rsidRPr="008239E7">
          <w:t xml:space="preserve"> Cortex</w:t>
        </w:r>
        <w:r>
          <w:t xml:space="preserve"> </w:t>
        </w:r>
        <w:r w:rsidRPr="008239E7">
          <w:t>HDR IF receiver</w:t>
        </w:r>
      </w:ins>
      <w:ins w:id="8258" w:author="Perrine, Martin L. (GSFC-5670)" w:date="2016-09-07T09:02:00Z">
        <w:r w:rsidR="00E1400C">
          <w:t>. The data is</w:t>
        </w:r>
      </w:ins>
      <w:ins w:id="8259" w:author="Perrine, Martin L. (GSFC-5670)" w:date="2016-08-30T15:10:00Z">
        <w:r w:rsidRPr="008239E7">
          <w:t xml:space="preserve"> </w:t>
        </w:r>
        <w:r>
          <w:t xml:space="preserve">in AOS frames sent via TCP/IP </w:t>
        </w:r>
        <w:r w:rsidRPr="008239E7">
          <w:t>as it would during normal operations</w:t>
        </w:r>
        <w:r>
          <w:t xml:space="preserve">. The </w:t>
        </w:r>
      </w:ins>
      <w:ins w:id="8260" w:author="Perrine, Martin L. (GSFC-5670)" w:date="2016-09-01T09:13:00Z">
        <w:r w:rsidR="00E1400C">
          <w:t>DUT</w:t>
        </w:r>
      </w:ins>
      <w:ins w:id="8261" w:author="Perrine, Martin L. (GSFC-5670)" w:date="2016-08-30T15:10:00Z">
        <w:r w:rsidRPr="008239E7">
          <w:t xml:space="preserve"> process</w:t>
        </w:r>
      </w:ins>
      <w:ins w:id="8262" w:author="Perrine, Martin L. (GSFC-5670)" w:date="2016-09-07T09:03:00Z">
        <w:r w:rsidR="00E1400C">
          <w:t>es</w:t>
        </w:r>
      </w:ins>
      <w:ins w:id="8263" w:author="Perrine, Martin L. (GSFC-5670)" w:date="2016-08-30T15:10:00Z">
        <w:r w:rsidRPr="008239E7">
          <w:t xml:space="preserve"> the data, and </w:t>
        </w:r>
        <w:r>
          <w:t xml:space="preserve">automatically </w:t>
        </w:r>
        <w:r w:rsidRPr="008239E7">
          <w:t>send</w:t>
        </w:r>
        <w:r>
          <w:t xml:space="preserve"> </w:t>
        </w:r>
      </w:ins>
      <w:ins w:id="8264" w:author="Perrine, Martin L. (GSFC-5670)" w:date="2016-09-01T10:25:00Z">
        <w:r w:rsidR="005A3408">
          <w:t>it</w:t>
        </w:r>
      </w:ins>
      <w:ins w:id="8265" w:author="Perrine, Martin L. (GSFC-5670)" w:date="2016-08-30T15:10:00Z">
        <w:r>
          <w:t xml:space="preserve"> </w:t>
        </w:r>
        <w:r w:rsidRPr="008239E7">
          <w:t xml:space="preserve">to the MOC via the operational NISN telecommunication network.  </w:t>
        </w:r>
      </w:ins>
    </w:p>
    <w:p w14:paraId="76720BCF" w14:textId="77777777" w:rsidR="003C1982" w:rsidRDefault="003C1982" w:rsidP="0048761E">
      <w:pPr>
        <w:rPr>
          <w:ins w:id="8266" w:author="Perrine, Martin L. (GSFC-5670)" w:date="2016-09-02T14:04:00Z"/>
        </w:rPr>
      </w:pPr>
    </w:p>
    <w:p w14:paraId="6AFD2417" w14:textId="7F4A5FC7" w:rsidR="003C1982" w:rsidRPr="008239E7" w:rsidRDefault="003C1982" w:rsidP="003C1982">
      <w:pPr>
        <w:rPr>
          <w:ins w:id="8267" w:author="Perrine, Martin L. (GSFC-5670)" w:date="2016-09-02T14:04:00Z"/>
        </w:rPr>
      </w:pPr>
      <w:ins w:id="8268" w:author="Perrine, Martin L. (GSFC-5670)" w:date="2016-09-02T14:04:00Z">
        <w:r>
          <w:t xml:space="preserve">The parallel test itself is similar to the functional and quality tests from section </w:t>
        </w:r>
        <w:r>
          <w:fldChar w:fldCharType="begin"/>
        </w:r>
        <w:r>
          <w:instrText xml:space="preserve"> REF _Ref460406862 \r \h </w:instrText>
        </w:r>
      </w:ins>
      <w:ins w:id="8269" w:author="Perrine, Martin L. (GSFC-5670)" w:date="2016-09-02T14:04:00Z">
        <w:r>
          <w:fldChar w:fldCharType="separate"/>
        </w:r>
        <w:r>
          <w:t>6.1.1.1</w:t>
        </w:r>
        <w:r>
          <w:fldChar w:fldCharType="end"/>
        </w:r>
        <w:r>
          <w:t>, however the data source</w:t>
        </w:r>
      </w:ins>
      <w:ins w:id="8270" w:author="Perrine, Martin L. (GSFC-5670)" w:date="2016-09-07T09:04:00Z">
        <w:r w:rsidR="00E1400C">
          <w:t xml:space="preserve">, </w:t>
        </w:r>
      </w:ins>
      <w:ins w:id="8271" w:author="Perrine, Martin L. (GSFC-5670)" w:date="2016-09-02T14:04:00Z">
        <w:r w:rsidR="00E1400C">
          <w:t>post-</w:t>
        </w:r>
        <w:r>
          <w:t>test data processing</w:t>
        </w:r>
      </w:ins>
      <w:ins w:id="8272" w:author="Perrine, Martin L. (GSFC-5670)" w:date="2016-09-07T09:04:00Z">
        <w:r w:rsidR="00E1400C">
          <w:t>, and delivery point</w:t>
        </w:r>
      </w:ins>
      <w:ins w:id="8273" w:author="Perrine, Martin L. (GSFC-5670)" w:date="2016-09-02T14:04:00Z">
        <w:r>
          <w:t xml:space="preserve"> will be different.  Verification information will be gathered from </w:t>
        </w:r>
      </w:ins>
      <w:ins w:id="8274" w:author="Perrine, Martin L. (GSFC-5670)" w:date="2016-09-13T16:46:00Z">
        <w:r w:rsidR="00AE198C">
          <w:t>DAPHNE</w:t>
        </w:r>
      </w:ins>
      <w:ins w:id="8275" w:author="Perrine, Martin L. (GSFC-5670)" w:date="2016-09-02T14:04:00Z">
        <w:r>
          <w:t xml:space="preserve">, M&amp;C and MOC. </w:t>
        </w:r>
        <w:r w:rsidRPr="008239E7">
          <w:t xml:space="preserve"> </w:t>
        </w:r>
      </w:ins>
    </w:p>
    <w:p w14:paraId="0C5E8630" w14:textId="77777777" w:rsidR="003C1982" w:rsidRDefault="003C1982" w:rsidP="003C1982">
      <w:pPr>
        <w:rPr>
          <w:ins w:id="8276" w:author="Perrine, Martin L. (GSFC-5670)" w:date="2016-09-02T14:04:00Z"/>
        </w:rPr>
      </w:pPr>
    </w:p>
    <w:p w14:paraId="103C0E4C" w14:textId="77777777" w:rsidR="003C1982" w:rsidRDefault="003C1982" w:rsidP="0048761E">
      <w:pPr>
        <w:rPr>
          <w:ins w:id="8277" w:author="Perrine, Martin L. (GSFC-5670)" w:date="2016-08-30T15:10:00Z"/>
        </w:rPr>
      </w:pPr>
    </w:p>
    <w:p w14:paraId="1623A43E" w14:textId="09891DC3" w:rsidR="0048761E" w:rsidRDefault="00D361CA" w:rsidP="0048761E">
      <w:pPr>
        <w:jc w:val="left"/>
        <w:rPr>
          <w:ins w:id="8278" w:author="Perrine, Martin L. (GSFC-5670)" w:date="2016-08-31T11:46:00Z"/>
          <w:rFonts w:ascii="Calibri" w:hAnsi="Calibri"/>
          <w:color w:val="000000"/>
          <w:sz w:val="22"/>
          <w:szCs w:val="22"/>
        </w:rPr>
      </w:pPr>
      <w:ins w:id="8279" w:author="Perrine, Martin L. (GSFC-5670)" w:date="2016-08-31T11:45:00Z">
        <w:r>
          <w:rPr>
            <w:noProof/>
          </w:rPr>
          <w:drawing>
            <wp:inline distT="0" distB="0" distL="0" distR="0" wp14:anchorId="6C4776A9" wp14:editId="0CA033C6">
              <wp:extent cx="4907280" cy="18897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7280" cy="1889760"/>
                      </a:xfrm>
                      <a:prstGeom prst="rect">
                        <a:avLst/>
                      </a:prstGeom>
                      <a:noFill/>
                      <a:ln>
                        <a:noFill/>
                      </a:ln>
                    </pic:spPr>
                  </pic:pic>
                </a:graphicData>
              </a:graphic>
            </wp:inline>
          </w:drawing>
        </w:r>
      </w:ins>
    </w:p>
    <w:p w14:paraId="28DE266B" w14:textId="485C542E" w:rsidR="00D361CA" w:rsidRPr="004D130D" w:rsidRDefault="00D361CA" w:rsidP="005152B5">
      <w:pPr>
        <w:pStyle w:val="Caption"/>
        <w:rPr>
          <w:ins w:id="8280" w:author="Perrine, Martin L. (GSFC-5670)" w:date="2016-08-31T11:46:00Z"/>
        </w:rPr>
      </w:pPr>
      <w:ins w:id="8281" w:author="Perrine, Martin L. (GSFC-5670)" w:date="2016-08-31T11:46:00Z">
        <w:r>
          <w:lastRenderedPageBreak/>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58</w:t>
        </w:r>
        <w:r>
          <w:fldChar w:fldCharType="end"/>
        </w:r>
        <w:r>
          <w:t xml:space="preserve"> </w:t>
        </w:r>
      </w:ins>
      <w:ins w:id="8282" w:author="Perrine, Martin L. (GSFC-5670)" w:date="2016-09-13T14:30:00Z">
        <w:r w:rsidR="00055AC4">
          <w:t>DAPHNE</w:t>
        </w:r>
      </w:ins>
      <w:ins w:id="8283" w:author="Perrine, Martin L. (GSFC-5670)" w:date="2016-08-31T11:46:00Z">
        <w:r w:rsidRPr="003E3EC8">
          <w:t xml:space="preserve"> Parallel Test </w:t>
        </w:r>
        <w:r>
          <w:t xml:space="preserve">Pass Summary Report (M&amp;C)  </w:t>
        </w:r>
      </w:ins>
    </w:p>
    <w:p w14:paraId="2D120F35" w14:textId="77777777" w:rsidR="00D361CA" w:rsidRDefault="00D361CA" w:rsidP="0048761E">
      <w:pPr>
        <w:jc w:val="left"/>
        <w:rPr>
          <w:ins w:id="8284" w:author="Perrine, Martin L. (GSFC-5670)" w:date="2016-08-30T15:10:00Z"/>
          <w:rFonts w:ascii="Calibri" w:hAnsi="Calibri"/>
          <w:color w:val="000000"/>
          <w:sz w:val="22"/>
          <w:szCs w:val="22"/>
        </w:rPr>
      </w:pPr>
    </w:p>
    <w:p w14:paraId="44EA7A5F" w14:textId="77777777" w:rsidR="0048761E" w:rsidRPr="008239E7" w:rsidRDefault="0048761E" w:rsidP="0048761E">
      <w:pPr>
        <w:rPr>
          <w:ins w:id="8285" w:author="Perrine, Martin L. (GSFC-5670)" w:date="2016-08-30T15:10:00Z"/>
        </w:rPr>
      </w:pPr>
    </w:p>
    <w:p w14:paraId="35DFE7B3" w14:textId="77777777" w:rsidR="0048761E" w:rsidRPr="008239E7" w:rsidRDefault="0048761E" w:rsidP="0048761E">
      <w:pPr>
        <w:rPr>
          <w:ins w:id="8286" w:author="Perrine, Martin L. (GSFC-5670)" w:date="2016-08-30T15:10:00Z"/>
        </w:rPr>
      </w:pPr>
    </w:p>
    <w:p w14:paraId="05F600E7" w14:textId="2522B427" w:rsidR="00D6546E" w:rsidRPr="00D23A6D" w:rsidDel="003C1982" w:rsidRDefault="00D6546E" w:rsidP="003127AA">
      <w:pPr>
        <w:pStyle w:val="Heading3"/>
        <w:rPr>
          <w:del w:id="8287" w:author="Perrine, Martin L. (GSFC-5670)" w:date="2016-09-02T14:02:00Z"/>
        </w:rPr>
        <w:pPrChange w:id="8288" w:author="Perrine, Martin L. (GSFC-5670)" w:date="2016-09-14T15:03:00Z">
          <w:pPr>
            <w:pStyle w:val="Heading2"/>
          </w:pPr>
        </w:pPrChange>
      </w:pPr>
      <w:bookmarkStart w:id="8289" w:name="_Toc460592888"/>
      <w:bookmarkEnd w:id="8289"/>
    </w:p>
    <w:p w14:paraId="42EABE4F" w14:textId="37924BFC" w:rsidR="00D23A6D" w:rsidRDefault="00D23A6D" w:rsidP="003127AA">
      <w:pPr>
        <w:pStyle w:val="Heading3"/>
        <w:rPr>
          <w:ins w:id="8290" w:author="Perrine, Martin L. (GSFC-5670)" w:date="2016-08-30T14:51:00Z"/>
        </w:rPr>
        <w:pPrChange w:id="8291" w:author="Perrine, Martin L. (GSFC-5670)" w:date="2016-09-14T15:03:00Z">
          <w:pPr>
            <w:pStyle w:val="Heading3"/>
          </w:pPr>
        </w:pPrChange>
      </w:pPr>
      <w:bookmarkStart w:id="8292" w:name="_Toc460592889"/>
      <w:ins w:id="8293" w:author="Perrine, Martin L. (GSFC-5670)" w:date="2016-08-30T14:51:00Z">
        <w:r>
          <w:t>Standards Test</w:t>
        </w:r>
        <w:bookmarkEnd w:id="8292"/>
      </w:ins>
    </w:p>
    <w:p w14:paraId="7299E570" w14:textId="1D852126" w:rsidR="00D23A6D" w:rsidRDefault="00FA61FE" w:rsidP="00D23A6D">
      <w:pPr>
        <w:pStyle w:val="BodyText"/>
        <w:rPr>
          <w:ins w:id="8294" w:author="Perrine, Martin L. (GSFC-5670)" w:date="2016-08-30T14:53:00Z"/>
        </w:rPr>
      </w:pPr>
      <w:ins w:id="8295" w:author="Perrine, Martin L. (GSFC-5670)" w:date="2016-08-30T14:53:00Z">
        <w:r>
          <w:t>This section will</w:t>
        </w:r>
        <w:r w:rsidR="00D23A6D">
          <w:t xml:space="preserve"> verify compliance with the requirements listed below</w:t>
        </w:r>
      </w:ins>
      <w:ins w:id="8296" w:author="Perrine, Martin L. (GSFC-5670)" w:date="2016-08-31T13:26:00Z">
        <w:r w:rsidR="00D6546E">
          <w:t xml:space="preserve"> that have to do with connection to and use of the sites timing standard</w:t>
        </w:r>
      </w:ins>
      <w:ins w:id="8297" w:author="Perrine, Martin L. (GSFC-5670)" w:date="2016-08-30T14:53:00Z">
        <w:r w:rsidR="00D23A6D">
          <w:t>.</w:t>
        </w:r>
      </w:ins>
    </w:p>
    <w:p w14:paraId="7F34CA78" w14:textId="77777777" w:rsidR="00E1400C" w:rsidRPr="001976C3" w:rsidRDefault="00E1400C" w:rsidP="00E1400C">
      <w:pPr>
        <w:ind w:left="720"/>
        <w:rPr>
          <w:ins w:id="8298" w:author="Perrine, Martin L. (GSFC-5670)" w:date="2016-09-07T09:06:00Z"/>
          <w:b/>
          <w:bCs/>
        </w:rPr>
      </w:pPr>
      <w:ins w:id="8299" w:author="Perrine, Martin L. (GSFC-5670)" w:date="2016-09-07T09:06:00Z">
        <w:r w:rsidRPr="001976C3">
          <w:rPr>
            <w:b/>
            <w:bCs/>
          </w:rPr>
          <w:t>Requirement</w:t>
        </w:r>
        <w:r>
          <w:rPr>
            <w:b/>
            <w:bCs/>
          </w:rPr>
          <w:t>:</w:t>
        </w:r>
      </w:ins>
    </w:p>
    <w:p w14:paraId="27486B23" w14:textId="674657C7" w:rsidR="00E1400C" w:rsidRDefault="00055AC4" w:rsidP="00E1400C">
      <w:pPr>
        <w:ind w:left="1800"/>
        <w:rPr>
          <w:ins w:id="8300" w:author="Perrine, Martin L. (GSFC-5670)" w:date="2016-09-07T09:06:00Z"/>
        </w:rPr>
      </w:pPr>
      <w:ins w:id="8301" w:author="Perrine, Martin L. (GSFC-5670)" w:date="2016-09-13T14:29:00Z">
        <w:r>
          <w:rPr>
            <w:rFonts w:ascii="Calibri" w:hAnsi="Calibri"/>
            <w:color w:val="000000"/>
            <w:sz w:val="22"/>
            <w:szCs w:val="22"/>
          </w:rPr>
          <w:t>DAPHNE</w:t>
        </w:r>
      </w:ins>
      <w:ins w:id="8302" w:author="Perrine, Martin L. (GSFC-5670)" w:date="2016-09-07T09:06:00Z">
        <w:r w:rsidR="00E1400C" w:rsidRPr="00E46DB7">
          <w:rPr>
            <w:rFonts w:ascii="Calibri" w:hAnsi="Calibri"/>
            <w:color w:val="000000"/>
            <w:sz w:val="22"/>
            <w:szCs w:val="22"/>
          </w:rPr>
          <w:t>-STD-002 Time &amp; Frequency input</w:t>
        </w:r>
        <w:r w:rsidR="00E1400C" w:rsidRPr="00D43D5B">
          <w:t xml:space="preserve"> </w:t>
        </w:r>
      </w:ins>
    </w:p>
    <w:p w14:paraId="2042D5D7" w14:textId="3EA65CF8" w:rsidR="00E1400C" w:rsidRPr="00E076A3" w:rsidRDefault="00055AC4" w:rsidP="00E1400C">
      <w:pPr>
        <w:ind w:left="1800"/>
        <w:rPr>
          <w:ins w:id="8303" w:author="Perrine, Martin L. (GSFC-5670)" w:date="2016-09-07T09:06:00Z"/>
          <w:rFonts w:ascii="Calibri" w:hAnsi="Calibri"/>
          <w:color w:val="000000"/>
          <w:sz w:val="22"/>
          <w:szCs w:val="22"/>
        </w:rPr>
      </w:pPr>
      <w:ins w:id="8304" w:author="Perrine, Martin L. (GSFC-5670)" w:date="2016-09-13T14:29:00Z">
        <w:r>
          <w:rPr>
            <w:rFonts w:ascii="Calibri" w:hAnsi="Calibri"/>
            <w:color w:val="000000"/>
            <w:sz w:val="22"/>
            <w:szCs w:val="22"/>
          </w:rPr>
          <w:t>DAPHNE</w:t>
        </w:r>
      </w:ins>
      <w:ins w:id="8305" w:author="Perrine, Martin L. (GSFC-5670)" w:date="2016-09-07T09:06:00Z">
        <w:r w:rsidR="00E1400C" w:rsidRPr="00E076A3">
          <w:rPr>
            <w:rFonts w:ascii="Calibri" w:hAnsi="Calibri"/>
            <w:color w:val="000000"/>
            <w:sz w:val="22"/>
            <w:szCs w:val="22"/>
          </w:rPr>
          <w:t>-STD-006 NEN subsystem timing interface.</w:t>
        </w:r>
      </w:ins>
    </w:p>
    <w:p w14:paraId="3F124E74" w14:textId="0F6374FB" w:rsidR="00E1400C" w:rsidRDefault="00055AC4" w:rsidP="00E1400C">
      <w:pPr>
        <w:ind w:left="1800"/>
        <w:rPr>
          <w:ins w:id="8306" w:author="Perrine, Martin L. (GSFC-5670)" w:date="2016-09-07T09:06:00Z"/>
        </w:rPr>
      </w:pPr>
      <w:ins w:id="8307" w:author="Perrine, Martin L. (GSFC-5670)" w:date="2016-09-13T14:29:00Z">
        <w:r>
          <w:t>DAPHNE</w:t>
        </w:r>
      </w:ins>
      <w:ins w:id="8308" w:author="Perrine, Martin L. (GSFC-5670)" w:date="2016-09-07T09:06:00Z">
        <w:r w:rsidR="00E1400C">
          <w:t xml:space="preserve">-STD-007 Receive </w:t>
        </w:r>
        <w:proofErr w:type="spellStart"/>
        <w:r w:rsidR="00E1400C">
          <w:t>sNTP</w:t>
        </w:r>
        <w:proofErr w:type="spellEnd"/>
      </w:ins>
    </w:p>
    <w:p w14:paraId="26C3AFD5" w14:textId="77777777" w:rsidR="00D23A6D" w:rsidRDefault="00D23A6D">
      <w:pPr>
        <w:pStyle w:val="BodyText"/>
        <w:rPr>
          <w:ins w:id="8309" w:author="Perrine, Martin L. (GSFC-5670)" w:date="2016-08-30T15:01:00Z"/>
        </w:rPr>
        <w:pPrChange w:id="8310" w:author="Perrine, Martin L. (GSFC-5670)" w:date="2016-08-30T14:52:00Z">
          <w:pPr>
            <w:pStyle w:val="Heading3"/>
          </w:pPr>
        </w:pPrChange>
      </w:pPr>
    </w:p>
    <w:p w14:paraId="0AEA53AB" w14:textId="0229FABC" w:rsidR="00D23A6D" w:rsidRDefault="0048761E">
      <w:pPr>
        <w:pStyle w:val="BodyText"/>
        <w:rPr>
          <w:ins w:id="8311" w:author="Perrine, Martin L. (GSFC-5670)" w:date="2016-08-30T15:11:00Z"/>
        </w:rPr>
        <w:pPrChange w:id="8312" w:author="Perrine, Martin L. (GSFC-5670)" w:date="2016-08-30T14:52:00Z">
          <w:pPr>
            <w:pStyle w:val="Heading3"/>
          </w:pPr>
        </w:pPrChange>
      </w:pPr>
      <w:ins w:id="8313" w:author="Perrine, Martin L. (GSFC-5670)" w:date="2016-08-30T15:11:00Z">
        <w:r>
          <w:t>Configuration:</w:t>
        </w:r>
      </w:ins>
    </w:p>
    <w:p w14:paraId="4BEA9A30" w14:textId="28C714D6" w:rsidR="0048761E" w:rsidRDefault="00D6546E">
      <w:pPr>
        <w:pStyle w:val="BodyText"/>
        <w:rPr>
          <w:ins w:id="8314" w:author="Perrine, Martin L. (GSFC-5670)" w:date="2016-09-02T15:07:00Z"/>
        </w:rPr>
        <w:pPrChange w:id="8315" w:author="Perrine, Martin L. (GSFC-5670)" w:date="2016-08-30T14:52:00Z">
          <w:pPr>
            <w:pStyle w:val="Heading3"/>
          </w:pPr>
        </w:pPrChange>
      </w:pPr>
      <w:ins w:id="8316" w:author="Perrine, Martin L. (GSFC-5670)" w:date="2016-08-31T13:57:00Z">
        <w:r>
          <w:t>The s</w:t>
        </w:r>
      </w:ins>
      <w:ins w:id="8317" w:author="Perrine, Martin L. (GSFC-5670)" w:date="2016-08-30T15:14:00Z">
        <w:r w:rsidR="0048761E">
          <w:t>ame</w:t>
        </w:r>
      </w:ins>
      <w:ins w:id="8318" w:author="Perrine, Martin L. (GSFC-5670)" w:date="2016-08-30T15:11:00Z">
        <w:r w:rsidR="0048761E">
          <w:t xml:space="preserve"> setup </w:t>
        </w:r>
      </w:ins>
      <w:ins w:id="8319" w:author="Perrine, Martin L. (GSFC-5670)" w:date="2016-08-30T15:14:00Z">
        <w:r w:rsidR="0048761E">
          <w:t xml:space="preserve">as </w:t>
        </w:r>
      </w:ins>
      <w:ins w:id="8320" w:author="Perrine, Martin L. (GSFC-5670)" w:date="2016-08-30T15:11:00Z">
        <w:r w:rsidR="0048761E">
          <w:t xml:space="preserve">for </w:t>
        </w:r>
      </w:ins>
      <w:ins w:id="8321" w:author="Perrine, Martin L. (GSFC-5670)" w:date="2016-08-30T15:14:00Z">
        <w:r w:rsidR="0048761E">
          <w:t xml:space="preserve">parallel </w:t>
        </w:r>
      </w:ins>
      <w:ins w:id="8322" w:author="Perrine, Martin L. (GSFC-5670)" w:date="2016-08-30T15:11:00Z">
        <w:r w:rsidR="0048761E">
          <w:t>operations</w:t>
        </w:r>
      </w:ins>
      <w:ins w:id="8323" w:author="Perrine, Martin L. (GSFC-5670)" w:date="2016-09-07T09:06:00Z">
        <w:r w:rsidR="00E1400C">
          <w:t>, described above,</w:t>
        </w:r>
      </w:ins>
      <w:ins w:id="8324" w:author="Perrine, Martin L. (GSFC-5670)" w:date="2016-08-30T15:11:00Z">
        <w:r w:rsidR="0048761E">
          <w:t xml:space="preserve"> </w:t>
        </w:r>
      </w:ins>
      <w:ins w:id="8325" w:author="Perrine, Martin L. (GSFC-5670)" w:date="2016-08-31T13:18:00Z">
        <w:r w:rsidR="00940336">
          <w:t>is used</w:t>
        </w:r>
      </w:ins>
      <w:ins w:id="8326" w:author="Perrine, Martin L. (GSFC-5670)" w:date="2016-09-07T09:05:00Z">
        <w:r w:rsidR="00E1400C">
          <w:t>,</w:t>
        </w:r>
      </w:ins>
      <w:ins w:id="8327" w:author="Perrine, Martin L. (GSFC-5670)" w:date="2016-08-31T13:18:00Z">
        <w:r w:rsidR="00940336">
          <w:t xml:space="preserve"> </w:t>
        </w:r>
      </w:ins>
      <w:ins w:id="8328" w:author="Perrine, Martin L. (GSFC-5670)" w:date="2016-08-30T15:11:00Z">
        <w:r w:rsidR="0048761E">
          <w:t xml:space="preserve">but no </w:t>
        </w:r>
      </w:ins>
      <w:ins w:id="8329" w:author="Perrine, Martin L. (GSFC-5670)" w:date="2016-09-07T09:06:00Z">
        <w:r w:rsidR="00E1400C">
          <w:t xml:space="preserve">satellite </w:t>
        </w:r>
      </w:ins>
      <w:ins w:id="8330" w:author="Perrine, Martin L. (GSFC-5670)" w:date="2016-08-30T15:11:00Z">
        <w:r w:rsidR="0048761E">
          <w:t xml:space="preserve">over-pass is necessary. </w:t>
        </w:r>
      </w:ins>
    </w:p>
    <w:p w14:paraId="44638CB1" w14:textId="77777777" w:rsidR="003419DA" w:rsidRDefault="003419DA">
      <w:pPr>
        <w:pStyle w:val="BodyText"/>
        <w:rPr>
          <w:ins w:id="8331" w:author="Perrine, Martin L. (GSFC-5670)" w:date="2016-08-30T15:01:00Z"/>
        </w:rPr>
        <w:pPrChange w:id="8332" w:author="Perrine, Martin L. (GSFC-5670)" w:date="2016-08-30T14:52:00Z">
          <w:pPr>
            <w:pStyle w:val="Heading3"/>
          </w:pPr>
        </w:pPrChange>
      </w:pPr>
    </w:p>
    <w:p w14:paraId="0FF25A40" w14:textId="77777777" w:rsidR="003419DA" w:rsidRDefault="003419DA">
      <w:pPr>
        <w:rPr>
          <w:ins w:id="8333" w:author="Perrine, Martin L. (GSFC-5670)" w:date="2016-09-02T15:09:00Z"/>
        </w:rPr>
      </w:pPr>
    </w:p>
    <w:p w14:paraId="625A9778" w14:textId="5F7CF42F" w:rsidR="003419DA" w:rsidRDefault="003419DA" w:rsidP="003419DA">
      <w:pPr>
        <w:rPr>
          <w:ins w:id="8334" w:author="Perrine, Martin L. (GSFC-5670)" w:date="2016-09-02T15:06:00Z"/>
        </w:rPr>
      </w:pPr>
      <w:ins w:id="8335" w:author="Perrine, Martin L. (GSFC-5670)" w:date="2016-09-02T15:06:00Z">
        <w:r>
          <w:t>Pass/Fail Criteria:</w:t>
        </w:r>
      </w:ins>
      <w:ins w:id="8336" w:author="Perrine, Martin L. (GSFC-5670)" w:date="2016-09-02T15:09:00Z">
        <w:r>
          <w:t xml:space="preserve"> Pass if the </w:t>
        </w:r>
        <w:proofErr w:type="spellStart"/>
        <w:r>
          <w:t>ntp</w:t>
        </w:r>
        <w:proofErr w:type="spellEnd"/>
        <w:r>
          <w:t xml:space="preserve"> is indicated.</w:t>
        </w:r>
      </w:ins>
    </w:p>
    <w:p w14:paraId="7FFE2DCA" w14:textId="77777777" w:rsidR="003419DA" w:rsidRDefault="003419DA" w:rsidP="003419DA">
      <w:pPr>
        <w:rPr>
          <w:ins w:id="8337" w:author="Perrine, Martin L. (GSFC-5670)" w:date="2016-09-02T15:06:00Z"/>
        </w:rPr>
      </w:pPr>
    </w:p>
    <w:p w14:paraId="4871AF4F" w14:textId="77777777" w:rsidR="003419DA" w:rsidRPr="001976C3" w:rsidRDefault="003419DA" w:rsidP="003419DA">
      <w:pPr>
        <w:ind w:left="720"/>
        <w:rPr>
          <w:ins w:id="8338" w:author="Perrine, Martin L. (GSFC-5670)" w:date="2016-09-02T15:06:00Z"/>
          <w:b/>
          <w:bCs/>
        </w:rPr>
      </w:pPr>
      <w:ins w:id="8339" w:author="Perrine, Martin L. (GSFC-5670)" w:date="2016-09-02T15:06:00Z">
        <w:r w:rsidRPr="001976C3">
          <w:rPr>
            <w:b/>
            <w:bCs/>
          </w:rPr>
          <w:t xml:space="preserve">Procedure: </w:t>
        </w:r>
      </w:ins>
    </w:p>
    <w:p w14:paraId="4C5F45EF" w14:textId="048B0919" w:rsidR="003419DA" w:rsidRDefault="003419DA" w:rsidP="003419DA">
      <w:pPr>
        <w:ind w:left="720"/>
        <w:rPr>
          <w:ins w:id="8340" w:author="Perrine, Martin L. (GSFC-5670)" w:date="2016-09-02T15:06:00Z"/>
        </w:rPr>
      </w:pPr>
      <w:ins w:id="8341" w:author="Perrine, Martin L. (GSFC-5670)" w:date="2016-09-02T15:06:00Z">
        <w:r w:rsidRPr="00D43D5B">
          <w:t>Show NTP is installed</w:t>
        </w:r>
      </w:ins>
      <w:ins w:id="8342" w:author="Perrine, Martin L. (GSFC-5670)" w:date="2016-09-07T09:08:00Z">
        <w:r w:rsidR="00CC3D44">
          <w:t xml:space="preserve"> and operating in </w:t>
        </w:r>
      </w:ins>
      <w:ins w:id="8343" w:author="Perrine, Martin L. (GSFC-5670)" w:date="2016-09-13T16:46:00Z">
        <w:r w:rsidR="00AE198C">
          <w:t>DAPHNE</w:t>
        </w:r>
      </w:ins>
      <w:ins w:id="8344" w:author="Perrine, Martin L. (GSFC-5670)" w:date="2016-09-02T15:06:00Z">
        <w:r w:rsidRPr="00D43D5B">
          <w:t xml:space="preserve"> and synced to station time.</w:t>
        </w:r>
      </w:ins>
    </w:p>
    <w:p w14:paraId="7E0AD2AA" w14:textId="77777777" w:rsidR="003419DA" w:rsidRDefault="003419DA" w:rsidP="003419DA">
      <w:pPr>
        <w:pStyle w:val="ListParagraph"/>
        <w:numPr>
          <w:ilvl w:val="0"/>
          <w:numId w:val="81"/>
        </w:numPr>
        <w:rPr>
          <w:ins w:id="8345" w:author="Perrine, Martin L. (GSFC-5670)" w:date="2016-09-02T15:06:00Z"/>
        </w:rPr>
      </w:pPr>
      <w:ins w:id="8346" w:author="Perrine, Martin L. (GSFC-5670)" w:date="2016-09-02T15:06:00Z">
        <w:r>
          <w:t>Open terminal and Type:</w:t>
        </w:r>
      </w:ins>
    </w:p>
    <w:p w14:paraId="0040B2BB" w14:textId="77777777" w:rsidR="003419DA" w:rsidRDefault="003419DA" w:rsidP="003419DA">
      <w:pPr>
        <w:pStyle w:val="ListParagraph"/>
        <w:numPr>
          <w:ilvl w:val="0"/>
          <w:numId w:val="81"/>
        </w:numPr>
        <w:rPr>
          <w:ins w:id="8347" w:author="Perrine, Martin L. (GSFC-5670)" w:date="2016-09-02T15:06:00Z"/>
        </w:rPr>
      </w:pPr>
      <w:proofErr w:type="spellStart"/>
      <w:ins w:id="8348" w:author="Perrine, Martin L. (GSFC-5670)" w:date="2016-09-02T15:06:00Z">
        <w:r>
          <w:t>ntpq</w:t>
        </w:r>
        <w:proofErr w:type="spellEnd"/>
        <w:r>
          <w:t xml:space="preserve"> –p</w:t>
        </w:r>
      </w:ins>
    </w:p>
    <w:p w14:paraId="4D1563DC" w14:textId="77777777" w:rsidR="003419DA" w:rsidRDefault="003419DA" w:rsidP="003419DA">
      <w:pPr>
        <w:pStyle w:val="ListParagraph"/>
        <w:numPr>
          <w:ilvl w:val="0"/>
          <w:numId w:val="81"/>
        </w:numPr>
        <w:rPr>
          <w:ins w:id="8349" w:author="Perrine, Martin L. (GSFC-5670)" w:date="2016-09-02T15:16:00Z"/>
        </w:rPr>
      </w:pPr>
      <w:ins w:id="8350" w:author="Perrine, Martin L. (GSFC-5670)" w:date="2016-09-02T15:06:00Z">
        <w:r>
          <w:t>date</w:t>
        </w:r>
      </w:ins>
    </w:p>
    <w:p w14:paraId="02B47280" w14:textId="538EC059" w:rsidR="00C92146" w:rsidRPr="00D43D5B" w:rsidRDefault="00C92146" w:rsidP="003419DA">
      <w:pPr>
        <w:pStyle w:val="ListParagraph"/>
        <w:numPr>
          <w:ilvl w:val="0"/>
          <w:numId w:val="81"/>
        </w:numPr>
        <w:rPr>
          <w:ins w:id="8351" w:author="Perrine, Martin L. (GSFC-5670)" w:date="2016-09-02T15:06:00Z"/>
        </w:rPr>
      </w:pPr>
      <w:ins w:id="8352" w:author="Perrine, Martin L. (GSFC-5670)" w:date="2016-09-02T15:16:00Z">
        <w:r>
          <w:t xml:space="preserve">Log result in </w:t>
        </w:r>
        <w:r>
          <w:fldChar w:fldCharType="begin"/>
        </w:r>
        <w:r>
          <w:instrText xml:space="preserve"> REF _Ref460592715 \h </w:instrText>
        </w:r>
      </w:ins>
      <w:r>
        <w:fldChar w:fldCharType="separate"/>
      </w:r>
      <w:ins w:id="8353" w:author="Perrine, Martin L. (GSFC-5670)" w:date="2016-09-02T15:16:00Z">
        <w:r>
          <w:t xml:space="preserve">Table </w:t>
        </w:r>
        <w:r>
          <w:rPr>
            <w:noProof/>
          </w:rPr>
          <w:t>7</w:t>
        </w:r>
        <w:r>
          <w:fldChar w:fldCharType="end"/>
        </w:r>
        <w:r>
          <w:t>.</w:t>
        </w:r>
      </w:ins>
    </w:p>
    <w:p w14:paraId="0F7AF5F7" w14:textId="77777777" w:rsidR="00D6546E" w:rsidRDefault="00D6546E" w:rsidP="00D6546E">
      <w:pPr>
        <w:pStyle w:val="BodyText"/>
        <w:rPr>
          <w:ins w:id="8354" w:author="Perrine, Martin L. (GSFC-5670)" w:date="2016-08-31T13:58:00Z"/>
        </w:rPr>
      </w:pPr>
    </w:p>
    <w:p w14:paraId="17519AD2" w14:textId="77777777" w:rsidR="00D23A6D" w:rsidRDefault="00D23A6D">
      <w:pPr>
        <w:pStyle w:val="BodyText"/>
        <w:rPr>
          <w:ins w:id="8355" w:author="Perrine, Martin L. (GSFC-5670)" w:date="2016-08-30T15:02:00Z"/>
        </w:rPr>
        <w:pPrChange w:id="8356" w:author="Perrine, Martin L. (GSFC-5670)" w:date="2016-08-30T14:52:00Z">
          <w:pPr>
            <w:pStyle w:val="Heading3"/>
          </w:pPr>
        </w:pPrChange>
      </w:pPr>
    </w:p>
    <w:p w14:paraId="05DE7F1A" w14:textId="77777777" w:rsidR="00D23A6D" w:rsidRDefault="00D23A6D">
      <w:pPr>
        <w:pStyle w:val="BodyText"/>
        <w:rPr>
          <w:ins w:id="8357" w:author="Perrine, Martin L. (GSFC-5670)" w:date="2016-09-02T15:13:00Z"/>
        </w:rPr>
        <w:pPrChange w:id="8358" w:author="Perrine, Martin L. (GSFC-5670)" w:date="2016-08-30T14:52:00Z">
          <w:pPr>
            <w:pStyle w:val="Heading3"/>
          </w:pPr>
        </w:pPrChange>
      </w:pPr>
    </w:p>
    <w:p w14:paraId="285777F8" w14:textId="77777777" w:rsidR="00C92146" w:rsidRDefault="00C92146">
      <w:pPr>
        <w:pStyle w:val="BodyText"/>
        <w:rPr>
          <w:ins w:id="8359" w:author="Perrine, Martin L. (GSFC-5670)" w:date="2016-09-02T15:13:00Z"/>
        </w:rPr>
        <w:pPrChange w:id="8360" w:author="Perrine, Martin L. (GSFC-5670)" w:date="2016-08-30T14:52:00Z">
          <w:pPr>
            <w:pStyle w:val="Heading3"/>
          </w:pPr>
        </w:pPrChange>
      </w:pPr>
    </w:p>
    <w:p w14:paraId="630F0554" w14:textId="69732DE4" w:rsidR="00C92146" w:rsidRDefault="00C92146">
      <w:pPr>
        <w:pStyle w:val="Caption"/>
        <w:rPr>
          <w:ins w:id="8361" w:author="Perrine, Martin L. (GSFC-5670)" w:date="2016-09-02T15:15:00Z"/>
        </w:rPr>
        <w:pPrChange w:id="8362" w:author="Perrine, Martin L. (GSFC-5670)" w:date="2016-09-08T12:46:00Z">
          <w:pPr/>
        </w:pPrChange>
      </w:pPr>
      <w:bookmarkStart w:id="8363" w:name="_Ref460592715"/>
      <w:ins w:id="8364" w:author="Perrine, Martin L. (GSFC-5670)" w:date="2016-09-02T15:15:00Z">
        <w:r>
          <w:t xml:space="preserve">Table </w:t>
        </w:r>
        <w:r>
          <w:fldChar w:fldCharType="begin"/>
        </w:r>
        <w:r>
          <w:instrText xml:space="preserve"> SEQ Table \* ARABIC </w:instrText>
        </w:r>
      </w:ins>
      <w:r>
        <w:fldChar w:fldCharType="separate"/>
      </w:r>
      <w:ins w:id="8365" w:author="Perrine, Martin L. (GSFC-5670)" w:date="2016-09-02T15:15:00Z">
        <w:r>
          <w:rPr>
            <w:noProof/>
          </w:rPr>
          <w:t>7</w:t>
        </w:r>
        <w:r>
          <w:fldChar w:fldCharType="end"/>
        </w:r>
        <w:bookmarkEnd w:id="8363"/>
        <w:r>
          <w:t xml:space="preserve"> Standard Requirement </w:t>
        </w:r>
        <w:proofErr w:type="spellStart"/>
        <w:r>
          <w:t>Verifcation</w:t>
        </w:r>
        <w:proofErr w:type="spellEnd"/>
      </w:ins>
    </w:p>
    <w:tbl>
      <w:tblPr>
        <w:tblStyle w:val="TableGrid"/>
        <w:tblW w:w="0" w:type="auto"/>
        <w:tblLook w:val="04A0" w:firstRow="1" w:lastRow="0" w:firstColumn="1" w:lastColumn="0" w:noHBand="0" w:noVBand="1"/>
      </w:tblPr>
      <w:tblGrid>
        <w:gridCol w:w="3116"/>
        <w:gridCol w:w="3117"/>
        <w:gridCol w:w="3117"/>
      </w:tblGrid>
      <w:tr w:rsidR="00C92146" w14:paraId="37415452" w14:textId="77777777" w:rsidTr="00C92146">
        <w:trPr>
          <w:ins w:id="8366" w:author="Perrine, Martin L. (GSFC-5670)" w:date="2016-09-02T15:14:00Z"/>
        </w:trPr>
        <w:tc>
          <w:tcPr>
            <w:tcW w:w="3116" w:type="dxa"/>
          </w:tcPr>
          <w:p w14:paraId="625B9475" w14:textId="3ABD3FAB" w:rsidR="00C92146" w:rsidRPr="00C92146" w:rsidRDefault="00C92146">
            <w:pPr>
              <w:pStyle w:val="BodyText"/>
              <w:rPr>
                <w:ins w:id="8367" w:author="Perrine, Martin L. (GSFC-5670)" w:date="2016-09-02T15:14:00Z"/>
              </w:rPr>
            </w:pPr>
            <w:ins w:id="8368" w:author="Perrine, Martin L. (GSFC-5670)" w:date="2016-09-02T15:15:00Z">
              <w:r>
                <w:t>Requirement to Verify</w:t>
              </w:r>
            </w:ins>
          </w:p>
        </w:tc>
        <w:tc>
          <w:tcPr>
            <w:tcW w:w="3117" w:type="dxa"/>
          </w:tcPr>
          <w:p w14:paraId="6E5B4031" w14:textId="094051B9" w:rsidR="00C92146" w:rsidRDefault="00C92146">
            <w:pPr>
              <w:pStyle w:val="BodyText"/>
              <w:rPr>
                <w:ins w:id="8369" w:author="Perrine, Martin L. (GSFC-5670)" w:date="2016-09-02T15:14:00Z"/>
              </w:rPr>
            </w:pPr>
            <w:ins w:id="8370" w:author="Perrine, Martin L. (GSFC-5670)" w:date="2016-09-02T15:15:00Z">
              <w:r>
                <w:t>Pass/Fail</w:t>
              </w:r>
            </w:ins>
          </w:p>
        </w:tc>
        <w:tc>
          <w:tcPr>
            <w:tcW w:w="3117" w:type="dxa"/>
          </w:tcPr>
          <w:p w14:paraId="3DBA8306" w14:textId="77777777" w:rsidR="00C92146" w:rsidRDefault="00C92146">
            <w:pPr>
              <w:pStyle w:val="BodyText"/>
              <w:rPr>
                <w:ins w:id="8371" w:author="Perrine, Martin L. (GSFC-5670)" w:date="2016-09-02T15:14:00Z"/>
              </w:rPr>
            </w:pPr>
          </w:p>
        </w:tc>
      </w:tr>
      <w:tr w:rsidR="00C92146" w14:paraId="2CDA56F9" w14:textId="77777777" w:rsidTr="00C92146">
        <w:trPr>
          <w:ins w:id="8372" w:author="Perrine, Martin L. (GSFC-5670)" w:date="2016-09-02T15:13:00Z"/>
        </w:trPr>
        <w:tc>
          <w:tcPr>
            <w:tcW w:w="3116" w:type="dxa"/>
          </w:tcPr>
          <w:p w14:paraId="1ECF2B03" w14:textId="053D6415" w:rsidR="00C92146" w:rsidRDefault="00055AC4">
            <w:pPr>
              <w:pStyle w:val="BodyText"/>
              <w:rPr>
                <w:ins w:id="8373" w:author="Perrine, Martin L. (GSFC-5670)" w:date="2016-09-02T15:13:00Z"/>
              </w:rPr>
            </w:pPr>
            <w:ins w:id="8374" w:author="Perrine, Martin L. (GSFC-5670)" w:date="2016-09-13T14:29:00Z">
              <w:r>
                <w:t>DAPHNE</w:t>
              </w:r>
            </w:ins>
            <w:ins w:id="8375" w:author="Perrine, Martin L. (GSFC-5670)" w:date="2016-09-02T15:14:00Z">
              <w:r w:rsidR="00C92146" w:rsidRPr="00C92146">
                <w:t>-STD-002 Time &amp; Frequency input</w:t>
              </w:r>
            </w:ins>
          </w:p>
        </w:tc>
        <w:tc>
          <w:tcPr>
            <w:tcW w:w="3117" w:type="dxa"/>
          </w:tcPr>
          <w:p w14:paraId="0CB1C6C5" w14:textId="77777777" w:rsidR="00C92146" w:rsidRDefault="00C92146">
            <w:pPr>
              <w:pStyle w:val="BodyText"/>
              <w:rPr>
                <w:ins w:id="8376" w:author="Perrine, Martin L. (GSFC-5670)" w:date="2016-09-02T15:13:00Z"/>
              </w:rPr>
            </w:pPr>
          </w:p>
        </w:tc>
        <w:tc>
          <w:tcPr>
            <w:tcW w:w="3117" w:type="dxa"/>
          </w:tcPr>
          <w:p w14:paraId="1B231B48" w14:textId="77777777" w:rsidR="00C92146" w:rsidRDefault="00C92146">
            <w:pPr>
              <w:pStyle w:val="BodyText"/>
              <w:rPr>
                <w:ins w:id="8377" w:author="Perrine, Martin L. (GSFC-5670)" w:date="2016-09-02T15:13:00Z"/>
              </w:rPr>
            </w:pPr>
          </w:p>
        </w:tc>
      </w:tr>
      <w:tr w:rsidR="00C92146" w14:paraId="3B5625E1" w14:textId="77777777" w:rsidTr="00C92146">
        <w:trPr>
          <w:ins w:id="8378" w:author="Perrine, Martin L. (GSFC-5670)" w:date="2016-09-02T15:13:00Z"/>
        </w:trPr>
        <w:tc>
          <w:tcPr>
            <w:tcW w:w="3116" w:type="dxa"/>
          </w:tcPr>
          <w:p w14:paraId="4F4762AD" w14:textId="579724E4" w:rsidR="00C92146" w:rsidRDefault="00055AC4">
            <w:pPr>
              <w:pStyle w:val="BodyText"/>
              <w:rPr>
                <w:ins w:id="8379" w:author="Perrine, Martin L. (GSFC-5670)" w:date="2016-09-02T15:13:00Z"/>
              </w:rPr>
            </w:pPr>
            <w:ins w:id="8380" w:author="Perrine, Martin L. (GSFC-5670)" w:date="2016-09-13T14:29:00Z">
              <w:r>
                <w:lastRenderedPageBreak/>
                <w:t>DAPHNE</w:t>
              </w:r>
            </w:ins>
            <w:ins w:id="8381" w:author="Perrine, Martin L. (GSFC-5670)" w:date="2016-09-02T15:14:00Z">
              <w:r w:rsidR="00C92146" w:rsidRPr="00C92146">
                <w:t>-STD-006 NEN subsystem timing interface</w:t>
              </w:r>
            </w:ins>
          </w:p>
        </w:tc>
        <w:tc>
          <w:tcPr>
            <w:tcW w:w="3117" w:type="dxa"/>
          </w:tcPr>
          <w:p w14:paraId="00A166FC" w14:textId="77777777" w:rsidR="00C92146" w:rsidRDefault="00C92146">
            <w:pPr>
              <w:pStyle w:val="BodyText"/>
              <w:rPr>
                <w:ins w:id="8382" w:author="Perrine, Martin L. (GSFC-5670)" w:date="2016-09-02T15:13:00Z"/>
              </w:rPr>
            </w:pPr>
          </w:p>
        </w:tc>
        <w:tc>
          <w:tcPr>
            <w:tcW w:w="3117" w:type="dxa"/>
          </w:tcPr>
          <w:p w14:paraId="4AF886BF" w14:textId="77777777" w:rsidR="00C92146" w:rsidRDefault="00C92146">
            <w:pPr>
              <w:pStyle w:val="BodyText"/>
              <w:rPr>
                <w:ins w:id="8383" w:author="Perrine, Martin L. (GSFC-5670)" w:date="2016-09-02T15:13:00Z"/>
              </w:rPr>
            </w:pPr>
          </w:p>
        </w:tc>
      </w:tr>
      <w:tr w:rsidR="00C92146" w14:paraId="30FF756F" w14:textId="77777777" w:rsidTr="00C92146">
        <w:trPr>
          <w:ins w:id="8384" w:author="Perrine, Martin L. (GSFC-5670)" w:date="2016-09-02T15:13:00Z"/>
        </w:trPr>
        <w:tc>
          <w:tcPr>
            <w:tcW w:w="3116" w:type="dxa"/>
          </w:tcPr>
          <w:p w14:paraId="72F7FB88" w14:textId="2F3FD0B4" w:rsidR="00C92146" w:rsidRDefault="00055AC4">
            <w:pPr>
              <w:pStyle w:val="BodyText"/>
              <w:rPr>
                <w:ins w:id="8385" w:author="Perrine, Martin L. (GSFC-5670)" w:date="2016-09-02T15:13:00Z"/>
              </w:rPr>
            </w:pPr>
            <w:ins w:id="8386" w:author="Perrine, Martin L. (GSFC-5670)" w:date="2016-09-13T14:29:00Z">
              <w:r>
                <w:t>DAPHNE</w:t>
              </w:r>
            </w:ins>
            <w:ins w:id="8387" w:author="Perrine, Martin L. (GSFC-5670)" w:date="2016-09-02T15:14:00Z">
              <w:r w:rsidR="00C92146" w:rsidRPr="00C92146">
                <w:t xml:space="preserve">-STD-007 Receive </w:t>
              </w:r>
              <w:proofErr w:type="spellStart"/>
              <w:r w:rsidR="00C92146" w:rsidRPr="00C92146">
                <w:t>sNTP</w:t>
              </w:r>
            </w:ins>
            <w:proofErr w:type="spellEnd"/>
          </w:p>
        </w:tc>
        <w:tc>
          <w:tcPr>
            <w:tcW w:w="3117" w:type="dxa"/>
          </w:tcPr>
          <w:p w14:paraId="2E798598" w14:textId="77777777" w:rsidR="00C92146" w:rsidRDefault="00C92146">
            <w:pPr>
              <w:pStyle w:val="BodyText"/>
              <w:rPr>
                <w:ins w:id="8388" w:author="Perrine, Martin L. (GSFC-5670)" w:date="2016-09-02T15:13:00Z"/>
              </w:rPr>
            </w:pPr>
          </w:p>
        </w:tc>
        <w:tc>
          <w:tcPr>
            <w:tcW w:w="3117" w:type="dxa"/>
          </w:tcPr>
          <w:p w14:paraId="0706F55C" w14:textId="77777777" w:rsidR="00C92146" w:rsidRDefault="00C92146">
            <w:pPr>
              <w:pStyle w:val="BodyText"/>
              <w:rPr>
                <w:ins w:id="8389" w:author="Perrine, Martin L. (GSFC-5670)" w:date="2016-09-02T15:13:00Z"/>
              </w:rPr>
            </w:pPr>
          </w:p>
        </w:tc>
      </w:tr>
      <w:tr w:rsidR="00C92146" w14:paraId="3F5290C6" w14:textId="77777777" w:rsidTr="00C92146">
        <w:trPr>
          <w:ins w:id="8390" w:author="Perrine, Martin L. (GSFC-5670)" w:date="2016-09-02T15:13:00Z"/>
        </w:trPr>
        <w:tc>
          <w:tcPr>
            <w:tcW w:w="3116" w:type="dxa"/>
          </w:tcPr>
          <w:p w14:paraId="5348E0D7" w14:textId="77777777" w:rsidR="00C92146" w:rsidRDefault="00C92146">
            <w:pPr>
              <w:pStyle w:val="BodyText"/>
              <w:rPr>
                <w:ins w:id="8391" w:author="Perrine, Martin L. (GSFC-5670)" w:date="2016-09-02T15:13:00Z"/>
              </w:rPr>
            </w:pPr>
          </w:p>
        </w:tc>
        <w:tc>
          <w:tcPr>
            <w:tcW w:w="3117" w:type="dxa"/>
          </w:tcPr>
          <w:p w14:paraId="2DE676D1" w14:textId="77777777" w:rsidR="00C92146" w:rsidRDefault="00C92146">
            <w:pPr>
              <w:pStyle w:val="BodyText"/>
              <w:rPr>
                <w:ins w:id="8392" w:author="Perrine, Martin L. (GSFC-5670)" w:date="2016-09-02T15:13:00Z"/>
              </w:rPr>
            </w:pPr>
          </w:p>
        </w:tc>
        <w:tc>
          <w:tcPr>
            <w:tcW w:w="3117" w:type="dxa"/>
          </w:tcPr>
          <w:p w14:paraId="7D68FA2D" w14:textId="77777777" w:rsidR="00C92146" w:rsidRDefault="00C92146">
            <w:pPr>
              <w:pStyle w:val="BodyText"/>
              <w:rPr>
                <w:ins w:id="8393" w:author="Perrine, Martin L. (GSFC-5670)" w:date="2016-09-02T15:13:00Z"/>
              </w:rPr>
            </w:pPr>
          </w:p>
        </w:tc>
      </w:tr>
    </w:tbl>
    <w:p w14:paraId="3EA23D96" w14:textId="77777777" w:rsidR="00C92146" w:rsidRDefault="00C92146">
      <w:pPr>
        <w:pStyle w:val="BodyText"/>
        <w:rPr>
          <w:ins w:id="8394" w:author="Perrine, Martin L. (GSFC-5670)" w:date="2016-09-07T09:07:00Z"/>
        </w:rPr>
        <w:pPrChange w:id="8395" w:author="Perrine, Martin L. (GSFC-5670)" w:date="2016-08-30T14:52:00Z">
          <w:pPr>
            <w:pStyle w:val="Heading3"/>
          </w:pPr>
        </w:pPrChange>
      </w:pPr>
    </w:p>
    <w:p w14:paraId="281D3394" w14:textId="77777777" w:rsidR="00CC3D44" w:rsidRPr="00D23A6D" w:rsidRDefault="00CC3D44">
      <w:pPr>
        <w:pStyle w:val="BodyText"/>
        <w:rPr>
          <w:ins w:id="8396" w:author="Perrine, Martin L. (GSFC-5670)" w:date="2016-08-30T14:50:00Z"/>
        </w:rPr>
        <w:pPrChange w:id="8397" w:author="Perrine, Martin L. (GSFC-5670)" w:date="2016-08-30T14:52:00Z">
          <w:pPr>
            <w:pStyle w:val="Heading3"/>
          </w:pPr>
        </w:pPrChange>
      </w:pPr>
    </w:p>
    <w:p w14:paraId="13945D98" w14:textId="214E8E6B" w:rsidR="00953EA9" w:rsidRDefault="00953EA9" w:rsidP="003127AA">
      <w:pPr>
        <w:pStyle w:val="Heading3"/>
        <w:rPr>
          <w:ins w:id="8398" w:author="Perrine, Martin L. (GSFC-5670)" w:date="2016-09-01T10:06:00Z"/>
        </w:rPr>
        <w:pPrChange w:id="8399" w:author="Perrine, Martin L. (GSFC-5670)" w:date="2016-09-14T15:03:00Z">
          <w:pPr>
            <w:pStyle w:val="Heading3"/>
          </w:pPr>
        </w:pPrChange>
      </w:pPr>
      <w:bookmarkStart w:id="8400" w:name="_Toc460592890"/>
      <w:ins w:id="8401" w:author="Perrine, Martin L. (GSFC-5670)" w:date="2016-09-01T10:06:00Z">
        <w:r>
          <w:t xml:space="preserve">Parallel </w:t>
        </w:r>
      </w:ins>
      <w:ins w:id="8402" w:author="Perrine, Martin L. (GSFC-5670)" w:date="2016-09-02T14:05:00Z">
        <w:r w:rsidR="003C1982">
          <w:t xml:space="preserve">Operational </w:t>
        </w:r>
      </w:ins>
      <w:ins w:id="8403" w:author="Perrine, Martin L. (GSFC-5670)" w:date="2016-09-01T10:06:00Z">
        <w:r>
          <w:t>Testing</w:t>
        </w:r>
        <w:bookmarkEnd w:id="8400"/>
      </w:ins>
    </w:p>
    <w:p w14:paraId="385B0DED" w14:textId="2F67CD49" w:rsidR="00C673AF" w:rsidRDefault="00C673AF">
      <w:pPr>
        <w:pStyle w:val="Heading4"/>
        <w:pPrChange w:id="8404" w:author="Perrine, Martin L. (GSFC-5670)" w:date="2016-09-01T10:06:00Z">
          <w:pPr>
            <w:pStyle w:val="Heading3"/>
          </w:pPr>
        </w:pPrChange>
      </w:pPr>
      <w:del w:id="8405" w:author="Perrine, Martin L. (GSFC-5670)" w:date="2016-08-31T13:47:00Z">
        <w:r w:rsidDel="00D6546E">
          <w:delText xml:space="preserve">Parallel Test  </w:delText>
        </w:r>
      </w:del>
      <w:bookmarkStart w:id="8406" w:name="_Toc460592891"/>
      <w:ins w:id="8407" w:author="Perrine, Martin L. (GSFC-5670)" w:date="2016-08-31T13:47:00Z">
        <w:r w:rsidR="00D6546E">
          <w:t>Basic Functionality and Data Quality</w:t>
        </w:r>
      </w:ins>
      <w:bookmarkEnd w:id="8406"/>
    </w:p>
    <w:p w14:paraId="1832185D" w14:textId="0408EF4D" w:rsidR="00C673AF" w:rsidDel="00D23A6D" w:rsidRDefault="00C673AF">
      <w:pPr>
        <w:rPr>
          <w:del w:id="8408" w:author="Perrine, Martin L. (GSFC-5670)" w:date="2016-08-30T14:54:00Z"/>
          <w:b/>
        </w:rPr>
        <w:pPrChange w:id="8409" w:author="Muhammad, Alimayo (GSFC-5660)" w:date="2016-08-15T15:00:00Z">
          <w:pPr>
            <w:ind w:left="720"/>
          </w:pPr>
        </w:pPrChange>
      </w:pPr>
      <w:del w:id="8410" w:author="Perrine, Martin L. (GSFC-5670)" w:date="2016-08-30T14:54:00Z">
        <w:r w:rsidDel="00D23A6D">
          <w:rPr>
            <w:b/>
          </w:rPr>
          <w:delText>Purpose:</w:delText>
        </w:r>
      </w:del>
    </w:p>
    <w:p w14:paraId="54DD6467" w14:textId="65D10EB9" w:rsidR="00C673AF" w:rsidDel="00D23A6D" w:rsidRDefault="00C673AF" w:rsidP="00C673AF">
      <w:pPr>
        <w:ind w:left="720"/>
        <w:rPr>
          <w:del w:id="8411" w:author="Perrine, Martin L. (GSFC-5670)" w:date="2016-08-30T14:54:00Z"/>
        </w:rPr>
      </w:pPr>
    </w:p>
    <w:p w14:paraId="4C619B3C" w14:textId="1F64766B" w:rsidR="00C673AF" w:rsidRPr="00106A6A" w:rsidDel="00D23A6D" w:rsidRDefault="00C673AF" w:rsidP="008239E7">
      <w:pPr>
        <w:rPr>
          <w:del w:id="8412" w:author="Perrine, Martin L. (GSFC-5670)" w:date="2016-08-30T14:54:00Z"/>
        </w:rPr>
      </w:pPr>
      <w:del w:id="8413" w:author="Perrine, Martin L. (GSFC-5670)" w:date="2016-08-30T14:38:00Z">
        <w:r w:rsidDel="005B1DCB">
          <w:delText>I</w:delText>
        </w:r>
      </w:del>
      <w:del w:id="8414" w:author="Perrine, Martin L. (GSFC-5670)" w:date="2016-08-30T14:54:00Z">
        <w:r w:rsidDel="00D23A6D">
          <w:delText>nsure that all</w:delText>
        </w:r>
        <w:r w:rsidRPr="00106A6A" w:rsidDel="00D23A6D">
          <w:delText xml:space="preserve"> the NEN gateway system function</w:delText>
        </w:r>
        <w:r w:rsidDel="00D23A6D">
          <w:delText>s</w:delText>
        </w:r>
        <w:r w:rsidRPr="00106A6A" w:rsidDel="00D23A6D">
          <w:delText xml:space="preserve"> and </w:delText>
        </w:r>
        <w:r w:rsidDel="00D23A6D">
          <w:delText xml:space="preserve">external </w:delText>
        </w:r>
        <w:r w:rsidRPr="00106A6A" w:rsidDel="00D23A6D">
          <w:delText>interface</w:delText>
        </w:r>
        <w:r w:rsidDel="00D23A6D">
          <w:delText>s</w:delText>
        </w:r>
        <w:r w:rsidRPr="00106A6A" w:rsidDel="00D23A6D">
          <w:delText xml:space="preserve"> </w:delText>
        </w:r>
        <w:r w:rsidDel="00D23A6D">
          <w:delText>are operational and working according to the systems requirement</w:delText>
        </w:r>
        <w:r w:rsidRPr="00106A6A" w:rsidDel="00D23A6D">
          <w:delText>.</w:delText>
        </w:r>
      </w:del>
    </w:p>
    <w:p w14:paraId="578D2224" w14:textId="12DA89E8" w:rsidR="00C673AF" w:rsidRPr="00106A6A" w:rsidDel="00D23A6D" w:rsidRDefault="00C673AF" w:rsidP="008239E7">
      <w:pPr>
        <w:rPr>
          <w:del w:id="8415" w:author="Perrine, Martin L. (GSFC-5670)" w:date="2016-08-30T14:54:00Z"/>
        </w:rPr>
      </w:pPr>
      <w:del w:id="8416" w:author="Perrine, Martin L. (GSFC-5670)" w:date="2016-08-30T14:54:00Z">
        <w:r w:rsidDel="00D23A6D">
          <w:delText xml:space="preserve">The test will </w:delText>
        </w:r>
        <w:r w:rsidR="00361AE7" w:rsidDel="00D23A6D">
          <w:delText xml:space="preserve">be </w:delText>
        </w:r>
        <w:r w:rsidDel="00D23A6D">
          <w:delText xml:space="preserve">run in </w:delText>
        </w:r>
        <w:r w:rsidRPr="00106A6A" w:rsidDel="00D23A6D">
          <w:delText xml:space="preserve">real </w:delText>
        </w:r>
        <w:r w:rsidDel="00D23A6D">
          <w:delText xml:space="preserve">time, using real data </w:delText>
        </w:r>
        <w:r w:rsidRPr="00106A6A" w:rsidDel="00D23A6D">
          <w:delText xml:space="preserve">in parallel with </w:delText>
        </w:r>
        <w:r w:rsidDel="00D23A6D">
          <w:delText>the</w:delText>
        </w:r>
        <w:r w:rsidRPr="00106A6A" w:rsidDel="00D23A6D">
          <w:delText xml:space="preserve"> existing </w:delText>
        </w:r>
        <w:r w:rsidDel="00D23A6D">
          <w:delText xml:space="preserve">NENG </w:delText>
        </w:r>
        <w:r w:rsidRPr="00106A6A" w:rsidDel="00D23A6D">
          <w:delText>system.</w:delText>
        </w:r>
        <w:r w:rsidDel="00D23A6D">
          <w:delText xml:space="preserve"> This test is crucial in determining the operability of the system, and any issues needs to be recorded and shared with the development team.</w:delText>
        </w:r>
      </w:del>
    </w:p>
    <w:p w14:paraId="45C66CC3" w14:textId="64E935F0" w:rsidR="008F066A" w:rsidDel="00D23A6D" w:rsidRDefault="008F066A" w:rsidP="008F066A">
      <w:pPr>
        <w:rPr>
          <w:del w:id="8417" w:author="Perrine, Martin L. (GSFC-5670)" w:date="2016-08-30T14:54:00Z"/>
        </w:rPr>
      </w:pPr>
    </w:p>
    <w:p w14:paraId="68474277" w14:textId="2469FAE8" w:rsidR="008F066A" w:rsidRDefault="008F066A" w:rsidP="008F066A">
      <w:del w:id="8418" w:author="Perrine, Martin L. (GSFC-5670)" w:date="2016-08-30T14:54:00Z">
        <w:r w:rsidDel="00D23A6D">
          <w:delText xml:space="preserve">DUT:  Two </w:delText>
        </w:r>
        <w:r w:rsidRPr="008239E7" w:rsidDel="00D23A6D">
          <w:delText>NENG</w:delText>
        </w:r>
        <w:r w:rsidDel="00D23A6D">
          <w:delText xml:space="preserve"> units.  </w:delText>
        </w:r>
        <w:r w:rsidRPr="008239E7" w:rsidDel="00D23A6D">
          <w:delText>Primary and b</w:delText>
        </w:r>
        <w:r w:rsidDel="00D23A6D">
          <w:delText xml:space="preserve">ackup </w:delText>
        </w:r>
        <w:r w:rsidRPr="008239E7" w:rsidDel="00D23A6D">
          <w:delText>configurations are tested</w:delText>
        </w:r>
        <w:r w:rsidDel="00D23A6D">
          <w:delText xml:space="preserve">.  </w:delText>
        </w:r>
        <w:r w:rsidRPr="008239E7" w:rsidDel="00D23A6D">
          <w:delText>There are two NENG units tested.</w:delText>
        </w:r>
      </w:del>
      <w:r w:rsidRPr="008239E7">
        <w:t xml:space="preserve">  </w:t>
      </w:r>
      <w:del w:id="8419" w:author="Perrine, Martin L. (GSFC-5670)" w:date="2016-08-30T14:38:00Z">
        <w:r w:rsidRPr="008239E7" w:rsidDel="005B1DCB">
          <w:delText>The two units are described by “top” unit which is mounted in the top portion of the rack and the “bottom” unit which is mounted in the bottom of the rack.</w:delText>
        </w:r>
      </w:del>
    </w:p>
    <w:p w14:paraId="7E9B2644" w14:textId="2A1D3AC9" w:rsidR="00D23A6D" w:rsidDel="00940336" w:rsidRDefault="00D23A6D">
      <w:pPr>
        <w:rPr>
          <w:del w:id="8420" w:author="Perrine, Martin L. (GSFC-5670)" w:date="2016-08-31T13:11:00Z"/>
        </w:rPr>
      </w:pPr>
      <w:ins w:id="8421" w:author="Perrine, Martin L. (GSFC-5670)" w:date="2016-08-30T14:54:00Z">
        <w:r>
          <w:t xml:space="preserve">This section will </w:t>
        </w:r>
      </w:ins>
      <w:ins w:id="8422" w:author="Perrine, Martin L. (GSFC-5670)" w:date="2016-08-31T13:54:00Z">
        <w:r w:rsidR="00D6546E">
          <w:t>demonstrate</w:t>
        </w:r>
      </w:ins>
      <w:ins w:id="8423" w:author="Perrine, Martin L. (GSFC-5670)" w:date="2016-08-30T15:04:00Z">
        <w:r>
          <w:t xml:space="preserve"> basic functionality and data quality of the system</w:t>
        </w:r>
      </w:ins>
      <w:ins w:id="8424" w:author="Perrine, Martin L. (GSFC-5670)" w:date="2016-08-31T13:54:00Z">
        <w:r w:rsidR="00D6546E">
          <w:t xml:space="preserve"> by comparing delivered </w:t>
        </w:r>
      </w:ins>
      <w:ins w:id="8425" w:author="Perrine, Martin L. (GSFC-5670)" w:date="2016-08-31T13:55:00Z">
        <w:r w:rsidR="00D6546E">
          <w:t>VC counts between the old and new system</w:t>
        </w:r>
      </w:ins>
      <w:ins w:id="8426" w:author="Perrine, Martin L. (GSFC-5670)" w:date="2016-08-31T13:32:00Z">
        <w:r w:rsidR="00D6546E">
          <w:t xml:space="preserve">.  </w:t>
        </w:r>
      </w:ins>
    </w:p>
    <w:p w14:paraId="69DE217F" w14:textId="77777777" w:rsidR="0048761E" w:rsidRDefault="0048761E">
      <w:pPr>
        <w:rPr>
          <w:ins w:id="8427" w:author="Perrine, Martin L. (GSFC-5670)" w:date="2016-08-30T15:21:00Z"/>
        </w:rPr>
      </w:pPr>
    </w:p>
    <w:p w14:paraId="1DEA55BE" w14:textId="77777777" w:rsidR="0048761E" w:rsidRDefault="0048761E" w:rsidP="0048761E">
      <w:pPr>
        <w:rPr>
          <w:ins w:id="8428" w:author="Perrine, Martin L. (GSFC-5670)" w:date="2016-08-30T15:20:00Z"/>
        </w:rPr>
      </w:pPr>
    </w:p>
    <w:p w14:paraId="0812095E" w14:textId="77777777" w:rsidR="0048761E" w:rsidRDefault="0048761E" w:rsidP="008F066A">
      <w:pPr>
        <w:rPr>
          <w:b/>
          <w:bCs/>
        </w:rPr>
      </w:pPr>
    </w:p>
    <w:p w14:paraId="7CDCA3F2" w14:textId="3231D980" w:rsidR="008F066A" w:rsidDel="0048761E" w:rsidRDefault="008F066A" w:rsidP="008F066A">
      <w:pPr>
        <w:rPr>
          <w:del w:id="8429" w:author="Perrine, Martin L. (GSFC-5670)" w:date="2016-08-30T15:10:00Z"/>
        </w:rPr>
      </w:pPr>
      <w:del w:id="8430" w:author="Perrine, Martin L. (GSFC-5670)" w:date="2016-08-30T15:10:00Z">
        <w:r w:rsidDel="0048761E">
          <w:delText>Configuration:</w:delText>
        </w:r>
      </w:del>
    </w:p>
    <w:p w14:paraId="60CA39FD" w14:textId="3D71E32F" w:rsidR="008F066A" w:rsidRPr="008239E7" w:rsidDel="0048761E" w:rsidRDefault="008F066A" w:rsidP="008239E7">
      <w:pPr>
        <w:rPr>
          <w:del w:id="8431" w:author="Perrine, Martin L. (GSFC-5670)" w:date="2016-08-30T15:10:00Z"/>
        </w:rPr>
      </w:pPr>
    </w:p>
    <w:p w14:paraId="01241DE7" w14:textId="1C89C02C" w:rsidR="005B1DCB" w:rsidRPr="008239E7" w:rsidDel="0048761E" w:rsidRDefault="008F066A" w:rsidP="008239E7">
      <w:pPr>
        <w:rPr>
          <w:del w:id="8432" w:author="Perrine, Martin L. (GSFC-5670)" w:date="2016-08-30T15:10:00Z"/>
        </w:rPr>
      </w:pPr>
      <w:del w:id="8433" w:author="Perrine, Martin L. (GSFC-5670)" w:date="2016-08-30T15:10:00Z">
        <w:r w:rsidRPr="008239E7" w:rsidDel="0048761E">
          <w:delText>The NENG will be connected in parallel with the old NENG unit being replaced to demonstrat</w:delText>
        </w:r>
      </w:del>
      <w:del w:id="8434" w:author="Perrine, Martin L. (GSFC-5670)" w:date="2016-08-30T14:40:00Z">
        <w:r w:rsidRPr="008239E7" w:rsidDel="005B1DCB">
          <w:delText>ion</w:delText>
        </w:r>
      </w:del>
      <w:del w:id="8435" w:author="Perrine, Martin L. (GSFC-5670)" w:date="2016-08-30T15:10:00Z">
        <w:r w:rsidRPr="008239E7" w:rsidDel="0048761E">
          <w:delText xml:space="preserve"> operations.  The M&amp;C will configure and start </w:delText>
        </w:r>
      </w:del>
      <w:del w:id="8436" w:author="Perrine, Martin L. (GSFC-5670)" w:date="2016-08-30T14:44:00Z">
        <w:r w:rsidRPr="008239E7" w:rsidDel="005B1DCB">
          <w:delText xml:space="preserve">the </w:delText>
        </w:r>
      </w:del>
      <w:del w:id="8437" w:author="Perrine, Martin L. (GSFC-5670)" w:date="2016-08-30T15:10:00Z">
        <w:r w:rsidRPr="008239E7" w:rsidDel="0048761E">
          <w:delText xml:space="preserve">NENG for a mission overpass. The </w:delText>
        </w:r>
      </w:del>
      <w:del w:id="8438" w:author="Perrine, Martin L. (GSFC-5670)" w:date="2016-08-30T14:40:00Z">
        <w:r w:rsidRPr="008239E7" w:rsidDel="005B1DCB">
          <w:delText xml:space="preserve">setup </w:delText>
        </w:r>
      </w:del>
      <w:del w:id="8439" w:author="Perrine, Martin L. (GSFC-5670)" w:date="2016-08-30T15:10:00Z">
        <w:r w:rsidR="002D6BE3" w:rsidRPr="008239E7" w:rsidDel="0048761E">
          <w:delText>receives</w:delText>
        </w:r>
        <w:r w:rsidRPr="008239E7" w:rsidDel="0048761E">
          <w:delText xml:space="preserve"> actual data from the Cortex</w:delText>
        </w:r>
        <w:r w:rsidR="00AF1C22" w:rsidDel="0048761E">
          <w:delText xml:space="preserve"> </w:delText>
        </w:r>
        <w:r w:rsidRPr="008239E7" w:rsidDel="0048761E">
          <w:delText>HDR IF receiver as it would during normal operations</w:delText>
        </w:r>
      </w:del>
      <w:del w:id="8440" w:author="Perrine, Martin L. (GSFC-5670)" w:date="2016-08-30T14:41:00Z">
        <w:r w:rsidRPr="008239E7" w:rsidDel="005B1DCB">
          <w:delText>,</w:delText>
        </w:r>
      </w:del>
      <w:del w:id="8441" w:author="Perrine, Martin L. (GSFC-5670)" w:date="2016-08-30T15:10:00Z">
        <w:r w:rsidRPr="008239E7" w:rsidDel="0048761E">
          <w:delText xml:space="preserve"> process</w:delText>
        </w:r>
      </w:del>
      <w:del w:id="8442" w:author="Perrine, Martin L. (GSFC-5670)" w:date="2016-08-30T14:41:00Z">
        <w:r w:rsidRPr="008239E7" w:rsidDel="005B1DCB">
          <w:delText>ing</w:delText>
        </w:r>
      </w:del>
      <w:del w:id="8443" w:author="Perrine, Martin L. (GSFC-5670)" w:date="2016-08-30T15:10:00Z">
        <w:r w:rsidRPr="008239E7" w:rsidDel="0048761E">
          <w:delText xml:space="preserve"> the data, and send</w:delText>
        </w:r>
      </w:del>
      <w:del w:id="8444" w:author="Perrine, Martin L. (GSFC-5670)" w:date="2016-08-30T14:41:00Z">
        <w:r w:rsidRPr="008239E7" w:rsidDel="005B1DCB">
          <w:delText xml:space="preserve">ing the data </w:delText>
        </w:r>
      </w:del>
      <w:del w:id="8445" w:author="Perrine, Martin L. (GSFC-5670)" w:date="2016-08-30T15:10:00Z">
        <w:r w:rsidRPr="008239E7" w:rsidDel="0048761E">
          <w:delText xml:space="preserve">to the </w:delText>
        </w:r>
      </w:del>
      <w:del w:id="8446" w:author="Perrine, Martin L. (GSFC-5670)" w:date="2016-08-30T14:41:00Z">
        <w:r w:rsidRPr="008239E7" w:rsidDel="005B1DCB">
          <w:delText xml:space="preserve">operational </w:delText>
        </w:r>
      </w:del>
      <w:del w:id="8447" w:author="Perrine, Martin L. (GSFC-5670)" w:date="2016-08-30T15:10:00Z">
        <w:r w:rsidRPr="008239E7" w:rsidDel="0048761E">
          <w:delText xml:space="preserve">MOC via the operational NISN telecommunication network.  </w:delText>
        </w:r>
      </w:del>
    </w:p>
    <w:p w14:paraId="544EFA57" w14:textId="5B098BF0" w:rsidR="008F066A" w:rsidRPr="008239E7" w:rsidDel="005B1DCB" w:rsidRDefault="008F066A" w:rsidP="008239E7">
      <w:pPr>
        <w:rPr>
          <w:del w:id="8448" w:author="Perrine, Martin L. (GSFC-5670)" w:date="2016-08-30T14:43:00Z"/>
        </w:rPr>
      </w:pPr>
      <w:del w:id="8449" w:author="Perrine, Martin L. (GSFC-5670)" w:date="2016-08-30T14:43:00Z">
        <w:r w:rsidRPr="008239E7" w:rsidDel="005B1DCB">
          <w:delText>The Cortex IF receiver demodulates the received IF signal, and processes it to create AOS frames of data (deframed).  The AOS frames are than sent to the NENG using the TCP/IP protocol.  NENG processes the data and automatically sends it to the MOC via TCP/IP.</w:delText>
        </w:r>
      </w:del>
    </w:p>
    <w:p w14:paraId="74E6BE0F" w14:textId="6B9E1C04" w:rsidR="008F066A" w:rsidDel="0048761E" w:rsidRDefault="008F066A" w:rsidP="008F066A">
      <w:pPr>
        <w:jc w:val="left"/>
        <w:rPr>
          <w:del w:id="8450" w:author="Perrine, Martin L. (GSFC-5670)" w:date="2016-08-30T15:10:00Z"/>
          <w:rFonts w:ascii="Calibri" w:hAnsi="Calibri"/>
          <w:color w:val="000000"/>
          <w:sz w:val="22"/>
          <w:szCs w:val="22"/>
        </w:rPr>
      </w:pPr>
    </w:p>
    <w:p w14:paraId="53163936" w14:textId="295F1300" w:rsidR="008F066A" w:rsidRPr="008239E7" w:rsidDel="0048761E" w:rsidRDefault="008F066A" w:rsidP="008239E7">
      <w:pPr>
        <w:rPr>
          <w:del w:id="8451" w:author="Perrine, Martin L. (GSFC-5670)" w:date="2016-08-30T15:10:00Z"/>
        </w:rPr>
      </w:pPr>
      <w:del w:id="8452" w:author="Perrine, Martin L. (GSFC-5670)" w:date="2016-08-30T14:45:00Z">
        <w:r w:rsidRPr="008239E7" w:rsidDel="005B1DCB">
          <w:delText>B</w:delText>
        </w:r>
      </w:del>
      <w:del w:id="8453" w:author="Perrine, Martin L. (GSFC-5670)" w:date="2016-08-30T15:10:00Z">
        <w:r w:rsidRPr="008239E7" w:rsidDel="0048761E">
          <w:delText xml:space="preserve">ackup configurations </w:delText>
        </w:r>
      </w:del>
      <w:del w:id="8454" w:author="Perrine, Martin L. (GSFC-5670)" w:date="2016-08-30T14:43:00Z">
        <w:r w:rsidRPr="008239E7" w:rsidDel="005B1DCB">
          <w:delText xml:space="preserve">are </w:delText>
        </w:r>
      </w:del>
      <w:del w:id="8455" w:author="Perrine, Martin L. (GSFC-5670)" w:date="2016-08-30T15:10:00Z">
        <w:r w:rsidRPr="008239E7" w:rsidDel="0048761E">
          <w:delText xml:space="preserve">setup by changing the Raids IP address and physically moving the four fiber optic cables from the primary server to the </w:delText>
        </w:r>
        <w:r w:rsidR="00D5232D" w:rsidDel="0048761E">
          <w:delText>backup</w:delText>
        </w:r>
        <w:r w:rsidRPr="008239E7" w:rsidDel="0048761E">
          <w:delText xml:space="preserve"> server.  Details below. </w:delText>
        </w:r>
      </w:del>
    </w:p>
    <w:p w14:paraId="08408093" w14:textId="3F68AB1C" w:rsidR="008F066A" w:rsidRPr="008239E7" w:rsidDel="0048761E" w:rsidRDefault="008F066A" w:rsidP="008F066A">
      <w:pPr>
        <w:rPr>
          <w:del w:id="8456" w:author="Perrine, Martin L. (GSFC-5670)" w:date="2016-08-30T15:10:00Z"/>
        </w:rPr>
      </w:pPr>
    </w:p>
    <w:p w14:paraId="2974891B" w14:textId="369C4638" w:rsidR="002D6BE3" w:rsidRPr="008239E7" w:rsidDel="0048761E" w:rsidRDefault="002D6BE3" w:rsidP="008F066A">
      <w:pPr>
        <w:rPr>
          <w:del w:id="8457" w:author="Perrine, Martin L. (GSFC-5670)" w:date="2016-08-30T15:10:00Z"/>
        </w:rPr>
      </w:pPr>
      <w:del w:id="8458" w:author="Perrine, Martin L. (GSFC-5670)" w:date="2016-08-30T15:10:00Z">
        <w:r w:rsidRPr="008239E7" w:rsidDel="0048761E">
          <w:delText xml:space="preserve">The MOC must perform data comparison to confirm that </w:delText>
        </w:r>
      </w:del>
      <w:del w:id="8459" w:author="Perrine, Martin L. (GSFC-5670)" w:date="2016-08-30T14:44:00Z">
        <w:r w:rsidRPr="008239E7" w:rsidDel="005B1DCB">
          <w:delText xml:space="preserve">similar </w:delText>
        </w:r>
      </w:del>
      <w:del w:id="8460" w:author="Perrine, Martin L. (GSFC-5670)" w:date="2016-08-30T15:10:00Z">
        <w:r w:rsidRPr="008239E7" w:rsidDel="0048761E">
          <w:delText>data is received in both the operational and test units.</w:delText>
        </w:r>
      </w:del>
    </w:p>
    <w:p w14:paraId="2D912DD8" w14:textId="243E952F" w:rsidR="008F066A" w:rsidRPr="008239E7" w:rsidDel="0048761E" w:rsidRDefault="008F066A" w:rsidP="008F066A">
      <w:pPr>
        <w:rPr>
          <w:del w:id="8461" w:author="Perrine, Martin L. (GSFC-5670)" w:date="2016-08-30T15:10:00Z"/>
        </w:rPr>
      </w:pPr>
    </w:p>
    <w:p w14:paraId="359871EA" w14:textId="7CDEB7B7" w:rsidR="008F066A" w:rsidRPr="008239E7" w:rsidDel="00D6546E" w:rsidRDefault="008F066A" w:rsidP="008239E7">
      <w:pPr>
        <w:rPr>
          <w:del w:id="8462" w:author="Perrine, Martin L. (GSFC-5670)" w:date="2016-08-31T13:54:00Z"/>
        </w:rPr>
      </w:pPr>
    </w:p>
    <w:p w14:paraId="3456EB8F" w14:textId="006CA11E" w:rsidR="008F066A" w:rsidRPr="008239E7" w:rsidDel="00D6546E" w:rsidRDefault="008F066A" w:rsidP="008F066A">
      <w:pPr>
        <w:rPr>
          <w:del w:id="8463" w:author="Perrine, Martin L. (GSFC-5670)" w:date="2016-08-31T13:54:00Z"/>
        </w:rPr>
      </w:pPr>
      <w:del w:id="8464" w:author="Perrine, Martin L. (GSFC-5670)" w:date="2016-08-31T13:54:00Z">
        <w:r w:rsidRPr="008239E7" w:rsidDel="00D6546E">
          <w:delText>Associated requirements</w:delText>
        </w:r>
        <w:r w:rsidR="00361AE7" w:rsidRPr="008239E7" w:rsidDel="00D6546E">
          <w:delText>:</w:delText>
        </w:r>
      </w:del>
    </w:p>
    <w:p w14:paraId="4D80480D" w14:textId="626DBCDC" w:rsidR="00361AE7" w:rsidRPr="008239E7" w:rsidDel="00D6546E" w:rsidRDefault="00361AE7" w:rsidP="008F066A">
      <w:pPr>
        <w:rPr>
          <w:del w:id="8465" w:author="Perrine, Martin L. (GSFC-5670)" w:date="2016-08-31T13:54:00Z"/>
        </w:rPr>
      </w:pPr>
    </w:p>
    <w:p w14:paraId="0597A6B8" w14:textId="69D5E24D" w:rsidR="008F066A" w:rsidRPr="008239E7" w:rsidDel="00D23A6D" w:rsidRDefault="008F066A" w:rsidP="008F066A">
      <w:pPr>
        <w:rPr>
          <w:del w:id="8466" w:author="Perrine, Martin L. (GSFC-5670)" w:date="2016-08-30T14:54:00Z"/>
        </w:rPr>
      </w:pPr>
      <w:del w:id="8467" w:author="Perrine, Martin L. (GSFC-5670)" w:date="2016-08-30T14:54:00Z">
        <w:r w:rsidRPr="008239E7" w:rsidDel="00D23A6D">
          <w:delText xml:space="preserve">This section will </w:delText>
        </w:r>
      </w:del>
      <w:del w:id="8468" w:author="Perrine, Martin L. (GSFC-5670)" w:date="2016-08-30T14:46:00Z">
        <w:r w:rsidRPr="008239E7" w:rsidDel="00D23A6D">
          <w:delText xml:space="preserve">test for </w:delText>
        </w:r>
      </w:del>
      <w:del w:id="8469" w:author="Perrine, Martin L. (GSFC-5670)" w:date="2016-08-30T14:54:00Z">
        <w:r w:rsidRPr="008239E7" w:rsidDel="00D23A6D">
          <w:delText xml:space="preserve">compliance with the </w:delText>
        </w:r>
      </w:del>
      <w:del w:id="8470" w:author="Perrine, Martin L. (GSFC-5670)" w:date="2016-08-30T14:45:00Z">
        <w:r w:rsidRPr="008239E7" w:rsidDel="00D23A6D">
          <w:delText xml:space="preserve">following </w:delText>
        </w:r>
      </w:del>
      <w:del w:id="8471" w:author="Perrine, Martin L. (GSFC-5670)" w:date="2016-08-30T14:54:00Z">
        <w:r w:rsidRPr="008239E7" w:rsidDel="00D23A6D">
          <w:delText>requirements</w:delText>
        </w:r>
      </w:del>
    </w:p>
    <w:p w14:paraId="08D01267" w14:textId="4D579723" w:rsidR="008F066A" w:rsidRPr="008239E7" w:rsidDel="00D23A6D" w:rsidRDefault="008F066A" w:rsidP="008239E7">
      <w:pPr>
        <w:rPr>
          <w:del w:id="8472" w:author="Perrine, Martin L. (GSFC-5670)" w:date="2016-08-30T14:54:00Z"/>
        </w:rPr>
      </w:pPr>
    </w:p>
    <w:tbl>
      <w:tblPr>
        <w:tblW w:w="4720" w:type="dxa"/>
        <w:tblLook w:val="04A0" w:firstRow="1" w:lastRow="0" w:firstColumn="1" w:lastColumn="0" w:noHBand="0" w:noVBand="1"/>
      </w:tblPr>
      <w:tblGrid>
        <w:gridCol w:w="4720"/>
        <w:tblGridChange w:id="8473">
          <w:tblGrid>
            <w:gridCol w:w="4720"/>
          </w:tblGrid>
        </w:tblGridChange>
      </w:tblGrid>
      <w:tr w:rsidR="008F066A" w:rsidRPr="008F066A" w:rsidDel="00D23A6D" w14:paraId="136A7003" w14:textId="2E90B43B" w:rsidTr="008F066A">
        <w:trPr>
          <w:trHeight w:val="288"/>
          <w:del w:id="8474" w:author="Perrine, Martin L. (GSFC-5670)" w:date="2016-08-30T14:54:00Z"/>
        </w:trPr>
        <w:tc>
          <w:tcPr>
            <w:tcW w:w="4720" w:type="dxa"/>
            <w:tcBorders>
              <w:top w:val="nil"/>
              <w:left w:val="nil"/>
              <w:bottom w:val="nil"/>
              <w:right w:val="nil"/>
            </w:tcBorders>
            <w:shd w:val="clear" w:color="auto" w:fill="auto"/>
            <w:noWrap/>
            <w:vAlign w:val="bottom"/>
            <w:hideMark/>
          </w:tcPr>
          <w:p w14:paraId="7F0C3C18" w14:textId="344DFA86" w:rsidR="008F066A" w:rsidRPr="008239E7" w:rsidDel="00D23A6D" w:rsidRDefault="008F066A" w:rsidP="008239E7">
            <w:pPr>
              <w:rPr>
                <w:del w:id="8475" w:author="Perrine, Martin L. (GSFC-5670)" w:date="2016-08-30T14:54:00Z"/>
              </w:rPr>
            </w:pPr>
            <w:del w:id="8476" w:author="Perrine, Martin L. (GSFC-5670)" w:date="2016-08-30T14:54:00Z">
              <w:r w:rsidRPr="008239E7" w:rsidDel="00D23A6D">
                <w:delText>NENG-ServAssure-003 no connection to MOC</w:delText>
              </w:r>
            </w:del>
          </w:p>
        </w:tc>
      </w:tr>
      <w:tr w:rsidR="008F066A" w:rsidRPr="008F066A" w:rsidDel="00D23A6D" w14:paraId="49AC1DDC" w14:textId="5ABD103B" w:rsidTr="008F066A">
        <w:trPr>
          <w:trHeight w:val="288"/>
          <w:del w:id="8477" w:author="Perrine, Martin L. (GSFC-5670)" w:date="2016-08-30T14:54:00Z"/>
        </w:trPr>
        <w:tc>
          <w:tcPr>
            <w:tcW w:w="4720" w:type="dxa"/>
            <w:tcBorders>
              <w:top w:val="nil"/>
              <w:left w:val="nil"/>
              <w:bottom w:val="nil"/>
              <w:right w:val="nil"/>
            </w:tcBorders>
            <w:shd w:val="clear" w:color="auto" w:fill="auto"/>
            <w:noWrap/>
            <w:vAlign w:val="bottom"/>
            <w:hideMark/>
          </w:tcPr>
          <w:p w14:paraId="7557F057" w14:textId="005F1534" w:rsidR="008F066A" w:rsidRPr="008239E7" w:rsidDel="00D23A6D" w:rsidRDefault="008F066A" w:rsidP="008239E7">
            <w:pPr>
              <w:rPr>
                <w:del w:id="8478" w:author="Perrine, Martin L. (GSFC-5670)" w:date="2016-08-30T14:54:00Z"/>
              </w:rPr>
            </w:pPr>
            <w:del w:id="8479" w:author="Perrine, Martin L. (GSFC-5670)" w:date="2016-08-30T14:54:00Z">
              <w:r w:rsidRPr="008239E7" w:rsidDel="00D23A6D">
                <w:delText>NENG-OPS-013 Storage system status</w:delText>
              </w:r>
            </w:del>
          </w:p>
        </w:tc>
      </w:tr>
      <w:tr w:rsidR="008F066A" w:rsidRPr="008F066A" w:rsidDel="00D23A6D" w14:paraId="549A39ED" w14:textId="06CAE6A7" w:rsidTr="008F066A">
        <w:trPr>
          <w:trHeight w:val="288"/>
          <w:del w:id="8480" w:author="Perrine, Martin L. (GSFC-5670)" w:date="2016-08-30T14:54:00Z"/>
        </w:trPr>
        <w:tc>
          <w:tcPr>
            <w:tcW w:w="4720" w:type="dxa"/>
            <w:tcBorders>
              <w:top w:val="nil"/>
              <w:left w:val="nil"/>
              <w:bottom w:val="nil"/>
              <w:right w:val="nil"/>
            </w:tcBorders>
            <w:shd w:val="clear" w:color="auto" w:fill="auto"/>
            <w:noWrap/>
            <w:vAlign w:val="bottom"/>
            <w:hideMark/>
          </w:tcPr>
          <w:p w14:paraId="6B025C42" w14:textId="6E0D1426" w:rsidR="008F066A" w:rsidRPr="008239E7" w:rsidDel="00D23A6D" w:rsidRDefault="008F066A" w:rsidP="008239E7">
            <w:pPr>
              <w:rPr>
                <w:del w:id="8481" w:author="Perrine, Martin L. (GSFC-5670)" w:date="2016-08-30T14:54:00Z"/>
              </w:rPr>
            </w:pPr>
            <w:del w:id="8482" w:author="Perrine, Martin L. (GSFC-5670)" w:date="2016-08-30T14:54:00Z">
              <w:r w:rsidRPr="008239E7" w:rsidDel="00D23A6D">
                <w:delText>NENG-OPS-014 Remote Status</w:delText>
              </w:r>
            </w:del>
          </w:p>
        </w:tc>
      </w:tr>
      <w:tr w:rsidR="008F066A" w:rsidRPr="008F066A" w:rsidDel="00D23A6D" w14:paraId="78D65D34" w14:textId="49F02299" w:rsidTr="008F066A">
        <w:trPr>
          <w:trHeight w:val="288"/>
          <w:del w:id="8483" w:author="Perrine, Martin L. (GSFC-5670)" w:date="2016-08-30T14:54:00Z"/>
        </w:trPr>
        <w:tc>
          <w:tcPr>
            <w:tcW w:w="4720" w:type="dxa"/>
            <w:tcBorders>
              <w:top w:val="nil"/>
              <w:left w:val="nil"/>
              <w:bottom w:val="nil"/>
              <w:right w:val="nil"/>
            </w:tcBorders>
            <w:shd w:val="clear" w:color="auto" w:fill="auto"/>
            <w:noWrap/>
            <w:vAlign w:val="bottom"/>
            <w:hideMark/>
          </w:tcPr>
          <w:p w14:paraId="3BAD0CF1" w14:textId="30FF3710" w:rsidR="008F066A" w:rsidRPr="008239E7" w:rsidDel="00D23A6D" w:rsidRDefault="008F066A" w:rsidP="008239E7">
            <w:pPr>
              <w:rPr>
                <w:del w:id="8484" w:author="Perrine, Martin L. (GSFC-5670)" w:date="2016-08-30T14:54:00Z"/>
              </w:rPr>
            </w:pPr>
            <w:del w:id="8485" w:author="Perrine, Martin L. (GSFC-5670)" w:date="2016-08-30T14:54:00Z">
              <w:r w:rsidRPr="008239E7" w:rsidDel="00D23A6D">
                <w:delText>NENG-OPS-015 Remote configurable</w:delText>
              </w:r>
            </w:del>
          </w:p>
        </w:tc>
      </w:tr>
      <w:tr w:rsidR="008F066A" w:rsidRPr="008F066A" w:rsidDel="00D23A6D" w14:paraId="0B510A25" w14:textId="7E0E1E17" w:rsidTr="008F066A">
        <w:trPr>
          <w:trHeight w:val="288"/>
          <w:del w:id="8486" w:author="Perrine, Martin L. (GSFC-5670)" w:date="2016-08-30T14:54:00Z"/>
        </w:trPr>
        <w:tc>
          <w:tcPr>
            <w:tcW w:w="4720" w:type="dxa"/>
            <w:tcBorders>
              <w:top w:val="nil"/>
              <w:left w:val="nil"/>
              <w:bottom w:val="nil"/>
              <w:right w:val="nil"/>
            </w:tcBorders>
            <w:shd w:val="clear" w:color="auto" w:fill="auto"/>
            <w:noWrap/>
            <w:vAlign w:val="bottom"/>
            <w:hideMark/>
          </w:tcPr>
          <w:p w14:paraId="52C2840F" w14:textId="1C6C33DB" w:rsidR="008F066A" w:rsidRPr="008239E7" w:rsidDel="00D23A6D" w:rsidRDefault="008F066A" w:rsidP="008239E7">
            <w:pPr>
              <w:rPr>
                <w:del w:id="8487" w:author="Perrine, Martin L. (GSFC-5670)" w:date="2016-08-30T14:54:00Z"/>
              </w:rPr>
            </w:pPr>
            <w:del w:id="8488" w:author="Perrine, Martin L. (GSFC-5670)" w:date="2016-08-30T14:54:00Z">
              <w:r w:rsidRPr="008239E7" w:rsidDel="00D23A6D">
                <w:delText>NENG-OPS-016 System logs and failure logs</w:delText>
              </w:r>
            </w:del>
          </w:p>
        </w:tc>
      </w:tr>
      <w:tr w:rsidR="008F066A" w:rsidRPr="008F066A" w:rsidDel="00D23A6D" w14:paraId="53F03E91" w14:textId="39F7CABC" w:rsidTr="008F066A">
        <w:trPr>
          <w:trHeight w:val="288"/>
          <w:del w:id="8489" w:author="Perrine, Martin L. (GSFC-5670)" w:date="2016-08-30T14:54:00Z"/>
        </w:trPr>
        <w:tc>
          <w:tcPr>
            <w:tcW w:w="4720" w:type="dxa"/>
            <w:tcBorders>
              <w:top w:val="nil"/>
              <w:left w:val="nil"/>
              <w:bottom w:val="nil"/>
              <w:right w:val="nil"/>
            </w:tcBorders>
            <w:shd w:val="clear" w:color="auto" w:fill="auto"/>
            <w:noWrap/>
            <w:vAlign w:val="bottom"/>
            <w:hideMark/>
          </w:tcPr>
          <w:p w14:paraId="3EFEE6FD" w14:textId="381FE097" w:rsidR="008F066A" w:rsidRPr="008239E7" w:rsidDel="00D23A6D" w:rsidRDefault="008F066A" w:rsidP="008239E7">
            <w:pPr>
              <w:rPr>
                <w:del w:id="8490" w:author="Perrine, Martin L. (GSFC-5670)" w:date="2016-08-30T14:54:00Z"/>
              </w:rPr>
            </w:pPr>
            <w:del w:id="8491" w:author="Perrine, Martin L. (GSFC-5670)" w:date="2016-08-30T14:54:00Z">
              <w:r w:rsidRPr="008239E7" w:rsidDel="00D23A6D">
                <w:delText>NENG-OPS-018 Notification of config</w:delText>
              </w:r>
              <w:r w:rsidR="00AF1C22" w:rsidDel="00D23A6D">
                <w:delText xml:space="preserve"> </w:delText>
              </w:r>
              <w:r w:rsidRPr="008239E7" w:rsidDel="00D23A6D">
                <w:delText>changes</w:delText>
              </w:r>
            </w:del>
          </w:p>
        </w:tc>
      </w:tr>
      <w:tr w:rsidR="008F066A" w:rsidRPr="008F066A" w:rsidDel="00D23A6D" w14:paraId="21B5989E" w14:textId="3A1C91EC" w:rsidTr="008F066A">
        <w:trPr>
          <w:trHeight w:val="288"/>
          <w:del w:id="8492" w:author="Perrine, Martin L. (GSFC-5670)" w:date="2016-08-30T14:54:00Z"/>
        </w:trPr>
        <w:tc>
          <w:tcPr>
            <w:tcW w:w="4720" w:type="dxa"/>
            <w:tcBorders>
              <w:top w:val="nil"/>
              <w:left w:val="nil"/>
              <w:bottom w:val="nil"/>
              <w:right w:val="nil"/>
            </w:tcBorders>
            <w:shd w:val="clear" w:color="auto" w:fill="auto"/>
            <w:noWrap/>
            <w:vAlign w:val="bottom"/>
            <w:hideMark/>
          </w:tcPr>
          <w:p w14:paraId="429D2588" w14:textId="72296BE1" w:rsidR="008F066A" w:rsidRPr="008239E7" w:rsidDel="00D23A6D" w:rsidRDefault="008F066A" w:rsidP="008239E7">
            <w:pPr>
              <w:rPr>
                <w:del w:id="8493" w:author="Perrine, Martin L. (GSFC-5670)" w:date="2016-08-30T14:54:00Z"/>
              </w:rPr>
            </w:pPr>
            <w:del w:id="8494" w:author="Perrine, Martin L. (GSFC-5670)" w:date="2016-08-30T14:54:00Z">
              <w:r w:rsidRPr="008239E7" w:rsidDel="00D23A6D">
                <w:delText>NENG-OPS-019 Operate in office/computer room</w:delText>
              </w:r>
            </w:del>
          </w:p>
        </w:tc>
      </w:tr>
      <w:tr w:rsidR="008F066A" w:rsidRPr="008F066A" w:rsidDel="00D23A6D" w14:paraId="4F93EDFC" w14:textId="0818466D" w:rsidTr="008F066A">
        <w:trPr>
          <w:trHeight w:val="288"/>
          <w:del w:id="8495" w:author="Perrine, Martin L. (GSFC-5670)" w:date="2016-08-30T14:54:00Z"/>
        </w:trPr>
        <w:tc>
          <w:tcPr>
            <w:tcW w:w="4720" w:type="dxa"/>
            <w:tcBorders>
              <w:top w:val="nil"/>
              <w:left w:val="nil"/>
              <w:bottom w:val="nil"/>
              <w:right w:val="nil"/>
            </w:tcBorders>
            <w:shd w:val="clear" w:color="auto" w:fill="auto"/>
            <w:noWrap/>
            <w:vAlign w:val="bottom"/>
            <w:hideMark/>
          </w:tcPr>
          <w:p w14:paraId="4EACA071" w14:textId="7516D5E2" w:rsidR="008F066A" w:rsidRPr="008239E7" w:rsidDel="00D23A6D" w:rsidRDefault="008F066A" w:rsidP="008239E7">
            <w:pPr>
              <w:rPr>
                <w:del w:id="8496" w:author="Perrine, Martin L. (GSFC-5670)" w:date="2016-08-30T14:54:00Z"/>
              </w:rPr>
            </w:pPr>
            <w:del w:id="8497" w:author="Perrine, Martin L. (GSFC-5670)" w:date="2016-08-30T14:54:00Z">
              <w:r w:rsidRPr="008239E7" w:rsidDel="00D23A6D">
                <w:delText>NENG-OPS-005 Negative reporting</w:delText>
              </w:r>
            </w:del>
          </w:p>
        </w:tc>
      </w:tr>
      <w:tr w:rsidR="008F066A" w:rsidRPr="008F066A" w:rsidDel="00D23A6D" w14:paraId="04B6DC75" w14:textId="44F3E278" w:rsidTr="008F066A">
        <w:trPr>
          <w:trHeight w:val="288"/>
          <w:del w:id="8498" w:author="Perrine, Martin L. (GSFC-5670)" w:date="2016-08-30T14:54:00Z"/>
        </w:trPr>
        <w:tc>
          <w:tcPr>
            <w:tcW w:w="4720" w:type="dxa"/>
            <w:tcBorders>
              <w:top w:val="nil"/>
              <w:left w:val="nil"/>
              <w:bottom w:val="nil"/>
              <w:right w:val="nil"/>
            </w:tcBorders>
            <w:shd w:val="clear" w:color="auto" w:fill="auto"/>
            <w:noWrap/>
            <w:vAlign w:val="bottom"/>
            <w:hideMark/>
          </w:tcPr>
          <w:p w14:paraId="791DBBB4" w14:textId="265278E0" w:rsidR="008F066A" w:rsidRPr="008239E7" w:rsidDel="00D23A6D" w:rsidRDefault="008F066A" w:rsidP="008239E7">
            <w:pPr>
              <w:rPr>
                <w:del w:id="8499" w:author="Perrine, Martin L. (GSFC-5670)" w:date="2016-08-30T14:54:00Z"/>
              </w:rPr>
            </w:pPr>
            <w:del w:id="8500" w:author="Perrine, Martin L. (GSFC-5670)" w:date="2016-08-30T14:54:00Z">
              <w:r w:rsidRPr="008239E7" w:rsidDel="00D23A6D">
                <w:delText>NENG-OPS-006 Self diagnosis</w:delText>
              </w:r>
            </w:del>
          </w:p>
        </w:tc>
      </w:tr>
      <w:tr w:rsidR="008F066A" w:rsidRPr="008F066A" w:rsidDel="00D23A6D" w14:paraId="4C0541CD" w14:textId="6A845B10" w:rsidTr="008F066A">
        <w:trPr>
          <w:trHeight w:val="288"/>
          <w:del w:id="8501" w:author="Perrine, Martin L. (GSFC-5670)" w:date="2016-08-30T14:54:00Z"/>
        </w:trPr>
        <w:tc>
          <w:tcPr>
            <w:tcW w:w="4720" w:type="dxa"/>
            <w:tcBorders>
              <w:top w:val="nil"/>
              <w:left w:val="nil"/>
              <w:bottom w:val="nil"/>
              <w:right w:val="nil"/>
            </w:tcBorders>
            <w:shd w:val="clear" w:color="auto" w:fill="auto"/>
            <w:noWrap/>
            <w:vAlign w:val="bottom"/>
            <w:hideMark/>
          </w:tcPr>
          <w:p w14:paraId="763435EA" w14:textId="5AA0EBD6" w:rsidR="008F066A" w:rsidRPr="008239E7" w:rsidDel="00D23A6D" w:rsidRDefault="008F066A" w:rsidP="008239E7">
            <w:pPr>
              <w:rPr>
                <w:del w:id="8502" w:author="Perrine, Martin L. (GSFC-5670)" w:date="2016-08-30T14:54:00Z"/>
              </w:rPr>
            </w:pPr>
            <w:del w:id="8503" w:author="Perrine, Martin L. (GSFC-5670)" w:date="2016-08-30T14:54:00Z">
              <w:r w:rsidRPr="008239E7" w:rsidDel="00D23A6D">
                <w:delText>NENG-OPS-007 autonomous operation</w:delText>
              </w:r>
            </w:del>
          </w:p>
        </w:tc>
      </w:tr>
      <w:tr w:rsidR="008F066A" w:rsidRPr="008F066A" w:rsidDel="00D23A6D" w14:paraId="01C16139" w14:textId="75711CCE" w:rsidTr="00D23A6D">
        <w:tblPrEx>
          <w:tblW w:w="4720" w:type="dxa"/>
          <w:tblPrExChange w:id="8504" w:author="Perrine, Martin L. (GSFC-5670)" w:date="2016-08-30T14:50:00Z">
            <w:tblPrEx>
              <w:tblW w:w="4720" w:type="dxa"/>
            </w:tblPrEx>
          </w:tblPrExChange>
        </w:tblPrEx>
        <w:trPr>
          <w:trHeight w:val="288"/>
          <w:del w:id="8505" w:author="Perrine, Martin L. (GSFC-5670)" w:date="2016-08-30T14:54:00Z"/>
          <w:trPrChange w:id="8506"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8507" w:author="Perrine, Martin L. (GSFC-5670)" w:date="2016-08-30T14:50:00Z">
              <w:tcPr>
                <w:tcW w:w="4720" w:type="dxa"/>
                <w:tcBorders>
                  <w:top w:val="nil"/>
                  <w:left w:val="nil"/>
                  <w:bottom w:val="nil"/>
                  <w:right w:val="nil"/>
                </w:tcBorders>
                <w:shd w:val="clear" w:color="auto" w:fill="auto"/>
                <w:noWrap/>
                <w:vAlign w:val="bottom"/>
              </w:tcPr>
            </w:tcPrChange>
          </w:tcPr>
          <w:p w14:paraId="00BA2F9E" w14:textId="72A66B59" w:rsidR="008F066A" w:rsidRPr="008239E7" w:rsidDel="00D23A6D" w:rsidRDefault="008F066A" w:rsidP="008239E7">
            <w:pPr>
              <w:rPr>
                <w:del w:id="8508" w:author="Perrine, Martin L. (GSFC-5670)" w:date="2016-08-30T14:54:00Z"/>
              </w:rPr>
            </w:pPr>
            <w:del w:id="8509" w:author="Perrine, Martin L. (GSFC-5670)" w:date="2016-08-30T14:50:00Z">
              <w:r w:rsidRPr="008239E7" w:rsidDel="00D23A6D">
                <w:delText>NENG-STD-002 Time &amp; Frequency input</w:delText>
              </w:r>
            </w:del>
          </w:p>
        </w:tc>
      </w:tr>
      <w:tr w:rsidR="008F066A" w:rsidRPr="008F066A" w:rsidDel="00D23A6D" w14:paraId="1AE7F47A" w14:textId="17B31A78" w:rsidTr="00D23A6D">
        <w:tblPrEx>
          <w:tblW w:w="4720" w:type="dxa"/>
          <w:tblPrExChange w:id="8510" w:author="Perrine, Martin L. (GSFC-5670)" w:date="2016-08-30T14:50:00Z">
            <w:tblPrEx>
              <w:tblW w:w="4720" w:type="dxa"/>
            </w:tblPrEx>
          </w:tblPrExChange>
        </w:tblPrEx>
        <w:trPr>
          <w:trHeight w:val="288"/>
          <w:del w:id="8511" w:author="Perrine, Martin L. (GSFC-5670)" w:date="2016-08-30T14:54:00Z"/>
          <w:trPrChange w:id="8512"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8513" w:author="Perrine, Martin L. (GSFC-5670)" w:date="2016-08-30T14:50:00Z">
              <w:tcPr>
                <w:tcW w:w="4720" w:type="dxa"/>
                <w:tcBorders>
                  <w:top w:val="nil"/>
                  <w:left w:val="nil"/>
                  <w:bottom w:val="nil"/>
                  <w:right w:val="nil"/>
                </w:tcBorders>
                <w:shd w:val="clear" w:color="auto" w:fill="auto"/>
                <w:noWrap/>
                <w:vAlign w:val="bottom"/>
              </w:tcPr>
            </w:tcPrChange>
          </w:tcPr>
          <w:p w14:paraId="72BB6A3F" w14:textId="0F6B0532" w:rsidR="008F066A" w:rsidRPr="008239E7" w:rsidDel="00D23A6D" w:rsidRDefault="008F066A" w:rsidP="008239E7">
            <w:pPr>
              <w:rPr>
                <w:del w:id="8514" w:author="Perrine, Martin L. (GSFC-5670)" w:date="2016-08-30T14:54:00Z"/>
              </w:rPr>
            </w:pPr>
            <w:del w:id="8515" w:author="Perrine, Martin L. (GSFC-5670)" w:date="2016-08-30T14:50:00Z">
              <w:r w:rsidRPr="008239E7" w:rsidDel="00D23A6D">
                <w:delText>NENG-STD-004 UTC for all time values</w:delText>
              </w:r>
            </w:del>
          </w:p>
        </w:tc>
      </w:tr>
      <w:tr w:rsidR="008F066A" w:rsidRPr="008F066A" w:rsidDel="00D23A6D" w14:paraId="7A3BE36A" w14:textId="42283CDF" w:rsidTr="00D23A6D">
        <w:tblPrEx>
          <w:tblW w:w="4720" w:type="dxa"/>
          <w:tblPrExChange w:id="8516" w:author="Perrine, Martin L. (GSFC-5670)" w:date="2016-08-30T14:50:00Z">
            <w:tblPrEx>
              <w:tblW w:w="4720" w:type="dxa"/>
            </w:tblPrEx>
          </w:tblPrExChange>
        </w:tblPrEx>
        <w:trPr>
          <w:trHeight w:val="288"/>
          <w:del w:id="8517" w:author="Perrine, Martin L. (GSFC-5670)" w:date="2016-08-30T14:54:00Z"/>
          <w:trPrChange w:id="8518"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8519" w:author="Perrine, Martin L. (GSFC-5670)" w:date="2016-08-30T14:50:00Z">
              <w:tcPr>
                <w:tcW w:w="4720" w:type="dxa"/>
                <w:tcBorders>
                  <w:top w:val="nil"/>
                  <w:left w:val="nil"/>
                  <w:bottom w:val="nil"/>
                  <w:right w:val="nil"/>
                </w:tcBorders>
                <w:shd w:val="clear" w:color="auto" w:fill="auto"/>
                <w:noWrap/>
                <w:vAlign w:val="bottom"/>
              </w:tcPr>
            </w:tcPrChange>
          </w:tcPr>
          <w:p w14:paraId="4F9AA1BE" w14:textId="4D0B3620" w:rsidR="008F066A" w:rsidRPr="008239E7" w:rsidDel="00D23A6D" w:rsidRDefault="008F066A" w:rsidP="008239E7">
            <w:pPr>
              <w:rPr>
                <w:del w:id="8520" w:author="Perrine, Martin L. (GSFC-5670)" w:date="2016-08-30T14:54:00Z"/>
              </w:rPr>
            </w:pPr>
            <w:del w:id="8521" w:author="Perrine, Martin L. (GSFC-5670)" w:date="2016-08-30T14:50:00Z">
              <w:r w:rsidRPr="008239E7" w:rsidDel="00D23A6D">
                <w:delText>NENG-STD-006 NEN subsystem timing interface</w:delText>
              </w:r>
            </w:del>
          </w:p>
        </w:tc>
      </w:tr>
      <w:tr w:rsidR="008F066A" w:rsidRPr="008F066A" w:rsidDel="00D23A6D" w14:paraId="4BEDDFEE" w14:textId="41D4F9EE" w:rsidTr="00D23A6D">
        <w:tblPrEx>
          <w:tblW w:w="4720" w:type="dxa"/>
          <w:tblPrExChange w:id="8522" w:author="Perrine, Martin L. (GSFC-5670)" w:date="2016-08-30T14:50:00Z">
            <w:tblPrEx>
              <w:tblW w:w="4720" w:type="dxa"/>
            </w:tblPrEx>
          </w:tblPrExChange>
        </w:tblPrEx>
        <w:trPr>
          <w:trHeight w:val="288"/>
          <w:del w:id="8523" w:author="Perrine, Martin L. (GSFC-5670)" w:date="2016-08-30T14:54:00Z"/>
          <w:trPrChange w:id="8524" w:author="Perrine, Martin L. (GSFC-5670)" w:date="2016-08-30T14:50:00Z">
            <w:trPr>
              <w:trHeight w:val="288"/>
            </w:trPr>
          </w:trPrChange>
        </w:trPr>
        <w:tc>
          <w:tcPr>
            <w:tcW w:w="4720" w:type="dxa"/>
            <w:tcBorders>
              <w:top w:val="nil"/>
              <w:left w:val="nil"/>
              <w:bottom w:val="nil"/>
              <w:right w:val="nil"/>
            </w:tcBorders>
            <w:shd w:val="clear" w:color="auto" w:fill="auto"/>
            <w:noWrap/>
            <w:vAlign w:val="bottom"/>
            <w:tcPrChange w:id="8525" w:author="Perrine, Martin L. (GSFC-5670)" w:date="2016-08-30T14:50:00Z">
              <w:tcPr>
                <w:tcW w:w="4720" w:type="dxa"/>
                <w:tcBorders>
                  <w:top w:val="nil"/>
                  <w:left w:val="nil"/>
                  <w:bottom w:val="nil"/>
                  <w:right w:val="nil"/>
                </w:tcBorders>
                <w:shd w:val="clear" w:color="auto" w:fill="auto"/>
                <w:noWrap/>
                <w:vAlign w:val="bottom"/>
              </w:tcPr>
            </w:tcPrChange>
          </w:tcPr>
          <w:p w14:paraId="66906133" w14:textId="1CB40949" w:rsidR="008F066A" w:rsidRPr="008239E7" w:rsidDel="00D23A6D" w:rsidRDefault="008F066A" w:rsidP="008239E7">
            <w:pPr>
              <w:rPr>
                <w:del w:id="8526" w:author="Perrine, Martin L. (GSFC-5670)" w:date="2016-08-30T14:54:00Z"/>
              </w:rPr>
            </w:pPr>
            <w:del w:id="8527" w:author="Perrine, Martin L. (GSFC-5670)" w:date="2016-08-30T14:50:00Z">
              <w:r w:rsidRPr="008239E7" w:rsidDel="00D23A6D">
                <w:delText>NENG-STD-007 Receive sNTP</w:delText>
              </w:r>
            </w:del>
          </w:p>
        </w:tc>
      </w:tr>
      <w:tr w:rsidR="008F066A" w:rsidRPr="008F066A" w:rsidDel="00D23A6D" w14:paraId="4E2CEA52" w14:textId="616E3B60" w:rsidTr="008F066A">
        <w:trPr>
          <w:trHeight w:val="288"/>
          <w:del w:id="8528" w:author="Perrine, Martin L. (GSFC-5670)" w:date="2016-08-30T14:54:00Z"/>
        </w:trPr>
        <w:tc>
          <w:tcPr>
            <w:tcW w:w="4720" w:type="dxa"/>
            <w:tcBorders>
              <w:top w:val="nil"/>
              <w:left w:val="nil"/>
              <w:bottom w:val="nil"/>
              <w:right w:val="nil"/>
            </w:tcBorders>
            <w:shd w:val="clear" w:color="auto" w:fill="auto"/>
            <w:noWrap/>
            <w:vAlign w:val="bottom"/>
            <w:hideMark/>
          </w:tcPr>
          <w:p w14:paraId="7FB497B5" w14:textId="2284F315" w:rsidR="008F066A" w:rsidRPr="008239E7" w:rsidDel="00D23A6D" w:rsidRDefault="008F066A" w:rsidP="008239E7">
            <w:pPr>
              <w:rPr>
                <w:del w:id="8529" w:author="Perrine, Martin L. (GSFC-5670)" w:date="2016-08-30T14:54:00Z"/>
              </w:rPr>
            </w:pPr>
            <w:del w:id="8530" w:author="Perrine, Martin L. (GSFC-5670)" w:date="2016-08-30T14:54:00Z">
              <w:r w:rsidRPr="008239E7" w:rsidDel="00D23A6D">
                <w:delText>NENG-OPS-013.1 Storage status parameters</w:delText>
              </w:r>
            </w:del>
          </w:p>
        </w:tc>
      </w:tr>
      <w:tr w:rsidR="008F066A" w:rsidRPr="008F066A" w:rsidDel="00D23A6D" w14:paraId="512A8461" w14:textId="0EA4A3F3" w:rsidTr="008F066A">
        <w:trPr>
          <w:trHeight w:val="288"/>
          <w:del w:id="8531" w:author="Perrine, Martin L. (GSFC-5670)" w:date="2016-08-30T14:54:00Z"/>
        </w:trPr>
        <w:tc>
          <w:tcPr>
            <w:tcW w:w="4720" w:type="dxa"/>
            <w:tcBorders>
              <w:top w:val="nil"/>
              <w:left w:val="nil"/>
              <w:bottom w:val="nil"/>
              <w:right w:val="nil"/>
            </w:tcBorders>
            <w:shd w:val="clear" w:color="auto" w:fill="auto"/>
            <w:noWrap/>
            <w:vAlign w:val="bottom"/>
            <w:hideMark/>
          </w:tcPr>
          <w:p w14:paraId="2C263776" w14:textId="7FB99C0D" w:rsidR="008F066A" w:rsidRPr="008239E7" w:rsidDel="00D23A6D" w:rsidRDefault="008F066A" w:rsidP="008239E7">
            <w:pPr>
              <w:rPr>
                <w:del w:id="8532" w:author="Perrine, Martin L. (GSFC-5670)" w:date="2016-08-30T14:54:00Z"/>
              </w:rPr>
            </w:pPr>
            <w:del w:id="8533" w:author="Perrine, Martin L. (GSFC-5670)" w:date="2016-08-30T14:54:00Z">
              <w:r w:rsidRPr="008239E7" w:rsidDel="00D23A6D">
                <w:delText>NENG-ServAssure-004 Log of file delivery attempt</w:delText>
              </w:r>
            </w:del>
          </w:p>
        </w:tc>
      </w:tr>
    </w:tbl>
    <w:p w14:paraId="5812DC35" w14:textId="3DEC9465" w:rsidR="00D6546E" w:rsidRDefault="00D6546E" w:rsidP="00D6546E">
      <w:pPr>
        <w:pStyle w:val="BodyText"/>
        <w:rPr>
          <w:ins w:id="8534" w:author="Perrine, Martin L. (GSFC-5670)" w:date="2016-09-01T09:19:00Z"/>
        </w:rPr>
      </w:pPr>
      <w:ins w:id="8535" w:author="Perrine, Martin L. (GSFC-5670)" w:date="2016-08-31T13:59:00Z">
        <w:r>
          <w:rPr>
            <w:b/>
          </w:rPr>
          <w:t xml:space="preserve">Configuration:  </w:t>
        </w:r>
      </w:ins>
      <w:ins w:id="8536" w:author="Perrine, Martin L. (GSFC-5670)" w:date="2016-09-01T09:18:00Z">
        <w:r w:rsidR="00FA61FE">
          <w:t xml:space="preserve"> The parallel configuration previously described.</w:t>
        </w:r>
      </w:ins>
      <w:ins w:id="8537" w:author="Perrine, Martin L. (GSFC-5670)" w:date="2016-08-31T13:59:00Z">
        <w:r>
          <w:rPr>
            <w:b/>
          </w:rPr>
          <w:t xml:space="preserve"> </w:t>
        </w:r>
        <w:r>
          <w:t>Numerous passes should be run for this test. The exact number can be determined by the operations team.</w:t>
        </w:r>
      </w:ins>
    </w:p>
    <w:p w14:paraId="265987E8" w14:textId="653BA2E3" w:rsidR="00FA61FE" w:rsidRDefault="00FA61FE" w:rsidP="00D6546E">
      <w:pPr>
        <w:pStyle w:val="BodyText"/>
        <w:rPr>
          <w:ins w:id="8538" w:author="Perrine, Martin L. (GSFC-5670)" w:date="2016-09-01T09:20:00Z"/>
        </w:rPr>
      </w:pPr>
      <w:ins w:id="8539" w:author="Perrine, Martin L. (GSFC-5670)" w:date="2016-09-01T09:19:00Z">
        <w:r>
          <w:t xml:space="preserve">A number of combinations </w:t>
        </w:r>
      </w:ins>
      <w:ins w:id="8540" w:author="Perrine, Martin L. (GSFC-5670)" w:date="2016-09-02T14:04:00Z">
        <w:r w:rsidR="003C1982">
          <w:t xml:space="preserve">of new and original </w:t>
        </w:r>
      </w:ins>
      <w:ins w:id="8541" w:author="Perrine, Martin L. (GSFC-5670)" w:date="2016-09-13T14:30:00Z">
        <w:r w:rsidR="00055AC4">
          <w:t>DAPHNE</w:t>
        </w:r>
      </w:ins>
      <w:ins w:id="8542" w:author="Perrine, Martin L. (GSFC-5670)" w:date="2016-09-02T14:04:00Z">
        <w:r w:rsidR="003C1982">
          <w:t xml:space="preserve">s </w:t>
        </w:r>
      </w:ins>
      <w:ins w:id="8543" w:author="Perrine, Martin L. (GSFC-5670)" w:date="2016-09-01T09:19:00Z">
        <w:r>
          <w:t xml:space="preserve">will </w:t>
        </w:r>
      </w:ins>
      <w:ins w:id="8544" w:author="Perrine, Martin L. (GSFC-5670)" w:date="2016-09-02T14:04:00Z">
        <w:r w:rsidR="003C1982">
          <w:t xml:space="preserve">be </w:t>
        </w:r>
      </w:ins>
      <w:ins w:id="8545" w:author="Perrine, Martin L. (GSFC-5670)" w:date="2016-09-01T09:19:00Z">
        <w:r>
          <w:t xml:space="preserve">run to </w:t>
        </w:r>
      </w:ins>
      <w:ins w:id="8546" w:author="Perrine, Martin L. (GSFC-5670)" w:date="2016-09-01T09:20:00Z">
        <w:r>
          <w:t xml:space="preserve">confirm </w:t>
        </w:r>
      </w:ins>
      <w:ins w:id="8547" w:author="Perrine, Martin L. (GSFC-5670)" w:date="2016-09-01T09:19:00Z">
        <w:r>
          <w:t>full capability.</w:t>
        </w:r>
      </w:ins>
      <w:ins w:id="8548" w:author="Perrine, Martin L. (GSFC-5670)" w:date="2016-09-02T14:03:00Z">
        <w:r w:rsidR="003C1982">
          <w:t xml:space="preserve"> </w:t>
        </w:r>
      </w:ins>
    </w:p>
    <w:p w14:paraId="5F29410C" w14:textId="34727375" w:rsidR="003C1982" w:rsidRPr="008239E7" w:rsidRDefault="003C1982" w:rsidP="003C1982">
      <w:pPr>
        <w:rPr>
          <w:ins w:id="8549" w:author="Perrine, Martin L. (GSFC-5670)" w:date="2016-09-02T14:04:00Z"/>
        </w:rPr>
      </w:pPr>
      <w:ins w:id="8550" w:author="Perrine, Martin L. (GSFC-5670)" w:date="2016-09-02T14:04:00Z">
        <w:r w:rsidRPr="008239E7">
          <w:t>Primary configurations are tested</w:t>
        </w:r>
        <w:r>
          <w:t xml:space="preserve"> </w:t>
        </w:r>
      </w:ins>
      <w:ins w:id="8551" w:author="Perrine, Martin L. (GSFC-5670)" w:date="2016-09-07T09:09:00Z">
        <w:r w:rsidR="00CC3D44">
          <w:t>over</w:t>
        </w:r>
      </w:ins>
      <w:ins w:id="8552" w:author="Perrine, Martin L. (GSFC-5670)" w:date="2016-09-02T14:04:00Z">
        <w:r>
          <w:t xml:space="preserve"> multiple overpasses. The number of overpasses is determined by the operational and development teams. B</w:t>
        </w:r>
        <w:r w:rsidRPr="008239E7">
          <w:t xml:space="preserve">ackup configurations </w:t>
        </w:r>
        <w:r>
          <w:t xml:space="preserve">can be tested at the discretion of the operational team. Backup testing requires reconfiguration as described in section </w:t>
        </w:r>
        <w:r>
          <w:fldChar w:fldCharType="begin"/>
        </w:r>
        <w:r>
          <w:instrText xml:space="preserve"> REF _Ref460406782 \r \h </w:instrText>
        </w:r>
      </w:ins>
      <w:ins w:id="8553" w:author="Perrine, Martin L. (GSFC-5670)" w:date="2016-09-02T14:04:00Z">
        <w:r>
          <w:fldChar w:fldCharType="separate"/>
        </w:r>
        <w:r>
          <w:t>6.1.1.4</w:t>
        </w:r>
        <w:r>
          <w:fldChar w:fldCharType="end"/>
        </w:r>
        <w:r>
          <w:t xml:space="preserve"> </w:t>
        </w:r>
        <w:r w:rsidRPr="008239E7">
          <w:t xml:space="preserve">by changing the Raids IP address and physically moving the four fiber optic cables from the primary server to the </w:t>
        </w:r>
        <w:r>
          <w:t xml:space="preserve">backup server.  </w:t>
        </w:r>
      </w:ins>
    </w:p>
    <w:p w14:paraId="2DD4FE37" w14:textId="77777777" w:rsidR="003C1982" w:rsidRDefault="003C1982" w:rsidP="00C03E2F">
      <w:pPr>
        <w:rPr>
          <w:ins w:id="8554" w:author="Perrine, Martin L. (GSFC-5670)" w:date="2016-09-02T14:04:00Z"/>
        </w:rPr>
      </w:pPr>
    </w:p>
    <w:p w14:paraId="7BE6C92F" w14:textId="591BD245" w:rsidR="00C03E2F" w:rsidRDefault="00C03E2F" w:rsidP="00C03E2F">
      <w:pPr>
        <w:rPr>
          <w:ins w:id="8555" w:author="Perrine, Martin L. (GSFC-5670)" w:date="2016-09-01T09:42:00Z"/>
        </w:rPr>
      </w:pPr>
      <w:ins w:id="8556" w:author="Perrine, Martin L. (GSFC-5670)" w:date="2016-09-01T09:42:00Z">
        <w:r>
          <w:t xml:space="preserve">Note: The custom test control or </w:t>
        </w:r>
        <w:proofErr w:type="spellStart"/>
        <w:r>
          <w:t>Datachecker</w:t>
        </w:r>
        <w:proofErr w:type="spellEnd"/>
        <w:r>
          <w:t xml:space="preserve"> software </w:t>
        </w:r>
      </w:ins>
      <w:ins w:id="8557" w:author="Perrine, Martin L. (GSFC-5670)" w:date="2016-09-07T09:10:00Z">
        <w:r w:rsidR="00CC3D44">
          <w:t xml:space="preserve">mentioned in </w:t>
        </w:r>
        <w:r w:rsidR="00CC3D44">
          <w:fldChar w:fldCharType="begin"/>
        </w:r>
        <w:r w:rsidR="00CC3D44">
          <w:instrText xml:space="preserve"> REF _Ref460406862 \r \h </w:instrText>
        </w:r>
      </w:ins>
      <w:r w:rsidR="00CC3D44">
        <w:fldChar w:fldCharType="separate"/>
      </w:r>
      <w:ins w:id="8558" w:author="Perrine, Martin L. (GSFC-5670)" w:date="2016-09-07T09:10:00Z">
        <w:r w:rsidR="00CC3D44">
          <w:t>6.1.1.1</w:t>
        </w:r>
        <w:r w:rsidR="00CC3D44">
          <w:fldChar w:fldCharType="end"/>
        </w:r>
      </w:ins>
      <w:ins w:id="8559" w:author="Perrine, Martin L. (GSFC-5670)" w:date="2016-09-07T09:11:00Z">
        <w:r w:rsidR="00CC3D44">
          <w:t xml:space="preserve"> </w:t>
        </w:r>
      </w:ins>
      <w:ins w:id="8560" w:author="Perrine, Martin L. (GSFC-5670)" w:date="2016-09-01T09:42:00Z">
        <w:r>
          <w:t>is not used to run these tests or process the data.</w:t>
        </w:r>
      </w:ins>
    </w:p>
    <w:p w14:paraId="53F80C02" w14:textId="53BF86E1" w:rsidR="00FA61FE" w:rsidRDefault="00FA61FE" w:rsidP="00D6546E">
      <w:pPr>
        <w:pStyle w:val="BodyText"/>
        <w:rPr>
          <w:ins w:id="8561" w:author="Perrine, Martin L. (GSFC-5670)" w:date="2016-08-31T13:59:00Z"/>
        </w:rPr>
      </w:pPr>
      <w:ins w:id="8562" w:author="Perrine, Martin L. (GSFC-5670)" w:date="2016-09-01T09:19:00Z">
        <w:r>
          <w:t xml:space="preserve">  </w:t>
        </w:r>
      </w:ins>
    </w:p>
    <w:p w14:paraId="15EB1816" w14:textId="16F0674B" w:rsidR="008F066A" w:rsidDel="00D6546E" w:rsidRDefault="008F066A" w:rsidP="00C673AF">
      <w:pPr>
        <w:ind w:left="720"/>
        <w:rPr>
          <w:del w:id="8563" w:author="Perrine, Martin L. (GSFC-5670)" w:date="2016-08-31T13:54:00Z"/>
          <w:b/>
        </w:rPr>
      </w:pPr>
    </w:p>
    <w:p w14:paraId="67256742" w14:textId="095D60D7" w:rsidR="008F066A" w:rsidDel="00D6546E" w:rsidRDefault="008F066A" w:rsidP="00C673AF">
      <w:pPr>
        <w:ind w:left="720"/>
        <w:rPr>
          <w:del w:id="8564" w:author="Perrine, Martin L. (GSFC-5670)" w:date="2016-08-31T14:01:00Z"/>
          <w:b/>
        </w:rPr>
      </w:pPr>
    </w:p>
    <w:p w14:paraId="20F75001" w14:textId="5E58E01C" w:rsidR="008F066A" w:rsidDel="00D6546E" w:rsidRDefault="008F066A" w:rsidP="00C673AF">
      <w:pPr>
        <w:ind w:left="720"/>
        <w:rPr>
          <w:del w:id="8565" w:author="Perrine, Martin L. (GSFC-5670)" w:date="2016-08-31T14:01:00Z"/>
          <w:b/>
        </w:rPr>
      </w:pPr>
    </w:p>
    <w:p w14:paraId="734A6869" w14:textId="4AB58631" w:rsidR="00C673AF" w:rsidRPr="000519EC" w:rsidDel="00940336" w:rsidRDefault="00C673AF" w:rsidP="00C673AF">
      <w:pPr>
        <w:ind w:left="720"/>
        <w:rPr>
          <w:del w:id="8566" w:author="Perrine, Martin L. (GSFC-5670)" w:date="2016-08-31T13:18:00Z"/>
          <w:b/>
        </w:rPr>
      </w:pPr>
      <w:del w:id="8567" w:author="Perrine, Martin L. (GSFC-5670)" w:date="2016-08-31T13:18:00Z">
        <w:r w:rsidDel="00940336">
          <w:rPr>
            <w:b/>
          </w:rPr>
          <w:delText>Images and/ or Drawings</w:delText>
        </w:r>
        <w:r w:rsidRPr="000519EC" w:rsidDel="00940336">
          <w:rPr>
            <w:b/>
          </w:rPr>
          <w:delText>:</w:delText>
        </w:r>
      </w:del>
    </w:p>
    <w:p w14:paraId="0894889F" w14:textId="30E9E7CF" w:rsidR="00C673AF" w:rsidDel="00940336" w:rsidRDefault="00C673AF" w:rsidP="00C673AF">
      <w:pPr>
        <w:ind w:left="720"/>
        <w:rPr>
          <w:del w:id="8568" w:author="Perrine, Martin L. (GSFC-5670)" w:date="2016-08-31T13:18:00Z"/>
          <w:noProof/>
        </w:rPr>
      </w:pPr>
    </w:p>
    <w:p w14:paraId="4549F4A2" w14:textId="4C61BBE7" w:rsidR="00C673AF" w:rsidRPr="000519EC" w:rsidDel="00D6546E" w:rsidRDefault="00C673AF" w:rsidP="00C673AF">
      <w:pPr>
        <w:ind w:left="720"/>
        <w:jc w:val="center"/>
        <w:rPr>
          <w:del w:id="8569" w:author="Perrine, Martin L. (GSFC-5670)" w:date="2016-08-31T14:01:00Z"/>
        </w:rPr>
      </w:pPr>
      <w:del w:id="8570" w:author="Perrine, Martin L. (GSFC-5670)" w:date="2016-08-31T14:01:00Z">
        <w:r w:rsidRPr="006622F1" w:rsidDel="00D6546E">
          <w:rPr>
            <w:noProof/>
          </w:rPr>
          <w:drawing>
            <wp:inline distT="0" distB="0" distL="0" distR="0" wp14:anchorId="7AAC0186" wp14:editId="54C120DA">
              <wp:extent cx="5943600" cy="2027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27555"/>
                      </a:xfrm>
                      <a:prstGeom prst="rect">
                        <a:avLst/>
                      </a:prstGeom>
                    </pic:spPr>
                  </pic:pic>
                </a:graphicData>
              </a:graphic>
            </wp:inline>
          </w:drawing>
        </w:r>
      </w:del>
      <w:ins w:id="8571" w:author="Muhammad, Alimayo (GSFC-5660)" w:date="2016-08-17T13:51:00Z">
        <w:del w:id="8572" w:author="Perrine, Martin L. (GSFC-5670)" w:date="2016-08-31T11:45:00Z">
          <w:r w:rsidR="00BE3C67" w:rsidDel="00D361CA">
            <w:rPr>
              <w:noProof/>
            </w:rPr>
            <w:drawing>
              <wp:inline distT="0" distB="0" distL="0" distR="0" wp14:anchorId="6F68C28D" wp14:editId="57E86575">
                <wp:extent cx="4907280" cy="18897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7280" cy="1889760"/>
                        </a:xfrm>
                        <a:prstGeom prst="rect">
                          <a:avLst/>
                        </a:prstGeom>
                        <a:noFill/>
                        <a:ln>
                          <a:noFill/>
                        </a:ln>
                      </pic:spPr>
                    </pic:pic>
                  </a:graphicData>
                </a:graphic>
              </wp:inline>
            </w:drawing>
          </w:r>
        </w:del>
      </w:ins>
    </w:p>
    <w:p w14:paraId="413ABF85" w14:textId="30C267BA" w:rsidR="00C673AF" w:rsidRPr="004D130D" w:rsidDel="00D361CA" w:rsidRDefault="006E1B3D">
      <w:pPr>
        <w:pStyle w:val="Caption"/>
        <w:rPr>
          <w:del w:id="8573" w:author="Perrine, Martin L. (GSFC-5670)" w:date="2016-08-31T11:46:00Z"/>
        </w:rPr>
      </w:pPr>
      <w:bookmarkStart w:id="8574" w:name="_Ref460331861"/>
      <w:bookmarkStart w:id="8575" w:name="_Toc460235967"/>
      <w:ins w:id="8576" w:author="Muhammad, Alimayo (GSFC-5660)" w:date="2016-08-08T10:48:00Z">
        <w:del w:id="8577" w:author="Perrine, Martin L. (GSFC-5670)" w:date="2016-08-31T11:46:00Z">
          <w:r w:rsidDel="00D361CA">
            <w:delText xml:space="preserve">Figure </w:delText>
          </w:r>
        </w:del>
      </w:ins>
      <w:ins w:id="8578" w:author="Muhammad, Alimayo (GSFC-5660)" w:date="2016-08-29T12:55:00Z">
        <w:del w:id="8579" w:author="Perrine, Martin L. (GSFC-5670)" w:date="2016-08-31T11:46:00Z">
          <w:r w:rsidR="004B56B2" w:rsidDel="00D361CA">
            <w:fldChar w:fldCharType="begin"/>
          </w:r>
          <w:r w:rsidR="004B56B2" w:rsidDel="00D361CA">
            <w:delInstrText xml:space="preserve"> STYLEREF 1 \s </w:delInstrText>
          </w:r>
        </w:del>
      </w:ins>
      <w:del w:id="8580" w:author="Perrine, Martin L. (GSFC-5670)" w:date="2016-08-31T11:46:00Z">
        <w:r w:rsidR="004B56B2" w:rsidDel="00D361CA">
          <w:fldChar w:fldCharType="separate"/>
        </w:r>
        <w:r w:rsidR="00EF27DF" w:rsidDel="00D361CA">
          <w:rPr>
            <w:noProof/>
          </w:rPr>
          <w:delText>6</w:delText>
        </w:r>
      </w:del>
      <w:ins w:id="8581" w:author="Muhammad, Alimayo (GSFC-5660)" w:date="2016-08-29T12:55:00Z">
        <w:del w:id="8582" w:author="Perrine, Martin L. (GSFC-5670)" w:date="2016-08-31T11:46:00Z">
          <w:r w:rsidR="004B56B2" w:rsidDel="00D361CA">
            <w:fldChar w:fldCharType="end"/>
          </w:r>
          <w:r w:rsidR="004B56B2" w:rsidDel="00D361CA">
            <w:noBreakHyphen/>
          </w:r>
          <w:r w:rsidR="004B56B2" w:rsidDel="00D361CA">
            <w:fldChar w:fldCharType="begin"/>
          </w:r>
          <w:r w:rsidR="004B56B2" w:rsidDel="00D361CA">
            <w:delInstrText xml:space="preserve"> SEQ Figure \* ARABIC \s 1 </w:delInstrText>
          </w:r>
        </w:del>
      </w:ins>
      <w:del w:id="8583" w:author="Perrine, Martin L. (GSFC-5670)" w:date="2016-08-31T11:46:00Z">
        <w:r w:rsidR="004B56B2" w:rsidDel="00D361CA">
          <w:fldChar w:fldCharType="end"/>
        </w:r>
      </w:del>
      <w:bookmarkEnd w:id="8574"/>
      <w:ins w:id="8584" w:author="Muhammad, Alimayo (GSFC-5660)" w:date="2016-08-08T11:58:00Z">
        <w:del w:id="8585" w:author="Perrine, Martin L. (GSFC-5670)" w:date="2016-08-31T11:46:00Z">
          <w:r w:rsidR="008C02C9" w:rsidDel="00D361CA">
            <w:delText xml:space="preserve"> </w:delText>
          </w:r>
        </w:del>
      </w:ins>
      <w:del w:id="8586" w:author="Perrine, Martin L. (GSFC-5670)" w:date="2016-08-31T11:46:00Z">
        <w:r w:rsidR="00C673AF" w:rsidDel="00D361CA">
          <w:delText xml:space="preserve">Figure </w:delText>
        </w:r>
        <w:r w:rsidR="00386256" w:rsidDel="00D361CA">
          <w:fldChar w:fldCharType="begin"/>
        </w:r>
        <w:r w:rsidR="00386256" w:rsidDel="00D361CA">
          <w:delInstrText xml:space="preserve"> SEQ Figure \* ARABIC </w:delInstrText>
        </w:r>
        <w:r w:rsidR="00386256" w:rsidDel="00D361CA">
          <w:fldChar w:fldCharType="separate"/>
        </w:r>
        <w:r w:rsidR="009273D6" w:rsidDel="00D361CA">
          <w:rPr>
            <w:noProof/>
          </w:rPr>
          <w:delText>50</w:delText>
        </w:r>
        <w:r w:rsidR="00386256" w:rsidDel="00D361CA">
          <w:rPr>
            <w:noProof/>
          </w:rPr>
          <w:fldChar w:fldCharType="end"/>
        </w:r>
        <w:r w:rsidR="00C673AF" w:rsidDel="00D361CA">
          <w:delText xml:space="preserve"> </w:delText>
        </w:r>
        <w:r w:rsidR="00C673AF" w:rsidRPr="003E3EC8" w:rsidDel="00D361CA">
          <w:delText xml:space="preserve">NEN Gateway Parallel Test </w:delText>
        </w:r>
      </w:del>
      <w:del w:id="8587" w:author="Perrine, Martin L. (GSFC-5670)" w:date="2016-08-30T15:15:00Z">
        <w:r w:rsidR="00C673AF" w:rsidRPr="003E3EC8" w:rsidDel="0048761E">
          <w:delText>Configuration</w:delText>
        </w:r>
      </w:del>
      <w:bookmarkEnd w:id="8575"/>
    </w:p>
    <w:p w14:paraId="05D234E6" w14:textId="7C52F08E" w:rsidR="00C673AF" w:rsidDel="00D6546E" w:rsidRDefault="00C673AF" w:rsidP="00D23A6D">
      <w:pPr>
        <w:pStyle w:val="BodyText"/>
        <w:rPr>
          <w:del w:id="8588" w:author="Perrine, Martin L. (GSFC-5670)" w:date="2016-08-31T14:01:00Z"/>
        </w:rPr>
      </w:pPr>
      <w:del w:id="8589" w:author="Perrine, Martin L. (GSFC-5670)" w:date="2016-08-31T14:01:00Z">
        <w:r w:rsidDel="00D6546E">
          <w:rPr>
            <w:noProof/>
          </w:rPr>
          <w:drawing>
            <wp:inline distT="0" distB="0" distL="0" distR="0" wp14:anchorId="6B1486EF" wp14:editId="6185931D">
              <wp:extent cx="2909233" cy="2619784"/>
              <wp:effectExtent l="0" t="0" r="571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4975" cy="2633960"/>
                      </a:xfrm>
                      <a:prstGeom prst="rect">
                        <a:avLst/>
                      </a:prstGeom>
                    </pic:spPr>
                  </pic:pic>
                </a:graphicData>
              </a:graphic>
            </wp:inline>
          </w:drawing>
        </w:r>
      </w:del>
    </w:p>
    <w:p w14:paraId="6C441E63" w14:textId="311D9069" w:rsidR="00C673AF" w:rsidDel="00D6546E" w:rsidRDefault="006E1B3D">
      <w:pPr>
        <w:pStyle w:val="Caption"/>
        <w:rPr>
          <w:del w:id="8590" w:author="Perrine, Martin L. (GSFC-5670)" w:date="2016-08-31T14:01:00Z"/>
        </w:rPr>
      </w:pPr>
      <w:bookmarkStart w:id="8591" w:name="_Ref460413082"/>
      <w:bookmarkStart w:id="8592" w:name="_Ref459197556"/>
      <w:bookmarkStart w:id="8593" w:name="_Toc460235968"/>
      <w:ins w:id="8594" w:author="Muhammad, Alimayo (GSFC-5660)" w:date="2016-08-08T10:48:00Z">
        <w:del w:id="8595" w:author="Perrine, Martin L. (GSFC-5670)" w:date="2016-08-31T14:01:00Z">
          <w:r w:rsidDel="00D6546E">
            <w:delText xml:space="preserve">Figure </w:delText>
          </w:r>
        </w:del>
      </w:ins>
      <w:ins w:id="8596" w:author="Muhammad, Alimayo (GSFC-5660)" w:date="2016-08-29T12:55:00Z">
        <w:del w:id="8597" w:author="Perrine, Martin L. (GSFC-5670)" w:date="2016-08-31T14:01:00Z">
          <w:r w:rsidR="004B56B2" w:rsidDel="00D6546E">
            <w:fldChar w:fldCharType="begin"/>
          </w:r>
          <w:r w:rsidR="004B56B2" w:rsidDel="00D6546E">
            <w:delInstrText xml:space="preserve"> STYLEREF 1 \s </w:delInstrText>
          </w:r>
        </w:del>
      </w:ins>
      <w:del w:id="8598" w:author="Perrine, Martin L. (GSFC-5670)" w:date="2016-08-31T14:01:00Z">
        <w:r w:rsidR="004B56B2" w:rsidDel="00D6546E">
          <w:fldChar w:fldCharType="separate"/>
        </w:r>
        <w:r w:rsidR="00EF27DF" w:rsidDel="00D6546E">
          <w:rPr>
            <w:noProof/>
          </w:rPr>
          <w:delText>6</w:delText>
        </w:r>
      </w:del>
      <w:ins w:id="8599" w:author="Muhammad, Alimayo (GSFC-5660)" w:date="2016-08-29T12:55:00Z">
        <w:del w:id="8600" w:author="Perrine, Martin L. (GSFC-5670)" w:date="2016-08-31T14:01:00Z">
          <w:r w:rsidR="004B56B2" w:rsidDel="00D6546E">
            <w:fldChar w:fldCharType="end"/>
          </w:r>
          <w:r w:rsidR="004B56B2" w:rsidDel="00D6546E">
            <w:noBreakHyphen/>
          </w:r>
          <w:r w:rsidR="004B56B2" w:rsidDel="00D6546E">
            <w:fldChar w:fldCharType="begin"/>
          </w:r>
          <w:r w:rsidR="004B56B2" w:rsidDel="00D6546E">
            <w:delInstrText xml:space="preserve"> SEQ Figure \* ARABIC \s 1 </w:delInstrText>
          </w:r>
        </w:del>
      </w:ins>
      <w:del w:id="8601" w:author="Perrine, Martin L. (GSFC-5670)" w:date="2016-08-31T14:01:00Z">
        <w:r w:rsidR="004B56B2" w:rsidDel="00D6546E">
          <w:fldChar w:fldCharType="end"/>
        </w:r>
      </w:del>
      <w:bookmarkEnd w:id="8591"/>
      <w:ins w:id="8602" w:author="Muhammad, Alimayo (GSFC-5660)" w:date="2016-08-08T11:58:00Z">
        <w:del w:id="8603" w:author="Perrine, Martin L. (GSFC-5670)" w:date="2016-08-31T14:01:00Z">
          <w:r w:rsidR="008C02C9" w:rsidDel="00D6546E">
            <w:delText xml:space="preserve"> </w:delText>
          </w:r>
        </w:del>
      </w:ins>
      <w:del w:id="8604" w:author="Perrine, Martin L. (GSFC-5670)" w:date="2016-08-31T14:01:00Z">
        <w:r w:rsidR="00C673AF" w:rsidDel="00D6546E">
          <w:delText xml:space="preserve">Figure </w:delText>
        </w:r>
        <w:r w:rsidR="00F705CA" w:rsidDel="00D6546E">
          <w:delText>51</w:delText>
        </w:r>
        <w:r w:rsidR="00C673AF" w:rsidDel="00D6546E">
          <w:delText xml:space="preserve"> NENG Sample Log File</w:delText>
        </w:r>
        <w:bookmarkEnd w:id="8592"/>
        <w:bookmarkEnd w:id="8593"/>
      </w:del>
    </w:p>
    <w:p w14:paraId="0C4EBD12" w14:textId="0E738724" w:rsidR="00C673AF" w:rsidDel="00D6546E" w:rsidRDefault="00C673AF" w:rsidP="00D23A6D">
      <w:pPr>
        <w:pStyle w:val="BodyText"/>
        <w:rPr>
          <w:del w:id="8605" w:author="Perrine, Martin L. (GSFC-5670)" w:date="2016-08-31T14:01:00Z"/>
        </w:rPr>
      </w:pPr>
      <w:moveFromRangeStart w:id="8606" w:author="Perrine, Martin L. (GSFC-5670)" w:date="2016-09-01T10:56:00Z" w:name="move460415372"/>
      <w:moveFrom w:id="8607" w:author="Perrine, Martin L. (GSFC-5670)" w:date="2016-09-01T10:56:00Z">
        <w:r w:rsidDel="00D6546E">
          <w:rPr>
            <w:noProof/>
          </w:rPr>
          <w:drawing>
            <wp:inline distT="0" distB="0" distL="0" distR="0" wp14:anchorId="6C42FF16" wp14:editId="2988636A">
              <wp:extent cx="2238233" cy="28432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4261" cy="2850884"/>
                      </a:xfrm>
                      <a:prstGeom prst="rect">
                        <a:avLst/>
                      </a:prstGeom>
                      <a:noFill/>
                      <a:ln>
                        <a:noFill/>
                      </a:ln>
                    </pic:spPr>
                  </pic:pic>
                </a:graphicData>
              </a:graphic>
            </wp:inline>
          </w:drawing>
        </w:r>
      </w:moveFrom>
      <w:moveFromRangeEnd w:id="8606"/>
    </w:p>
    <w:p w14:paraId="43B80DD1" w14:textId="2FFB5059" w:rsidR="00C673AF" w:rsidDel="00D6546E" w:rsidRDefault="006E1B3D">
      <w:pPr>
        <w:pStyle w:val="Caption"/>
        <w:rPr>
          <w:del w:id="8608" w:author="Perrine, Martin L. (GSFC-5670)" w:date="2016-08-31T14:00:00Z"/>
        </w:rPr>
      </w:pPr>
      <w:bookmarkStart w:id="8609" w:name="_Toc460235969"/>
      <w:ins w:id="8610" w:author="Muhammad, Alimayo (GSFC-5660)" w:date="2016-08-08T10:49:00Z">
        <w:del w:id="8611" w:author="Perrine, Martin L. (GSFC-5670)" w:date="2016-08-31T14:00:00Z">
          <w:r w:rsidDel="00D6546E">
            <w:delText xml:space="preserve">Figure </w:delText>
          </w:r>
        </w:del>
      </w:ins>
      <w:ins w:id="8612" w:author="Muhammad, Alimayo (GSFC-5660)" w:date="2016-08-29T12:55:00Z">
        <w:del w:id="8613" w:author="Perrine, Martin L. (GSFC-5670)" w:date="2016-08-31T14:00:00Z">
          <w:r w:rsidR="004B56B2" w:rsidDel="00D6546E">
            <w:fldChar w:fldCharType="begin"/>
          </w:r>
          <w:r w:rsidR="004B56B2" w:rsidDel="00D6546E">
            <w:delInstrText xml:space="preserve"> STYLEREF 1 \s </w:delInstrText>
          </w:r>
        </w:del>
      </w:ins>
      <w:del w:id="8614" w:author="Perrine, Martin L. (GSFC-5670)" w:date="2016-08-31T14:00:00Z">
        <w:r w:rsidR="004B56B2" w:rsidDel="00D6546E">
          <w:fldChar w:fldCharType="separate"/>
        </w:r>
        <w:r w:rsidR="00EF27DF" w:rsidDel="00D6546E">
          <w:rPr>
            <w:noProof/>
          </w:rPr>
          <w:delText>6</w:delText>
        </w:r>
      </w:del>
      <w:ins w:id="8615" w:author="Muhammad, Alimayo (GSFC-5660)" w:date="2016-08-29T12:55:00Z">
        <w:del w:id="8616" w:author="Perrine, Martin L. (GSFC-5670)" w:date="2016-08-31T14:00:00Z">
          <w:r w:rsidR="004B56B2" w:rsidDel="00D6546E">
            <w:fldChar w:fldCharType="end"/>
          </w:r>
          <w:r w:rsidR="004B56B2" w:rsidDel="00D6546E">
            <w:noBreakHyphen/>
          </w:r>
          <w:r w:rsidR="004B56B2" w:rsidDel="00D6546E">
            <w:fldChar w:fldCharType="begin"/>
          </w:r>
          <w:r w:rsidR="004B56B2" w:rsidDel="00D6546E">
            <w:delInstrText xml:space="preserve"> SEQ Figure \* ARABIC \s 1 </w:delInstrText>
          </w:r>
        </w:del>
      </w:ins>
      <w:del w:id="8617" w:author="Perrine, Martin L. (GSFC-5670)" w:date="2016-08-31T14:00:00Z">
        <w:r w:rsidR="004B56B2" w:rsidDel="00D6546E">
          <w:fldChar w:fldCharType="end"/>
        </w:r>
      </w:del>
      <w:ins w:id="8618" w:author="Muhammad, Alimayo (GSFC-5660)" w:date="2016-08-08T11:57:00Z">
        <w:del w:id="8619" w:author="Perrine, Martin L. (GSFC-5670)" w:date="2016-08-31T14:00:00Z">
          <w:r w:rsidR="008C02C9" w:rsidDel="00D6546E">
            <w:delText xml:space="preserve"> </w:delText>
          </w:r>
        </w:del>
      </w:ins>
      <w:del w:id="8620" w:author="Perrine, Martin L. (GSFC-5670)" w:date="2016-08-31T14:00:00Z">
        <w:r w:rsidR="00C673AF" w:rsidDel="00D6546E">
          <w:delText xml:space="preserve">Figure </w:delText>
        </w:r>
        <w:r w:rsidR="00F705CA" w:rsidDel="00D6546E">
          <w:delText>52</w:delText>
        </w:r>
        <w:r w:rsidR="00C673AF" w:rsidDel="00D6546E">
          <w:delText xml:space="preserve"> NEN Gateway M&amp;C </w:delText>
        </w:r>
        <w:r w:rsidR="006317C5" w:rsidDel="00D6546E">
          <w:delText>GUI</w:delText>
        </w:r>
        <w:bookmarkEnd w:id="8609"/>
      </w:del>
    </w:p>
    <w:p w14:paraId="1050A43E" w14:textId="3D494F32" w:rsidR="00C673AF" w:rsidRPr="003B6307" w:rsidDel="00D6546E" w:rsidRDefault="006E1B3D">
      <w:pPr>
        <w:pStyle w:val="Caption"/>
        <w:rPr>
          <w:del w:id="8621" w:author="Perrine, Martin L. (GSFC-5670)" w:date="2016-08-31T13:35:00Z"/>
        </w:rPr>
      </w:pPr>
      <w:bookmarkStart w:id="8622" w:name="_Ref455680927"/>
      <w:bookmarkStart w:id="8623" w:name="_Toc460235970"/>
      <w:ins w:id="8624" w:author="Muhammad, Alimayo (GSFC-5660)" w:date="2016-08-08T10:49:00Z">
        <w:del w:id="8625" w:author="Perrine, Martin L. (GSFC-5670)" w:date="2016-08-31T13:35:00Z">
          <w:r w:rsidDel="00D6546E">
            <w:delText xml:space="preserve">Figure </w:delText>
          </w:r>
        </w:del>
      </w:ins>
      <w:ins w:id="8626" w:author="Muhammad, Alimayo (GSFC-5660)" w:date="2016-08-29T12:55:00Z">
        <w:del w:id="8627" w:author="Perrine, Martin L. (GSFC-5670)" w:date="2016-08-31T13:35:00Z">
          <w:r w:rsidR="004B56B2" w:rsidDel="00D6546E">
            <w:fldChar w:fldCharType="begin"/>
          </w:r>
          <w:r w:rsidR="004B56B2" w:rsidDel="00D6546E">
            <w:delInstrText xml:space="preserve"> STYLEREF 1 \s </w:delInstrText>
          </w:r>
        </w:del>
      </w:ins>
      <w:del w:id="8628" w:author="Perrine, Martin L. (GSFC-5670)" w:date="2016-08-31T13:35:00Z">
        <w:r w:rsidR="004B56B2" w:rsidDel="00D6546E">
          <w:fldChar w:fldCharType="separate"/>
        </w:r>
        <w:r w:rsidR="00EF27DF" w:rsidDel="00D6546E">
          <w:rPr>
            <w:noProof/>
          </w:rPr>
          <w:delText>6</w:delText>
        </w:r>
      </w:del>
      <w:ins w:id="8629" w:author="Muhammad, Alimayo (GSFC-5660)" w:date="2016-08-29T12:55:00Z">
        <w:del w:id="8630" w:author="Perrine, Martin L. (GSFC-5670)" w:date="2016-08-31T13:35:00Z">
          <w:r w:rsidR="004B56B2" w:rsidDel="00D6546E">
            <w:fldChar w:fldCharType="end"/>
          </w:r>
          <w:r w:rsidR="004B56B2" w:rsidDel="00D6546E">
            <w:noBreakHyphen/>
          </w:r>
          <w:r w:rsidR="004B56B2" w:rsidDel="00D6546E">
            <w:fldChar w:fldCharType="begin"/>
          </w:r>
          <w:r w:rsidR="004B56B2" w:rsidDel="00D6546E">
            <w:delInstrText xml:space="preserve"> SEQ Figure \* ARABIC \s 1 </w:delInstrText>
          </w:r>
        </w:del>
      </w:ins>
      <w:del w:id="8631" w:author="Perrine, Martin L. (GSFC-5670)" w:date="2016-08-31T13:35:00Z">
        <w:r w:rsidR="004B56B2" w:rsidDel="00D6546E">
          <w:fldChar w:fldCharType="end"/>
        </w:r>
      </w:del>
      <w:ins w:id="8632" w:author="Muhammad, Alimayo (GSFC-5660)" w:date="2016-08-08T11:57:00Z">
        <w:del w:id="8633" w:author="Perrine, Martin L. (GSFC-5670)" w:date="2016-08-31T13:35:00Z">
          <w:r w:rsidR="008C02C9" w:rsidDel="00D6546E">
            <w:delText xml:space="preserve"> </w:delText>
          </w:r>
        </w:del>
      </w:ins>
      <w:del w:id="8634" w:author="Perrine, Martin L. (GSFC-5670)" w:date="2016-08-31T13:35:00Z">
        <w:r w:rsidR="00C673AF" w:rsidDel="00D6546E">
          <w:delText xml:space="preserve">Figure </w:delText>
        </w:r>
        <w:r w:rsidR="00386256" w:rsidDel="00D6546E">
          <w:fldChar w:fldCharType="begin"/>
        </w:r>
        <w:r w:rsidR="00386256" w:rsidDel="00D6546E">
          <w:delInstrText xml:space="preserve"> SEQ Figure \* ARABIC </w:delInstrText>
        </w:r>
        <w:r w:rsidR="00386256" w:rsidDel="00D6546E">
          <w:fldChar w:fldCharType="separate"/>
        </w:r>
        <w:r w:rsidR="009273D6" w:rsidDel="00D6546E">
          <w:rPr>
            <w:noProof/>
          </w:rPr>
          <w:delText>51</w:delText>
        </w:r>
        <w:r w:rsidR="00386256" w:rsidDel="00D6546E">
          <w:rPr>
            <w:noProof/>
          </w:rPr>
          <w:fldChar w:fldCharType="end"/>
        </w:r>
        <w:bookmarkEnd w:id="8622"/>
        <w:r w:rsidR="00C673AF" w:rsidDel="00D6546E">
          <w:delText xml:space="preserve"> </w:delText>
        </w:r>
        <w:r w:rsidR="00D042EC" w:rsidDel="00D6546E">
          <w:delText xml:space="preserve">Key </w:delText>
        </w:r>
        <w:r w:rsidR="00C673AF" w:rsidDel="00D6546E">
          <w:delText>Log segments</w:delText>
        </w:r>
        <w:r w:rsidR="00D042EC" w:rsidDel="00D6546E">
          <w:delText xml:space="preserve"> examples</w:delText>
        </w:r>
        <w:r w:rsidR="00C673AF" w:rsidDel="00D6546E">
          <w:delText xml:space="preserve"> (a) &amp; (b) from CTL log file, (c) from FEP Log file, and</w:delText>
        </w:r>
        <w:r w:rsidR="00C673AF" w:rsidDel="00D6546E">
          <w:rPr>
            <w:noProof/>
          </w:rPr>
          <w:delText xml:space="preserve"> (d) from </w:delText>
        </w:r>
        <w:r w:rsidR="00C673AF" w:rsidRPr="00F4199D" w:rsidDel="00D6546E">
          <w:rPr>
            <w:noProof/>
          </w:rPr>
          <w:delText>F</w:delText>
        </w:r>
        <w:r w:rsidR="00C673AF" w:rsidDel="00D6546E">
          <w:rPr>
            <w:noProof/>
          </w:rPr>
          <w:delText>O</w:delText>
        </w:r>
        <w:r w:rsidR="00C673AF" w:rsidRPr="00F4199D" w:rsidDel="00D6546E">
          <w:rPr>
            <w:noProof/>
          </w:rPr>
          <w:delText>P Log file</w:delText>
        </w:r>
        <w:bookmarkEnd w:id="8623"/>
      </w:del>
    </w:p>
    <w:p w14:paraId="7E9F0E3F" w14:textId="77777777" w:rsidR="00D6546E" w:rsidRDefault="00D6546E" w:rsidP="00C673AF">
      <w:pPr>
        <w:ind w:left="720"/>
        <w:rPr>
          <w:ins w:id="8635" w:author="Perrine, Martin L. (GSFC-5670)" w:date="2016-08-31T13:35:00Z"/>
          <w:b/>
        </w:rPr>
      </w:pPr>
    </w:p>
    <w:p w14:paraId="00B99EAB" w14:textId="75A63708" w:rsidR="00C673AF" w:rsidRPr="000519EC" w:rsidRDefault="00FA61FE">
      <w:pPr>
        <w:rPr>
          <w:b/>
        </w:rPr>
        <w:pPrChange w:id="8636" w:author="Perrine, Martin L. (GSFC-5670)" w:date="2016-08-31T14:02:00Z">
          <w:pPr>
            <w:ind w:left="720"/>
          </w:pPr>
        </w:pPrChange>
      </w:pPr>
      <w:ins w:id="8637" w:author="Perrine, Martin L. (GSFC-5670)" w:date="2016-09-01T09:20:00Z">
        <w:r>
          <w:rPr>
            <w:b/>
          </w:rPr>
          <w:t xml:space="preserve">Overpass </w:t>
        </w:r>
      </w:ins>
      <w:ins w:id="8638" w:author="Perrine, Martin L. (GSFC-5670)" w:date="2016-08-31T14:01:00Z">
        <w:r w:rsidR="00D6546E">
          <w:rPr>
            <w:b/>
          </w:rPr>
          <w:t xml:space="preserve">Procedure </w:t>
        </w:r>
      </w:ins>
      <w:r w:rsidR="00C673AF" w:rsidRPr="000519EC">
        <w:rPr>
          <w:b/>
        </w:rPr>
        <w:t>Description:</w:t>
      </w:r>
    </w:p>
    <w:p w14:paraId="6C08A5D0" w14:textId="77777777" w:rsidR="00C673AF" w:rsidRDefault="00C673AF" w:rsidP="00C673AF">
      <w:pPr>
        <w:ind w:left="720"/>
      </w:pPr>
    </w:p>
    <w:p w14:paraId="22CE1666" w14:textId="77777777" w:rsidR="00C673AF" w:rsidRDefault="00C673AF" w:rsidP="00C673AF">
      <w:pPr>
        <w:pStyle w:val="ListParagraph"/>
        <w:numPr>
          <w:ilvl w:val="0"/>
          <w:numId w:val="5"/>
        </w:numPr>
        <w:ind w:left="1080"/>
      </w:pPr>
      <w:r w:rsidRPr="00E27E52">
        <w:t xml:space="preserve">Wait for IRIS pass. </w:t>
      </w:r>
    </w:p>
    <w:p w14:paraId="573E1368" w14:textId="3BE4C185" w:rsidR="00C673AF" w:rsidRPr="00E27E52" w:rsidRDefault="00C673AF" w:rsidP="00C673AF">
      <w:pPr>
        <w:pStyle w:val="ListParagraph"/>
        <w:numPr>
          <w:ilvl w:val="1"/>
          <w:numId w:val="5"/>
        </w:numPr>
        <w:ind w:left="1800"/>
      </w:pPr>
      <w:r w:rsidRPr="00E27E52">
        <w:t>Note Julian time (UTC) when the first frame hit</w:t>
      </w:r>
      <w:ins w:id="8639" w:author="Perrine, Martin L. (GSFC-5670)" w:date="2016-09-07T09:11:00Z">
        <w:r w:rsidR="00CC3D44">
          <w:t>s</w:t>
        </w:r>
      </w:ins>
      <w:r w:rsidRPr="00E27E52">
        <w:t xml:space="preserve"> the </w:t>
      </w:r>
      <w:del w:id="8640" w:author="Perrine, Martin L. (GSFC-5670)" w:date="2016-09-13T14:30:00Z">
        <w:r w:rsidRPr="00E27E52" w:rsidDel="00055AC4">
          <w:delText>NEN Gateway</w:delText>
        </w:r>
      </w:del>
      <w:ins w:id="8641" w:author="Perrine, Martin L. (GSFC-5670)" w:date="2016-09-13T14:30:00Z">
        <w:r w:rsidR="00055AC4">
          <w:t>DAPHNE</w:t>
        </w:r>
      </w:ins>
      <w:r w:rsidRPr="00E27E52">
        <w:t>.</w:t>
      </w:r>
    </w:p>
    <w:p w14:paraId="338A8605" w14:textId="48641647" w:rsidR="003B66CD" w:rsidRDefault="003B66CD" w:rsidP="00C673AF">
      <w:pPr>
        <w:pStyle w:val="ListParagraph"/>
        <w:numPr>
          <w:ilvl w:val="0"/>
          <w:numId w:val="5"/>
        </w:numPr>
        <w:ind w:left="1080"/>
        <w:rPr>
          <w:ins w:id="8642" w:author="Perrine, Martin L. (GSFC-5670)" w:date="2016-09-02T14:24:00Z"/>
        </w:rPr>
      </w:pPr>
      <w:ins w:id="8643" w:author="Perrine, Martin L. (GSFC-5670)" w:date="2016-09-02T14:24:00Z">
        <w:r>
          <w:t xml:space="preserve">Run </w:t>
        </w:r>
      </w:ins>
      <w:ins w:id="8644" w:author="Perrine, Martin L. (GSFC-5670)" w:date="2016-09-02T14:26:00Z">
        <w:r>
          <w:t xml:space="preserve">the two parallel </w:t>
        </w:r>
      </w:ins>
      <w:ins w:id="8645" w:author="Perrine, Martin L. (GSFC-5670)" w:date="2016-09-13T14:29:00Z">
        <w:r w:rsidR="00055AC4">
          <w:t>DAPHNE</w:t>
        </w:r>
      </w:ins>
      <w:ins w:id="8646" w:author="Perrine, Martin L. (GSFC-5670)" w:date="2016-09-02T14:26:00Z">
        <w:r>
          <w:t xml:space="preserve"> units.</w:t>
        </w:r>
      </w:ins>
    </w:p>
    <w:p w14:paraId="037B5A25" w14:textId="3046887F" w:rsidR="00C673AF" w:rsidDel="003B66CD" w:rsidRDefault="00C673AF">
      <w:pPr>
        <w:pStyle w:val="ListParagraph"/>
        <w:numPr>
          <w:ilvl w:val="0"/>
          <w:numId w:val="5"/>
        </w:numPr>
        <w:ind w:left="1080"/>
        <w:rPr>
          <w:del w:id="8647" w:author="Perrine, Martin L. (GSFC-5670)" w:date="2016-09-02T14:25:00Z"/>
        </w:rPr>
      </w:pPr>
      <w:r w:rsidRPr="00E27E52">
        <w:t xml:space="preserve">Wait for </w:t>
      </w:r>
      <w:ins w:id="8648" w:author="Perrine, Martin L. (GSFC-5670)" w:date="2016-09-02T14:25:00Z">
        <w:r w:rsidR="003B66CD">
          <w:t>p</w:t>
        </w:r>
      </w:ins>
      <w:del w:id="8649" w:author="Perrine, Martin L. (GSFC-5670)" w:date="2016-09-02T14:25:00Z">
        <w:r w:rsidRPr="00E27E52" w:rsidDel="003B66CD">
          <w:delText>P</w:delText>
        </w:r>
      </w:del>
      <w:r w:rsidRPr="00E27E52">
        <w:t xml:space="preserve">ass </w:t>
      </w:r>
      <w:ins w:id="8650" w:author="Perrine, Martin L. (GSFC-5670)" w:date="2016-09-02T14:25:00Z">
        <w:r w:rsidR="003B66CD">
          <w:t xml:space="preserve">and processing </w:t>
        </w:r>
      </w:ins>
      <w:r w:rsidRPr="00E27E52">
        <w:t>to finish.</w:t>
      </w:r>
      <w:ins w:id="8651" w:author="Perrine, Martin L. (GSFC-5670)" w:date="2016-09-02T14:25:00Z">
        <w:r w:rsidR="003B66CD">
          <w:t xml:space="preserve"> </w:t>
        </w:r>
      </w:ins>
    </w:p>
    <w:p w14:paraId="2E3DFD5B" w14:textId="77777777" w:rsidR="00C673AF" w:rsidRPr="00E27E52" w:rsidRDefault="00C673AF">
      <w:pPr>
        <w:pStyle w:val="ListParagraph"/>
        <w:numPr>
          <w:ilvl w:val="0"/>
          <w:numId w:val="5"/>
        </w:numPr>
        <w:ind w:left="1080"/>
      </w:pPr>
      <w:r>
        <w:t>The process should take approximately 10 minutes from start to finish.</w:t>
      </w:r>
    </w:p>
    <w:p w14:paraId="1B2D6394" w14:textId="5147FEE9" w:rsidR="00C673AF" w:rsidRDefault="00C673AF" w:rsidP="00C673AF">
      <w:pPr>
        <w:pStyle w:val="ListParagraph"/>
        <w:numPr>
          <w:ilvl w:val="0"/>
          <w:numId w:val="5"/>
        </w:numPr>
        <w:ind w:left="1080"/>
      </w:pPr>
      <w:r w:rsidRPr="00E27E52">
        <w:t xml:space="preserve">Pull a copy of the all </w:t>
      </w:r>
      <w:del w:id="8652" w:author="Perrine, Martin L. (GSFC-5670)" w:date="2016-09-13T14:29:00Z">
        <w:r w:rsidRPr="00E27E52" w:rsidDel="00055AC4">
          <w:delText>NENG</w:delText>
        </w:r>
      </w:del>
      <w:ins w:id="8653" w:author="Perrine, Martin L. (GSFC-5670)" w:date="2016-09-13T14:29:00Z">
        <w:r w:rsidR="00055AC4">
          <w:t>DAPHNE</w:t>
        </w:r>
      </w:ins>
      <w:r w:rsidRPr="00E27E52">
        <w:t xml:space="preserve"> Logs for post pass analysis for the pass in question from both </w:t>
      </w:r>
      <w:r>
        <w:t xml:space="preserve">existing </w:t>
      </w:r>
      <w:del w:id="8654" w:author="Perrine, Martin L. (GSFC-5670)" w:date="2016-09-13T14:29:00Z">
        <w:r w:rsidDel="00055AC4">
          <w:delText>NENG</w:delText>
        </w:r>
      </w:del>
      <w:ins w:id="8655" w:author="Perrine, Martin L. (GSFC-5670)" w:date="2016-09-13T14:29:00Z">
        <w:r w:rsidR="00055AC4">
          <w:t>DAPHNE</w:t>
        </w:r>
      </w:ins>
      <w:r w:rsidRPr="00E27E52">
        <w:t xml:space="preserve"> and </w:t>
      </w:r>
      <w:r>
        <w:t xml:space="preserve">the under test </w:t>
      </w:r>
      <w:del w:id="8656" w:author="Perrine, Martin L. (GSFC-5670)" w:date="2016-09-13T14:29:00Z">
        <w:r w:rsidDel="00055AC4">
          <w:delText>NENG</w:delText>
        </w:r>
      </w:del>
      <w:ins w:id="8657" w:author="Perrine, Martin L. (GSFC-5670)" w:date="2016-09-13T14:29:00Z">
        <w:r w:rsidR="00055AC4">
          <w:t>DAPHNE</w:t>
        </w:r>
      </w:ins>
      <w:r w:rsidRPr="00E27E52">
        <w:t xml:space="preserve"> system</w:t>
      </w:r>
      <w:r>
        <w:t>s</w:t>
      </w:r>
      <w:r w:rsidRPr="00E27E52">
        <w:t>.</w:t>
      </w:r>
      <w:r>
        <w:t xml:space="preserve"> </w:t>
      </w:r>
    </w:p>
    <w:p w14:paraId="3751DE3D" w14:textId="3C81B8AB" w:rsidR="00C673AF" w:rsidRDefault="00694684" w:rsidP="00C673AF">
      <w:pPr>
        <w:pStyle w:val="ListParagraph"/>
        <w:numPr>
          <w:ilvl w:val="1"/>
          <w:numId w:val="5"/>
        </w:numPr>
        <w:ind w:left="1800"/>
      </w:pPr>
      <w:ins w:id="8658" w:author="Perrine, Martin L. (GSFC-5670)" w:date="2016-09-08T12:35:00Z">
        <w:r>
          <w:lastRenderedPageBreak/>
          <w:fldChar w:fldCharType="begin"/>
        </w:r>
        <w:r>
          <w:instrText xml:space="preserve"> REF _Ref461101466 \h </w:instrText>
        </w:r>
      </w:ins>
      <w:r>
        <w:fldChar w:fldCharType="separate"/>
      </w:r>
      <w:ins w:id="8659" w:author="Perrine, Martin L. (GSFC-5670)" w:date="2016-09-08T12:35:00Z">
        <w:r>
          <w:t xml:space="preserve">Figure </w:t>
        </w:r>
        <w:r>
          <w:rPr>
            <w:noProof/>
          </w:rPr>
          <w:t>6</w:t>
        </w:r>
        <w:r>
          <w:noBreakHyphen/>
        </w:r>
        <w:r>
          <w:rPr>
            <w:noProof/>
          </w:rPr>
          <w:t>59</w:t>
        </w:r>
        <w:r>
          <w:fldChar w:fldCharType="end"/>
        </w:r>
        <w:r>
          <w:t xml:space="preserve"> </w:t>
        </w:r>
      </w:ins>
      <w:ins w:id="8660" w:author="Muhammad, Alimayo (GSFC-5660)" w:date="2016-08-17T11:43:00Z">
        <w:del w:id="8661" w:author="Perrine, Martin L. (GSFC-5670)" w:date="2016-09-08T12:35:00Z">
          <w:r w:rsidR="00377DFC" w:rsidDel="00694684">
            <w:fldChar w:fldCharType="begin"/>
          </w:r>
          <w:r w:rsidR="00377DFC" w:rsidDel="00694684">
            <w:delInstrText xml:space="preserve"> REF _Ref459197556 \h </w:delInstrText>
          </w:r>
        </w:del>
      </w:ins>
      <w:del w:id="8662" w:author="Perrine, Martin L. (GSFC-5670)" w:date="2016-09-08T12:35:00Z">
        <w:r w:rsidR="00377DFC" w:rsidDel="00694684">
          <w:fldChar w:fldCharType="separate"/>
        </w:r>
      </w:del>
      <w:ins w:id="8663" w:author="Muhammad, Alimayo (GSFC-5660)" w:date="2016-08-17T11:43:00Z">
        <w:del w:id="8664"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53</w:delText>
          </w:r>
        </w:del>
        <w:del w:id="8665" w:author="Perrine, Martin L. (GSFC-5670)" w:date="2016-09-08T12:35:00Z">
          <w:r w:rsidR="00377DFC" w:rsidDel="00694684">
            <w:fldChar w:fldCharType="end"/>
          </w:r>
        </w:del>
      </w:ins>
      <w:ins w:id="8666" w:author="Muhammad, Alimayo (GSFC-5660)" w:date="2016-08-17T11:44:00Z">
        <w:del w:id="8667" w:author="Perrine, Martin L. (GSFC-5670)" w:date="2016-09-08T12:35:00Z">
          <w:r w:rsidR="00377DFC" w:rsidDel="00694684">
            <w:delText xml:space="preserve"> </w:delText>
          </w:r>
        </w:del>
      </w:ins>
      <w:del w:id="8668" w:author="Muhammad, Alimayo (GSFC-5660)" w:date="2016-08-17T11:43:00Z">
        <w:r w:rsidR="00C673AF" w:rsidDel="00377DFC">
          <w:fldChar w:fldCharType="begin"/>
        </w:r>
        <w:r w:rsidR="00C673AF" w:rsidDel="00377DFC">
          <w:delInstrText xml:space="preserve"> REF _Ref407011434 \h </w:delInstrText>
        </w:r>
        <w:r w:rsidR="00C673AF" w:rsidDel="00377DFC">
          <w:fldChar w:fldCharType="separate"/>
        </w:r>
      </w:del>
      <w:del w:id="8669" w:author="Muhammad, Alimayo (GSFC-5660)" w:date="2016-08-15T15:01:00Z">
        <w:r w:rsidR="009273D6" w:rsidDel="007B050B">
          <w:delText xml:space="preserve">Figure </w:delText>
        </w:r>
        <w:r w:rsidR="009273D6" w:rsidDel="007B050B">
          <w:rPr>
            <w:noProof/>
          </w:rPr>
          <w:delText>2</w:delText>
        </w:r>
      </w:del>
      <w:del w:id="8670" w:author="Muhammad, Alimayo (GSFC-5660)" w:date="2016-08-17T11:43:00Z">
        <w:r w:rsidR="00C673AF" w:rsidDel="00377DFC">
          <w:fldChar w:fldCharType="end"/>
        </w:r>
        <w:r w:rsidR="00C673AF" w:rsidDel="00377DFC">
          <w:delText xml:space="preserve"> </w:delText>
        </w:r>
      </w:del>
      <w:r w:rsidR="00C673AF">
        <w:t xml:space="preserve">shows a sample Log file for both systems </w:t>
      </w:r>
      <w:del w:id="8671" w:author="Perrine, Martin L. (GSFC-5670)" w:date="2016-09-13T14:30:00Z">
        <w:r w:rsidR="00C673AF" w:rsidDel="00055AC4">
          <w:delText>NEN Gateway</w:delText>
        </w:r>
      </w:del>
      <w:ins w:id="8672" w:author="Perrine, Martin L. (GSFC-5670)" w:date="2016-09-13T14:30:00Z">
        <w:r w:rsidR="00055AC4">
          <w:t>DAPHNE</w:t>
        </w:r>
      </w:ins>
      <w:r w:rsidR="00C673AF">
        <w:t xml:space="preserve"> (Operational system) and the </w:t>
      </w:r>
      <w:del w:id="8673" w:author="Perrine, Martin L. (GSFC-5670)" w:date="2016-09-13T14:30:00Z">
        <w:r w:rsidR="00C673AF" w:rsidDel="00055AC4">
          <w:delText>NEN Gateway</w:delText>
        </w:r>
      </w:del>
      <w:ins w:id="8674" w:author="Perrine, Martin L. (GSFC-5670)" w:date="2016-09-13T14:30:00Z">
        <w:r w:rsidR="00055AC4">
          <w:t>DAPHNE</w:t>
        </w:r>
      </w:ins>
      <w:r w:rsidR="00C673AF">
        <w:t xml:space="preserve"> Backup (System under test).</w:t>
      </w:r>
    </w:p>
    <w:p w14:paraId="5AC789D9" w14:textId="77777777" w:rsidR="00C673AF" w:rsidRDefault="00C673AF" w:rsidP="00C673AF">
      <w:pPr>
        <w:pStyle w:val="ListParagraph"/>
        <w:numPr>
          <w:ilvl w:val="1"/>
          <w:numId w:val="5"/>
        </w:numPr>
        <w:ind w:left="1800"/>
      </w:pPr>
      <w:r>
        <w:t>This file is located on the M&amp;C computer under (C:\hwcntrl WGS\pass status\*.txt)</w:t>
      </w:r>
    </w:p>
    <w:p w14:paraId="340032CF" w14:textId="213A92E3" w:rsidR="00C673AF" w:rsidRDefault="00C673AF" w:rsidP="00C673AF">
      <w:pPr>
        <w:pStyle w:val="ListParagraph"/>
        <w:numPr>
          <w:ilvl w:val="2"/>
          <w:numId w:val="5"/>
        </w:numPr>
        <w:ind w:left="2520"/>
      </w:pPr>
      <w:r>
        <w:t>Follow M&amp;C proper procedure for cop</w:t>
      </w:r>
      <w:ins w:id="8675" w:author="Perrine, Martin L. (GSFC-5670)" w:date="2016-08-31T13:19:00Z">
        <w:r w:rsidR="00940336">
          <w:t>y</w:t>
        </w:r>
      </w:ins>
      <w:r>
        <w:t>ing the file</w:t>
      </w:r>
      <w:ins w:id="8676" w:author="Perrine, Martin L. (GSFC-5670)" w:date="2016-08-31T13:19:00Z">
        <w:r w:rsidR="00940336">
          <w:t xml:space="preserve"> (Windows copy)</w:t>
        </w:r>
      </w:ins>
    </w:p>
    <w:p w14:paraId="06A9F509" w14:textId="0B92B4C0" w:rsidR="00C673AF" w:rsidRPr="00E27E52" w:rsidRDefault="00C673AF" w:rsidP="00C673AF">
      <w:pPr>
        <w:pStyle w:val="ListParagraph"/>
        <w:numPr>
          <w:ilvl w:val="0"/>
          <w:numId w:val="5"/>
        </w:numPr>
        <w:ind w:left="1080"/>
      </w:pPr>
      <w:r w:rsidRPr="00E27E52">
        <w:t xml:space="preserve">On </w:t>
      </w:r>
      <w:ins w:id="8677" w:author="Perrine, Martin L. (GSFC-5670)" w:date="2016-08-31T13:20:00Z">
        <w:r w:rsidR="00940336">
          <w:t>b</w:t>
        </w:r>
      </w:ins>
      <w:del w:id="8678" w:author="Perrine, Martin L. (GSFC-5670)" w:date="2016-08-31T13:20:00Z">
        <w:r w:rsidRPr="00E27E52" w:rsidDel="00940336">
          <w:delText>B</w:delText>
        </w:r>
      </w:del>
      <w:r w:rsidRPr="00E27E52">
        <w:t xml:space="preserve">oth the </w:t>
      </w:r>
      <w:r>
        <w:t xml:space="preserve">existing </w:t>
      </w:r>
      <w:del w:id="8679" w:author="Perrine, Martin L. (GSFC-5670)" w:date="2016-09-13T14:29:00Z">
        <w:r w:rsidDel="00055AC4">
          <w:delText>NENG</w:delText>
        </w:r>
      </w:del>
      <w:ins w:id="8680" w:author="Perrine, Martin L. (GSFC-5670)" w:date="2016-09-13T14:29:00Z">
        <w:r w:rsidR="00055AC4">
          <w:t>DAPHNE</w:t>
        </w:r>
      </w:ins>
      <w:r w:rsidRPr="00E27E52">
        <w:t xml:space="preserve"> and </w:t>
      </w:r>
      <w:r>
        <w:t xml:space="preserve">the </w:t>
      </w:r>
      <w:del w:id="8681" w:author="Perrine, Martin L. (GSFC-5670)" w:date="2016-08-31T13:20:00Z">
        <w:r w:rsidDel="00940336">
          <w:delText xml:space="preserve">under test </w:delText>
        </w:r>
      </w:del>
      <w:del w:id="8682" w:author="Perrine, Martin L. (GSFC-5670)" w:date="2016-09-13T14:29:00Z">
        <w:r w:rsidDel="00055AC4">
          <w:delText>NENG</w:delText>
        </w:r>
      </w:del>
      <w:ins w:id="8683" w:author="Perrine, Martin L. (GSFC-5670)" w:date="2016-09-13T14:29:00Z">
        <w:r w:rsidR="00055AC4">
          <w:t>DAPHNE</w:t>
        </w:r>
      </w:ins>
      <w:r w:rsidRPr="00E27E52">
        <w:t xml:space="preserve"> </w:t>
      </w:r>
      <w:del w:id="8684" w:author="Perrine, Martin L. (GSFC-5670)" w:date="2016-08-31T13:21:00Z">
        <w:r w:rsidRPr="00E27E52" w:rsidDel="00940336">
          <w:delText>system</w:delText>
        </w:r>
        <w:r w:rsidDel="00940336">
          <w:delText xml:space="preserve">s </w:delText>
        </w:r>
      </w:del>
      <w:ins w:id="8685" w:author="Perrine, Martin L. (GSFC-5670)" w:date="2016-08-31T13:21:00Z">
        <w:r w:rsidR="00940336">
          <w:t xml:space="preserve">under test record  </w:t>
        </w:r>
      </w:ins>
      <w:del w:id="8686" w:author="Perrine, Martin L. (GSFC-5670)" w:date="2016-08-31T13:20:00Z">
        <w:r w:rsidDel="00940336">
          <w:delText xml:space="preserve">fill </w:delText>
        </w:r>
      </w:del>
      <w:ins w:id="8687" w:author="Muhammad, Alimayo (GSFC-5660)" w:date="2016-08-17T11:49:00Z">
        <w:del w:id="8688" w:author="Perrine, Martin L. (GSFC-5670)" w:date="2016-08-31T13:21:00Z">
          <w:r w:rsidR="00377DFC" w:rsidDel="00940336">
            <w:fldChar w:fldCharType="begin"/>
          </w:r>
          <w:r w:rsidR="00377DFC" w:rsidDel="00940336">
            <w:delInstrText xml:space="preserve"> REF _Ref459197556 \h </w:delInstrText>
          </w:r>
        </w:del>
      </w:ins>
      <w:del w:id="8689" w:author="Perrine, Martin L. (GSFC-5670)" w:date="2016-08-31T13:21:00Z"/>
      <w:ins w:id="8690" w:author="Muhammad, Alimayo (GSFC-5660)" w:date="2016-08-17T11:49:00Z">
        <w:del w:id="8691" w:author="Perrine, Martin L. (GSFC-5670)" w:date="2016-08-31T13:21:00Z">
          <w:r w:rsidR="00377DFC" w:rsidDel="00940336">
            <w:fldChar w:fldCharType="separate"/>
          </w:r>
        </w:del>
        <w:del w:id="8692"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53</w:delText>
          </w:r>
        </w:del>
        <w:del w:id="8693" w:author="Perrine, Martin L. (GSFC-5670)" w:date="2016-08-31T13:21:00Z">
          <w:r w:rsidR="00377DFC" w:rsidDel="00940336">
            <w:fldChar w:fldCharType="end"/>
          </w:r>
          <w:r w:rsidR="00377DFC" w:rsidDel="00940336">
            <w:delText xml:space="preserve"> </w:delText>
          </w:r>
        </w:del>
      </w:ins>
      <w:del w:id="8694" w:author="Muhammad, Alimayo (GSFC-5660)" w:date="2016-08-17T11:49:00Z">
        <w:r w:rsidDel="00377DFC">
          <w:fldChar w:fldCharType="begin"/>
        </w:r>
        <w:r w:rsidDel="00377DFC">
          <w:delInstrText xml:space="preserve"> REF _Ref405806652 \h </w:delInstrText>
        </w:r>
        <w:r w:rsidDel="00377DFC">
          <w:fldChar w:fldCharType="separate"/>
        </w:r>
      </w:del>
      <w:del w:id="8695" w:author="Muhammad, Alimayo (GSFC-5660)" w:date="2016-08-15T15:01:00Z">
        <w:r w:rsidR="009273D6" w:rsidDel="007B050B">
          <w:delText xml:space="preserve">Table </w:delText>
        </w:r>
        <w:r w:rsidR="009273D6" w:rsidDel="007B050B">
          <w:rPr>
            <w:noProof/>
          </w:rPr>
          <w:delText>1</w:delText>
        </w:r>
      </w:del>
      <w:del w:id="8696" w:author="Muhammad, Alimayo (GSFC-5660)" w:date="2016-08-17T11:49:00Z">
        <w:r w:rsidDel="00377DFC">
          <w:fldChar w:fldCharType="end"/>
        </w:r>
        <w:r w:rsidRPr="00E27E52" w:rsidDel="00377DFC">
          <w:delText xml:space="preserve">, </w:delText>
        </w:r>
      </w:del>
      <w:del w:id="8697" w:author="Perrine, Martin L. (GSFC-5670)" w:date="2016-08-31T13:21:00Z">
        <w:r w:rsidDel="00940336">
          <w:delText xml:space="preserve">which </w:delText>
        </w:r>
        <w:r w:rsidRPr="00E27E52" w:rsidDel="00940336">
          <w:delText>record</w:delText>
        </w:r>
        <w:r w:rsidDel="00940336">
          <w:delText>s</w:delText>
        </w:r>
        <w:r w:rsidRPr="00E27E52" w:rsidDel="00940336">
          <w:delText xml:space="preserve"> </w:delText>
        </w:r>
      </w:del>
      <w:r w:rsidRPr="00E27E52">
        <w:t>the following information</w:t>
      </w:r>
      <w:ins w:id="8698" w:author="Perrine, Martin L. (GSFC-5670)" w:date="2016-08-31T13:21:00Z">
        <w:r w:rsidR="00940336">
          <w:t xml:space="preserve"> </w:t>
        </w:r>
      </w:ins>
      <w:ins w:id="8699" w:author="Perrine, Martin L. (GSFC-5670)" w:date="2016-08-31T13:28:00Z">
        <w:r w:rsidR="00D6546E">
          <w:t xml:space="preserve">into </w:t>
        </w:r>
        <w:r w:rsidR="00D6546E">
          <w:fldChar w:fldCharType="begin"/>
        </w:r>
        <w:r w:rsidR="00D6546E">
          <w:instrText xml:space="preserve"> REF _Ref460413464 \h </w:instrText>
        </w:r>
      </w:ins>
      <w:r w:rsidR="00D6546E">
        <w:fldChar w:fldCharType="separate"/>
      </w:r>
      <w:ins w:id="8700" w:author="Perrine, Martin L. (GSFC-5670)" w:date="2016-08-31T13:28:00Z">
        <w:r w:rsidR="00D6546E">
          <w:t xml:space="preserve">Table </w:t>
        </w:r>
        <w:r w:rsidR="00D6546E">
          <w:rPr>
            <w:noProof/>
          </w:rPr>
          <w:t>7</w:t>
        </w:r>
        <w:r w:rsidR="00D6546E">
          <w:fldChar w:fldCharType="end"/>
        </w:r>
      </w:ins>
      <w:ins w:id="8701" w:author="Perrine, Martin L. (GSFC-5670)" w:date="2016-08-31T13:21:00Z">
        <w:r w:rsidR="00D6546E">
          <w:t xml:space="preserve">, </w:t>
        </w:r>
      </w:ins>
      <w:ins w:id="8702" w:author="Perrine, Martin L. (GSFC-5670)" w:date="2016-08-31T13:29:00Z">
        <w:r w:rsidR="00D6546E">
          <w:t>from the M&amp;C log</w:t>
        </w:r>
      </w:ins>
      <w:ins w:id="8703" w:author="Perrine, Martin L. (GSFC-5670)" w:date="2016-09-01T09:27:00Z">
        <w:r w:rsidR="00C1173A">
          <w:t xml:space="preserve"> for each DUT and over-pass</w:t>
        </w:r>
      </w:ins>
      <w:ins w:id="8704" w:author="Perrine, Martin L. (GSFC-5670)" w:date="2016-08-31T13:29:00Z">
        <w:r w:rsidR="00D6546E">
          <w:t xml:space="preserve">, </w:t>
        </w:r>
      </w:ins>
      <w:ins w:id="8705" w:author="Perrine, Martin L. (GSFC-5670)" w:date="2016-08-31T13:21:00Z">
        <w:r w:rsidR="00D6546E">
          <w:t xml:space="preserve">see example </w:t>
        </w:r>
        <w:r w:rsidR="00940336">
          <w:t>shown in</w:t>
        </w:r>
      </w:ins>
      <w:ins w:id="8706" w:author="Perrine, Martin L. (GSFC-5670)" w:date="2016-08-31T13:22:00Z">
        <w:r w:rsidR="00D6546E">
          <w:t xml:space="preserve"> </w:t>
        </w:r>
        <w:r w:rsidR="00D6546E">
          <w:fldChar w:fldCharType="begin"/>
        </w:r>
        <w:r w:rsidR="00D6546E">
          <w:instrText xml:space="preserve"> REF _Ref460413082 \h </w:instrText>
        </w:r>
      </w:ins>
      <w:r w:rsidR="00D6546E">
        <w:fldChar w:fldCharType="separate"/>
      </w:r>
      <w:ins w:id="8707" w:author="Perrine, Martin L. (GSFC-5670)" w:date="2016-08-31T13:22:00Z">
        <w:r w:rsidR="00D6546E">
          <w:t xml:space="preserve">Figure </w:t>
        </w:r>
        <w:r w:rsidR="00D6546E">
          <w:rPr>
            <w:noProof/>
          </w:rPr>
          <w:t>6</w:t>
        </w:r>
        <w:r w:rsidR="00D6546E">
          <w:noBreakHyphen/>
        </w:r>
        <w:r w:rsidR="00D6546E">
          <w:rPr>
            <w:noProof/>
          </w:rPr>
          <w:t>59</w:t>
        </w:r>
        <w:r w:rsidR="00D6546E">
          <w:fldChar w:fldCharType="end"/>
        </w:r>
      </w:ins>
      <w:r>
        <w:t xml:space="preserve">: </w:t>
      </w:r>
    </w:p>
    <w:p w14:paraId="412A18D6" w14:textId="57964E10" w:rsidR="00C673AF" w:rsidRPr="00E27E52" w:rsidRDefault="00C673AF" w:rsidP="00C673AF">
      <w:pPr>
        <w:pStyle w:val="ListParagraph"/>
        <w:numPr>
          <w:ilvl w:val="1"/>
          <w:numId w:val="5"/>
        </w:numPr>
        <w:ind w:left="1800"/>
      </w:pPr>
      <w:del w:id="8708" w:author="Perrine, Martin L. (GSFC-5670)" w:date="2016-08-31T13:29:00Z">
        <w:r w:rsidRPr="00E27E52" w:rsidDel="00D6546E">
          <w:delText xml:space="preserve">Record </w:delText>
        </w:r>
      </w:del>
      <w:r w:rsidRPr="00E27E52">
        <w:t xml:space="preserve">the number of frames received into the </w:t>
      </w:r>
      <w:del w:id="8709" w:author="Perrine, Martin L. (GSFC-5670)" w:date="2016-09-13T14:30:00Z">
        <w:r w:rsidRPr="00E27E52" w:rsidDel="00055AC4">
          <w:delText>NEN Gateway</w:delText>
        </w:r>
      </w:del>
      <w:ins w:id="8710" w:author="Perrine, Martin L. (GSFC-5670)" w:date="2016-09-13T14:30:00Z">
        <w:r w:rsidR="00055AC4">
          <w:t>DAPHNE</w:t>
        </w:r>
      </w:ins>
      <w:r w:rsidRPr="00E27E52">
        <w:t xml:space="preserve"> (by Virtual Channel)</w:t>
      </w:r>
    </w:p>
    <w:p w14:paraId="070796EC" w14:textId="73929511" w:rsidR="00C673AF" w:rsidRPr="00E27E52" w:rsidRDefault="00C673AF" w:rsidP="00C673AF">
      <w:pPr>
        <w:pStyle w:val="ListParagraph"/>
        <w:numPr>
          <w:ilvl w:val="1"/>
          <w:numId w:val="5"/>
        </w:numPr>
        <w:ind w:left="1800"/>
      </w:pPr>
      <w:del w:id="8711" w:author="Perrine, Martin L. (GSFC-5670)" w:date="2016-08-31T13:29:00Z">
        <w:r w:rsidRPr="00E27E52" w:rsidDel="00D6546E">
          <w:delText xml:space="preserve">Record </w:delText>
        </w:r>
      </w:del>
      <w:r w:rsidRPr="00E27E52">
        <w:t>the number of files produced</w:t>
      </w:r>
    </w:p>
    <w:p w14:paraId="493592A8" w14:textId="596DA62F" w:rsidR="00C673AF" w:rsidRPr="00E27E52" w:rsidRDefault="00C673AF" w:rsidP="00C673AF">
      <w:pPr>
        <w:pStyle w:val="ListParagraph"/>
        <w:numPr>
          <w:ilvl w:val="1"/>
          <w:numId w:val="5"/>
        </w:numPr>
        <w:ind w:left="1800"/>
      </w:pPr>
      <w:del w:id="8712" w:author="Perrine, Martin L. (GSFC-5670)" w:date="2016-08-31T13:29:00Z">
        <w:r w:rsidRPr="00E27E52" w:rsidDel="00D6546E">
          <w:delText xml:space="preserve">Record </w:delText>
        </w:r>
      </w:del>
      <w:r w:rsidRPr="00E27E52">
        <w:t>the number of files delivered</w:t>
      </w:r>
    </w:p>
    <w:p w14:paraId="018883D0" w14:textId="34A50B98" w:rsidR="00C9508F" w:rsidRDefault="00C673AF">
      <w:pPr>
        <w:pStyle w:val="ListParagraph"/>
        <w:numPr>
          <w:ilvl w:val="0"/>
          <w:numId w:val="5"/>
        </w:numPr>
        <w:rPr>
          <w:ins w:id="8713" w:author="Perrine, Martin L. (GSFC-5670)" w:date="2016-09-01T09:20:00Z"/>
        </w:rPr>
        <w:pPrChange w:id="8714" w:author="Perrine, Martin L. (GSFC-5670)" w:date="2016-08-31T14:11:00Z">
          <w:pPr>
            <w:pStyle w:val="ListParagraph"/>
            <w:numPr>
              <w:ilvl w:val="1"/>
              <w:numId w:val="5"/>
            </w:numPr>
            <w:ind w:left="1800" w:hanging="360"/>
          </w:pPr>
        </w:pPrChange>
      </w:pPr>
      <w:del w:id="8715" w:author="Perrine, Martin L. (GSFC-5670)" w:date="2016-08-31T13:30:00Z">
        <w:r w:rsidRPr="00E27E52" w:rsidDel="00D6546E">
          <w:delText xml:space="preserve">Record </w:delText>
        </w:r>
      </w:del>
      <w:del w:id="8716" w:author="Perrine, Martin L. (GSFC-5670)" w:date="2016-09-01T09:29:00Z">
        <w:r w:rsidRPr="00E27E52" w:rsidDel="00C1173A">
          <w:delText>secure/full size disk utilization</w:delText>
        </w:r>
      </w:del>
      <w:ins w:id="8717" w:author="Perrine, Martin L. (GSFC-5670)" w:date="2016-09-01T09:20:00Z">
        <w:r w:rsidR="00FA61FE">
          <w:t>Obtain</w:t>
        </w:r>
      </w:ins>
      <w:ins w:id="8718" w:author="Perrine, Martin L. (GSFC-5670)" w:date="2016-08-31T14:11:00Z">
        <w:r w:rsidR="00C9508F">
          <w:t xml:space="preserve"> VC counts from the MOC for comparison to the M&amp;C report numbers.</w:t>
        </w:r>
      </w:ins>
    </w:p>
    <w:p w14:paraId="6C03B5AF" w14:textId="1AA4D3C9" w:rsidR="00FA61FE" w:rsidRDefault="00FA61FE">
      <w:pPr>
        <w:pStyle w:val="ListParagraph"/>
        <w:numPr>
          <w:ilvl w:val="0"/>
          <w:numId w:val="5"/>
        </w:numPr>
        <w:rPr>
          <w:ins w:id="8719" w:author="Perrine, Martin L. (GSFC-5670)" w:date="2016-09-01T09:20:00Z"/>
        </w:rPr>
        <w:pPrChange w:id="8720" w:author="Perrine, Martin L. (GSFC-5670)" w:date="2016-08-31T14:11:00Z">
          <w:pPr>
            <w:pStyle w:val="ListParagraph"/>
            <w:numPr>
              <w:ilvl w:val="1"/>
              <w:numId w:val="5"/>
            </w:numPr>
            <w:ind w:left="1800" w:hanging="360"/>
          </w:pPr>
        </w:pPrChange>
      </w:pPr>
      <w:ins w:id="8721" w:author="Perrine, Martin L. (GSFC-5670)" w:date="2016-09-01T09:20:00Z">
        <w:r>
          <w:t xml:space="preserve">Repeat </w:t>
        </w:r>
      </w:ins>
      <w:ins w:id="8722" w:author="Perrine, Martin L. (GSFC-5670)" w:date="2016-09-02T14:27:00Z">
        <w:r w:rsidR="003B66CD">
          <w:t xml:space="preserve">1 through 6 </w:t>
        </w:r>
      </w:ins>
      <w:ins w:id="8723" w:author="Perrine, Martin L. (GSFC-5670)" w:date="2016-09-01T09:20:00Z">
        <w:r>
          <w:t>for additional overpasses.</w:t>
        </w:r>
      </w:ins>
    </w:p>
    <w:p w14:paraId="655DEC17" w14:textId="52102D2A" w:rsidR="00FA61FE" w:rsidRDefault="00FA61FE">
      <w:pPr>
        <w:pStyle w:val="ListParagraph"/>
        <w:numPr>
          <w:ilvl w:val="0"/>
          <w:numId w:val="5"/>
        </w:numPr>
        <w:pPrChange w:id="8724" w:author="Perrine, Martin L. (GSFC-5670)" w:date="2016-08-31T14:11:00Z">
          <w:pPr>
            <w:pStyle w:val="ListParagraph"/>
            <w:numPr>
              <w:ilvl w:val="1"/>
              <w:numId w:val="5"/>
            </w:numPr>
            <w:ind w:left="1800" w:hanging="360"/>
          </w:pPr>
        </w:pPrChange>
      </w:pPr>
      <w:ins w:id="8725" w:author="Perrine, Martin L. (GSFC-5670)" w:date="2016-09-01T09:21:00Z">
        <w:r>
          <w:t xml:space="preserve">Repeat </w:t>
        </w:r>
      </w:ins>
      <w:ins w:id="8726" w:author="Perrine, Martin L. (GSFC-5670)" w:date="2016-09-02T14:27:00Z">
        <w:r w:rsidR="003B66CD">
          <w:t xml:space="preserve">1 through 7 </w:t>
        </w:r>
      </w:ins>
      <w:ins w:id="8727" w:author="Perrine, Martin L. (GSFC-5670)" w:date="2016-09-01T09:21:00Z">
        <w:r>
          <w:t xml:space="preserve">for additional </w:t>
        </w:r>
      </w:ins>
      <w:ins w:id="8728" w:author="Perrine, Martin L. (GSFC-5670)" w:date="2016-09-13T14:29:00Z">
        <w:r w:rsidR="00055AC4">
          <w:t>DAPHNE</w:t>
        </w:r>
      </w:ins>
      <w:ins w:id="8729" w:author="Perrine, Martin L. (GSFC-5670)" w:date="2016-09-02T14:26:00Z">
        <w:r w:rsidR="003B66CD">
          <w:t xml:space="preserve"> combinations and </w:t>
        </w:r>
      </w:ins>
      <w:ins w:id="8730" w:author="Perrine, Martin L. (GSFC-5670)" w:date="2016-09-01T09:21:00Z">
        <w:r>
          <w:t>configurations.</w:t>
        </w:r>
      </w:ins>
    </w:p>
    <w:p w14:paraId="1A0E25D6" w14:textId="77777777" w:rsidR="00C9508F" w:rsidRDefault="00C9508F">
      <w:pPr>
        <w:rPr>
          <w:ins w:id="8731" w:author="Perrine, Martin L. (GSFC-5670)" w:date="2016-09-01T09:21:00Z"/>
        </w:rPr>
        <w:pPrChange w:id="8732" w:author="Perrine, Martin L. (GSFC-5670)" w:date="2016-08-31T14:11:00Z">
          <w:pPr>
            <w:ind w:left="720"/>
          </w:pPr>
        </w:pPrChange>
      </w:pPr>
    </w:p>
    <w:p w14:paraId="2ACC9BA3" w14:textId="77777777" w:rsidR="00FA61FE" w:rsidRDefault="00FA61FE">
      <w:pPr>
        <w:rPr>
          <w:ins w:id="8733" w:author="Perrine, Martin L. (GSFC-5670)" w:date="2016-08-31T14:02:00Z"/>
        </w:rPr>
        <w:pPrChange w:id="8734" w:author="Perrine, Martin L. (GSFC-5670)" w:date="2016-08-31T14:11:00Z">
          <w:pPr>
            <w:ind w:left="720"/>
          </w:pPr>
        </w:pPrChange>
      </w:pPr>
    </w:p>
    <w:p w14:paraId="60A8652A" w14:textId="16E874AF" w:rsidR="003B66CD" w:rsidRDefault="00C9508F" w:rsidP="00C673AF">
      <w:pPr>
        <w:ind w:left="720"/>
        <w:rPr>
          <w:ins w:id="8735" w:author="Perrine, Martin L. (GSFC-5670)" w:date="2016-09-02T14:28:00Z"/>
        </w:rPr>
      </w:pPr>
      <w:ins w:id="8736" w:author="Perrine, Martin L. (GSFC-5670)" w:date="2016-08-31T14:02:00Z">
        <w:r>
          <w:rPr>
            <w:b/>
          </w:rPr>
          <w:t>Pass/Fail Criteria:</w:t>
        </w:r>
        <w:r>
          <w:t xml:space="preserve"> For the test to be considered as a pass, both the Operational </w:t>
        </w:r>
      </w:ins>
      <w:ins w:id="8737" w:author="Perrine, Martin L. (GSFC-5670)" w:date="2016-09-13T14:29:00Z">
        <w:r w:rsidR="00055AC4">
          <w:t>DAPHNE</w:t>
        </w:r>
      </w:ins>
      <w:ins w:id="8738" w:author="Perrine, Martin L. (GSFC-5670)" w:date="2016-08-31T14:02:00Z">
        <w:r>
          <w:t xml:space="preserve"> and </w:t>
        </w:r>
      </w:ins>
      <w:ins w:id="8739" w:author="Perrine, Martin L. (GSFC-5670)" w:date="2016-09-13T16:46:00Z">
        <w:r w:rsidR="00AE198C">
          <w:t>DAPHNE</w:t>
        </w:r>
      </w:ins>
      <w:ins w:id="8740" w:author="Perrine, Martin L. (GSFC-5670)" w:date="2016-08-31T14:02:00Z">
        <w:r>
          <w:t xml:space="preserve"> under test numbers should match 1:1 for the 6 check points listed in </w:t>
        </w:r>
        <w:r>
          <w:fldChar w:fldCharType="begin"/>
        </w:r>
        <w:r>
          <w:instrText xml:space="preserve"> REF _Ref460413464 \h </w:instrText>
        </w:r>
      </w:ins>
      <w:ins w:id="8741" w:author="Perrine, Martin L. (GSFC-5670)" w:date="2016-08-31T14:02:00Z">
        <w:r>
          <w:fldChar w:fldCharType="separate"/>
        </w:r>
        <w:r>
          <w:t xml:space="preserve">Table </w:t>
        </w:r>
        <w:r>
          <w:rPr>
            <w:noProof/>
          </w:rPr>
          <w:t>7</w:t>
        </w:r>
        <w:r>
          <w:fldChar w:fldCharType="end"/>
        </w:r>
        <w:r>
          <w:t>.</w:t>
        </w:r>
      </w:ins>
      <w:ins w:id="8742" w:author="Perrine, Martin L. (GSFC-5670)" w:date="2016-08-31T14:10:00Z">
        <w:r>
          <w:t xml:space="preserve"> If counts from the MOC are available they should also match the other two.</w:t>
        </w:r>
      </w:ins>
    </w:p>
    <w:p w14:paraId="138DE33F" w14:textId="373DE562" w:rsidR="00C673AF" w:rsidRDefault="00C673AF" w:rsidP="00C673AF">
      <w:pPr>
        <w:ind w:left="720"/>
        <w:rPr>
          <w:b/>
        </w:rPr>
      </w:pPr>
      <w:del w:id="8743" w:author="Perrine, Martin L. (GSFC-5670)" w:date="2016-08-31T13:38:00Z">
        <w:r w:rsidDel="00D6546E">
          <w:delText xml:space="preserve">Note: </w:delText>
        </w:r>
      </w:del>
      <w:ins w:id="8744" w:author="Muhammad, Alimayo (GSFC-5660)" w:date="2016-08-25T09:39:00Z">
        <w:del w:id="8745" w:author="Perrine, Martin L. (GSFC-5670)" w:date="2016-08-31T13:38:00Z">
          <w:r w:rsidR="00284666" w:rsidDel="00D6546E">
            <w:delText>T</w:delText>
          </w:r>
        </w:del>
      </w:ins>
      <w:del w:id="8746" w:author="Perrine, Martin L. (GSFC-5670)" w:date="2016-08-31T13:38:00Z">
        <w:r w:rsidDel="00D6546E">
          <w:delText xml:space="preserve">the information needed to fill </w:delText>
        </w:r>
      </w:del>
      <w:ins w:id="8747" w:author="Muhammad, Alimayo (GSFC-5660)" w:date="2016-08-17T11:54:00Z">
        <w:del w:id="8748" w:author="Perrine, Martin L. (GSFC-5670)" w:date="2016-08-31T13:38:00Z">
          <w:r w:rsidR="00D874A6" w:rsidDel="00D6546E">
            <w:fldChar w:fldCharType="begin"/>
          </w:r>
          <w:r w:rsidR="00D874A6" w:rsidDel="00D6546E">
            <w:delInstrText xml:space="preserve"> REF _Ref459198187 \h </w:delInstrText>
          </w:r>
        </w:del>
      </w:ins>
      <w:del w:id="8749" w:author="Perrine, Martin L. (GSFC-5670)" w:date="2016-08-31T13:38:00Z">
        <w:r w:rsidR="00D874A6" w:rsidDel="00D6546E">
          <w:fldChar w:fldCharType="separate"/>
        </w:r>
      </w:del>
      <w:ins w:id="8750" w:author="Muhammad, Alimayo (GSFC-5660)" w:date="2016-08-17T11:54:00Z">
        <w:del w:id="8751" w:author="Perrine, Martin L. (GSFC-5670)" w:date="2016-08-31T11:09:00Z">
          <w:r w:rsidR="00D874A6" w:rsidDel="00EF27DF">
            <w:delText xml:space="preserve">Table </w:delText>
          </w:r>
          <w:r w:rsidR="00D874A6" w:rsidDel="00EF27DF">
            <w:rPr>
              <w:noProof/>
            </w:rPr>
            <w:delText xml:space="preserve">7 </w:delText>
          </w:r>
        </w:del>
        <w:del w:id="8752" w:author="Perrine, Martin L. (GSFC-5670)" w:date="2016-08-31T13:38:00Z">
          <w:r w:rsidR="00D874A6" w:rsidDel="00D6546E">
            <w:fldChar w:fldCharType="end"/>
          </w:r>
        </w:del>
      </w:ins>
      <w:del w:id="8753" w:author="Perrine, Martin L. (GSFC-5670)" w:date="2016-08-31T13:38:00Z">
        <w:r w:rsidDel="00D6546E">
          <w:fldChar w:fldCharType="begin"/>
        </w:r>
        <w:r w:rsidDel="00D6546E">
          <w:delInstrText xml:space="preserve"> REF _Ref405806652 \h </w:delInstrText>
        </w:r>
        <w:r w:rsidDel="00D6546E">
          <w:fldChar w:fldCharType="separate"/>
        </w:r>
        <w:r w:rsidR="009273D6" w:rsidDel="00D6546E">
          <w:delText xml:space="preserve">Table </w:delText>
        </w:r>
        <w:r w:rsidR="009273D6" w:rsidDel="00D6546E">
          <w:rPr>
            <w:noProof/>
          </w:rPr>
          <w:delText>1</w:delText>
        </w:r>
        <w:r w:rsidDel="00D6546E">
          <w:fldChar w:fldCharType="end"/>
        </w:r>
        <w:r w:rsidDel="00D6546E">
          <w:delText xml:space="preserve"> below are all illustrated in </w:delText>
        </w:r>
      </w:del>
      <w:ins w:id="8754" w:author="Muhammad, Alimayo (GSFC-5660)" w:date="2016-08-17T11:54:00Z">
        <w:del w:id="8755" w:author="Perrine, Martin L. (GSFC-5670)" w:date="2016-08-31T13:38:00Z">
          <w:r w:rsidR="00D874A6" w:rsidDel="00D6546E">
            <w:fldChar w:fldCharType="begin"/>
          </w:r>
          <w:r w:rsidR="00D874A6" w:rsidDel="00D6546E">
            <w:delInstrText xml:space="preserve"> REF _Ref459197556 \h </w:delInstrText>
          </w:r>
        </w:del>
      </w:ins>
      <w:del w:id="8756" w:author="Perrine, Martin L. (GSFC-5670)" w:date="2016-08-31T13:38:00Z"/>
      <w:ins w:id="8757" w:author="Muhammad, Alimayo (GSFC-5660)" w:date="2016-08-17T11:54:00Z">
        <w:del w:id="8758" w:author="Perrine, Martin L. (GSFC-5670)" w:date="2016-08-31T13:38:00Z">
          <w:r w:rsidR="00D874A6" w:rsidDel="00D6546E">
            <w:fldChar w:fldCharType="separate"/>
          </w:r>
        </w:del>
        <w:del w:id="8759" w:author="Perrine, Martin L. (GSFC-5670)" w:date="2016-08-31T11:09:00Z">
          <w:r w:rsidR="00D874A6" w:rsidDel="00EF27DF">
            <w:delText xml:space="preserve">Figure </w:delText>
          </w:r>
          <w:r w:rsidR="00D874A6" w:rsidDel="00EF27DF">
            <w:rPr>
              <w:noProof/>
            </w:rPr>
            <w:delText>6</w:delText>
          </w:r>
          <w:r w:rsidR="00D874A6" w:rsidDel="00EF27DF">
            <w:noBreakHyphen/>
          </w:r>
          <w:r w:rsidR="00D874A6" w:rsidDel="00EF27DF">
            <w:rPr>
              <w:noProof/>
            </w:rPr>
            <w:delText>53</w:delText>
          </w:r>
        </w:del>
        <w:del w:id="8760" w:author="Perrine, Martin L. (GSFC-5670)" w:date="2016-08-31T13:38:00Z">
          <w:r w:rsidR="00D874A6" w:rsidDel="00D6546E">
            <w:fldChar w:fldCharType="end"/>
          </w:r>
          <w:r w:rsidR="00D874A6" w:rsidDel="00D6546E">
            <w:delText>.</w:delText>
          </w:r>
        </w:del>
      </w:ins>
      <w:del w:id="8761" w:author="Muhammad, Alimayo (GSFC-5660)" w:date="2016-08-17T11:54:00Z">
        <w:r w:rsidDel="00D874A6">
          <w:fldChar w:fldCharType="begin"/>
        </w:r>
        <w:r w:rsidDel="00D874A6">
          <w:delInstrText xml:space="preserve"> REF _Ref407011434 \h </w:delInstrText>
        </w:r>
        <w:r w:rsidDel="00D874A6">
          <w:fldChar w:fldCharType="separate"/>
        </w:r>
      </w:del>
      <w:del w:id="8762" w:author="Muhammad, Alimayo (GSFC-5660)" w:date="2016-08-15T15:01:00Z">
        <w:r w:rsidR="009273D6" w:rsidDel="007B050B">
          <w:delText xml:space="preserve">Figure </w:delText>
        </w:r>
        <w:r w:rsidR="009273D6" w:rsidDel="007B050B">
          <w:rPr>
            <w:noProof/>
          </w:rPr>
          <w:delText>2</w:delText>
        </w:r>
      </w:del>
      <w:del w:id="8763" w:author="Muhammad, Alimayo (GSFC-5660)" w:date="2016-08-17T11:54:00Z">
        <w:r w:rsidDel="00D874A6">
          <w:fldChar w:fldCharType="end"/>
        </w:r>
        <w:r w:rsidDel="00D874A6">
          <w:delText>.</w:delText>
        </w:r>
        <w:r w:rsidDel="00D874A6">
          <w:rPr>
            <w:b/>
          </w:rPr>
          <w:delText xml:space="preserve"> </w:delText>
        </w:r>
      </w:del>
    </w:p>
    <w:p w14:paraId="4553A0FB" w14:textId="5C69AFDA" w:rsidR="00C673AF" w:rsidRDefault="00D6546E" w:rsidP="00C673AF">
      <w:pPr>
        <w:ind w:left="720"/>
        <w:rPr>
          <w:ins w:id="8764" w:author="Perrine, Martin L. (GSFC-5670)" w:date="2016-08-31T14:01:00Z"/>
          <w:b/>
        </w:rPr>
      </w:pPr>
      <w:ins w:id="8765" w:author="Perrine, Martin L. (GSFC-5670)" w:date="2016-08-31T14:01:00Z">
        <w:r>
          <w:rPr>
            <w:noProof/>
          </w:rPr>
          <w:drawing>
            <wp:inline distT="0" distB="0" distL="0" distR="0" wp14:anchorId="5D8C22BF" wp14:editId="641DF072">
              <wp:extent cx="2909233" cy="2619784"/>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4975" cy="2633960"/>
                      </a:xfrm>
                      <a:prstGeom prst="rect">
                        <a:avLst/>
                      </a:prstGeom>
                    </pic:spPr>
                  </pic:pic>
                </a:graphicData>
              </a:graphic>
            </wp:inline>
          </w:drawing>
        </w:r>
      </w:ins>
    </w:p>
    <w:p w14:paraId="6B9E374D" w14:textId="3136CB03" w:rsidR="00D6546E" w:rsidRDefault="00D6546E" w:rsidP="00C673AF">
      <w:pPr>
        <w:ind w:left="720"/>
        <w:rPr>
          <w:ins w:id="8766" w:author="Perrine, Martin L. (GSFC-5670)" w:date="2016-08-31T14:01:00Z"/>
        </w:rPr>
      </w:pPr>
      <w:bookmarkStart w:id="8767" w:name="_Ref461101466"/>
      <w:ins w:id="8768" w:author="Perrine, Martin L. (GSFC-5670)" w:date="2016-08-31T14:01: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59</w:t>
        </w:r>
        <w:r>
          <w:fldChar w:fldCharType="end"/>
        </w:r>
        <w:bookmarkEnd w:id="8767"/>
        <w:r>
          <w:t xml:space="preserve"> Example </w:t>
        </w:r>
      </w:ins>
      <w:ins w:id="8769" w:author="Perrine, Martin L. (GSFC-5670)" w:date="2016-09-13T14:29:00Z">
        <w:r w:rsidR="00055AC4">
          <w:t>DAPHNE</w:t>
        </w:r>
      </w:ins>
      <w:ins w:id="8770" w:author="Perrine, Martin L. (GSFC-5670)" w:date="2016-08-31T14:01:00Z">
        <w:r>
          <w:t xml:space="preserve"> Sample </w:t>
        </w:r>
      </w:ins>
      <w:ins w:id="8771" w:author="Perrine, Martin L. (GSFC-5670)" w:date="2016-09-01T09:44:00Z">
        <w:r w:rsidR="00C03E2F">
          <w:t>M&amp;C Log File</w:t>
        </w:r>
      </w:ins>
    </w:p>
    <w:p w14:paraId="1EE3066A" w14:textId="77777777" w:rsidR="00D6546E" w:rsidRDefault="00D6546E" w:rsidP="00C673AF">
      <w:pPr>
        <w:ind w:left="720"/>
        <w:rPr>
          <w:ins w:id="8772" w:author="Perrine, Martin L. (GSFC-5670)" w:date="2016-08-31T14:01:00Z"/>
        </w:rPr>
      </w:pPr>
    </w:p>
    <w:p w14:paraId="0679CA95" w14:textId="77777777" w:rsidR="00D6546E" w:rsidRDefault="00D6546E" w:rsidP="00C673AF">
      <w:pPr>
        <w:ind w:left="720"/>
        <w:rPr>
          <w:b/>
        </w:rPr>
      </w:pPr>
    </w:p>
    <w:p w14:paraId="3453A6C2" w14:textId="77777777" w:rsidR="00C673AF" w:rsidRDefault="00C673AF" w:rsidP="00C673AF">
      <w:pPr>
        <w:ind w:left="720"/>
        <w:rPr>
          <w:b/>
        </w:rPr>
      </w:pPr>
      <w:r w:rsidRPr="00927859">
        <w:rPr>
          <w:b/>
        </w:rPr>
        <w:t>Results:</w:t>
      </w:r>
    </w:p>
    <w:p w14:paraId="083137B2" w14:textId="77777777" w:rsidR="00C673AF" w:rsidRDefault="00C673AF" w:rsidP="005152B5">
      <w:pPr>
        <w:pStyle w:val="Caption"/>
      </w:pPr>
      <w:bookmarkStart w:id="8773" w:name="_Ref460413464"/>
      <w:bookmarkStart w:id="8774" w:name="_Ref459198187"/>
      <w:bookmarkStart w:id="8775" w:name="_Toc460236108"/>
      <w:r>
        <w:t xml:space="preserve">Table </w:t>
      </w:r>
      <w:fldSimple w:instr=" SEQ Table \* ARABIC ">
        <w:ins w:id="8776" w:author="Perrine, Martin L. (GSFC-5670)" w:date="2016-09-02T15:15:00Z">
          <w:r w:rsidR="00C92146">
            <w:rPr>
              <w:noProof/>
            </w:rPr>
            <w:t>8</w:t>
          </w:r>
        </w:ins>
        <w:del w:id="8777" w:author="Perrine, Martin L. (GSFC-5670)" w:date="2016-09-02T15:15:00Z">
          <w:r w:rsidR="00717CB6" w:rsidDel="00C92146">
            <w:rPr>
              <w:noProof/>
            </w:rPr>
            <w:delText>7</w:delText>
          </w:r>
        </w:del>
      </w:fldSimple>
      <w:bookmarkEnd w:id="8773"/>
      <w:r>
        <w:rPr>
          <w:noProof/>
        </w:rPr>
        <w:t xml:space="preserve"> Parallel Test check points</w:t>
      </w:r>
      <w:bookmarkEnd w:id="8774"/>
      <w:bookmarkEnd w:id="8775"/>
    </w:p>
    <w:tbl>
      <w:tblPr>
        <w:tblStyle w:val="TableGrid"/>
        <w:tblW w:w="8617" w:type="dxa"/>
        <w:tblInd w:w="720" w:type="dxa"/>
        <w:tblLayout w:type="fixed"/>
        <w:tblLook w:val="04A0" w:firstRow="1" w:lastRow="0" w:firstColumn="1" w:lastColumn="0" w:noHBand="0" w:noVBand="1"/>
        <w:tblPrChange w:id="8778" w:author="Perrine, Martin L. (GSFC-5670)" w:date="2016-08-31T14:10:00Z">
          <w:tblPr>
            <w:tblStyle w:val="TableGrid"/>
            <w:tblW w:w="15205" w:type="dxa"/>
            <w:tblInd w:w="720" w:type="dxa"/>
            <w:tblLayout w:type="fixed"/>
            <w:tblLook w:val="04A0" w:firstRow="1" w:lastRow="0" w:firstColumn="1" w:lastColumn="0" w:noHBand="0" w:noVBand="1"/>
          </w:tblPr>
        </w:tblPrChange>
      </w:tblPr>
      <w:tblGrid>
        <w:gridCol w:w="1988"/>
        <w:gridCol w:w="1325"/>
        <w:gridCol w:w="1326"/>
        <w:gridCol w:w="1326"/>
        <w:gridCol w:w="1326"/>
        <w:gridCol w:w="1326"/>
        <w:tblGridChange w:id="8779">
          <w:tblGrid>
            <w:gridCol w:w="1988"/>
            <w:gridCol w:w="1325"/>
            <w:gridCol w:w="1326"/>
            <w:gridCol w:w="1326"/>
            <w:gridCol w:w="1326"/>
            <w:gridCol w:w="1326"/>
          </w:tblGrid>
        </w:tblGridChange>
      </w:tblGrid>
      <w:tr w:rsidR="00C9508F" w14:paraId="7C4244BF" w14:textId="77777777" w:rsidTr="00C9508F">
        <w:tc>
          <w:tcPr>
            <w:tcW w:w="1988" w:type="dxa"/>
            <w:tcPrChange w:id="8780" w:author="Perrine, Martin L. (GSFC-5670)" w:date="2016-08-31T14:10:00Z">
              <w:tcPr>
                <w:tcW w:w="1080" w:type="dxa"/>
              </w:tcPr>
            </w:tcPrChange>
          </w:tcPr>
          <w:p w14:paraId="63326B9F" w14:textId="77777777" w:rsidR="00C9508F" w:rsidRDefault="00C9508F" w:rsidP="00605644">
            <w:r>
              <w:t>Check Point</w:t>
            </w:r>
          </w:p>
        </w:tc>
        <w:tc>
          <w:tcPr>
            <w:tcW w:w="1325" w:type="dxa"/>
            <w:tcPrChange w:id="8781" w:author="Perrine, Martin L. (GSFC-5670)" w:date="2016-08-31T14:10:00Z">
              <w:tcPr>
                <w:tcW w:w="720" w:type="dxa"/>
              </w:tcPr>
            </w:tcPrChange>
          </w:tcPr>
          <w:p w14:paraId="2057A94D" w14:textId="1E16F621" w:rsidR="00C9508F" w:rsidRDefault="00C9508F">
            <w:del w:id="8782" w:author="Perrine, Martin L. (GSFC-5670)" w:date="2016-08-31T14:09:00Z">
              <w:r w:rsidDel="00C9508F">
                <w:delText xml:space="preserve">Operational </w:delText>
              </w:r>
            </w:del>
            <w:proofErr w:type="spellStart"/>
            <w:ins w:id="8783" w:author="Perrine, Martin L. (GSFC-5670)" w:date="2016-08-31T14:09:00Z">
              <w:r>
                <w:t>Orig</w:t>
              </w:r>
              <w:proofErr w:type="spellEnd"/>
              <w:r>
                <w:t xml:space="preserve"> </w:t>
              </w:r>
            </w:ins>
            <w:del w:id="8784" w:author="Perrine, Martin L. (GSFC-5670)" w:date="2016-09-13T14:29:00Z">
              <w:r w:rsidDel="00055AC4">
                <w:delText>NENG</w:delText>
              </w:r>
            </w:del>
            <w:ins w:id="8785" w:author="Perrine, Martin L. (GSFC-5670)" w:date="2016-09-13T14:29:00Z">
              <w:r w:rsidR="00055AC4">
                <w:t>DAPHNE</w:t>
              </w:r>
            </w:ins>
            <w:ins w:id="8786" w:author="Perrine, Martin L. (GSFC-5670)" w:date="2016-09-01T09:22:00Z">
              <w:r w:rsidR="00FA61FE">
                <w:t xml:space="preserve"> at M&amp;C</w:t>
              </w:r>
            </w:ins>
          </w:p>
        </w:tc>
        <w:tc>
          <w:tcPr>
            <w:tcW w:w="1326" w:type="dxa"/>
            <w:tcPrChange w:id="8787" w:author="Perrine, Martin L. (GSFC-5670)" w:date="2016-08-31T14:10:00Z">
              <w:tcPr>
                <w:tcW w:w="720" w:type="dxa"/>
              </w:tcPr>
            </w:tcPrChange>
          </w:tcPr>
          <w:p w14:paraId="5E06B015" w14:textId="71ED00C4" w:rsidR="00C9508F" w:rsidRDefault="00C9508F">
            <w:ins w:id="8788" w:author="Perrine, Martin L. (GSFC-5670)" w:date="2016-08-31T14:09:00Z">
              <w:r>
                <w:t xml:space="preserve">New </w:t>
              </w:r>
            </w:ins>
            <w:del w:id="8789" w:author="Perrine, Martin L. (GSFC-5670)" w:date="2016-09-13T14:29:00Z">
              <w:r w:rsidDel="00055AC4">
                <w:delText>NENG</w:delText>
              </w:r>
            </w:del>
            <w:ins w:id="8790" w:author="Perrine, Martin L. (GSFC-5670)" w:date="2016-09-13T14:29:00Z">
              <w:r w:rsidR="00055AC4">
                <w:t>DAPHNE</w:t>
              </w:r>
            </w:ins>
            <w:r>
              <w:t xml:space="preserve"> </w:t>
            </w:r>
            <w:ins w:id="8791" w:author="Perrine, Martin L. (GSFC-5670)" w:date="2016-09-01T09:22:00Z">
              <w:r w:rsidR="00FA61FE">
                <w:t>at M&amp;C</w:t>
              </w:r>
            </w:ins>
            <w:del w:id="8792" w:author="Perrine, Martin L. (GSFC-5670)" w:date="2016-08-31T14:09:00Z">
              <w:r w:rsidDel="00C9508F">
                <w:delText>under test</w:delText>
              </w:r>
            </w:del>
          </w:p>
        </w:tc>
        <w:tc>
          <w:tcPr>
            <w:tcW w:w="1326" w:type="dxa"/>
            <w:tcPrChange w:id="8793" w:author="Perrine, Martin L. (GSFC-5670)" w:date="2016-08-31T14:10:00Z">
              <w:tcPr>
                <w:tcW w:w="720" w:type="dxa"/>
              </w:tcPr>
            </w:tcPrChange>
          </w:tcPr>
          <w:p w14:paraId="6F8B362B" w14:textId="0ACB9938" w:rsidR="00C9508F" w:rsidRDefault="00C9508F" w:rsidP="00605644">
            <w:ins w:id="8794" w:author="Perrine, Martin L. (GSFC-5670)" w:date="2016-08-31T14:09:00Z">
              <w:r>
                <w:t>Orig. at MOC</w:t>
              </w:r>
            </w:ins>
          </w:p>
        </w:tc>
        <w:tc>
          <w:tcPr>
            <w:tcW w:w="1326" w:type="dxa"/>
            <w:tcPrChange w:id="8795" w:author="Perrine, Martin L. (GSFC-5670)" w:date="2016-08-31T14:10:00Z">
              <w:tcPr>
                <w:tcW w:w="720" w:type="dxa"/>
              </w:tcPr>
            </w:tcPrChange>
          </w:tcPr>
          <w:p w14:paraId="4AA9F646" w14:textId="3FC1BA02" w:rsidR="00C9508F" w:rsidRDefault="00C9508F" w:rsidP="00605644">
            <w:ins w:id="8796" w:author="Perrine, Martin L. (GSFC-5670)" w:date="2016-08-31T14:09:00Z">
              <w:r>
                <w:t>New at MOC</w:t>
              </w:r>
            </w:ins>
          </w:p>
        </w:tc>
        <w:tc>
          <w:tcPr>
            <w:tcW w:w="1326" w:type="dxa"/>
            <w:tcPrChange w:id="8797" w:author="Perrine, Martin L. (GSFC-5670)" w:date="2016-08-31T14:10:00Z">
              <w:tcPr>
                <w:tcW w:w="720" w:type="dxa"/>
              </w:tcPr>
            </w:tcPrChange>
          </w:tcPr>
          <w:p w14:paraId="419E0FE9" w14:textId="4A5665C6" w:rsidR="00C9508F" w:rsidRDefault="00C9508F" w:rsidP="00605644">
            <w:r>
              <w:t>Pass/Fail</w:t>
            </w:r>
          </w:p>
        </w:tc>
      </w:tr>
      <w:tr w:rsidR="00C9508F" w14:paraId="78E524B8" w14:textId="77777777" w:rsidTr="00C9508F">
        <w:tc>
          <w:tcPr>
            <w:tcW w:w="1988" w:type="dxa"/>
            <w:tcPrChange w:id="8798" w:author="Perrine, Martin L. (GSFC-5670)" w:date="2016-08-31T14:10:00Z">
              <w:tcPr>
                <w:tcW w:w="1080" w:type="dxa"/>
              </w:tcPr>
            </w:tcPrChange>
          </w:tcPr>
          <w:p w14:paraId="155450BF" w14:textId="77777777" w:rsidR="00C9508F" w:rsidRDefault="00C9508F" w:rsidP="00605644">
            <w:pPr>
              <w:jc w:val="left"/>
            </w:pPr>
            <w:r>
              <w:t>FEP # of Frames received</w:t>
            </w:r>
          </w:p>
        </w:tc>
        <w:tc>
          <w:tcPr>
            <w:tcW w:w="1325" w:type="dxa"/>
            <w:tcPrChange w:id="8799" w:author="Perrine, Martin L. (GSFC-5670)" w:date="2016-08-31T14:10:00Z">
              <w:tcPr>
                <w:tcW w:w="720" w:type="dxa"/>
              </w:tcPr>
            </w:tcPrChange>
          </w:tcPr>
          <w:p w14:paraId="5EAA5E84" w14:textId="77777777" w:rsidR="00C9508F" w:rsidRDefault="00C9508F" w:rsidP="00605644"/>
        </w:tc>
        <w:tc>
          <w:tcPr>
            <w:tcW w:w="1326" w:type="dxa"/>
            <w:tcPrChange w:id="8800" w:author="Perrine, Martin L. (GSFC-5670)" w:date="2016-08-31T14:10:00Z">
              <w:tcPr>
                <w:tcW w:w="720" w:type="dxa"/>
              </w:tcPr>
            </w:tcPrChange>
          </w:tcPr>
          <w:p w14:paraId="48F8D175" w14:textId="77777777" w:rsidR="00C9508F" w:rsidRDefault="00C9508F" w:rsidP="00605644"/>
        </w:tc>
        <w:tc>
          <w:tcPr>
            <w:tcW w:w="1326" w:type="dxa"/>
            <w:tcPrChange w:id="8801" w:author="Perrine, Martin L. (GSFC-5670)" w:date="2016-08-31T14:10:00Z">
              <w:tcPr>
                <w:tcW w:w="720" w:type="dxa"/>
              </w:tcPr>
            </w:tcPrChange>
          </w:tcPr>
          <w:p w14:paraId="0CB17392" w14:textId="77777777" w:rsidR="00C9508F" w:rsidRDefault="00C9508F" w:rsidP="00605644"/>
        </w:tc>
        <w:tc>
          <w:tcPr>
            <w:tcW w:w="1326" w:type="dxa"/>
            <w:tcPrChange w:id="8802" w:author="Perrine, Martin L. (GSFC-5670)" w:date="2016-08-31T14:10:00Z">
              <w:tcPr>
                <w:tcW w:w="720" w:type="dxa"/>
              </w:tcPr>
            </w:tcPrChange>
          </w:tcPr>
          <w:p w14:paraId="0EAB6183" w14:textId="77777777" w:rsidR="00C9508F" w:rsidRDefault="00C9508F" w:rsidP="00605644"/>
        </w:tc>
        <w:tc>
          <w:tcPr>
            <w:tcW w:w="1326" w:type="dxa"/>
            <w:tcPrChange w:id="8803" w:author="Perrine, Martin L. (GSFC-5670)" w:date="2016-08-31T14:10:00Z">
              <w:tcPr>
                <w:tcW w:w="720" w:type="dxa"/>
              </w:tcPr>
            </w:tcPrChange>
          </w:tcPr>
          <w:p w14:paraId="0C8857BD" w14:textId="7559AF92" w:rsidR="00C9508F" w:rsidRDefault="00C9508F" w:rsidP="00605644"/>
        </w:tc>
      </w:tr>
      <w:tr w:rsidR="00C9508F" w14:paraId="158047E9" w14:textId="77777777" w:rsidTr="00C9508F">
        <w:tc>
          <w:tcPr>
            <w:tcW w:w="1988" w:type="dxa"/>
            <w:tcPrChange w:id="8804" w:author="Perrine, Martin L. (GSFC-5670)" w:date="2016-08-31T14:10:00Z">
              <w:tcPr>
                <w:tcW w:w="1080" w:type="dxa"/>
              </w:tcPr>
            </w:tcPrChange>
          </w:tcPr>
          <w:p w14:paraId="09BE9F08" w14:textId="77777777" w:rsidR="00C9508F" w:rsidRDefault="00C9508F" w:rsidP="00605644">
            <w:r>
              <w:t>QCP # of VC2 received</w:t>
            </w:r>
          </w:p>
        </w:tc>
        <w:tc>
          <w:tcPr>
            <w:tcW w:w="1325" w:type="dxa"/>
            <w:tcPrChange w:id="8805" w:author="Perrine, Martin L. (GSFC-5670)" w:date="2016-08-31T14:10:00Z">
              <w:tcPr>
                <w:tcW w:w="720" w:type="dxa"/>
              </w:tcPr>
            </w:tcPrChange>
          </w:tcPr>
          <w:p w14:paraId="70E7B6DE" w14:textId="77777777" w:rsidR="00C9508F" w:rsidRDefault="00C9508F" w:rsidP="00605644"/>
        </w:tc>
        <w:tc>
          <w:tcPr>
            <w:tcW w:w="1326" w:type="dxa"/>
            <w:tcPrChange w:id="8806" w:author="Perrine, Martin L. (GSFC-5670)" w:date="2016-08-31T14:10:00Z">
              <w:tcPr>
                <w:tcW w:w="720" w:type="dxa"/>
              </w:tcPr>
            </w:tcPrChange>
          </w:tcPr>
          <w:p w14:paraId="045F4F00" w14:textId="77777777" w:rsidR="00C9508F" w:rsidRDefault="00C9508F" w:rsidP="00605644"/>
        </w:tc>
        <w:tc>
          <w:tcPr>
            <w:tcW w:w="1326" w:type="dxa"/>
            <w:tcPrChange w:id="8807" w:author="Perrine, Martin L. (GSFC-5670)" w:date="2016-08-31T14:10:00Z">
              <w:tcPr>
                <w:tcW w:w="720" w:type="dxa"/>
              </w:tcPr>
            </w:tcPrChange>
          </w:tcPr>
          <w:p w14:paraId="2E6CF2C5" w14:textId="77777777" w:rsidR="00C9508F" w:rsidRDefault="00C9508F" w:rsidP="00605644"/>
        </w:tc>
        <w:tc>
          <w:tcPr>
            <w:tcW w:w="1326" w:type="dxa"/>
            <w:tcPrChange w:id="8808" w:author="Perrine, Martin L. (GSFC-5670)" w:date="2016-08-31T14:10:00Z">
              <w:tcPr>
                <w:tcW w:w="720" w:type="dxa"/>
              </w:tcPr>
            </w:tcPrChange>
          </w:tcPr>
          <w:p w14:paraId="24AA3567" w14:textId="77777777" w:rsidR="00C9508F" w:rsidRDefault="00C9508F" w:rsidP="00605644"/>
        </w:tc>
        <w:tc>
          <w:tcPr>
            <w:tcW w:w="1326" w:type="dxa"/>
            <w:tcPrChange w:id="8809" w:author="Perrine, Martin L. (GSFC-5670)" w:date="2016-08-31T14:10:00Z">
              <w:tcPr>
                <w:tcW w:w="720" w:type="dxa"/>
              </w:tcPr>
            </w:tcPrChange>
          </w:tcPr>
          <w:p w14:paraId="5766594A" w14:textId="5FC89E47" w:rsidR="00C9508F" w:rsidRDefault="00C9508F" w:rsidP="00605644"/>
        </w:tc>
      </w:tr>
      <w:tr w:rsidR="00C9508F" w14:paraId="75C07AEF" w14:textId="77777777" w:rsidTr="00C9508F">
        <w:tc>
          <w:tcPr>
            <w:tcW w:w="1988" w:type="dxa"/>
            <w:tcPrChange w:id="8810" w:author="Perrine, Martin L. (GSFC-5670)" w:date="2016-08-31T14:10:00Z">
              <w:tcPr>
                <w:tcW w:w="1080" w:type="dxa"/>
              </w:tcPr>
            </w:tcPrChange>
          </w:tcPr>
          <w:p w14:paraId="7553684B" w14:textId="77777777" w:rsidR="00C9508F" w:rsidRDefault="00C9508F" w:rsidP="00605644">
            <w:r>
              <w:lastRenderedPageBreak/>
              <w:t>QCP # of VC3 received</w:t>
            </w:r>
          </w:p>
        </w:tc>
        <w:tc>
          <w:tcPr>
            <w:tcW w:w="1325" w:type="dxa"/>
            <w:tcPrChange w:id="8811" w:author="Perrine, Martin L. (GSFC-5670)" w:date="2016-08-31T14:10:00Z">
              <w:tcPr>
                <w:tcW w:w="720" w:type="dxa"/>
              </w:tcPr>
            </w:tcPrChange>
          </w:tcPr>
          <w:p w14:paraId="1BD4FD5C" w14:textId="77777777" w:rsidR="00C9508F" w:rsidRDefault="00C9508F" w:rsidP="00605644"/>
        </w:tc>
        <w:tc>
          <w:tcPr>
            <w:tcW w:w="1326" w:type="dxa"/>
            <w:tcPrChange w:id="8812" w:author="Perrine, Martin L. (GSFC-5670)" w:date="2016-08-31T14:10:00Z">
              <w:tcPr>
                <w:tcW w:w="720" w:type="dxa"/>
              </w:tcPr>
            </w:tcPrChange>
          </w:tcPr>
          <w:p w14:paraId="55086C7E" w14:textId="77777777" w:rsidR="00C9508F" w:rsidRDefault="00C9508F" w:rsidP="00605644"/>
        </w:tc>
        <w:tc>
          <w:tcPr>
            <w:tcW w:w="1326" w:type="dxa"/>
            <w:tcPrChange w:id="8813" w:author="Perrine, Martin L. (GSFC-5670)" w:date="2016-08-31T14:10:00Z">
              <w:tcPr>
                <w:tcW w:w="720" w:type="dxa"/>
              </w:tcPr>
            </w:tcPrChange>
          </w:tcPr>
          <w:p w14:paraId="20E186BA" w14:textId="77777777" w:rsidR="00C9508F" w:rsidRDefault="00C9508F" w:rsidP="00605644"/>
        </w:tc>
        <w:tc>
          <w:tcPr>
            <w:tcW w:w="1326" w:type="dxa"/>
            <w:tcPrChange w:id="8814" w:author="Perrine, Martin L. (GSFC-5670)" w:date="2016-08-31T14:10:00Z">
              <w:tcPr>
                <w:tcW w:w="720" w:type="dxa"/>
              </w:tcPr>
            </w:tcPrChange>
          </w:tcPr>
          <w:p w14:paraId="06FA447F" w14:textId="77777777" w:rsidR="00C9508F" w:rsidRDefault="00C9508F" w:rsidP="00605644"/>
        </w:tc>
        <w:tc>
          <w:tcPr>
            <w:tcW w:w="1326" w:type="dxa"/>
            <w:tcPrChange w:id="8815" w:author="Perrine, Martin L. (GSFC-5670)" w:date="2016-08-31T14:10:00Z">
              <w:tcPr>
                <w:tcW w:w="720" w:type="dxa"/>
              </w:tcPr>
            </w:tcPrChange>
          </w:tcPr>
          <w:p w14:paraId="3F36EED9" w14:textId="30CF6EFC" w:rsidR="00C9508F" w:rsidRDefault="00C9508F" w:rsidP="00605644"/>
        </w:tc>
      </w:tr>
      <w:tr w:rsidR="00C9508F" w14:paraId="10961777" w14:textId="77777777" w:rsidTr="00C9508F">
        <w:tc>
          <w:tcPr>
            <w:tcW w:w="1988" w:type="dxa"/>
            <w:tcPrChange w:id="8816" w:author="Perrine, Martin L. (GSFC-5670)" w:date="2016-08-31T14:10:00Z">
              <w:tcPr>
                <w:tcW w:w="1080" w:type="dxa"/>
              </w:tcPr>
            </w:tcPrChange>
          </w:tcPr>
          <w:p w14:paraId="743911F1" w14:textId="77777777" w:rsidR="00C9508F" w:rsidRDefault="00C9508F" w:rsidP="00605644">
            <w:r>
              <w:t>QCP #  of VC63 received</w:t>
            </w:r>
          </w:p>
        </w:tc>
        <w:tc>
          <w:tcPr>
            <w:tcW w:w="1325" w:type="dxa"/>
            <w:tcPrChange w:id="8817" w:author="Perrine, Martin L. (GSFC-5670)" w:date="2016-08-31T14:10:00Z">
              <w:tcPr>
                <w:tcW w:w="720" w:type="dxa"/>
              </w:tcPr>
            </w:tcPrChange>
          </w:tcPr>
          <w:p w14:paraId="4C7232C7" w14:textId="77777777" w:rsidR="00C9508F" w:rsidRDefault="00C9508F" w:rsidP="00605644"/>
        </w:tc>
        <w:tc>
          <w:tcPr>
            <w:tcW w:w="1326" w:type="dxa"/>
            <w:tcPrChange w:id="8818" w:author="Perrine, Martin L. (GSFC-5670)" w:date="2016-08-31T14:10:00Z">
              <w:tcPr>
                <w:tcW w:w="720" w:type="dxa"/>
              </w:tcPr>
            </w:tcPrChange>
          </w:tcPr>
          <w:p w14:paraId="5412C93E" w14:textId="77777777" w:rsidR="00C9508F" w:rsidRDefault="00C9508F" w:rsidP="00605644"/>
        </w:tc>
        <w:tc>
          <w:tcPr>
            <w:tcW w:w="1326" w:type="dxa"/>
            <w:tcPrChange w:id="8819" w:author="Perrine, Martin L. (GSFC-5670)" w:date="2016-08-31T14:10:00Z">
              <w:tcPr>
                <w:tcW w:w="720" w:type="dxa"/>
              </w:tcPr>
            </w:tcPrChange>
          </w:tcPr>
          <w:p w14:paraId="26F28245" w14:textId="77777777" w:rsidR="00C9508F" w:rsidRDefault="00C9508F" w:rsidP="00605644"/>
        </w:tc>
        <w:tc>
          <w:tcPr>
            <w:tcW w:w="1326" w:type="dxa"/>
            <w:tcPrChange w:id="8820" w:author="Perrine, Martin L. (GSFC-5670)" w:date="2016-08-31T14:10:00Z">
              <w:tcPr>
                <w:tcW w:w="720" w:type="dxa"/>
              </w:tcPr>
            </w:tcPrChange>
          </w:tcPr>
          <w:p w14:paraId="407C4A29" w14:textId="77777777" w:rsidR="00C9508F" w:rsidRDefault="00C9508F" w:rsidP="00605644"/>
        </w:tc>
        <w:tc>
          <w:tcPr>
            <w:tcW w:w="1326" w:type="dxa"/>
            <w:tcPrChange w:id="8821" w:author="Perrine, Martin L. (GSFC-5670)" w:date="2016-08-31T14:10:00Z">
              <w:tcPr>
                <w:tcW w:w="720" w:type="dxa"/>
              </w:tcPr>
            </w:tcPrChange>
          </w:tcPr>
          <w:p w14:paraId="6FBF3E44" w14:textId="4A227515" w:rsidR="00C9508F" w:rsidRDefault="00C9508F" w:rsidP="00605644"/>
        </w:tc>
      </w:tr>
      <w:tr w:rsidR="00C9508F" w14:paraId="095F4572" w14:textId="77777777" w:rsidTr="00C9508F">
        <w:tc>
          <w:tcPr>
            <w:tcW w:w="1988" w:type="dxa"/>
            <w:tcPrChange w:id="8822" w:author="Perrine, Martin L. (GSFC-5670)" w:date="2016-08-31T14:10:00Z">
              <w:tcPr>
                <w:tcW w:w="1080" w:type="dxa"/>
              </w:tcPr>
            </w:tcPrChange>
          </w:tcPr>
          <w:p w14:paraId="690EFADB" w14:textId="77777777" w:rsidR="00C9508F" w:rsidRDefault="00C9508F" w:rsidP="00605644">
            <w:r>
              <w:t>QCP # of files produced</w:t>
            </w:r>
          </w:p>
        </w:tc>
        <w:tc>
          <w:tcPr>
            <w:tcW w:w="1325" w:type="dxa"/>
            <w:tcPrChange w:id="8823" w:author="Perrine, Martin L. (GSFC-5670)" w:date="2016-08-31T14:10:00Z">
              <w:tcPr>
                <w:tcW w:w="720" w:type="dxa"/>
              </w:tcPr>
            </w:tcPrChange>
          </w:tcPr>
          <w:p w14:paraId="7EBAA076" w14:textId="77777777" w:rsidR="00C9508F" w:rsidRDefault="00C9508F" w:rsidP="00605644"/>
        </w:tc>
        <w:tc>
          <w:tcPr>
            <w:tcW w:w="1326" w:type="dxa"/>
            <w:tcPrChange w:id="8824" w:author="Perrine, Martin L. (GSFC-5670)" w:date="2016-08-31T14:10:00Z">
              <w:tcPr>
                <w:tcW w:w="720" w:type="dxa"/>
              </w:tcPr>
            </w:tcPrChange>
          </w:tcPr>
          <w:p w14:paraId="58AAC733" w14:textId="77777777" w:rsidR="00C9508F" w:rsidRDefault="00C9508F" w:rsidP="00605644"/>
        </w:tc>
        <w:tc>
          <w:tcPr>
            <w:tcW w:w="1326" w:type="dxa"/>
            <w:tcPrChange w:id="8825" w:author="Perrine, Martin L. (GSFC-5670)" w:date="2016-08-31T14:10:00Z">
              <w:tcPr>
                <w:tcW w:w="720" w:type="dxa"/>
              </w:tcPr>
            </w:tcPrChange>
          </w:tcPr>
          <w:p w14:paraId="5F5702CF" w14:textId="77777777" w:rsidR="00C9508F" w:rsidRDefault="00C9508F" w:rsidP="00605644"/>
        </w:tc>
        <w:tc>
          <w:tcPr>
            <w:tcW w:w="1326" w:type="dxa"/>
            <w:tcPrChange w:id="8826" w:author="Perrine, Martin L. (GSFC-5670)" w:date="2016-08-31T14:10:00Z">
              <w:tcPr>
                <w:tcW w:w="720" w:type="dxa"/>
              </w:tcPr>
            </w:tcPrChange>
          </w:tcPr>
          <w:p w14:paraId="2813A986" w14:textId="77777777" w:rsidR="00C9508F" w:rsidRDefault="00C9508F" w:rsidP="00605644"/>
        </w:tc>
        <w:tc>
          <w:tcPr>
            <w:tcW w:w="1326" w:type="dxa"/>
            <w:tcPrChange w:id="8827" w:author="Perrine, Martin L. (GSFC-5670)" w:date="2016-08-31T14:10:00Z">
              <w:tcPr>
                <w:tcW w:w="720" w:type="dxa"/>
              </w:tcPr>
            </w:tcPrChange>
          </w:tcPr>
          <w:p w14:paraId="2AA8E4F1" w14:textId="7B35F077" w:rsidR="00C9508F" w:rsidRDefault="00C9508F" w:rsidP="00605644"/>
        </w:tc>
      </w:tr>
      <w:tr w:rsidR="00C9508F" w14:paraId="15510E25" w14:textId="77777777" w:rsidTr="00C9508F">
        <w:tc>
          <w:tcPr>
            <w:tcW w:w="1988" w:type="dxa"/>
            <w:tcPrChange w:id="8828" w:author="Perrine, Martin L. (GSFC-5670)" w:date="2016-08-31T14:10:00Z">
              <w:tcPr>
                <w:tcW w:w="1080" w:type="dxa"/>
              </w:tcPr>
            </w:tcPrChange>
          </w:tcPr>
          <w:p w14:paraId="26F7E50E" w14:textId="77777777" w:rsidR="00C9508F" w:rsidRDefault="00C9508F" w:rsidP="00605644">
            <w:r>
              <w:t>FOP #</w:t>
            </w:r>
            <w:r w:rsidRPr="00927859">
              <w:t xml:space="preserve"> of files delivered</w:t>
            </w:r>
          </w:p>
        </w:tc>
        <w:tc>
          <w:tcPr>
            <w:tcW w:w="1325" w:type="dxa"/>
            <w:tcPrChange w:id="8829" w:author="Perrine, Martin L. (GSFC-5670)" w:date="2016-08-31T14:10:00Z">
              <w:tcPr>
                <w:tcW w:w="720" w:type="dxa"/>
              </w:tcPr>
            </w:tcPrChange>
          </w:tcPr>
          <w:p w14:paraId="0F1B1E3C" w14:textId="77777777" w:rsidR="00C9508F" w:rsidRDefault="00C9508F" w:rsidP="00605644"/>
        </w:tc>
        <w:tc>
          <w:tcPr>
            <w:tcW w:w="1326" w:type="dxa"/>
            <w:tcPrChange w:id="8830" w:author="Perrine, Martin L. (GSFC-5670)" w:date="2016-08-31T14:10:00Z">
              <w:tcPr>
                <w:tcW w:w="720" w:type="dxa"/>
              </w:tcPr>
            </w:tcPrChange>
          </w:tcPr>
          <w:p w14:paraId="1E63969A" w14:textId="77777777" w:rsidR="00C9508F" w:rsidRDefault="00C9508F" w:rsidP="00605644"/>
        </w:tc>
        <w:tc>
          <w:tcPr>
            <w:tcW w:w="1326" w:type="dxa"/>
            <w:tcPrChange w:id="8831" w:author="Perrine, Martin L. (GSFC-5670)" w:date="2016-08-31T14:10:00Z">
              <w:tcPr>
                <w:tcW w:w="720" w:type="dxa"/>
              </w:tcPr>
            </w:tcPrChange>
          </w:tcPr>
          <w:p w14:paraId="6A2D17AB" w14:textId="77777777" w:rsidR="00C9508F" w:rsidRDefault="00C9508F" w:rsidP="00605644"/>
        </w:tc>
        <w:tc>
          <w:tcPr>
            <w:tcW w:w="1326" w:type="dxa"/>
            <w:tcPrChange w:id="8832" w:author="Perrine, Martin L. (GSFC-5670)" w:date="2016-08-31T14:10:00Z">
              <w:tcPr>
                <w:tcW w:w="720" w:type="dxa"/>
              </w:tcPr>
            </w:tcPrChange>
          </w:tcPr>
          <w:p w14:paraId="5EF1F567" w14:textId="77777777" w:rsidR="00C9508F" w:rsidRDefault="00C9508F" w:rsidP="00605644"/>
        </w:tc>
        <w:tc>
          <w:tcPr>
            <w:tcW w:w="1326" w:type="dxa"/>
            <w:tcPrChange w:id="8833" w:author="Perrine, Martin L. (GSFC-5670)" w:date="2016-08-31T14:10:00Z">
              <w:tcPr>
                <w:tcW w:w="720" w:type="dxa"/>
              </w:tcPr>
            </w:tcPrChange>
          </w:tcPr>
          <w:p w14:paraId="6D954B43" w14:textId="155B49DB" w:rsidR="00C9508F" w:rsidRDefault="00C9508F" w:rsidP="00605644"/>
        </w:tc>
      </w:tr>
      <w:tr w:rsidR="00C9508F" w14:paraId="6E589193" w14:textId="77777777" w:rsidTr="00C9508F">
        <w:tc>
          <w:tcPr>
            <w:tcW w:w="1988" w:type="dxa"/>
            <w:tcPrChange w:id="8834" w:author="Perrine, Martin L. (GSFC-5670)" w:date="2016-08-31T14:10:00Z">
              <w:tcPr>
                <w:tcW w:w="1080" w:type="dxa"/>
              </w:tcPr>
            </w:tcPrChange>
          </w:tcPr>
          <w:p w14:paraId="61986686" w14:textId="72A6E85A" w:rsidR="00C9508F" w:rsidRDefault="00C9508F" w:rsidP="00605644">
            <w:del w:id="8835" w:author="Perrine, Martin L. (GSFC-5670)" w:date="2016-08-31T13:30:00Z">
              <w:r w:rsidDel="00D6546E">
                <w:delText>CLN Storage used Secure</w:delText>
              </w:r>
            </w:del>
          </w:p>
        </w:tc>
        <w:tc>
          <w:tcPr>
            <w:tcW w:w="1325" w:type="dxa"/>
            <w:tcPrChange w:id="8836" w:author="Perrine, Martin L. (GSFC-5670)" w:date="2016-08-31T14:10:00Z">
              <w:tcPr>
                <w:tcW w:w="720" w:type="dxa"/>
              </w:tcPr>
            </w:tcPrChange>
          </w:tcPr>
          <w:p w14:paraId="2EA20EA7" w14:textId="77777777" w:rsidR="00C9508F" w:rsidRDefault="00C9508F" w:rsidP="00605644"/>
        </w:tc>
        <w:tc>
          <w:tcPr>
            <w:tcW w:w="1326" w:type="dxa"/>
            <w:tcPrChange w:id="8837" w:author="Perrine, Martin L. (GSFC-5670)" w:date="2016-08-31T14:10:00Z">
              <w:tcPr>
                <w:tcW w:w="720" w:type="dxa"/>
              </w:tcPr>
            </w:tcPrChange>
          </w:tcPr>
          <w:p w14:paraId="1A18ECB2" w14:textId="77777777" w:rsidR="00C9508F" w:rsidRDefault="00C9508F" w:rsidP="00605644"/>
        </w:tc>
        <w:tc>
          <w:tcPr>
            <w:tcW w:w="1326" w:type="dxa"/>
            <w:tcPrChange w:id="8838" w:author="Perrine, Martin L. (GSFC-5670)" w:date="2016-08-31T14:10:00Z">
              <w:tcPr>
                <w:tcW w:w="720" w:type="dxa"/>
              </w:tcPr>
            </w:tcPrChange>
          </w:tcPr>
          <w:p w14:paraId="22917AAE" w14:textId="77777777" w:rsidR="00C9508F" w:rsidRDefault="00C9508F" w:rsidP="00605644"/>
        </w:tc>
        <w:tc>
          <w:tcPr>
            <w:tcW w:w="1326" w:type="dxa"/>
            <w:tcPrChange w:id="8839" w:author="Perrine, Martin L. (GSFC-5670)" w:date="2016-08-31T14:10:00Z">
              <w:tcPr>
                <w:tcW w:w="720" w:type="dxa"/>
              </w:tcPr>
            </w:tcPrChange>
          </w:tcPr>
          <w:p w14:paraId="421C3C34" w14:textId="77777777" w:rsidR="00C9508F" w:rsidRDefault="00C9508F" w:rsidP="00605644"/>
        </w:tc>
        <w:tc>
          <w:tcPr>
            <w:tcW w:w="1326" w:type="dxa"/>
            <w:tcPrChange w:id="8840" w:author="Perrine, Martin L. (GSFC-5670)" w:date="2016-08-31T14:10:00Z">
              <w:tcPr>
                <w:tcW w:w="720" w:type="dxa"/>
              </w:tcPr>
            </w:tcPrChange>
          </w:tcPr>
          <w:p w14:paraId="493D1BD7" w14:textId="03605B0C" w:rsidR="00C9508F" w:rsidRDefault="00C9508F" w:rsidP="00605644"/>
        </w:tc>
      </w:tr>
      <w:tr w:rsidR="00C9508F" w14:paraId="50483FDF" w14:textId="77777777" w:rsidTr="00C9508F">
        <w:tc>
          <w:tcPr>
            <w:tcW w:w="1988" w:type="dxa"/>
            <w:tcPrChange w:id="8841" w:author="Perrine, Martin L. (GSFC-5670)" w:date="2016-08-31T14:10:00Z">
              <w:tcPr>
                <w:tcW w:w="1080" w:type="dxa"/>
              </w:tcPr>
            </w:tcPrChange>
          </w:tcPr>
          <w:p w14:paraId="56D5A77E" w14:textId="082CB4CB" w:rsidR="00C9508F" w:rsidRDefault="00C9508F" w:rsidP="00605644">
            <w:del w:id="8842" w:author="Perrine, Martin L. (GSFC-5670)" w:date="2016-08-31T13:30:00Z">
              <w:r w:rsidDel="00D6546E">
                <w:delText>CLN Storage used Open</w:delText>
              </w:r>
            </w:del>
          </w:p>
        </w:tc>
        <w:tc>
          <w:tcPr>
            <w:tcW w:w="1325" w:type="dxa"/>
            <w:tcPrChange w:id="8843" w:author="Perrine, Martin L. (GSFC-5670)" w:date="2016-08-31T14:10:00Z">
              <w:tcPr>
                <w:tcW w:w="720" w:type="dxa"/>
              </w:tcPr>
            </w:tcPrChange>
          </w:tcPr>
          <w:p w14:paraId="5D87669C" w14:textId="77777777" w:rsidR="00C9508F" w:rsidRDefault="00C9508F" w:rsidP="00605644"/>
        </w:tc>
        <w:tc>
          <w:tcPr>
            <w:tcW w:w="1326" w:type="dxa"/>
            <w:tcPrChange w:id="8844" w:author="Perrine, Martin L. (GSFC-5670)" w:date="2016-08-31T14:10:00Z">
              <w:tcPr>
                <w:tcW w:w="720" w:type="dxa"/>
              </w:tcPr>
            </w:tcPrChange>
          </w:tcPr>
          <w:p w14:paraId="2E7866B5" w14:textId="77777777" w:rsidR="00C9508F" w:rsidRDefault="00C9508F" w:rsidP="00605644"/>
        </w:tc>
        <w:tc>
          <w:tcPr>
            <w:tcW w:w="1326" w:type="dxa"/>
            <w:tcPrChange w:id="8845" w:author="Perrine, Martin L. (GSFC-5670)" w:date="2016-08-31T14:10:00Z">
              <w:tcPr>
                <w:tcW w:w="720" w:type="dxa"/>
              </w:tcPr>
            </w:tcPrChange>
          </w:tcPr>
          <w:p w14:paraId="05CDEF3D" w14:textId="77777777" w:rsidR="00C9508F" w:rsidRDefault="00C9508F" w:rsidP="00605644"/>
        </w:tc>
        <w:tc>
          <w:tcPr>
            <w:tcW w:w="1326" w:type="dxa"/>
            <w:tcPrChange w:id="8846" w:author="Perrine, Martin L. (GSFC-5670)" w:date="2016-08-31T14:10:00Z">
              <w:tcPr>
                <w:tcW w:w="720" w:type="dxa"/>
              </w:tcPr>
            </w:tcPrChange>
          </w:tcPr>
          <w:p w14:paraId="485FB726" w14:textId="77777777" w:rsidR="00C9508F" w:rsidRDefault="00C9508F" w:rsidP="00605644"/>
        </w:tc>
        <w:tc>
          <w:tcPr>
            <w:tcW w:w="1326" w:type="dxa"/>
            <w:tcPrChange w:id="8847" w:author="Perrine, Martin L. (GSFC-5670)" w:date="2016-08-31T14:10:00Z">
              <w:tcPr>
                <w:tcW w:w="720" w:type="dxa"/>
              </w:tcPr>
            </w:tcPrChange>
          </w:tcPr>
          <w:p w14:paraId="5C090724" w14:textId="503E6C4F" w:rsidR="00C9508F" w:rsidRDefault="00C9508F" w:rsidP="00605644"/>
        </w:tc>
      </w:tr>
    </w:tbl>
    <w:p w14:paraId="7EC74059" w14:textId="77777777" w:rsidR="00C673AF" w:rsidRDefault="00C673AF" w:rsidP="00C673AF">
      <w:pPr>
        <w:ind w:left="720"/>
      </w:pPr>
    </w:p>
    <w:p w14:paraId="3CFC9D94" w14:textId="1112D1FA" w:rsidR="00C673AF" w:rsidRDefault="00C673AF" w:rsidP="00C673AF">
      <w:pPr>
        <w:ind w:left="720"/>
      </w:pPr>
      <w:del w:id="8848" w:author="Perrine, Martin L. (GSFC-5670)" w:date="2016-08-31T13:39:00Z">
        <w:r w:rsidRPr="00927859" w:rsidDel="00D6546E">
          <w:rPr>
            <w:b/>
          </w:rPr>
          <w:delText>Note:</w:delText>
        </w:r>
      </w:del>
      <w:del w:id="8849" w:author="Perrine, Martin L. (GSFC-5670)" w:date="2016-08-31T14:02:00Z">
        <w:r w:rsidDel="00C9508F">
          <w:delText xml:space="preserve"> For the test to be considered as a pass, both the Operational NENG and the NENG under test numbers should match 1:1 for the </w:delText>
        </w:r>
      </w:del>
      <w:del w:id="8850" w:author="Perrine, Martin L. (GSFC-5670)" w:date="2016-08-31T13:39:00Z">
        <w:r w:rsidDel="00D6546E">
          <w:delText xml:space="preserve">first </w:delText>
        </w:r>
      </w:del>
      <w:del w:id="8851" w:author="Perrine, Martin L. (GSFC-5670)" w:date="2016-08-31T14:02:00Z">
        <w:r w:rsidDel="00C9508F">
          <w:delText>6 check points listed in</w:delText>
        </w:r>
      </w:del>
      <w:ins w:id="8852" w:author="Muhammad, Alimayo (GSFC-5660)" w:date="2016-08-17T11:55:00Z">
        <w:del w:id="8853" w:author="Perrine, Martin L. (GSFC-5670)" w:date="2016-08-31T13:39:00Z">
          <w:r w:rsidR="00D874A6" w:rsidDel="00D6546E">
            <w:delText xml:space="preserve"> </w:delText>
          </w:r>
          <w:r w:rsidR="00D874A6" w:rsidDel="00D6546E">
            <w:fldChar w:fldCharType="begin"/>
          </w:r>
          <w:r w:rsidR="00D874A6" w:rsidDel="00D6546E">
            <w:delInstrText xml:space="preserve"> REF _Ref459198187 \h </w:delInstrText>
          </w:r>
        </w:del>
      </w:ins>
      <w:del w:id="8854" w:author="Perrine, Martin L. (GSFC-5670)" w:date="2016-08-31T13:39:00Z"/>
      <w:ins w:id="8855" w:author="Muhammad, Alimayo (GSFC-5660)" w:date="2016-08-17T11:55:00Z">
        <w:del w:id="8856" w:author="Perrine, Martin L. (GSFC-5670)" w:date="2016-08-31T13:39:00Z">
          <w:r w:rsidR="00D874A6" w:rsidDel="00D6546E">
            <w:fldChar w:fldCharType="separate"/>
          </w:r>
        </w:del>
        <w:del w:id="8857" w:author="Perrine, Martin L. (GSFC-5670)" w:date="2016-08-31T11:09:00Z">
          <w:r w:rsidR="00D874A6" w:rsidDel="00EF27DF">
            <w:delText xml:space="preserve">Table </w:delText>
          </w:r>
          <w:r w:rsidR="00D874A6" w:rsidDel="00EF27DF">
            <w:rPr>
              <w:noProof/>
            </w:rPr>
            <w:delText>7</w:delText>
          </w:r>
        </w:del>
        <w:del w:id="8858" w:author="Perrine, Martin L. (GSFC-5670)" w:date="2016-08-31T13:39:00Z">
          <w:r w:rsidR="00D874A6" w:rsidDel="00D6546E">
            <w:fldChar w:fldCharType="end"/>
          </w:r>
        </w:del>
        <w:del w:id="8859" w:author="Perrine, Martin L. (GSFC-5670)" w:date="2016-08-31T14:02:00Z">
          <w:r w:rsidR="00D874A6" w:rsidDel="00C9508F">
            <w:delText>.</w:delText>
          </w:r>
        </w:del>
      </w:ins>
      <w:del w:id="8860" w:author="Muhammad, Alimayo (GSFC-5660)" w:date="2016-08-17T11:55:00Z">
        <w:r w:rsidDel="00D874A6">
          <w:delText xml:space="preserve"> </w:delText>
        </w:r>
        <w:r w:rsidDel="00D874A6">
          <w:fldChar w:fldCharType="begin"/>
        </w:r>
        <w:r w:rsidDel="00D874A6">
          <w:delInstrText xml:space="preserve"> REF _Ref405806652 \h </w:delInstrText>
        </w:r>
        <w:r w:rsidDel="00D874A6">
          <w:fldChar w:fldCharType="separate"/>
        </w:r>
      </w:del>
      <w:del w:id="8861" w:author="Muhammad, Alimayo (GSFC-5660)" w:date="2016-08-15T15:01:00Z">
        <w:r w:rsidR="009273D6" w:rsidDel="007B050B">
          <w:delText xml:space="preserve">Table </w:delText>
        </w:r>
        <w:r w:rsidR="009273D6" w:rsidDel="007B050B">
          <w:rPr>
            <w:noProof/>
          </w:rPr>
          <w:delText>1</w:delText>
        </w:r>
      </w:del>
      <w:del w:id="8862" w:author="Muhammad, Alimayo (GSFC-5660)" w:date="2016-08-17T11:55:00Z">
        <w:r w:rsidDel="00D874A6">
          <w:fldChar w:fldCharType="end"/>
        </w:r>
        <w:r w:rsidDel="00D874A6">
          <w:delText xml:space="preserve">. </w:delText>
        </w:r>
      </w:del>
    </w:p>
    <w:p w14:paraId="42360B5C" w14:textId="77777777" w:rsidR="00C673AF" w:rsidRDefault="00C673AF" w:rsidP="00C673AF">
      <w:pPr>
        <w:ind w:left="720"/>
      </w:pPr>
    </w:p>
    <w:p w14:paraId="2E5EA509" w14:textId="709D83F4" w:rsidR="00C673AF" w:rsidDel="00FA61FE" w:rsidRDefault="00C673AF" w:rsidP="00C673AF">
      <w:pPr>
        <w:ind w:left="720"/>
        <w:rPr>
          <w:del w:id="8863" w:author="Perrine, Martin L. (GSFC-5670)" w:date="2016-09-01T09:22:00Z"/>
        </w:rPr>
      </w:pPr>
      <w:del w:id="8864" w:author="Perrine, Martin L. (GSFC-5670)" w:date="2016-09-01T09:22:00Z">
        <w:r w:rsidRPr="00CB61F8" w:rsidDel="00FA61FE">
          <w:rPr>
            <w:b/>
          </w:rPr>
          <w:delText>Note:</w:delText>
        </w:r>
        <w:r w:rsidDel="00FA61FE">
          <w:delText xml:space="preserve"> For a list of all the requirements passed in reference to this test refer to Appendix A</w:delText>
        </w:r>
      </w:del>
    </w:p>
    <w:p w14:paraId="7FEE1139" w14:textId="77777777" w:rsidR="00C673AF" w:rsidRDefault="00C673AF" w:rsidP="00C673AF">
      <w:pPr>
        <w:ind w:left="720"/>
        <w:rPr>
          <w:ins w:id="8865" w:author="Perrine, Martin L. (GSFC-5670)" w:date="2016-08-31T13:43:00Z"/>
        </w:rPr>
      </w:pPr>
    </w:p>
    <w:p w14:paraId="488FDDCB" w14:textId="77777777" w:rsidR="00C9508F" w:rsidRDefault="00C9508F" w:rsidP="00C673AF">
      <w:pPr>
        <w:ind w:left="720"/>
        <w:rPr>
          <w:ins w:id="8866" w:author="Perrine, Martin L. (GSFC-5670)" w:date="2016-08-31T14:13:00Z"/>
        </w:rPr>
      </w:pPr>
    </w:p>
    <w:p w14:paraId="523CA30A" w14:textId="77777777" w:rsidR="00C9508F" w:rsidRDefault="00C9508F" w:rsidP="00C673AF">
      <w:pPr>
        <w:ind w:left="720"/>
        <w:rPr>
          <w:ins w:id="8867" w:author="Perrine, Martin L. (GSFC-5670)" w:date="2016-08-31T14:13:00Z"/>
        </w:rPr>
      </w:pPr>
    </w:p>
    <w:p w14:paraId="7B479EDB" w14:textId="77777777" w:rsidR="00C9508F" w:rsidRDefault="00C9508F" w:rsidP="00C673AF">
      <w:pPr>
        <w:ind w:left="720"/>
      </w:pPr>
    </w:p>
    <w:p w14:paraId="6B17B86E" w14:textId="77777777" w:rsidR="00C673AF" w:rsidRDefault="00C673AF" w:rsidP="00C673AF">
      <w:pPr>
        <w:ind w:left="720"/>
        <w:rPr>
          <w:b/>
        </w:rPr>
      </w:pPr>
      <w:r w:rsidRPr="00330BC6">
        <w:rPr>
          <w:b/>
        </w:rPr>
        <w:t>Interface performance:</w:t>
      </w:r>
    </w:p>
    <w:p w14:paraId="080B5691" w14:textId="77777777" w:rsidR="00C673AF" w:rsidRDefault="00C673AF" w:rsidP="00C673AF">
      <w:pPr>
        <w:ind w:left="720"/>
        <w:rPr>
          <w:ins w:id="8868" w:author="Perrine, Martin L. (GSFC-5670)" w:date="2016-08-31T14:15:00Z"/>
          <w:b/>
        </w:rPr>
      </w:pPr>
    </w:p>
    <w:p w14:paraId="05A62ACD" w14:textId="0ABEE756" w:rsidR="00C9508F" w:rsidRDefault="00C9508F">
      <w:pPr>
        <w:rPr>
          <w:ins w:id="8869" w:author="Perrine, Martin L. (GSFC-5670)" w:date="2016-08-31T14:15:00Z"/>
        </w:rPr>
        <w:pPrChange w:id="8870" w:author="Perrine, Martin L. (GSFC-5670)" w:date="2016-08-31T14:15:00Z">
          <w:pPr>
            <w:ind w:left="720"/>
          </w:pPr>
        </w:pPrChange>
      </w:pPr>
      <w:ins w:id="8871" w:author="Perrine, Martin L. (GSFC-5670)" w:date="2016-08-31T14:22:00Z">
        <w:r>
          <w:t>To successful complete</w:t>
        </w:r>
      </w:ins>
      <w:ins w:id="8872" w:author="Perrine, Martin L. (GSFC-5670)" w:date="2016-08-31T14:16:00Z">
        <w:r>
          <w:t xml:space="preserve"> the basic functional test the </w:t>
        </w:r>
      </w:ins>
      <w:ins w:id="8873" w:author="Perrine, Martin L. (GSFC-5670)" w:date="2016-08-31T14:23:00Z">
        <w:r>
          <w:t xml:space="preserve">system </w:t>
        </w:r>
      </w:ins>
      <w:ins w:id="8874" w:author="Perrine, Martin L. (GSFC-5670)" w:date="2016-08-31T14:16:00Z">
        <w:r>
          <w:t xml:space="preserve">interfaces must operate. </w:t>
        </w:r>
      </w:ins>
      <w:ins w:id="8875" w:author="Perrine, Martin L. (GSFC-5670)" w:date="2016-08-31T14:24:00Z">
        <w:r>
          <w:t>A</w:t>
        </w:r>
      </w:ins>
      <w:ins w:id="8876" w:author="Perrine, Martin L. (GSFC-5670)" w:date="2016-08-31T14:17:00Z">
        <w:r>
          <w:t xml:space="preserve"> successful test inherently</w:t>
        </w:r>
      </w:ins>
      <w:ins w:id="8877" w:author="Perrine, Martin L. (GSFC-5670)" w:date="2016-08-31T14:16:00Z">
        <w:r>
          <w:t xml:space="preserve"> </w:t>
        </w:r>
      </w:ins>
      <w:ins w:id="8878" w:author="Perrine, Martin L. (GSFC-5670)" w:date="2016-08-31T14:22:00Z">
        <w:r>
          <w:t>confirms</w:t>
        </w:r>
      </w:ins>
      <w:ins w:id="8879" w:author="Perrine, Martin L. (GSFC-5670)" w:date="2016-08-31T14:16:00Z">
        <w:r>
          <w:t xml:space="preserve"> the </w:t>
        </w:r>
      </w:ins>
      <w:ins w:id="8880" w:author="Perrine, Martin L. (GSFC-5670)" w:date="2016-08-31T14:23:00Z">
        <w:r>
          <w:t xml:space="preserve">basic </w:t>
        </w:r>
      </w:ins>
      <w:ins w:id="8881" w:author="Perrine, Martin L. (GSFC-5670)" w:date="2016-08-31T14:16:00Z">
        <w:r>
          <w:t>interface</w:t>
        </w:r>
      </w:ins>
      <w:ins w:id="8882" w:author="Perrine, Martin L. (GSFC-5670)" w:date="2016-08-31T14:24:00Z">
        <w:r>
          <w:t xml:space="preserve"> performance</w:t>
        </w:r>
      </w:ins>
      <w:ins w:id="8883" w:author="Perrine, Martin L. (GSFC-5670)" w:date="2016-08-31T14:17:00Z">
        <w:r>
          <w:t xml:space="preserve">.   </w:t>
        </w:r>
      </w:ins>
      <w:ins w:id="8884" w:author="Perrine, Martin L. (GSFC-5670)" w:date="2016-08-31T14:24:00Z">
        <w:r>
          <w:t>Though, t</w:t>
        </w:r>
      </w:ins>
      <w:ins w:id="8885" w:author="Perrine, Martin L. (GSFC-5670)" w:date="2016-08-31T14:17:00Z">
        <w:r>
          <w:t>here are no specific interface requirements to verify</w:t>
        </w:r>
      </w:ins>
      <w:ins w:id="8886" w:author="Perrine, Martin L. (GSFC-5670)" w:date="2016-09-01T09:27:00Z">
        <w:r w:rsidR="00C1173A">
          <w:t>,</w:t>
        </w:r>
      </w:ins>
      <w:ins w:id="8887" w:author="Perrine, Martin L. (GSFC-5670)" w:date="2016-08-31T14:17:00Z">
        <w:r w:rsidR="00C1173A">
          <w:t xml:space="preserve"> this test </w:t>
        </w:r>
      </w:ins>
      <w:ins w:id="8888" w:author="Perrine, Martin L. (GSFC-5670)" w:date="2016-09-07T09:13:00Z">
        <w:r w:rsidR="00CC3D44">
          <w:t>supports</w:t>
        </w:r>
      </w:ins>
      <w:ins w:id="8889" w:author="Perrine, Martin L. (GSFC-5670)" w:date="2016-08-31T14:17:00Z">
        <w:r>
          <w:t xml:space="preserve"> the </w:t>
        </w:r>
      </w:ins>
      <w:ins w:id="8890" w:author="Perrine, Martin L. (GSFC-5670)" w:date="2016-09-07T09:13:00Z">
        <w:r w:rsidR="00CC3D44">
          <w:t xml:space="preserve">basic functionality demonstrated in </w:t>
        </w:r>
      </w:ins>
      <w:ins w:id="8891" w:author="Perrine, Martin L. (GSFC-5670)" w:date="2016-08-31T14:25:00Z">
        <w:r>
          <w:fldChar w:fldCharType="begin"/>
        </w:r>
        <w:r>
          <w:instrText xml:space="preserve"> REF _Ref460416836 \h </w:instrText>
        </w:r>
      </w:ins>
      <w:r>
        <w:fldChar w:fldCharType="separate"/>
      </w:r>
      <w:ins w:id="8892" w:author="Perrine, Martin L. (GSFC-5670)" w:date="2016-08-31T14:25:00Z">
        <w:r>
          <w:t xml:space="preserve">Table </w:t>
        </w:r>
        <w:r>
          <w:rPr>
            <w:noProof/>
          </w:rPr>
          <w:t>8</w:t>
        </w:r>
        <w:r>
          <w:fldChar w:fldCharType="end"/>
        </w:r>
      </w:ins>
      <w:ins w:id="8893" w:author="Perrine, Martin L. (GSFC-5670)" w:date="2016-08-31T14:17:00Z">
        <w:r>
          <w:t>.</w:t>
        </w:r>
      </w:ins>
      <w:ins w:id="8894" w:author="Perrine, Martin L. (GSFC-5670)" w:date="2016-09-01T09:23:00Z">
        <w:r w:rsidR="00FA61FE">
          <w:t xml:space="preserve">  </w:t>
        </w:r>
      </w:ins>
      <w:ins w:id="8895" w:author="Perrine, Martin L. (GSFC-5670)" w:date="2016-09-01T09:24:00Z">
        <w:r w:rsidR="00FA61FE">
          <w:t xml:space="preserve">Complete this table </w:t>
        </w:r>
      </w:ins>
      <w:ins w:id="8896" w:author="Perrine, Martin L. (GSFC-5670)" w:date="2016-09-01T09:23:00Z">
        <w:r w:rsidR="00FA61FE">
          <w:t>for each configuration tested</w:t>
        </w:r>
      </w:ins>
      <w:ins w:id="8897" w:author="Perrine, Martin L. (GSFC-5670)" w:date="2016-09-01T09:24:00Z">
        <w:r w:rsidR="00C1173A">
          <w:t xml:space="preserve"> and insert it in the test report</w:t>
        </w:r>
      </w:ins>
      <w:ins w:id="8898" w:author="Perrine, Martin L. (GSFC-5670)" w:date="2016-09-01T09:23:00Z">
        <w:r w:rsidR="00FA61FE">
          <w:t>.</w:t>
        </w:r>
      </w:ins>
    </w:p>
    <w:p w14:paraId="52C4BC09" w14:textId="77777777" w:rsidR="00C9508F" w:rsidRPr="00330BC6" w:rsidRDefault="00C9508F" w:rsidP="00C673AF">
      <w:pPr>
        <w:ind w:left="720"/>
        <w:rPr>
          <w:b/>
        </w:rPr>
      </w:pPr>
    </w:p>
    <w:p w14:paraId="178648ED" w14:textId="2748695B" w:rsidR="00C9508F" w:rsidRDefault="00C9508F">
      <w:pPr>
        <w:pStyle w:val="Caption"/>
        <w:rPr>
          <w:ins w:id="8899" w:author="Perrine, Martin L. (GSFC-5670)" w:date="2016-08-31T14:24:00Z"/>
        </w:rPr>
        <w:pPrChange w:id="8900" w:author="Perrine, Martin L. (GSFC-5670)" w:date="2016-09-08T12:46:00Z">
          <w:pPr/>
        </w:pPrChange>
      </w:pPr>
      <w:bookmarkStart w:id="8901" w:name="_Ref460416836"/>
      <w:ins w:id="8902" w:author="Perrine, Martin L. (GSFC-5670)" w:date="2016-08-31T14:24:00Z">
        <w:r>
          <w:t xml:space="preserve">Table </w:t>
        </w:r>
        <w:r>
          <w:fldChar w:fldCharType="begin"/>
        </w:r>
        <w:r>
          <w:instrText xml:space="preserve"> SEQ Table \* ARABIC </w:instrText>
        </w:r>
      </w:ins>
      <w:r>
        <w:fldChar w:fldCharType="separate"/>
      </w:r>
      <w:ins w:id="8903" w:author="Perrine, Martin L. (GSFC-5670)" w:date="2016-09-02T15:15:00Z">
        <w:r w:rsidR="00C92146">
          <w:rPr>
            <w:noProof/>
          </w:rPr>
          <w:t>9</w:t>
        </w:r>
      </w:ins>
      <w:ins w:id="8904" w:author="Perrine, Martin L. (GSFC-5670)" w:date="2016-08-31T14:24:00Z">
        <w:r>
          <w:fldChar w:fldCharType="end"/>
        </w:r>
        <w:bookmarkEnd w:id="8901"/>
        <w:r>
          <w:t xml:space="preserve"> Interface Performance</w:t>
        </w:r>
      </w:ins>
    </w:p>
    <w:tbl>
      <w:tblPr>
        <w:tblStyle w:val="TableGrid"/>
        <w:tblW w:w="8640" w:type="dxa"/>
        <w:tblInd w:w="-5" w:type="dxa"/>
        <w:tblLayout w:type="fixed"/>
        <w:tblLook w:val="04A0" w:firstRow="1" w:lastRow="0" w:firstColumn="1" w:lastColumn="0" w:noHBand="0" w:noVBand="1"/>
        <w:tblPrChange w:id="8905" w:author="Perrine, Martin L. (GSFC-5670)" w:date="2016-09-01T09:26:00Z">
          <w:tblPr>
            <w:tblStyle w:val="TableGrid"/>
            <w:tblW w:w="7110" w:type="dxa"/>
            <w:tblInd w:w="-5" w:type="dxa"/>
            <w:tblLook w:val="04A0" w:firstRow="1" w:lastRow="0" w:firstColumn="1" w:lastColumn="0" w:noHBand="0" w:noVBand="1"/>
          </w:tblPr>
        </w:tblPrChange>
      </w:tblPr>
      <w:tblGrid>
        <w:gridCol w:w="1705"/>
        <w:gridCol w:w="4165"/>
        <w:gridCol w:w="1510"/>
        <w:gridCol w:w="1260"/>
        <w:tblGridChange w:id="8906">
          <w:tblGrid>
            <w:gridCol w:w="1705"/>
            <w:gridCol w:w="4165"/>
            <w:gridCol w:w="1240"/>
            <w:gridCol w:w="1240"/>
          </w:tblGrid>
        </w:tblGridChange>
      </w:tblGrid>
      <w:tr w:rsidR="00C1173A" w14:paraId="069520CE" w14:textId="6CAA6730" w:rsidTr="00C1173A">
        <w:tc>
          <w:tcPr>
            <w:tcW w:w="1705" w:type="dxa"/>
            <w:tcPrChange w:id="8907" w:author="Perrine, Martin L. (GSFC-5670)" w:date="2016-09-01T09:26:00Z">
              <w:tcPr>
                <w:tcW w:w="1705" w:type="dxa"/>
              </w:tcPr>
            </w:tcPrChange>
          </w:tcPr>
          <w:p w14:paraId="36049CDE" w14:textId="77777777" w:rsidR="00C1173A" w:rsidRPr="00330BC6" w:rsidRDefault="00C1173A" w:rsidP="00605644">
            <w:r w:rsidRPr="00330BC6">
              <w:t>Interface</w:t>
            </w:r>
          </w:p>
        </w:tc>
        <w:tc>
          <w:tcPr>
            <w:tcW w:w="4165" w:type="dxa"/>
            <w:tcPrChange w:id="8908" w:author="Perrine, Martin L. (GSFC-5670)" w:date="2016-09-01T09:26:00Z">
              <w:tcPr>
                <w:tcW w:w="4165" w:type="dxa"/>
              </w:tcPr>
            </w:tcPrChange>
          </w:tcPr>
          <w:p w14:paraId="6A02C038" w14:textId="77777777" w:rsidR="00C1173A" w:rsidRPr="00330BC6" w:rsidRDefault="00C1173A" w:rsidP="00605644">
            <w:r w:rsidRPr="00330BC6">
              <w:t>Comment/Notes/Performance</w:t>
            </w:r>
          </w:p>
        </w:tc>
        <w:tc>
          <w:tcPr>
            <w:tcW w:w="1510" w:type="dxa"/>
            <w:tcPrChange w:id="8909" w:author="Perrine, Martin L. (GSFC-5670)" w:date="2016-09-01T09:26:00Z">
              <w:tcPr>
                <w:tcW w:w="1240" w:type="dxa"/>
              </w:tcPr>
            </w:tcPrChange>
          </w:tcPr>
          <w:p w14:paraId="6C38963E" w14:textId="470ABF80" w:rsidR="00C1173A" w:rsidRDefault="00C1173A" w:rsidP="00605644">
            <w:ins w:id="8910" w:author="Perrine, Martin L. (GSFC-5670)" w:date="2016-09-01T09:26:00Z">
              <w:r>
                <w:t>DUT</w:t>
              </w:r>
            </w:ins>
          </w:p>
        </w:tc>
        <w:tc>
          <w:tcPr>
            <w:tcW w:w="1260" w:type="dxa"/>
            <w:tcPrChange w:id="8911" w:author="Perrine, Martin L. (GSFC-5670)" w:date="2016-09-01T09:26:00Z">
              <w:tcPr>
                <w:tcW w:w="1240" w:type="dxa"/>
              </w:tcPr>
            </w:tcPrChange>
          </w:tcPr>
          <w:p w14:paraId="604581AA" w14:textId="7F8D5666" w:rsidR="00C1173A" w:rsidRPr="00330BC6" w:rsidRDefault="00C1173A" w:rsidP="00605644">
            <w:ins w:id="8912" w:author="Perrine, Martin L. (GSFC-5670)" w:date="2016-09-01T09:23:00Z">
              <w:r>
                <w:t>Pass/Fail</w:t>
              </w:r>
            </w:ins>
          </w:p>
        </w:tc>
      </w:tr>
      <w:tr w:rsidR="00C1173A" w14:paraId="0620A833" w14:textId="658C3FE1" w:rsidTr="00C1173A">
        <w:tc>
          <w:tcPr>
            <w:tcW w:w="1705" w:type="dxa"/>
            <w:tcPrChange w:id="8913" w:author="Perrine, Martin L. (GSFC-5670)" w:date="2016-09-01T09:26:00Z">
              <w:tcPr>
                <w:tcW w:w="1705" w:type="dxa"/>
              </w:tcPr>
            </w:tcPrChange>
          </w:tcPr>
          <w:p w14:paraId="22182700" w14:textId="77777777" w:rsidR="00C1173A" w:rsidRPr="00330BC6" w:rsidRDefault="00C1173A" w:rsidP="00605644">
            <w:pPr>
              <w:rPr>
                <w:sz w:val="20"/>
              </w:rPr>
            </w:pPr>
            <w:r w:rsidRPr="00330BC6">
              <w:rPr>
                <w:sz w:val="20"/>
              </w:rPr>
              <w:t>Cortex-XXL Interface</w:t>
            </w:r>
          </w:p>
        </w:tc>
        <w:tc>
          <w:tcPr>
            <w:tcW w:w="4165" w:type="dxa"/>
            <w:tcPrChange w:id="8914" w:author="Perrine, Martin L. (GSFC-5670)" w:date="2016-09-01T09:26:00Z">
              <w:tcPr>
                <w:tcW w:w="4165" w:type="dxa"/>
              </w:tcPr>
            </w:tcPrChange>
          </w:tcPr>
          <w:p w14:paraId="139CEC44" w14:textId="3C3DA2C4" w:rsidR="00C1173A" w:rsidRPr="00330BC6" w:rsidRDefault="00C1173A" w:rsidP="00605644">
            <w:pPr>
              <w:rPr>
                <w:sz w:val="20"/>
              </w:rPr>
            </w:pPr>
            <w:del w:id="8915" w:author="Perrine, Martin L. (GSFC-5670)" w:date="2016-09-13T14:30:00Z">
              <w:r w:rsidDel="00055AC4">
                <w:rPr>
                  <w:sz w:val="20"/>
                </w:rPr>
                <w:delText>NEN Gateway</w:delText>
              </w:r>
            </w:del>
            <w:ins w:id="8916" w:author="Perrine, Martin L. (GSFC-5670)" w:date="2016-09-13T14:30:00Z">
              <w:r w:rsidR="00055AC4">
                <w:rPr>
                  <w:sz w:val="20"/>
                </w:rPr>
                <w:t>DAPHNE</w:t>
              </w:r>
            </w:ins>
            <w:r>
              <w:rPr>
                <w:sz w:val="20"/>
              </w:rPr>
              <w:t xml:space="preserve"> system c</w:t>
            </w:r>
            <w:r w:rsidRPr="00330BC6">
              <w:rPr>
                <w:sz w:val="20"/>
              </w:rPr>
              <w:t>onnects and pulls data as expected, conformant to Cortex XXL ICD documentation.</w:t>
            </w:r>
          </w:p>
        </w:tc>
        <w:tc>
          <w:tcPr>
            <w:tcW w:w="1510" w:type="dxa"/>
            <w:tcPrChange w:id="8917" w:author="Perrine, Martin L. (GSFC-5670)" w:date="2016-09-01T09:26:00Z">
              <w:tcPr>
                <w:tcW w:w="1240" w:type="dxa"/>
              </w:tcPr>
            </w:tcPrChange>
          </w:tcPr>
          <w:p w14:paraId="655613C5" w14:textId="77777777" w:rsidR="00C1173A" w:rsidRDefault="00C1173A" w:rsidP="00605644">
            <w:pPr>
              <w:rPr>
                <w:sz w:val="20"/>
              </w:rPr>
            </w:pPr>
          </w:p>
        </w:tc>
        <w:tc>
          <w:tcPr>
            <w:tcW w:w="1260" w:type="dxa"/>
            <w:tcPrChange w:id="8918" w:author="Perrine, Martin L. (GSFC-5670)" w:date="2016-09-01T09:26:00Z">
              <w:tcPr>
                <w:tcW w:w="1240" w:type="dxa"/>
              </w:tcPr>
            </w:tcPrChange>
          </w:tcPr>
          <w:p w14:paraId="507B94DF" w14:textId="51E8A6DB" w:rsidR="00C1173A" w:rsidRDefault="00C1173A" w:rsidP="00605644">
            <w:pPr>
              <w:rPr>
                <w:sz w:val="20"/>
              </w:rPr>
            </w:pPr>
          </w:p>
        </w:tc>
      </w:tr>
      <w:tr w:rsidR="00C1173A" w14:paraId="00C3D233" w14:textId="300B0BB3" w:rsidTr="00C1173A">
        <w:tc>
          <w:tcPr>
            <w:tcW w:w="1705" w:type="dxa"/>
            <w:tcPrChange w:id="8919" w:author="Perrine, Martin L. (GSFC-5670)" w:date="2016-09-01T09:26:00Z">
              <w:tcPr>
                <w:tcW w:w="1705" w:type="dxa"/>
              </w:tcPr>
            </w:tcPrChange>
          </w:tcPr>
          <w:p w14:paraId="2DE1688C" w14:textId="77777777" w:rsidR="00C1173A" w:rsidRPr="00330BC6" w:rsidRDefault="00C1173A" w:rsidP="00605644">
            <w:pPr>
              <w:rPr>
                <w:sz w:val="20"/>
              </w:rPr>
            </w:pPr>
            <w:r w:rsidRPr="00330BC6">
              <w:rPr>
                <w:sz w:val="20"/>
              </w:rPr>
              <w:t>M&amp;C interface</w:t>
            </w:r>
          </w:p>
        </w:tc>
        <w:tc>
          <w:tcPr>
            <w:tcW w:w="4165" w:type="dxa"/>
            <w:tcPrChange w:id="8920" w:author="Perrine, Martin L. (GSFC-5670)" w:date="2016-09-01T09:26:00Z">
              <w:tcPr>
                <w:tcW w:w="4165" w:type="dxa"/>
              </w:tcPr>
            </w:tcPrChange>
          </w:tcPr>
          <w:p w14:paraId="3B74894B" w14:textId="239A02B6" w:rsidR="00C1173A" w:rsidRPr="00330BC6" w:rsidRDefault="00C1173A" w:rsidP="00605644">
            <w:pPr>
              <w:rPr>
                <w:sz w:val="20"/>
              </w:rPr>
            </w:pPr>
            <w:r w:rsidRPr="00330BC6">
              <w:rPr>
                <w:sz w:val="20"/>
              </w:rPr>
              <w:t xml:space="preserve">NEN M&amp;C software is able to command and control the </w:t>
            </w:r>
            <w:del w:id="8921" w:author="Perrine, Martin L. (GSFC-5670)" w:date="2016-09-13T14:30:00Z">
              <w:r w:rsidRPr="00330BC6" w:rsidDel="00055AC4">
                <w:rPr>
                  <w:sz w:val="20"/>
                </w:rPr>
                <w:delText>NEN gateway</w:delText>
              </w:r>
            </w:del>
            <w:ins w:id="8922" w:author="Perrine, Martin L. (GSFC-5670)" w:date="2016-09-13T14:30:00Z">
              <w:r w:rsidR="00055AC4">
                <w:rPr>
                  <w:sz w:val="20"/>
                </w:rPr>
                <w:t>DAPHNE</w:t>
              </w:r>
            </w:ins>
            <w:r w:rsidRPr="00330BC6">
              <w:rPr>
                <w:sz w:val="20"/>
              </w:rPr>
              <w:t xml:space="preserve"> and shows compatibility with current system and conformance with </w:t>
            </w:r>
            <w:del w:id="8923" w:author="Perrine, Martin L. (GSFC-5670)" w:date="2016-09-13T14:29:00Z">
              <w:r w:rsidRPr="00330BC6" w:rsidDel="00055AC4">
                <w:rPr>
                  <w:sz w:val="20"/>
                </w:rPr>
                <w:delText>NENG</w:delText>
              </w:r>
            </w:del>
            <w:ins w:id="8924" w:author="Perrine, Martin L. (GSFC-5670)" w:date="2016-09-13T14:29:00Z">
              <w:r w:rsidR="00055AC4">
                <w:rPr>
                  <w:sz w:val="20"/>
                </w:rPr>
                <w:t>DAPHNE</w:t>
              </w:r>
            </w:ins>
            <w:r w:rsidRPr="00330BC6">
              <w:rPr>
                <w:sz w:val="20"/>
              </w:rPr>
              <w:t xml:space="preserve"> &lt;-&gt; NEN M</w:t>
            </w:r>
            <w:r>
              <w:rPr>
                <w:sz w:val="20"/>
              </w:rPr>
              <w:t>O</w:t>
            </w:r>
            <w:r w:rsidRPr="00330BC6">
              <w:rPr>
                <w:sz w:val="20"/>
              </w:rPr>
              <w:t>C ICD</w:t>
            </w:r>
          </w:p>
        </w:tc>
        <w:tc>
          <w:tcPr>
            <w:tcW w:w="1510" w:type="dxa"/>
            <w:tcPrChange w:id="8925" w:author="Perrine, Martin L. (GSFC-5670)" w:date="2016-09-01T09:26:00Z">
              <w:tcPr>
                <w:tcW w:w="1240" w:type="dxa"/>
              </w:tcPr>
            </w:tcPrChange>
          </w:tcPr>
          <w:p w14:paraId="1161457A" w14:textId="77777777" w:rsidR="00C1173A" w:rsidRPr="00330BC6" w:rsidRDefault="00C1173A" w:rsidP="00605644">
            <w:pPr>
              <w:rPr>
                <w:sz w:val="20"/>
              </w:rPr>
            </w:pPr>
          </w:p>
        </w:tc>
        <w:tc>
          <w:tcPr>
            <w:tcW w:w="1260" w:type="dxa"/>
            <w:tcPrChange w:id="8926" w:author="Perrine, Martin L. (GSFC-5670)" w:date="2016-09-01T09:26:00Z">
              <w:tcPr>
                <w:tcW w:w="1240" w:type="dxa"/>
              </w:tcPr>
            </w:tcPrChange>
          </w:tcPr>
          <w:p w14:paraId="32CC9FF4" w14:textId="32416234" w:rsidR="00C1173A" w:rsidRPr="00330BC6" w:rsidRDefault="00C1173A" w:rsidP="00605644">
            <w:pPr>
              <w:rPr>
                <w:sz w:val="20"/>
              </w:rPr>
            </w:pPr>
          </w:p>
        </w:tc>
      </w:tr>
      <w:tr w:rsidR="00C1173A" w14:paraId="18BA68E2" w14:textId="6F2129E1" w:rsidTr="00C1173A">
        <w:tc>
          <w:tcPr>
            <w:tcW w:w="1705" w:type="dxa"/>
            <w:tcPrChange w:id="8927" w:author="Perrine, Martin L. (GSFC-5670)" w:date="2016-09-01T09:26:00Z">
              <w:tcPr>
                <w:tcW w:w="1705" w:type="dxa"/>
              </w:tcPr>
            </w:tcPrChange>
          </w:tcPr>
          <w:p w14:paraId="73639ABB" w14:textId="77777777" w:rsidR="00C1173A" w:rsidRPr="00330BC6" w:rsidRDefault="00C1173A" w:rsidP="00605644">
            <w:pPr>
              <w:rPr>
                <w:sz w:val="20"/>
              </w:rPr>
            </w:pPr>
            <w:r w:rsidRPr="00330BC6">
              <w:rPr>
                <w:sz w:val="20"/>
              </w:rPr>
              <w:t>IRIS MOC Interface</w:t>
            </w:r>
          </w:p>
        </w:tc>
        <w:tc>
          <w:tcPr>
            <w:tcW w:w="4165" w:type="dxa"/>
            <w:tcPrChange w:id="8928" w:author="Perrine, Martin L. (GSFC-5670)" w:date="2016-09-01T09:26:00Z">
              <w:tcPr>
                <w:tcW w:w="4165" w:type="dxa"/>
              </w:tcPr>
            </w:tcPrChange>
          </w:tcPr>
          <w:p w14:paraId="4F33FE95" w14:textId="2B5D3C65" w:rsidR="00C1173A" w:rsidRPr="00330BC6" w:rsidRDefault="00C1173A">
            <w:pPr>
              <w:rPr>
                <w:sz w:val="20"/>
              </w:rPr>
            </w:pPr>
            <w:r w:rsidRPr="00330BC6">
              <w:rPr>
                <w:sz w:val="20"/>
              </w:rPr>
              <w:t xml:space="preserve">New </w:t>
            </w:r>
            <w:del w:id="8929" w:author="Perrine, Martin L. (GSFC-5670)" w:date="2016-09-13T14:29:00Z">
              <w:r w:rsidRPr="00330BC6" w:rsidDel="00055AC4">
                <w:rPr>
                  <w:sz w:val="20"/>
                </w:rPr>
                <w:delText>NENG</w:delText>
              </w:r>
            </w:del>
            <w:ins w:id="8930" w:author="Perrine, Martin L. (GSFC-5670)" w:date="2016-09-13T14:29:00Z">
              <w:r w:rsidR="00055AC4">
                <w:rPr>
                  <w:sz w:val="20"/>
                </w:rPr>
                <w:t>DAPHNE</w:t>
              </w:r>
            </w:ins>
            <w:r w:rsidRPr="00330BC6">
              <w:rPr>
                <w:sz w:val="20"/>
              </w:rPr>
              <w:t xml:space="preserve"> hardware is able to deliver file to IRIS MOC via SSH protocol.    </w:t>
            </w:r>
            <w:del w:id="8931" w:author="Perrine, Martin L. (GSFC-5670)" w:date="2016-08-31T14:18:00Z">
              <w:r w:rsidRPr="00330BC6" w:rsidDel="00C9508F">
                <w:rPr>
                  <w:sz w:val="20"/>
                </w:rPr>
                <w:delText>IRIS MOC is able to connect to open server and pull previous pass files.</w:delText>
              </w:r>
            </w:del>
          </w:p>
        </w:tc>
        <w:tc>
          <w:tcPr>
            <w:tcW w:w="1510" w:type="dxa"/>
            <w:tcPrChange w:id="8932" w:author="Perrine, Martin L. (GSFC-5670)" w:date="2016-09-01T09:26:00Z">
              <w:tcPr>
                <w:tcW w:w="1240" w:type="dxa"/>
              </w:tcPr>
            </w:tcPrChange>
          </w:tcPr>
          <w:p w14:paraId="7FC516DB" w14:textId="77777777" w:rsidR="00C1173A" w:rsidRPr="00330BC6" w:rsidRDefault="00C1173A">
            <w:pPr>
              <w:rPr>
                <w:sz w:val="20"/>
              </w:rPr>
            </w:pPr>
          </w:p>
        </w:tc>
        <w:tc>
          <w:tcPr>
            <w:tcW w:w="1260" w:type="dxa"/>
            <w:tcPrChange w:id="8933" w:author="Perrine, Martin L. (GSFC-5670)" w:date="2016-09-01T09:26:00Z">
              <w:tcPr>
                <w:tcW w:w="1240" w:type="dxa"/>
              </w:tcPr>
            </w:tcPrChange>
          </w:tcPr>
          <w:p w14:paraId="66509F90" w14:textId="5BB311F7" w:rsidR="00C1173A" w:rsidRPr="00330BC6" w:rsidRDefault="00C1173A">
            <w:pPr>
              <w:rPr>
                <w:sz w:val="20"/>
              </w:rPr>
            </w:pPr>
          </w:p>
        </w:tc>
      </w:tr>
    </w:tbl>
    <w:p w14:paraId="425655E8" w14:textId="77777777" w:rsidR="00C673AF" w:rsidRDefault="00C673AF" w:rsidP="00C673AF">
      <w:pPr>
        <w:ind w:left="720"/>
        <w:rPr>
          <w:ins w:id="8934" w:author="Muhammad, Alimayo (GSFC-5660)" w:date="2016-08-17T11:52:00Z"/>
        </w:rPr>
      </w:pPr>
    </w:p>
    <w:p w14:paraId="211E0A2E" w14:textId="77777777" w:rsidR="00377DFC" w:rsidRDefault="00377DFC" w:rsidP="00C673AF">
      <w:pPr>
        <w:ind w:left="720"/>
        <w:rPr>
          <w:ins w:id="8935" w:author="Muhammad, Alimayo (GSFC-5660)" w:date="2016-08-17T11:55:00Z"/>
        </w:rPr>
      </w:pPr>
    </w:p>
    <w:p w14:paraId="46C6CE1E" w14:textId="77777777" w:rsidR="00D874A6" w:rsidRDefault="00D874A6" w:rsidP="00C673AF">
      <w:pPr>
        <w:ind w:left="720"/>
        <w:rPr>
          <w:ins w:id="8936" w:author="Muhammad, Alimayo (GSFC-5660)" w:date="2016-08-17T11:55:00Z"/>
        </w:rPr>
      </w:pPr>
    </w:p>
    <w:p w14:paraId="53DE3D33" w14:textId="77777777" w:rsidR="00D874A6" w:rsidRDefault="00D874A6" w:rsidP="00C673AF">
      <w:pPr>
        <w:ind w:left="720"/>
        <w:rPr>
          <w:ins w:id="8937" w:author="Muhammad, Alimayo (GSFC-5660)" w:date="2016-08-17T11:52:00Z"/>
        </w:rPr>
      </w:pPr>
    </w:p>
    <w:p w14:paraId="18793E29" w14:textId="77777777" w:rsidR="00377DFC" w:rsidRDefault="00377DFC" w:rsidP="00C673AF">
      <w:pPr>
        <w:ind w:left="720"/>
      </w:pPr>
    </w:p>
    <w:p w14:paraId="44002356" w14:textId="74BA1040" w:rsidR="00D6546E" w:rsidRDefault="00D6546E">
      <w:pPr>
        <w:pStyle w:val="Heading4"/>
        <w:rPr>
          <w:ins w:id="8938" w:author="Perrine, Martin L. (GSFC-5670)" w:date="2016-08-31T13:49:00Z"/>
        </w:rPr>
        <w:pPrChange w:id="8939" w:author="Perrine, Martin L. (GSFC-5670)" w:date="2016-09-01T10:06:00Z">
          <w:pPr/>
        </w:pPrChange>
      </w:pPr>
      <w:bookmarkStart w:id="8940" w:name="_Toc460592892"/>
      <w:ins w:id="8941" w:author="Perrine, Martin L. (GSFC-5670)" w:date="2016-08-31T13:49:00Z">
        <w:r>
          <w:t xml:space="preserve">Specific </w:t>
        </w:r>
      </w:ins>
      <w:ins w:id="8942" w:author="Perrine, Martin L. (GSFC-5670)" w:date="2016-08-31T14:25:00Z">
        <w:r w:rsidR="00C9508F">
          <w:t xml:space="preserve">Operational </w:t>
        </w:r>
      </w:ins>
      <w:ins w:id="8943" w:author="Perrine, Martin L. (GSFC-5670)" w:date="2016-09-07T09:20:00Z">
        <w:r w:rsidR="00CC3D44">
          <w:t xml:space="preserve">and Performance </w:t>
        </w:r>
      </w:ins>
      <w:ins w:id="8944" w:author="Perrine, Martin L. (GSFC-5670)" w:date="2016-08-31T13:49:00Z">
        <w:r>
          <w:t>Requirement Verification</w:t>
        </w:r>
        <w:bookmarkEnd w:id="8940"/>
      </w:ins>
    </w:p>
    <w:p w14:paraId="54588218" w14:textId="77777777" w:rsidR="00D6546E" w:rsidRDefault="00D6546E" w:rsidP="00D6546E">
      <w:pPr>
        <w:rPr>
          <w:ins w:id="8945" w:author="Perrine, Martin L. (GSFC-5670)" w:date="2016-08-31T13:49:00Z"/>
        </w:rPr>
      </w:pPr>
    </w:p>
    <w:p w14:paraId="5A34D764" w14:textId="05B93A9E" w:rsidR="00D6546E" w:rsidRDefault="00953EA9" w:rsidP="00D6546E">
      <w:pPr>
        <w:rPr>
          <w:ins w:id="8946" w:author="Perrine, Martin L. (GSFC-5670)" w:date="2016-08-31T13:49:00Z"/>
        </w:rPr>
      </w:pPr>
      <w:ins w:id="8947" w:author="Perrine, Martin L. (GSFC-5670)" w:date="2016-08-31T14:44:00Z">
        <w:r>
          <w:t>In addition to confirming</w:t>
        </w:r>
        <w:r w:rsidR="0024272E">
          <w:t xml:space="preserve"> basic functional</w:t>
        </w:r>
      </w:ins>
      <w:ins w:id="8948" w:author="Perrine, Martin L. (GSFC-5670)" w:date="2016-09-01T10:03:00Z">
        <w:r>
          <w:t>ity</w:t>
        </w:r>
      </w:ins>
      <w:ins w:id="8949" w:author="Perrine, Martin L. (GSFC-5670)" w:date="2016-08-31T14:44:00Z">
        <w:r w:rsidR="0024272E">
          <w:t xml:space="preserve"> and data quality </w:t>
        </w:r>
      </w:ins>
      <w:ins w:id="8950" w:author="Perrine, Martin L. (GSFC-5670)" w:date="2016-08-31T14:45:00Z">
        <w:r w:rsidR="0024272E">
          <w:t>t</w:t>
        </w:r>
      </w:ins>
      <w:ins w:id="8951" w:author="Perrine, Martin L. (GSFC-5670)" w:date="2016-08-31T13:49:00Z">
        <w:r w:rsidR="00D6546E">
          <w:t xml:space="preserve">he </w:t>
        </w:r>
      </w:ins>
      <w:ins w:id="8952" w:author="Perrine, Martin L. (GSFC-5670)" w:date="2016-08-31T13:50:00Z">
        <w:r w:rsidR="00D6546E">
          <w:t xml:space="preserve">parallel test </w:t>
        </w:r>
      </w:ins>
      <w:ins w:id="8953" w:author="Perrine, Martin L. (GSFC-5670)" w:date="2016-08-31T13:49:00Z">
        <w:r w:rsidR="00D6546E">
          <w:t>will</w:t>
        </w:r>
      </w:ins>
      <w:ins w:id="8954" w:author="Perrine, Martin L. (GSFC-5670)" w:date="2016-08-31T13:51:00Z">
        <w:r w:rsidR="00D6546E">
          <w:t xml:space="preserve"> also</w:t>
        </w:r>
      </w:ins>
      <w:ins w:id="8955" w:author="Perrine, Martin L. (GSFC-5670)" w:date="2016-08-31T13:49:00Z">
        <w:r w:rsidR="00D6546E">
          <w:t xml:space="preserve"> verify compliance with </w:t>
        </w:r>
      </w:ins>
      <w:ins w:id="8956" w:author="Perrine, Martin L. (GSFC-5670)" w:date="2016-08-31T14:45:00Z">
        <w:r w:rsidR="0024272E">
          <w:t xml:space="preserve">a </w:t>
        </w:r>
      </w:ins>
      <w:ins w:id="8957" w:author="Perrine, Martin L. (GSFC-5670)" w:date="2016-08-31T14:43:00Z">
        <w:r w:rsidR="0024272E">
          <w:t>num</w:t>
        </w:r>
      </w:ins>
      <w:ins w:id="8958" w:author="Perrine, Martin L. (GSFC-5670)" w:date="2016-08-31T14:45:00Z">
        <w:r w:rsidR="0024272E">
          <w:t>b</w:t>
        </w:r>
      </w:ins>
      <w:ins w:id="8959" w:author="Perrine, Martin L. (GSFC-5670)" w:date="2016-08-31T14:43:00Z">
        <w:r w:rsidR="0024272E">
          <w:t>er of</w:t>
        </w:r>
      </w:ins>
      <w:ins w:id="8960" w:author="Perrine, Martin L. (GSFC-5670)" w:date="2016-08-31T13:49:00Z">
        <w:r w:rsidR="00D6546E">
          <w:t xml:space="preserve"> </w:t>
        </w:r>
      </w:ins>
      <w:ins w:id="8961" w:author="Perrine, Martin L. (GSFC-5670)" w:date="2016-08-31T13:50:00Z">
        <w:r w:rsidR="00D6546E">
          <w:t xml:space="preserve">specific </w:t>
        </w:r>
      </w:ins>
      <w:ins w:id="8962" w:author="Perrine, Martin L. (GSFC-5670)" w:date="2016-09-07T09:21:00Z">
        <w:r w:rsidR="00CC3D44">
          <w:t xml:space="preserve">operational and performance </w:t>
        </w:r>
      </w:ins>
      <w:ins w:id="8963" w:author="Perrine, Martin L. (GSFC-5670)" w:date="2016-08-31T13:49:00Z">
        <w:r w:rsidR="00D6546E">
          <w:t>requirements</w:t>
        </w:r>
      </w:ins>
      <w:ins w:id="8964" w:author="Perrine, Martin L. (GSFC-5670)" w:date="2016-08-31T16:50:00Z">
        <w:r w:rsidR="00D3257C">
          <w:t xml:space="preserve">. </w:t>
        </w:r>
      </w:ins>
      <w:ins w:id="8965" w:author="Perrine, Martin L. (GSFC-5670)" w:date="2016-08-31T14:49:00Z">
        <w:r w:rsidR="0024272E">
          <w:t xml:space="preserve"> </w:t>
        </w:r>
      </w:ins>
      <w:ins w:id="8966" w:author="Perrine, Martin L. (GSFC-5670)" w:date="2016-09-07T09:14:00Z">
        <w:r w:rsidR="00CC3D44">
          <w:t>These</w:t>
        </w:r>
      </w:ins>
      <w:ins w:id="8967" w:author="Perrine, Martin L. (GSFC-5670)" w:date="2016-08-31T16:50:00Z">
        <w:r w:rsidR="00D3257C">
          <w:t xml:space="preserve"> requirements</w:t>
        </w:r>
      </w:ins>
      <w:ins w:id="8968" w:author="Perrine, Martin L. (GSFC-5670)" w:date="2016-09-07T09:15:00Z">
        <w:r w:rsidR="00CC3D44">
          <w:t>, listed below,</w:t>
        </w:r>
      </w:ins>
      <w:ins w:id="8969" w:author="Perrine, Martin L. (GSFC-5670)" w:date="2016-08-31T16:50:00Z">
        <w:r w:rsidR="00D3257C">
          <w:t xml:space="preserve"> </w:t>
        </w:r>
      </w:ins>
      <w:ins w:id="8970" w:author="Perrine, Martin L. (GSFC-5670)" w:date="2016-08-31T14:49:00Z">
        <w:r w:rsidR="0024272E">
          <w:t>were previously verified during pre-shipment testing under</w:t>
        </w:r>
      </w:ins>
      <w:ins w:id="8971" w:author="Perrine, Martin L. (GSFC-5670)" w:date="2016-09-01T10:01:00Z">
        <w:r>
          <w:t xml:space="preserve"> </w:t>
        </w:r>
      </w:ins>
      <w:ins w:id="8972" w:author="Perrine, Martin L. (GSFC-5670)" w:date="2016-09-01T10:14:00Z">
        <w:r w:rsidR="00457044">
          <w:t>section</w:t>
        </w:r>
      </w:ins>
      <w:ins w:id="8973" w:author="Perrine, Martin L. (GSFC-5670)" w:date="2016-08-31T14:49:00Z">
        <w:r w:rsidR="0024272E">
          <w:t xml:space="preserve"> </w:t>
        </w:r>
      </w:ins>
      <w:ins w:id="8974" w:author="Perrine, Martin L. (GSFC-5670)" w:date="2016-09-01T10:01:00Z">
        <w:r>
          <w:fldChar w:fldCharType="begin"/>
        </w:r>
        <w:r>
          <w:instrText xml:space="preserve"> REF _Ref456014452 \r \h </w:instrText>
        </w:r>
      </w:ins>
      <w:r>
        <w:fldChar w:fldCharType="separate"/>
      </w:r>
      <w:ins w:id="8975" w:author="Perrine, Martin L. (GSFC-5670)" w:date="2016-09-01T10:01:00Z">
        <w:r>
          <w:t>6.1.1</w:t>
        </w:r>
        <w:r>
          <w:fldChar w:fldCharType="end"/>
        </w:r>
      </w:ins>
      <w:ins w:id="8976" w:author="Perrine, Martin L. (GSFC-5670)" w:date="2016-09-07T09:21:00Z">
        <w:r w:rsidR="00CC3D44">
          <w:t>, and</w:t>
        </w:r>
      </w:ins>
      <w:ins w:id="8977" w:author="Perrine, Martin L. (GSFC-5670)" w:date="2016-09-07T09:22:00Z">
        <w:r w:rsidR="00CC3D44">
          <w:t xml:space="preserve"> </w:t>
        </w:r>
      </w:ins>
      <w:ins w:id="8978" w:author="Perrine, Martin L. (GSFC-5670)" w:date="2016-09-07T09:23:00Z">
        <w:r w:rsidR="00CC3D44">
          <w:fldChar w:fldCharType="begin"/>
        </w:r>
        <w:r w:rsidR="00CC3D44">
          <w:instrText xml:space="preserve"> REF _Ref460490511 \r \h </w:instrText>
        </w:r>
      </w:ins>
      <w:r w:rsidR="00CC3D44">
        <w:fldChar w:fldCharType="separate"/>
      </w:r>
      <w:ins w:id="8979" w:author="Perrine, Martin L. (GSFC-5670)" w:date="2016-09-07T09:23:00Z">
        <w:r w:rsidR="00CC3D44">
          <w:t>6.1.5</w:t>
        </w:r>
        <w:r w:rsidR="00CC3D44">
          <w:fldChar w:fldCharType="end"/>
        </w:r>
        <w:r w:rsidR="00CC3D44">
          <w:t>.</w:t>
        </w:r>
      </w:ins>
      <w:ins w:id="8980" w:author="Perrine, Martin L. (GSFC-5670)" w:date="2016-08-31T13:49:00Z">
        <w:r w:rsidR="00D6546E">
          <w:t xml:space="preserve"> </w:t>
        </w:r>
      </w:ins>
      <w:ins w:id="8981" w:author="Perrine, Martin L. (GSFC-5670)" w:date="2016-08-31T14:45:00Z">
        <w:r w:rsidR="0024272E">
          <w:t xml:space="preserve"> </w:t>
        </w:r>
      </w:ins>
      <w:ins w:id="8982" w:author="Perrine, Martin L. (GSFC-5670)" w:date="2016-09-07T09:15:00Z">
        <w:r w:rsidR="00CC3D44">
          <w:t>The items are also listed in the</w:t>
        </w:r>
      </w:ins>
      <w:ins w:id="8983" w:author="Perrine, Martin L. (GSFC-5670)" w:date="2016-08-31T14:47:00Z">
        <w:r w:rsidR="0024272E">
          <w:t xml:space="preserve"> Requir</w:t>
        </w:r>
      </w:ins>
      <w:ins w:id="8984" w:author="Perrine, Martin L. (GSFC-5670)" w:date="2016-08-31T14:49:00Z">
        <w:r w:rsidR="0024272E">
          <w:t>e</w:t>
        </w:r>
      </w:ins>
      <w:ins w:id="8985" w:author="Perrine, Martin L. (GSFC-5670)" w:date="2016-08-31T14:47:00Z">
        <w:r w:rsidR="0024272E">
          <w:t xml:space="preserve">ments Verification Table in the Appendix, see </w:t>
        </w:r>
      </w:ins>
      <w:ins w:id="8986" w:author="Perrine, Martin L. (GSFC-5670)" w:date="2016-08-31T14:52:00Z">
        <w:r w:rsidR="0024272E">
          <w:t>the column labeled “6.2”</w:t>
        </w:r>
      </w:ins>
      <w:ins w:id="8987" w:author="Perrine, Martin L. (GSFC-5670)" w:date="2016-08-31T14:49:00Z">
        <w:r w:rsidR="0024272E">
          <w:t>.</w:t>
        </w:r>
      </w:ins>
      <w:ins w:id="8988" w:author="Perrine, Martin L. (GSFC-5670)" w:date="2016-08-31T13:49:00Z">
        <w:r w:rsidR="00D6546E">
          <w:t xml:space="preserve"> </w:t>
        </w:r>
      </w:ins>
    </w:p>
    <w:p w14:paraId="38380C24" w14:textId="77777777" w:rsidR="00D6546E" w:rsidRDefault="00D6546E" w:rsidP="00D6546E">
      <w:pPr>
        <w:rPr>
          <w:ins w:id="8989" w:author="Perrine, Martin L. (GSFC-5670)" w:date="2016-08-31T14:54:00Z"/>
        </w:rPr>
      </w:pPr>
    </w:p>
    <w:p w14:paraId="3D20CF1C" w14:textId="1A8C2421" w:rsidR="0024272E" w:rsidRDefault="0024272E" w:rsidP="00D6546E">
      <w:pPr>
        <w:rPr>
          <w:ins w:id="8990" w:author="Perrine, Martin L. (GSFC-5670)" w:date="2016-09-01T10:30:00Z"/>
        </w:rPr>
      </w:pPr>
      <w:ins w:id="8991" w:author="Perrine, Martin L. (GSFC-5670)" w:date="2016-08-31T14:54:00Z">
        <w:r>
          <w:lastRenderedPageBreak/>
          <w:t xml:space="preserve">The </w:t>
        </w:r>
      </w:ins>
      <w:ins w:id="8992" w:author="Perrine, Martin L. (GSFC-5670)" w:date="2016-08-31T14:56:00Z">
        <w:r>
          <w:t xml:space="preserve">pass/fail criteria and the </w:t>
        </w:r>
      </w:ins>
      <w:ins w:id="8993" w:author="Perrine, Martin L. (GSFC-5670)" w:date="2016-08-31T14:54:00Z">
        <w:r>
          <w:t>procedure</w:t>
        </w:r>
      </w:ins>
      <w:ins w:id="8994" w:author="Perrine, Martin L. (GSFC-5670)" w:date="2016-08-31T15:51:00Z">
        <w:r w:rsidR="00C97FDA">
          <w:t>s</w:t>
        </w:r>
      </w:ins>
      <w:ins w:id="8995" w:author="Perrine, Martin L. (GSFC-5670)" w:date="2016-08-31T14:54:00Z">
        <w:r>
          <w:t xml:space="preserve"> to ver</w:t>
        </w:r>
        <w:r w:rsidR="00C97FDA">
          <w:t xml:space="preserve">ify </w:t>
        </w:r>
      </w:ins>
      <w:ins w:id="8996" w:author="Perrine, Martin L. (GSFC-5670)" w:date="2016-09-01T10:08:00Z">
        <w:r w:rsidR="00953EA9">
          <w:t>the</w:t>
        </w:r>
      </w:ins>
      <w:ins w:id="8997" w:author="Perrine, Martin L. (GSFC-5670)" w:date="2016-08-31T14:54:00Z">
        <w:r w:rsidR="00C97FDA">
          <w:t xml:space="preserve"> requirements are</w:t>
        </w:r>
        <w:r>
          <w:t xml:space="preserve"> given in</w:t>
        </w:r>
      </w:ins>
      <w:ins w:id="8998" w:author="Perrine, Martin L. (GSFC-5670)" w:date="2016-08-31T14:55:00Z">
        <w:r>
          <w:t xml:space="preserve"> </w:t>
        </w:r>
        <w:r>
          <w:fldChar w:fldCharType="begin"/>
        </w:r>
        <w:r>
          <w:instrText xml:space="preserve"> REF _Ref460418684 \r \h </w:instrText>
        </w:r>
      </w:ins>
      <w:r>
        <w:fldChar w:fldCharType="separate"/>
      </w:r>
      <w:ins w:id="8999" w:author="Perrine, Martin L. (GSFC-5670)" w:date="2016-08-31T14:55:00Z">
        <w:r>
          <w:t>6.1.1.2</w:t>
        </w:r>
        <w:r>
          <w:fldChar w:fldCharType="end"/>
        </w:r>
      </w:ins>
      <w:ins w:id="9000" w:author="Perrine, Martin L. (GSFC-5670)" w:date="2016-09-01T10:52:00Z">
        <w:r w:rsidR="00142C19">
          <w:t xml:space="preserve"> and </w:t>
        </w:r>
      </w:ins>
      <w:ins w:id="9001" w:author="Perrine, Martin L. (GSFC-5670)" w:date="2016-09-01T10:53:00Z">
        <w:r w:rsidR="00142C19">
          <w:fldChar w:fldCharType="begin"/>
        </w:r>
        <w:r w:rsidR="00142C19">
          <w:instrText xml:space="preserve"> REF _Ref460490511 \w \h </w:instrText>
        </w:r>
      </w:ins>
      <w:r w:rsidR="00142C19">
        <w:fldChar w:fldCharType="separate"/>
      </w:r>
      <w:ins w:id="9002" w:author="Perrine, Martin L. (GSFC-5670)" w:date="2016-09-01T10:53:00Z">
        <w:r w:rsidR="00142C19">
          <w:t>6.1.5</w:t>
        </w:r>
        <w:r w:rsidR="00142C19">
          <w:fldChar w:fldCharType="end"/>
        </w:r>
      </w:ins>
      <w:ins w:id="9003" w:author="Perrine, Martin L. (GSFC-5670)" w:date="2016-09-01T10:09:00Z">
        <w:r w:rsidR="00953EA9">
          <w:t xml:space="preserve">. The details </w:t>
        </w:r>
      </w:ins>
      <w:ins w:id="9004" w:author="Perrine, Martin L. (GSFC-5670)" w:date="2016-08-31T14:56:00Z">
        <w:r w:rsidR="00953EA9">
          <w:t>will not be repeated here</w:t>
        </w:r>
        <w:r>
          <w:t>.</w:t>
        </w:r>
      </w:ins>
      <w:ins w:id="9005" w:author="Perrine, Martin L. (GSFC-5670)" w:date="2016-09-01T09:32:00Z">
        <w:r w:rsidR="00C1173A">
          <w:t xml:space="preserve"> Please note that the data source and delivery point for the data are different compared to the earlier testing.</w:t>
        </w:r>
      </w:ins>
      <w:ins w:id="9006" w:author="Perrine, Martin L. (GSFC-5670)" w:date="2016-08-31T16:39:00Z">
        <w:r w:rsidR="0071254F">
          <w:t xml:space="preserve"> </w:t>
        </w:r>
      </w:ins>
      <w:ins w:id="9007" w:author="Perrine, Martin L. (GSFC-5670)" w:date="2016-09-01T10:10:00Z">
        <w:r w:rsidR="00953EA9">
          <w:t>T</w:t>
        </w:r>
      </w:ins>
      <w:ins w:id="9008" w:author="Perrine, Martin L. (GSFC-5670)" w:date="2016-08-31T16:45:00Z">
        <w:r w:rsidR="00C1173A">
          <w:t>he M&amp;C GUI</w:t>
        </w:r>
        <w:r w:rsidR="0071254F">
          <w:t xml:space="preserve"> </w:t>
        </w:r>
      </w:ins>
      <w:ins w:id="9009" w:author="Perrine, Martin L. (GSFC-5670)" w:date="2016-09-01T10:10:00Z">
        <w:r w:rsidR="00953EA9">
          <w:t xml:space="preserve">is a new resource that </w:t>
        </w:r>
      </w:ins>
      <w:ins w:id="9010" w:author="Perrine, Martin L. (GSFC-5670)" w:date="2016-09-01T10:11:00Z">
        <w:r w:rsidR="00457044">
          <w:t>can be used to help re-verify the requirement</w:t>
        </w:r>
      </w:ins>
      <w:ins w:id="9011" w:author="Perrine, Martin L. (GSFC-5670)" w:date="2016-09-01T10:57:00Z">
        <w:r w:rsidR="00142C19">
          <w:t xml:space="preserve">, see </w:t>
        </w:r>
        <w:r w:rsidR="00142C19">
          <w:fldChar w:fldCharType="begin"/>
        </w:r>
        <w:r w:rsidR="00142C19">
          <w:instrText xml:space="preserve"> REF _Ref460490803 \h </w:instrText>
        </w:r>
      </w:ins>
      <w:r w:rsidR="00142C19">
        <w:fldChar w:fldCharType="separate"/>
      </w:r>
      <w:ins w:id="9012" w:author="Perrine, Martin L. (GSFC-5670)" w:date="2016-09-01T10:57:00Z">
        <w:r w:rsidR="00142C19">
          <w:t xml:space="preserve">Figure </w:t>
        </w:r>
        <w:r w:rsidR="00142C19">
          <w:rPr>
            <w:noProof/>
          </w:rPr>
          <w:t>6</w:t>
        </w:r>
        <w:r w:rsidR="00142C19">
          <w:noBreakHyphen/>
        </w:r>
        <w:r w:rsidR="00142C19">
          <w:rPr>
            <w:noProof/>
          </w:rPr>
          <w:t>60</w:t>
        </w:r>
        <w:r w:rsidR="00142C19">
          <w:fldChar w:fldCharType="end"/>
        </w:r>
      </w:ins>
      <w:ins w:id="9013" w:author="Perrine, Martin L. (GSFC-5670)" w:date="2016-09-01T10:11:00Z">
        <w:r w:rsidR="00457044">
          <w:t xml:space="preserve">.  </w:t>
        </w:r>
      </w:ins>
      <w:ins w:id="9014" w:author="Perrine, Martin L. (GSFC-5670)" w:date="2016-09-01T09:34:00Z">
        <w:r w:rsidR="00C1173A">
          <w:t>This tool was not available for the earlier testing.</w:t>
        </w:r>
      </w:ins>
      <w:ins w:id="9015" w:author="Perrine, Martin L. (GSFC-5670)" w:date="2016-08-31T16:39:00Z">
        <w:r w:rsidR="0071254F">
          <w:t xml:space="preserve"> These requirements should also be confirmed by the MOC through their analysis of the data.</w:t>
        </w:r>
      </w:ins>
      <w:ins w:id="9016" w:author="Perrine, Martin L. (GSFC-5670)" w:date="2016-09-01T09:38:00Z">
        <w:r w:rsidR="00C03E2F">
          <w:t xml:space="preserve">  The custom </w:t>
        </w:r>
      </w:ins>
      <w:ins w:id="9017" w:author="Perrine, Martin L. (GSFC-5670)" w:date="2016-09-01T09:39:00Z">
        <w:r w:rsidR="00C03E2F">
          <w:t>test</w:t>
        </w:r>
      </w:ins>
      <w:ins w:id="9018" w:author="Perrine, Martin L. (GSFC-5670)" w:date="2016-09-01T09:40:00Z">
        <w:r w:rsidR="00C03E2F">
          <w:t xml:space="preserve"> control</w:t>
        </w:r>
      </w:ins>
      <w:ins w:id="9019" w:author="Perrine, Martin L. (GSFC-5670)" w:date="2016-09-01T09:39:00Z">
        <w:r w:rsidR="00C03E2F">
          <w:t xml:space="preserve"> or </w:t>
        </w:r>
        <w:proofErr w:type="spellStart"/>
        <w:r w:rsidR="00C03E2F">
          <w:t>D</w:t>
        </w:r>
      </w:ins>
      <w:ins w:id="9020" w:author="Perrine, Martin L. (GSFC-5670)" w:date="2016-09-01T09:38:00Z">
        <w:r w:rsidR="00C03E2F">
          <w:t>atachecker</w:t>
        </w:r>
        <w:proofErr w:type="spellEnd"/>
        <w:r w:rsidR="00C03E2F">
          <w:t xml:space="preserve"> software is not used to run the</w:t>
        </w:r>
      </w:ins>
      <w:ins w:id="9021" w:author="Perrine, Martin L. (GSFC-5670)" w:date="2016-09-01T09:40:00Z">
        <w:r w:rsidR="00C03E2F">
          <w:t>se</w:t>
        </w:r>
      </w:ins>
      <w:ins w:id="9022" w:author="Perrine, Martin L. (GSFC-5670)" w:date="2016-09-01T09:38:00Z">
        <w:r w:rsidR="00C03E2F">
          <w:t xml:space="preserve"> test</w:t>
        </w:r>
      </w:ins>
      <w:ins w:id="9023" w:author="Perrine, Martin L. (GSFC-5670)" w:date="2016-09-01T09:40:00Z">
        <w:r w:rsidR="00C03E2F">
          <w:t>s</w:t>
        </w:r>
      </w:ins>
      <w:ins w:id="9024" w:author="Perrine, Martin L. (GSFC-5670)" w:date="2016-09-01T09:38:00Z">
        <w:r w:rsidR="00C03E2F">
          <w:t xml:space="preserve"> or process the data</w:t>
        </w:r>
      </w:ins>
      <w:ins w:id="9025" w:author="Perrine, Martin L. (GSFC-5670)" w:date="2016-09-01T09:40:00Z">
        <w:r w:rsidR="00C03E2F">
          <w:t>.</w:t>
        </w:r>
      </w:ins>
    </w:p>
    <w:p w14:paraId="7B903CC4" w14:textId="77777777" w:rsidR="005A3408" w:rsidRDefault="005A3408" w:rsidP="00D6546E">
      <w:pPr>
        <w:rPr>
          <w:ins w:id="9026" w:author="Perrine, Martin L. (GSFC-5670)" w:date="2016-09-01T10:30:00Z"/>
        </w:rPr>
      </w:pPr>
    </w:p>
    <w:p w14:paraId="5936A1BC" w14:textId="7EA2CAAE" w:rsidR="00D6546E" w:rsidRDefault="0024272E" w:rsidP="00D6546E">
      <w:pPr>
        <w:rPr>
          <w:ins w:id="9027" w:author="Perrine, Martin L. (GSFC-5670)" w:date="2016-09-01T10:57:00Z"/>
        </w:rPr>
      </w:pPr>
      <w:ins w:id="9028" w:author="Perrine, Martin L. (GSFC-5670)" w:date="2016-08-31T14:56:00Z">
        <w:r>
          <w:t xml:space="preserve"> </w:t>
        </w:r>
      </w:ins>
      <w:moveToRangeStart w:id="9029" w:author="Perrine, Martin L. (GSFC-5670)" w:date="2016-09-01T10:56:00Z" w:name="move460415372"/>
      <w:moveTo w:id="9030" w:author="Perrine, Martin L. (GSFC-5670)" w:date="2016-09-01T10:56:00Z">
        <w:r w:rsidR="00142C19">
          <w:rPr>
            <w:noProof/>
          </w:rPr>
          <w:drawing>
            <wp:inline distT="0" distB="0" distL="0" distR="0" wp14:anchorId="46467EEE" wp14:editId="198044E8">
              <wp:extent cx="2238233" cy="2843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4261" cy="2850884"/>
                      </a:xfrm>
                      <a:prstGeom prst="rect">
                        <a:avLst/>
                      </a:prstGeom>
                      <a:noFill/>
                      <a:ln>
                        <a:noFill/>
                      </a:ln>
                    </pic:spPr>
                  </pic:pic>
                </a:graphicData>
              </a:graphic>
            </wp:inline>
          </w:drawing>
        </w:r>
      </w:moveTo>
      <w:moveToRangeEnd w:id="9029"/>
    </w:p>
    <w:p w14:paraId="7F0EF433" w14:textId="77777777" w:rsidR="00142C19" w:rsidRDefault="00142C19" w:rsidP="00D6546E">
      <w:pPr>
        <w:rPr>
          <w:ins w:id="9031" w:author="Perrine, Martin L. (GSFC-5670)" w:date="2016-09-01T10:57:00Z"/>
        </w:rPr>
      </w:pPr>
    </w:p>
    <w:p w14:paraId="7A85277A" w14:textId="0E1B7359" w:rsidR="00142C19" w:rsidRDefault="00142C19" w:rsidP="005152B5">
      <w:pPr>
        <w:pStyle w:val="Caption"/>
        <w:rPr>
          <w:ins w:id="9032" w:author="Perrine, Martin L. (GSFC-5670)" w:date="2016-09-01T10:57:00Z"/>
        </w:rPr>
      </w:pPr>
      <w:bookmarkStart w:id="9033" w:name="_Ref460490803"/>
      <w:ins w:id="9034" w:author="Perrine, Martin L. (GSFC-5670)" w:date="2016-09-01T10:57: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60</w:t>
        </w:r>
        <w:r>
          <w:fldChar w:fldCharType="end"/>
        </w:r>
        <w:bookmarkEnd w:id="9033"/>
        <w:r>
          <w:t xml:space="preserve"> Example </w:t>
        </w:r>
      </w:ins>
      <w:ins w:id="9035" w:author="Perrine, Martin L. (GSFC-5670)" w:date="2016-09-13T14:30:00Z">
        <w:r w:rsidR="00055AC4">
          <w:t>DAPHNE</w:t>
        </w:r>
      </w:ins>
      <w:ins w:id="9036" w:author="Perrine, Martin L. (GSFC-5670)" w:date="2016-09-01T10:57:00Z">
        <w:r>
          <w:t xml:space="preserve"> M&amp;C GUI</w:t>
        </w:r>
      </w:ins>
    </w:p>
    <w:p w14:paraId="60447919" w14:textId="77777777" w:rsidR="00142C19" w:rsidRDefault="00142C19" w:rsidP="00D6546E">
      <w:pPr>
        <w:rPr>
          <w:ins w:id="9037" w:author="Perrine, Martin L. (GSFC-5670)" w:date="2016-08-31T13:49:00Z"/>
        </w:rPr>
      </w:pPr>
    </w:p>
    <w:p w14:paraId="61487B50" w14:textId="77777777" w:rsidR="00142C19" w:rsidRDefault="00142C19" w:rsidP="00D6546E">
      <w:pPr>
        <w:rPr>
          <w:ins w:id="9038" w:author="Perrine, Martin L. (GSFC-5670)" w:date="2016-09-01T10:57:00Z"/>
        </w:rPr>
      </w:pPr>
    </w:p>
    <w:p w14:paraId="25658DDD" w14:textId="6FDE4047" w:rsidR="00D6546E" w:rsidRDefault="00142C19" w:rsidP="00D6546E">
      <w:pPr>
        <w:rPr>
          <w:ins w:id="9039" w:author="Perrine, Martin L. (GSFC-5670)" w:date="2016-09-01T10:43:00Z"/>
        </w:rPr>
      </w:pPr>
      <w:ins w:id="9040" w:author="Perrine, Martin L. (GSFC-5670)" w:date="2016-09-01T10:48:00Z">
        <w:r>
          <w:fldChar w:fldCharType="begin"/>
        </w:r>
        <w:r>
          <w:instrText xml:space="preserve"> REF _Ref460490230 \h </w:instrText>
        </w:r>
      </w:ins>
      <w:r>
        <w:fldChar w:fldCharType="separate"/>
      </w:r>
      <w:ins w:id="9041" w:author="Perrine, Martin L. (GSFC-5670)" w:date="2016-09-01T10:48:00Z">
        <w:r>
          <w:t xml:space="preserve">Table </w:t>
        </w:r>
        <w:r>
          <w:rPr>
            <w:noProof/>
          </w:rPr>
          <w:t>9</w:t>
        </w:r>
        <w:r>
          <w:fldChar w:fldCharType="end"/>
        </w:r>
        <w:r>
          <w:t xml:space="preserve"> </w:t>
        </w:r>
      </w:ins>
      <w:ins w:id="9042" w:author="Perrine, Martin L. (GSFC-5670)" w:date="2016-08-31T16:40:00Z">
        <w:r w:rsidR="0071254F">
          <w:t>s</w:t>
        </w:r>
      </w:ins>
      <w:ins w:id="9043" w:author="Perrine, Martin L. (GSFC-5670)" w:date="2016-08-31T16:37:00Z">
        <w:r w:rsidR="0071254F">
          <w:t xml:space="preserve">hould be completed for </w:t>
        </w:r>
      </w:ins>
      <w:ins w:id="9044" w:author="Perrine, Martin L. (GSFC-5670)" w:date="2016-09-01T09:30:00Z">
        <w:r w:rsidR="00C1173A">
          <w:t xml:space="preserve">each DUT and inserted into </w:t>
        </w:r>
      </w:ins>
      <w:ins w:id="9045" w:author="Perrine, Martin L. (GSFC-5670)" w:date="2016-08-31T16:37:00Z">
        <w:r w:rsidR="0071254F">
          <w:t>the test report.</w:t>
        </w:r>
      </w:ins>
      <w:ins w:id="9046" w:author="Perrine, Martin L. (GSFC-5670)" w:date="2016-09-01T10:12:00Z">
        <w:r w:rsidR="00457044">
          <w:t xml:space="preserve"> Supporting log files excerpts should be included in the test report. </w:t>
        </w:r>
      </w:ins>
    </w:p>
    <w:p w14:paraId="4B8FD6C4" w14:textId="77777777" w:rsidR="00202E1F" w:rsidRDefault="00202E1F" w:rsidP="00D6546E">
      <w:pPr>
        <w:rPr>
          <w:ins w:id="9047" w:author="Perrine, Martin L. (GSFC-5670)" w:date="2016-09-01T10:43:00Z"/>
        </w:rPr>
      </w:pPr>
    </w:p>
    <w:p w14:paraId="596363BB" w14:textId="77777777" w:rsidR="0071254F" w:rsidRDefault="0071254F" w:rsidP="00D6546E">
      <w:pPr>
        <w:rPr>
          <w:ins w:id="9048" w:author="Perrine, Martin L. (GSFC-5670)" w:date="2016-08-31T14:58:00Z"/>
        </w:rPr>
      </w:pPr>
    </w:p>
    <w:p w14:paraId="79CC89B8" w14:textId="079BE2BE" w:rsidR="00202E1F" w:rsidRDefault="00202E1F">
      <w:pPr>
        <w:pStyle w:val="Caption"/>
        <w:rPr>
          <w:ins w:id="9049" w:author="Perrine, Martin L. (GSFC-5670)" w:date="2016-09-01T10:45:00Z"/>
        </w:rPr>
        <w:pPrChange w:id="9050" w:author="Perrine, Martin L. (GSFC-5670)" w:date="2016-09-08T12:46:00Z">
          <w:pPr/>
        </w:pPrChange>
      </w:pPr>
      <w:bookmarkStart w:id="9051" w:name="_Ref460490230"/>
      <w:ins w:id="9052" w:author="Perrine, Martin L. (GSFC-5670)" w:date="2016-09-01T10:45:00Z">
        <w:r>
          <w:t xml:space="preserve">Table </w:t>
        </w:r>
        <w:r>
          <w:fldChar w:fldCharType="begin"/>
        </w:r>
        <w:r>
          <w:instrText xml:space="preserve"> SEQ Table \* ARABIC </w:instrText>
        </w:r>
      </w:ins>
      <w:r>
        <w:fldChar w:fldCharType="separate"/>
      </w:r>
      <w:ins w:id="9053" w:author="Perrine, Martin L. (GSFC-5670)" w:date="2016-09-02T15:15:00Z">
        <w:r w:rsidR="00C92146">
          <w:rPr>
            <w:noProof/>
          </w:rPr>
          <w:t>10</w:t>
        </w:r>
      </w:ins>
      <w:ins w:id="9054" w:author="Perrine, Martin L. (GSFC-5670)" w:date="2016-09-01T10:45:00Z">
        <w:r>
          <w:fldChar w:fldCharType="end"/>
        </w:r>
      </w:ins>
      <w:bookmarkEnd w:id="9051"/>
      <w:ins w:id="9055" w:author="Perrine, Martin L. (GSFC-5670)" w:date="2016-09-01T10:46:00Z">
        <w:r>
          <w:t xml:space="preserve"> Operational</w:t>
        </w:r>
      </w:ins>
      <w:ins w:id="9056" w:author="Perrine, Martin L. (GSFC-5670)" w:date="2016-09-01T10:45:00Z">
        <w:r>
          <w:t xml:space="preserve"> Requirements to Re-verify from </w:t>
        </w:r>
      </w:ins>
      <w:ins w:id="9057" w:author="Perrine, Martin L. (GSFC-5670)" w:date="2016-09-01T10:46:00Z">
        <w:r>
          <w:fldChar w:fldCharType="begin"/>
        </w:r>
        <w:r>
          <w:instrText xml:space="preserve"> REF _Ref460490129 \w \h </w:instrText>
        </w:r>
      </w:ins>
      <w:r>
        <w:fldChar w:fldCharType="separate"/>
      </w:r>
      <w:ins w:id="9058" w:author="Perrine, Martin L. (GSFC-5670)" w:date="2016-09-01T10:46:00Z">
        <w:r>
          <w:t>6.1.1.2</w:t>
        </w:r>
        <w:r>
          <w:fldChar w:fldCharType="end"/>
        </w:r>
      </w:ins>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6"/>
        <w:gridCol w:w="2742"/>
        <w:gridCol w:w="2742"/>
        <w:tblGridChange w:id="9059">
          <w:tblGrid>
            <w:gridCol w:w="3865"/>
            <w:gridCol w:w="1"/>
            <w:gridCol w:w="2742"/>
            <w:gridCol w:w="2742"/>
            <w:gridCol w:w="5485"/>
          </w:tblGrid>
        </w:tblGridChange>
      </w:tblGrid>
      <w:tr w:rsidR="00202E1F" w:rsidRPr="008239E7" w14:paraId="7548E191" w14:textId="77777777" w:rsidTr="00202E1F">
        <w:trPr>
          <w:trHeight w:val="288"/>
          <w:ins w:id="9060" w:author="Perrine, Martin L. (GSFC-5670)" w:date="2016-09-01T10:44:00Z"/>
        </w:trPr>
        <w:tc>
          <w:tcPr>
            <w:tcW w:w="3866" w:type="dxa"/>
            <w:shd w:val="clear" w:color="auto" w:fill="auto"/>
            <w:noWrap/>
            <w:vAlign w:val="bottom"/>
          </w:tcPr>
          <w:p w14:paraId="56DDA2EB" w14:textId="08027C61" w:rsidR="00202E1F" w:rsidRPr="008239E7" w:rsidRDefault="00202E1F" w:rsidP="00701FED">
            <w:pPr>
              <w:jc w:val="left"/>
              <w:rPr>
                <w:ins w:id="9061" w:author="Perrine, Martin L. (GSFC-5670)" w:date="2016-09-01T10:44:00Z"/>
                <w:color w:val="000000"/>
                <w:sz w:val="22"/>
                <w:szCs w:val="22"/>
              </w:rPr>
            </w:pPr>
            <w:ins w:id="9062" w:author="Perrine, Martin L. (GSFC-5670)" w:date="2016-09-01T10:44:00Z">
              <w:r>
                <w:rPr>
                  <w:color w:val="000000"/>
                  <w:sz w:val="22"/>
                  <w:szCs w:val="22"/>
                </w:rPr>
                <w:t>Requirement to re-verify</w:t>
              </w:r>
            </w:ins>
          </w:p>
        </w:tc>
        <w:tc>
          <w:tcPr>
            <w:tcW w:w="2742" w:type="dxa"/>
          </w:tcPr>
          <w:p w14:paraId="0FBFEE6F" w14:textId="626A3CB9" w:rsidR="00202E1F" w:rsidRPr="008239E7" w:rsidRDefault="00202E1F" w:rsidP="00701FED">
            <w:pPr>
              <w:jc w:val="left"/>
              <w:rPr>
                <w:ins w:id="9063" w:author="Perrine, Martin L. (GSFC-5670)" w:date="2016-09-01T10:44:00Z"/>
                <w:color w:val="000000"/>
                <w:sz w:val="22"/>
                <w:szCs w:val="22"/>
              </w:rPr>
            </w:pPr>
            <w:ins w:id="9064" w:author="Perrine, Martin L. (GSFC-5670)" w:date="2016-09-01T10:44:00Z">
              <w:r>
                <w:rPr>
                  <w:color w:val="000000"/>
                  <w:sz w:val="22"/>
                  <w:szCs w:val="22"/>
                </w:rPr>
                <w:t>Pass/Fall</w:t>
              </w:r>
            </w:ins>
          </w:p>
        </w:tc>
        <w:tc>
          <w:tcPr>
            <w:tcW w:w="2742" w:type="dxa"/>
          </w:tcPr>
          <w:p w14:paraId="512AE2BA" w14:textId="77777777" w:rsidR="00202E1F" w:rsidRPr="008239E7" w:rsidRDefault="00202E1F" w:rsidP="00701FED">
            <w:pPr>
              <w:jc w:val="left"/>
              <w:rPr>
                <w:ins w:id="9065" w:author="Perrine, Martin L. (GSFC-5670)" w:date="2016-09-01T10:44:00Z"/>
                <w:color w:val="000000"/>
                <w:sz w:val="22"/>
                <w:szCs w:val="22"/>
              </w:rPr>
            </w:pPr>
          </w:p>
        </w:tc>
      </w:tr>
      <w:tr w:rsidR="00202E1F" w:rsidRPr="008239E7" w14:paraId="68F9C84D" w14:textId="1E9BE44D"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066"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067" w:author="Perrine, Martin L. (GSFC-5670)" w:date="2016-09-01T10:42:00Z"/>
          <w:trPrChange w:id="9068" w:author="Perrine, Martin L. (GSFC-5670)" w:date="2016-09-01T10:44:00Z">
            <w:trPr>
              <w:trHeight w:val="288"/>
            </w:trPr>
          </w:trPrChange>
        </w:trPr>
        <w:tc>
          <w:tcPr>
            <w:tcW w:w="3866" w:type="dxa"/>
            <w:shd w:val="clear" w:color="auto" w:fill="auto"/>
            <w:noWrap/>
            <w:vAlign w:val="bottom"/>
            <w:tcPrChange w:id="9069" w:author="Perrine, Martin L. (GSFC-5670)" w:date="2016-09-01T10:44:00Z">
              <w:tcPr>
                <w:tcW w:w="3865" w:type="dxa"/>
                <w:shd w:val="clear" w:color="auto" w:fill="auto"/>
                <w:noWrap/>
                <w:vAlign w:val="bottom"/>
              </w:tcPr>
            </w:tcPrChange>
          </w:tcPr>
          <w:p w14:paraId="32F7D6D7" w14:textId="3F878E59" w:rsidR="00202E1F" w:rsidRPr="008239E7" w:rsidRDefault="00055AC4" w:rsidP="00701FED">
            <w:pPr>
              <w:jc w:val="left"/>
              <w:rPr>
                <w:ins w:id="9070" w:author="Perrine, Martin L. (GSFC-5670)" w:date="2016-09-01T10:42:00Z"/>
                <w:color w:val="000000"/>
                <w:sz w:val="22"/>
                <w:szCs w:val="22"/>
              </w:rPr>
            </w:pPr>
            <w:ins w:id="9071" w:author="Perrine, Martin L. (GSFC-5670)" w:date="2016-09-13T14:29:00Z">
              <w:r>
                <w:rPr>
                  <w:color w:val="000000"/>
                  <w:sz w:val="22"/>
                  <w:szCs w:val="22"/>
                </w:rPr>
                <w:t>DAPHNE</w:t>
              </w:r>
            </w:ins>
            <w:ins w:id="9072" w:author="Perrine, Martin L. (GSFC-5670)" w:date="2016-09-01T10:42:00Z">
              <w:r w:rsidR="00202E1F" w:rsidRPr="008239E7">
                <w:rPr>
                  <w:color w:val="000000"/>
                  <w:sz w:val="22"/>
                  <w:szCs w:val="22"/>
                </w:rPr>
                <w:t>-OPS-001 automated data delivery</w:t>
              </w:r>
            </w:ins>
          </w:p>
        </w:tc>
        <w:tc>
          <w:tcPr>
            <w:tcW w:w="2742" w:type="dxa"/>
            <w:tcPrChange w:id="9073" w:author="Perrine, Martin L. (GSFC-5670)" w:date="2016-09-01T10:44:00Z">
              <w:tcPr>
                <w:tcW w:w="5485" w:type="dxa"/>
                <w:gridSpan w:val="3"/>
              </w:tcPr>
            </w:tcPrChange>
          </w:tcPr>
          <w:p w14:paraId="1F2DAE4E" w14:textId="77777777" w:rsidR="00202E1F" w:rsidRPr="008239E7" w:rsidRDefault="00202E1F" w:rsidP="00701FED">
            <w:pPr>
              <w:jc w:val="left"/>
              <w:rPr>
                <w:ins w:id="9074" w:author="Perrine, Martin L. (GSFC-5670)" w:date="2016-09-01T10:43:00Z"/>
                <w:color w:val="000000"/>
                <w:sz w:val="22"/>
                <w:szCs w:val="22"/>
              </w:rPr>
            </w:pPr>
          </w:p>
        </w:tc>
        <w:tc>
          <w:tcPr>
            <w:tcW w:w="2742" w:type="dxa"/>
            <w:tcPrChange w:id="9075" w:author="Perrine, Martin L. (GSFC-5670)" w:date="2016-09-01T10:44:00Z">
              <w:tcPr>
                <w:tcW w:w="5485" w:type="dxa"/>
              </w:tcPr>
            </w:tcPrChange>
          </w:tcPr>
          <w:p w14:paraId="5D921FFC" w14:textId="77777777" w:rsidR="00202E1F" w:rsidRPr="008239E7" w:rsidRDefault="00202E1F" w:rsidP="00701FED">
            <w:pPr>
              <w:jc w:val="left"/>
              <w:rPr>
                <w:ins w:id="9076" w:author="Perrine, Martin L. (GSFC-5670)" w:date="2016-09-01T10:44:00Z"/>
                <w:color w:val="000000"/>
                <w:sz w:val="22"/>
                <w:szCs w:val="22"/>
              </w:rPr>
            </w:pPr>
          </w:p>
        </w:tc>
      </w:tr>
      <w:tr w:rsidR="00202E1F" w:rsidRPr="008239E7" w14:paraId="1FFE4B09" w14:textId="49E1E15C"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077"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078" w:author="Perrine, Martin L. (GSFC-5670)" w:date="2016-09-01T10:42:00Z"/>
          <w:trPrChange w:id="9079" w:author="Perrine, Martin L. (GSFC-5670)" w:date="2016-09-01T10:44:00Z">
            <w:trPr>
              <w:trHeight w:val="288"/>
            </w:trPr>
          </w:trPrChange>
        </w:trPr>
        <w:tc>
          <w:tcPr>
            <w:tcW w:w="3866" w:type="dxa"/>
            <w:shd w:val="clear" w:color="auto" w:fill="auto"/>
            <w:noWrap/>
            <w:vAlign w:val="bottom"/>
            <w:tcPrChange w:id="9080" w:author="Perrine, Martin L. (GSFC-5670)" w:date="2016-09-01T10:44:00Z">
              <w:tcPr>
                <w:tcW w:w="3865" w:type="dxa"/>
                <w:shd w:val="clear" w:color="auto" w:fill="auto"/>
                <w:noWrap/>
                <w:vAlign w:val="bottom"/>
              </w:tcPr>
            </w:tcPrChange>
          </w:tcPr>
          <w:p w14:paraId="518615C7" w14:textId="3DF2B80B" w:rsidR="00202E1F" w:rsidRPr="008239E7" w:rsidRDefault="00055AC4" w:rsidP="00701FED">
            <w:pPr>
              <w:jc w:val="left"/>
              <w:rPr>
                <w:ins w:id="9081" w:author="Perrine, Martin L. (GSFC-5670)" w:date="2016-09-01T10:42:00Z"/>
                <w:color w:val="000000"/>
                <w:sz w:val="22"/>
                <w:szCs w:val="22"/>
              </w:rPr>
            </w:pPr>
            <w:ins w:id="9082" w:author="Perrine, Martin L. (GSFC-5670)" w:date="2016-09-13T14:29:00Z">
              <w:r>
                <w:rPr>
                  <w:color w:val="000000"/>
                  <w:sz w:val="22"/>
                  <w:szCs w:val="22"/>
                </w:rPr>
                <w:t>DAPHNE</w:t>
              </w:r>
            </w:ins>
            <w:ins w:id="9083" w:author="Perrine, Martin L. (GSFC-5670)" w:date="2016-09-01T10:42:00Z">
              <w:r w:rsidR="00202E1F" w:rsidRPr="008239E7">
                <w:rPr>
                  <w:color w:val="000000"/>
                  <w:sz w:val="22"/>
                  <w:szCs w:val="22"/>
                </w:rPr>
                <w:t>-OPS-002 Attempt data delivery once</w:t>
              </w:r>
            </w:ins>
          </w:p>
        </w:tc>
        <w:tc>
          <w:tcPr>
            <w:tcW w:w="2742" w:type="dxa"/>
            <w:tcPrChange w:id="9084" w:author="Perrine, Martin L. (GSFC-5670)" w:date="2016-09-01T10:44:00Z">
              <w:tcPr>
                <w:tcW w:w="5485" w:type="dxa"/>
                <w:gridSpan w:val="3"/>
              </w:tcPr>
            </w:tcPrChange>
          </w:tcPr>
          <w:p w14:paraId="1C5A80B4" w14:textId="77777777" w:rsidR="00202E1F" w:rsidRPr="008239E7" w:rsidRDefault="00202E1F" w:rsidP="00701FED">
            <w:pPr>
              <w:jc w:val="left"/>
              <w:rPr>
                <w:ins w:id="9085" w:author="Perrine, Martin L. (GSFC-5670)" w:date="2016-09-01T10:43:00Z"/>
                <w:color w:val="000000"/>
                <w:sz w:val="22"/>
                <w:szCs w:val="22"/>
              </w:rPr>
            </w:pPr>
          </w:p>
        </w:tc>
        <w:tc>
          <w:tcPr>
            <w:tcW w:w="2742" w:type="dxa"/>
            <w:tcPrChange w:id="9086" w:author="Perrine, Martin L. (GSFC-5670)" w:date="2016-09-01T10:44:00Z">
              <w:tcPr>
                <w:tcW w:w="5485" w:type="dxa"/>
              </w:tcPr>
            </w:tcPrChange>
          </w:tcPr>
          <w:p w14:paraId="798F65F4" w14:textId="77777777" w:rsidR="00202E1F" w:rsidRPr="008239E7" w:rsidRDefault="00202E1F" w:rsidP="00701FED">
            <w:pPr>
              <w:jc w:val="left"/>
              <w:rPr>
                <w:ins w:id="9087" w:author="Perrine, Martin L. (GSFC-5670)" w:date="2016-09-01T10:44:00Z"/>
                <w:color w:val="000000"/>
                <w:sz w:val="22"/>
                <w:szCs w:val="22"/>
              </w:rPr>
            </w:pPr>
          </w:p>
        </w:tc>
      </w:tr>
      <w:tr w:rsidR="00202E1F" w:rsidRPr="008239E7" w14:paraId="5A1BA1A1" w14:textId="0D473230"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088"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089" w:author="Perrine, Martin L. (GSFC-5670)" w:date="2016-09-01T10:42:00Z"/>
          <w:trPrChange w:id="9090" w:author="Perrine, Martin L. (GSFC-5670)" w:date="2016-09-01T10:44:00Z">
            <w:trPr>
              <w:trHeight w:val="288"/>
            </w:trPr>
          </w:trPrChange>
        </w:trPr>
        <w:tc>
          <w:tcPr>
            <w:tcW w:w="3866" w:type="dxa"/>
            <w:shd w:val="clear" w:color="auto" w:fill="auto"/>
            <w:noWrap/>
            <w:vAlign w:val="bottom"/>
            <w:hideMark/>
            <w:tcPrChange w:id="9091" w:author="Perrine, Martin L. (GSFC-5670)" w:date="2016-09-01T10:44:00Z">
              <w:tcPr>
                <w:tcW w:w="3865" w:type="dxa"/>
                <w:shd w:val="clear" w:color="auto" w:fill="auto"/>
                <w:noWrap/>
                <w:vAlign w:val="bottom"/>
                <w:hideMark/>
              </w:tcPr>
            </w:tcPrChange>
          </w:tcPr>
          <w:p w14:paraId="799166A4" w14:textId="357E89DA" w:rsidR="00202E1F" w:rsidRPr="008239E7" w:rsidRDefault="00055AC4" w:rsidP="00701FED">
            <w:pPr>
              <w:jc w:val="left"/>
              <w:rPr>
                <w:ins w:id="9092" w:author="Perrine, Martin L. (GSFC-5670)" w:date="2016-09-01T10:42:00Z"/>
                <w:color w:val="000000"/>
                <w:sz w:val="22"/>
                <w:szCs w:val="22"/>
              </w:rPr>
            </w:pPr>
            <w:ins w:id="9093" w:author="Perrine, Martin L. (GSFC-5670)" w:date="2016-09-13T14:29:00Z">
              <w:r>
                <w:rPr>
                  <w:color w:val="000000"/>
                  <w:sz w:val="22"/>
                  <w:szCs w:val="22"/>
                </w:rPr>
                <w:t>DAPHNE</w:t>
              </w:r>
            </w:ins>
            <w:ins w:id="9094" w:author="Perrine, Martin L. (GSFC-5670)" w:date="2016-09-01T10:42:00Z">
              <w:r w:rsidR="00202E1F" w:rsidRPr="008239E7">
                <w:rPr>
                  <w:color w:val="000000"/>
                  <w:sz w:val="22"/>
                  <w:szCs w:val="22"/>
                </w:rPr>
                <w:t>-OPS-004 Unattended nominal operation</w:t>
              </w:r>
            </w:ins>
          </w:p>
        </w:tc>
        <w:tc>
          <w:tcPr>
            <w:tcW w:w="2742" w:type="dxa"/>
            <w:tcPrChange w:id="9095" w:author="Perrine, Martin L. (GSFC-5670)" w:date="2016-09-01T10:44:00Z">
              <w:tcPr>
                <w:tcW w:w="5485" w:type="dxa"/>
                <w:gridSpan w:val="3"/>
              </w:tcPr>
            </w:tcPrChange>
          </w:tcPr>
          <w:p w14:paraId="748ABA52" w14:textId="77777777" w:rsidR="00202E1F" w:rsidRPr="008239E7" w:rsidRDefault="00202E1F" w:rsidP="00701FED">
            <w:pPr>
              <w:jc w:val="left"/>
              <w:rPr>
                <w:ins w:id="9096" w:author="Perrine, Martin L. (GSFC-5670)" w:date="2016-09-01T10:43:00Z"/>
                <w:color w:val="000000"/>
                <w:sz w:val="22"/>
                <w:szCs w:val="22"/>
              </w:rPr>
            </w:pPr>
          </w:p>
        </w:tc>
        <w:tc>
          <w:tcPr>
            <w:tcW w:w="2742" w:type="dxa"/>
            <w:tcPrChange w:id="9097" w:author="Perrine, Martin L. (GSFC-5670)" w:date="2016-09-01T10:44:00Z">
              <w:tcPr>
                <w:tcW w:w="5485" w:type="dxa"/>
              </w:tcPr>
            </w:tcPrChange>
          </w:tcPr>
          <w:p w14:paraId="7F5D0851" w14:textId="77777777" w:rsidR="00202E1F" w:rsidRPr="008239E7" w:rsidRDefault="00202E1F" w:rsidP="00701FED">
            <w:pPr>
              <w:jc w:val="left"/>
              <w:rPr>
                <w:ins w:id="9098" w:author="Perrine, Martin L. (GSFC-5670)" w:date="2016-09-01T10:44:00Z"/>
                <w:color w:val="000000"/>
                <w:sz w:val="22"/>
                <w:szCs w:val="22"/>
              </w:rPr>
            </w:pPr>
          </w:p>
        </w:tc>
      </w:tr>
      <w:tr w:rsidR="00D05343" w:rsidRPr="008239E7" w14:paraId="2F55785F" w14:textId="77777777" w:rsidTr="00202E1F">
        <w:trPr>
          <w:trHeight w:val="288"/>
          <w:ins w:id="9099" w:author="Perrine, Martin L. (GSFC-5670)" w:date="2016-09-07T10:11:00Z"/>
        </w:trPr>
        <w:tc>
          <w:tcPr>
            <w:tcW w:w="3866" w:type="dxa"/>
            <w:shd w:val="clear" w:color="auto" w:fill="auto"/>
            <w:noWrap/>
            <w:vAlign w:val="bottom"/>
          </w:tcPr>
          <w:p w14:paraId="3FE7480B" w14:textId="5E4CF305" w:rsidR="00D05343" w:rsidRPr="008239E7" w:rsidRDefault="00055AC4" w:rsidP="00701FED">
            <w:pPr>
              <w:jc w:val="left"/>
              <w:rPr>
                <w:ins w:id="9100" w:author="Perrine, Martin L. (GSFC-5670)" w:date="2016-09-07T10:11:00Z"/>
                <w:color w:val="000000"/>
                <w:sz w:val="22"/>
                <w:szCs w:val="22"/>
              </w:rPr>
            </w:pPr>
            <w:ins w:id="9101" w:author="Perrine, Martin L. (GSFC-5670)" w:date="2016-09-13T14:29:00Z">
              <w:r>
                <w:rPr>
                  <w:rFonts w:ascii="Calibri" w:hAnsi="Calibri"/>
                  <w:color w:val="000000"/>
                  <w:sz w:val="22"/>
                  <w:szCs w:val="22"/>
                </w:rPr>
                <w:t>DAPHNE</w:t>
              </w:r>
            </w:ins>
            <w:ins w:id="9102" w:author="Perrine, Martin L. (GSFC-5670)" w:date="2016-09-07T10:11:00Z">
              <w:r w:rsidR="00D05343" w:rsidRPr="008D7F46">
                <w:rPr>
                  <w:rFonts w:ascii="Calibri" w:hAnsi="Calibri"/>
                  <w:color w:val="000000"/>
                  <w:sz w:val="22"/>
                  <w:szCs w:val="22"/>
                </w:rPr>
                <w:t>-OPS-007 autonomous operation</w:t>
              </w:r>
            </w:ins>
          </w:p>
        </w:tc>
        <w:tc>
          <w:tcPr>
            <w:tcW w:w="2742" w:type="dxa"/>
          </w:tcPr>
          <w:p w14:paraId="26C39195" w14:textId="77777777" w:rsidR="00D05343" w:rsidRPr="008239E7" w:rsidRDefault="00D05343" w:rsidP="00701FED">
            <w:pPr>
              <w:jc w:val="left"/>
              <w:rPr>
                <w:ins w:id="9103" w:author="Perrine, Martin L. (GSFC-5670)" w:date="2016-09-07T10:11:00Z"/>
                <w:color w:val="000000"/>
                <w:sz w:val="22"/>
                <w:szCs w:val="22"/>
              </w:rPr>
            </w:pPr>
          </w:p>
        </w:tc>
        <w:tc>
          <w:tcPr>
            <w:tcW w:w="2742" w:type="dxa"/>
          </w:tcPr>
          <w:p w14:paraId="37B4D4D3" w14:textId="77777777" w:rsidR="00D05343" w:rsidRPr="008239E7" w:rsidRDefault="00D05343" w:rsidP="00701FED">
            <w:pPr>
              <w:jc w:val="left"/>
              <w:rPr>
                <w:ins w:id="9104" w:author="Perrine, Martin L. (GSFC-5670)" w:date="2016-09-07T10:11:00Z"/>
                <w:color w:val="000000"/>
                <w:sz w:val="22"/>
                <w:szCs w:val="22"/>
              </w:rPr>
            </w:pPr>
          </w:p>
        </w:tc>
      </w:tr>
      <w:tr w:rsidR="00202E1F" w:rsidRPr="008239E7" w14:paraId="3BA546FF" w14:textId="2F150410"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105"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106" w:author="Perrine, Martin L. (GSFC-5670)" w:date="2016-09-01T10:42:00Z"/>
          <w:trPrChange w:id="9107" w:author="Perrine, Martin L. (GSFC-5670)" w:date="2016-09-01T10:44:00Z">
            <w:trPr>
              <w:trHeight w:val="288"/>
            </w:trPr>
          </w:trPrChange>
        </w:trPr>
        <w:tc>
          <w:tcPr>
            <w:tcW w:w="3866" w:type="dxa"/>
            <w:shd w:val="clear" w:color="auto" w:fill="auto"/>
            <w:noWrap/>
            <w:vAlign w:val="bottom"/>
            <w:hideMark/>
            <w:tcPrChange w:id="9108" w:author="Perrine, Martin L. (GSFC-5670)" w:date="2016-09-01T10:44:00Z">
              <w:tcPr>
                <w:tcW w:w="3865" w:type="dxa"/>
                <w:shd w:val="clear" w:color="auto" w:fill="auto"/>
                <w:noWrap/>
                <w:vAlign w:val="bottom"/>
                <w:hideMark/>
              </w:tcPr>
            </w:tcPrChange>
          </w:tcPr>
          <w:p w14:paraId="711487A9" w14:textId="1AD4FC40" w:rsidR="00202E1F" w:rsidRPr="008239E7" w:rsidRDefault="00055AC4" w:rsidP="00701FED">
            <w:pPr>
              <w:jc w:val="left"/>
              <w:rPr>
                <w:ins w:id="9109" w:author="Perrine, Martin L. (GSFC-5670)" w:date="2016-09-01T10:42:00Z"/>
                <w:color w:val="000000"/>
                <w:sz w:val="22"/>
                <w:szCs w:val="22"/>
              </w:rPr>
            </w:pPr>
            <w:ins w:id="9110" w:author="Perrine, Martin L. (GSFC-5670)" w:date="2016-09-13T14:29:00Z">
              <w:r>
                <w:rPr>
                  <w:color w:val="000000"/>
                  <w:sz w:val="22"/>
                  <w:szCs w:val="22"/>
                </w:rPr>
                <w:t>DAPHNE</w:t>
              </w:r>
            </w:ins>
            <w:ins w:id="9111" w:author="Perrine, Martin L. (GSFC-5670)" w:date="2016-09-01T10:42:00Z">
              <w:r w:rsidR="00202E1F" w:rsidRPr="008239E7">
                <w:rPr>
                  <w:color w:val="000000"/>
                  <w:sz w:val="22"/>
                  <w:szCs w:val="22"/>
                </w:rPr>
                <w:t>-OPS-010 Data transport to repository</w:t>
              </w:r>
            </w:ins>
          </w:p>
        </w:tc>
        <w:tc>
          <w:tcPr>
            <w:tcW w:w="2742" w:type="dxa"/>
            <w:tcPrChange w:id="9112" w:author="Perrine, Martin L. (GSFC-5670)" w:date="2016-09-01T10:44:00Z">
              <w:tcPr>
                <w:tcW w:w="5485" w:type="dxa"/>
                <w:gridSpan w:val="3"/>
              </w:tcPr>
            </w:tcPrChange>
          </w:tcPr>
          <w:p w14:paraId="637133E2" w14:textId="77777777" w:rsidR="00202E1F" w:rsidRPr="008239E7" w:rsidRDefault="00202E1F" w:rsidP="00701FED">
            <w:pPr>
              <w:jc w:val="left"/>
              <w:rPr>
                <w:ins w:id="9113" w:author="Perrine, Martin L. (GSFC-5670)" w:date="2016-09-01T10:43:00Z"/>
                <w:color w:val="000000"/>
                <w:sz w:val="22"/>
                <w:szCs w:val="22"/>
              </w:rPr>
            </w:pPr>
          </w:p>
        </w:tc>
        <w:tc>
          <w:tcPr>
            <w:tcW w:w="2742" w:type="dxa"/>
            <w:tcPrChange w:id="9114" w:author="Perrine, Martin L. (GSFC-5670)" w:date="2016-09-01T10:44:00Z">
              <w:tcPr>
                <w:tcW w:w="5485" w:type="dxa"/>
              </w:tcPr>
            </w:tcPrChange>
          </w:tcPr>
          <w:p w14:paraId="54499E5F" w14:textId="77777777" w:rsidR="00202E1F" w:rsidRPr="008239E7" w:rsidRDefault="00202E1F" w:rsidP="00701FED">
            <w:pPr>
              <w:jc w:val="left"/>
              <w:rPr>
                <w:ins w:id="9115" w:author="Perrine, Martin L. (GSFC-5670)" w:date="2016-09-01T10:44:00Z"/>
                <w:color w:val="000000"/>
                <w:sz w:val="22"/>
                <w:szCs w:val="22"/>
              </w:rPr>
            </w:pPr>
          </w:p>
        </w:tc>
      </w:tr>
      <w:tr w:rsidR="00202E1F" w:rsidRPr="008239E7" w14:paraId="22057C72" w14:textId="274D8412"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116"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117" w:author="Perrine, Martin L. (GSFC-5670)" w:date="2016-09-01T10:42:00Z"/>
          <w:trPrChange w:id="9118" w:author="Perrine, Martin L. (GSFC-5670)" w:date="2016-09-01T10:44:00Z">
            <w:trPr>
              <w:trHeight w:val="288"/>
            </w:trPr>
          </w:trPrChange>
        </w:trPr>
        <w:tc>
          <w:tcPr>
            <w:tcW w:w="3866" w:type="dxa"/>
            <w:shd w:val="clear" w:color="auto" w:fill="auto"/>
            <w:noWrap/>
            <w:vAlign w:val="bottom"/>
            <w:hideMark/>
            <w:tcPrChange w:id="9119" w:author="Perrine, Martin L. (GSFC-5670)" w:date="2016-09-01T10:44:00Z">
              <w:tcPr>
                <w:tcW w:w="3865" w:type="dxa"/>
                <w:shd w:val="clear" w:color="auto" w:fill="auto"/>
                <w:noWrap/>
                <w:vAlign w:val="bottom"/>
                <w:hideMark/>
              </w:tcPr>
            </w:tcPrChange>
          </w:tcPr>
          <w:p w14:paraId="4EA16DFE" w14:textId="1435D2BD" w:rsidR="00202E1F" w:rsidRPr="008239E7" w:rsidRDefault="00055AC4" w:rsidP="00701FED">
            <w:pPr>
              <w:jc w:val="left"/>
              <w:rPr>
                <w:ins w:id="9120" w:author="Perrine, Martin L. (GSFC-5670)" w:date="2016-09-01T10:42:00Z"/>
                <w:color w:val="000000"/>
                <w:sz w:val="22"/>
                <w:szCs w:val="22"/>
              </w:rPr>
            </w:pPr>
            <w:ins w:id="9121" w:author="Perrine, Martin L. (GSFC-5670)" w:date="2016-09-13T14:29:00Z">
              <w:r>
                <w:rPr>
                  <w:color w:val="000000"/>
                  <w:sz w:val="22"/>
                  <w:szCs w:val="22"/>
                </w:rPr>
                <w:t>DAPHNE</w:t>
              </w:r>
            </w:ins>
            <w:ins w:id="9122" w:author="Perrine, Martin L. (GSFC-5670)" w:date="2016-09-01T10:42:00Z">
              <w:r w:rsidR="00202E1F" w:rsidRPr="008239E7">
                <w:rPr>
                  <w:color w:val="000000"/>
                  <w:sz w:val="22"/>
                  <w:szCs w:val="22"/>
                </w:rPr>
                <w:t>-OPS-012 Secure to Open storage</w:t>
              </w:r>
            </w:ins>
          </w:p>
        </w:tc>
        <w:tc>
          <w:tcPr>
            <w:tcW w:w="2742" w:type="dxa"/>
            <w:tcPrChange w:id="9123" w:author="Perrine, Martin L. (GSFC-5670)" w:date="2016-09-01T10:44:00Z">
              <w:tcPr>
                <w:tcW w:w="5485" w:type="dxa"/>
                <w:gridSpan w:val="3"/>
              </w:tcPr>
            </w:tcPrChange>
          </w:tcPr>
          <w:p w14:paraId="1F4884CD" w14:textId="77777777" w:rsidR="00202E1F" w:rsidRPr="008239E7" w:rsidRDefault="00202E1F" w:rsidP="00701FED">
            <w:pPr>
              <w:jc w:val="left"/>
              <w:rPr>
                <w:ins w:id="9124" w:author="Perrine, Martin L. (GSFC-5670)" w:date="2016-09-01T10:43:00Z"/>
                <w:color w:val="000000"/>
                <w:sz w:val="22"/>
                <w:szCs w:val="22"/>
              </w:rPr>
            </w:pPr>
          </w:p>
        </w:tc>
        <w:tc>
          <w:tcPr>
            <w:tcW w:w="2742" w:type="dxa"/>
            <w:tcPrChange w:id="9125" w:author="Perrine, Martin L. (GSFC-5670)" w:date="2016-09-01T10:44:00Z">
              <w:tcPr>
                <w:tcW w:w="5485" w:type="dxa"/>
              </w:tcPr>
            </w:tcPrChange>
          </w:tcPr>
          <w:p w14:paraId="63D06D0B" w14:textId="77777777" w:rsidR="00202E1F" w:rsidRPr="008239E7" w:rsidRDefault="00202E1F" w:rsidP="00701FED">
            <w:pPr>
              <w:jc w:val="left"/>
              <w:rPr>
                <w:ins w:id="9126" w:author="Perrine, Martin L. (GSFC-5670)" w:date="2016-09-01T10:44:00Z"/>
                <w:color w:val="000000"/>
                <w:sz w:val="22"/>
                <w:szCs w:val="22"/>
              </w:rPr>
            </w:pPr>
          </w:p>
        </w:tc>
      </w:tr>
      <w:tr w:rsidR="00202E1F" w:rsidRPr="008239E7" w14:paraId="2B1D1760" w14:textId="4DF43C47"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127"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128" w:author="Perrine, Martin L. (GSFC-5670)" w:date="2016-09-01T10:42:00Z"/>
          <w:trPrChange w:id="9129" w:author="Perrine, Martin L. (GSFC-5670)" w:date="2016-09-01T10:44:00Z">
            <w:trPr>
              <w:trHeight w:val="288"/>
            </w:trPr>
          </w:trPrChange>
        </w:trPr>
        <w:tc>
          <w:tcPr>
            <w:tcW w:w="3866" w:type="dxa"/>
            <w:shd w:val="clear" w:color="auto" w:fill="auto"/>
            <w:noWrap/>
            <w:vAlign w:val="bottom"/>
            <w:hideMark/>
            <w:tcPrChange w:id="9130" w:author="Perrine, Martin L. (GSFC-5670)" w:date="2016-09-01T10:44:00Z">
              <w:tcPr>
                <w:tcW w:w="3865" w:type="dxa"/>
                <w:shd w:val="clear" w:color="auto" w:fill="auto"/>
                <w:noWrap/>
                <w:vAlign w:val="bottom"/>
                <w:hideMark/>
              </w:tcPr>
            </w:tcPrChange>
          </w:tcPr>
          <w:p w14:paraId="4783ECB8" w14:textId="578827A1" w:rsidR="00202E1F" w:rsidRPr="008239E7" w:rsidRDefault="00055AC4" w:rsidP="00701FED">
            <w:pPr>
              <w:jc w:val="left"/>
              <w:rPr>
                <w:ins w:id="9131" w:author="Perrine, Martin L. (GSFC-5670)" w:date="2016-09-01T10:42:00Z"/>
                <w:color w:val="000000"/>
                <w:sz w:val="22"/>
                <w:szCs w:val="22"/>
              </w:rPr>
            </w:pPr>
            <w:ins w:id="9132" w:author="Perrine, Martin L. (GSFC-5670)" w:date="2016-09-13T14:29:00Z">
              <w:r>
                <w:rPr>
                  <w:color w:val="000000"/>
                  <w:sz w:val="22"/>
                  <w:szCs w:val="22"/>
                </w:rPr>
                <w:t>DAPHNE</w:t>
              </w:r>
            </w:ins>
            <w:ins w:id="9133" w:author="Perrine, Martin L. (GSFC-5670)" w:date="2016-09-01T10:42:00Z">
              <w:r w:rsidR="00202E1F" w:rsidRPr="008239E7">
                <w:rPr>
                  <w:color w:val="000000"/>
                  <w:sz w:val="22"/>
                  <w:szCs w:val="22"/>
                </w:rPr>
                <w:t>-OPS-013 Storage system status</w:t>
              </w:r>
            </w:ins>
          </w:p>
        </w:tc>
        <w:tc>
          <w:tcPr>
            <w:tcW w:w="2742" w:type="dxa"/>
            <w:tcPrChange w:id="9134" w:author="Perrine, Martin L. (GSFC-5670)" w:date="2016-09-01T10:44:00Z">
              <w:tcPr>
                <w:tcW w:w="5485" w:type="dxa"/>
                <w:gridSpan w:val="3"/>
              </w:tcPr>
            </w:tcPrChange>
          </w:tcPr>
          <w:p w14:paraId="03398810" w14:textId="77777777" w:rsidR="00202E1F" w:rsidRPr="008239E7" w:rsidRDefault="00202E1F" w:rsidP="00701FED">
            <w:pPr>
              <w:jc w:val="left"/>
              <w:rPr>
                <w:ins w:id="9135" w:author="Perrine, Martin L. (GSFC-5670)" w:date="2016-09-01T10:43:00Z"/>
                <w:color w:val="000000"/>
                <w:sz w:val="22"/>
                <w:szCs w:val="22"/>
              </w:rPr>
            </w:pPr>
          </w:p>
        </w:tc>
        <w:tc>
          <w:tcPr>
            <w:tcW w:w="2742" w:type="dxa"/>
            <w:tcPrChange w:id="9136" w:author="Perrine, Martin L. (GSFC-5670)" w:date="2016-09-01T10:44:00Z">
              <w:tcPr>
                <w:tcW w:w="5485" w:type="dxa"/>
              </w:tcPr>
            </w:tcPrChange>
          </w:tcPr>
          <w:p w14:paraId="2DB93E3F" w14:textId="77777777" w:rsidR="00202E1F" w:rsidRPr="008239E7" w:rsidRDefault="00202E1F" w:rsidP="00701FED">
            <w:pPr>
              <w:jc w:val="left"/>
              <w:rPr>
                <w:ins w:id="9137" w:author="Perrine, Martin L. (GSFC-5670)" w:date="2016-09-01T10:44:00Z"/>
                <w:color w:val="000000"/>
                <w:sz w:val="22"/>
                <w:szCs w:val="22"/>
              </w:rPr>
            </w:pPr>
          </w:p>
        </w:tc>
      </w:tr>
      <w:tr w:rsidR="00202E1F" w:rsidRPr="00EC1FBB" w14:paraId="7ACA2488" w14:textId="3695B12F"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138"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139" w:author="Perrine, Martin L. (GSFC-5670)" w:date="2016-09-01T10:42:00Z"/>
          <w:trPrChange w:id="9140" w:author="Perrine, Martin L. (GSFC-5670)" w:date="2016-09-01T10:44:00Z">
            <w:trPr>
              <w:trHeight w:val="288"/>
            </w:trPr>
          </w:trPrChange>
        </w:trPr>
        <w:tc>
          <w:tcPr>
            <w:tcW w:w="3866" w:type="dxa"/>
            <w:shd w:val="clear" w:color="auto" w:fill="auto"/>
            <w:noWrap/>
            <w:vAlign w:val="bottom"/>
            <w:tcPrChange w:id="9141" w:author="Perrine, Martin L. (GSFC-5670)" w:date="2016-09-01T10:44:00Z">
              <w:tcPr>
                <w:tcW w:w="3865" w:type="dxa"/>
                <w:shd w:val="clear" w:color="auto" w:fill="auto"/>
                <w:noWrap/>
                <w:vAlign w:val="bottom"/>
              </w:tcPr>
            </w:tcPrChange>
          </w:tcPr>
          <w:p w14:paraId="16169120" w14:textId="4C353FC7" w:rsidR="00202E1F" w:rsidRPr="00EC1FBB" w:rsidRDefault="00055AC4" w:rsidP="00701FED">
            <w:pPr>
              <w:jc w:val="left"/>
              <w:rPr>
                <w:ins w:id="9142" w:author="Perrine, Martin L. (GSFC-5670)" w:date="2016-09-01T10:42:00Z"/>
                <w:sz w:val="22"/>
                <w:szCs w:val="22"/>
              </w:rPr>
            </w:pPr>
            <w:ins w:id="9143" w:author="Perrine, Martin L. (GSFC-5670)" w:date="2016-09-13T14:29:00Z">
              <w:r>
                <w:rPr>
                  <w:sz w:val="22"/>
                  <w:szCs w:val="22"/>
                </w:rPr>
                <w:lastRenderedPageBreak/>
                <w:t>DAPHNE</w:t>
              </w:r>
            </w:ins>
            <w:ins w:id="9144" w:author="Perrine, Martin L. (GSFC-5670)" w:date="2016-09-01T10:42:00Z">
              <w:r w:rsidR="00202E1F" w:rsidRPr="00EC1FBB">
                <w:rPr>
                  <w:sz w:val="22"/>
                  <w:szCs w:val="22"/>
                </w:rPr>
                <w:t xml:space="preserve">-OPS-013.1 Statistics provided by </w:t>
              </w:r>
            </w:ins>
            <w:ins w:id="9145" w:author="Perrine, Martin L. (GSFC-5670)" w:date="2016-09-13T16:46:00Z">
              <w:r w:rsidR="00AE198C">
                <w:rPr>
                  <w:sz w:val="22"/>
                  <w:szCs w:val="22"/>
                </w:rPr>
                <w:t>DAPHNE</w:t>
              </w:r>
            </w:ins>
            <w:ins w:id="9146" w:author="Perrine, Martin L. (GSFC-5670)" w:date="2016-09-01T10:42:00Z">
              <w:r w:rsidR="00202E1F" w:rsidRPr="00EC1FBB">
                <w:rPr>
                  <w:sz w:val="22"/>
                  <w:szCs w:val="22"/>
                </w:rPr>
                <w:t xml:space="preserve"> storage system shall include, but not be limited to: total storage available for secure/open, total storage used for secure/open, disk health for secure/open, storage system health. </w:t>
              </w:r>
            </w:ins>
          </w:p>
        </w:tc>
        <w:tc>
          <w:tcPr>
            <w:tcW w:w="2742" w:type="dxa"/>
            <w:tcPrChange w:id="9147" w:author="Perrine, Martin L. (GSFC-5670)" w:date="2016-09-01T10:44:00Z">
              <w:tcPr>
                <w:tcW w:w="5485" w:type="dxa"/>
                <w:gridSpan w:val="3"/>
              </w:tcPr>
            </w:tcPrChange>
          </w:tcPr>
          <w:p w14:paraId="26B8673D" w14:textId="77777777" w:rsidR="00202E1F" w:rsidRPr="00EC1FBB" w:rsidRDefault="00202E1F" w:rsidP="00701FED">
            <w:pPr>
              <w:jc w:val="left"/>
              <w:rPr>
                <w:ins w:id="9148" w:author="Perrine, Martin L. (GSFC-5670)" w:date="2016-09-01T10:43:00Z"/>
                <w:sz w:val="22"/>
                <w:szCs w:val="22"/>
              </w:rPr>
            </w:pPr>
          </w:p>
        </w:tc>
        <w:tc>
          <w:tcPr>
            <w:tcW w:w="2742" w:type="dxa"/>
            <w:tcPrChange w:id="9149" w:author="Perrine, Martin L. (GSFC-5670)" w:date="2016-09-01T10:44:00Z">
              <w:tcPr>
                <w:tcW w:w="5485" w:type="dxa"/>
              </w:tcPr>
            </w:tcPrChange>
          </w:tcPr>
          <w:p w14:paraId="27BB17B1" w14:textId="77777777" w:rsidR="00202E1F" w:rsidRPr="00EC1FBB" w:rsidRDefault="00202E1F" w:rsidP="00701FED">
            <w:pPr>
              <w:jc w:val="left"/>
              <w:rPr>
                <w:ins w:id="9150" w:author="Perrine, Martin L. (GSFC-5670)" w:date="2016-09-01T10:44:00Z"/>
                <w:sz w:val="22"/>
                <w:szCs w:val="22"/>
              </w:rPr>
            </w:pPr>
          </w:p>
        </w:tc>
      </w:tr>
      <w:tr w:rsidR="00202E1F" w:rsidRPr="00EC1FBB" w14:paraId="68BE9867" w14:textId="4F889CF1"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151"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152" w:author="Perrine, Martin L. (GSFC-5670)" w:date="2016-09-01T10:42:00Z"/>
          <w:trPrChange w:id="9153" w:author="Perrine, Martin L. (GSFC-5670)" w:date="2016-09-01T10:44:00Z">
            <w:trPr>
              <w:trHeight w:val="288"/>
            </w:trPr>
          </w:trPrChange>
        </w:trPr>
        <w:tc>
          <w:tcPr>
            <w:tcW w:w="3866" w:type="dxa"/>
            <w:shd w:val="clear" w:color="auto" w:fill="auto"/>
            <w:noWrap/>
            <w:vAlign w:val="bottom"/>
            <w:tcPrChange w:id="9154" w:author="Perrine, Martin L. (GSFC-5670)" w:date="2016-09-01T10:44:00Z">
              <w:tcPr>
                <w:tcW w:w="3865" w:type="dxa"/>
                <w:shd w:val="clear" w:color="auto" w:fill="auto"/>
                <w:noWrap/>
                <w:vAlign w:val="bottom"/>
              </w:tcPr>
            </w:tcPrChange>
          </w:tcPr>
          <w:p w14:paraId="37E8602E" w14:textId="0F359C65" w:rsidR="00202E1F" w:rsidRPr="00EC1FBB" w:rsidRDefault="00055AC4" w:rsidP="00701FED">
            <w:pPr>
              <w:rPr>
                <w:ins w:id="9155" w:author="Perrine, Martin L. (GSFC-5670)" w:date="2016-09-01T10:42:00Z"/>
                <w:sz w:val="22"/>
                <w:szCs w:val="22"/>
              </w:rPr>
            </w:pPr>
            <w:ins w:id="9156" w:author="Perrine, Martin L. (GSFC-5670)" w:date="2016-09-13T14:29:00Z">
              <w:r>
                <w:rPr>
                  <w:sz w:val="22"/>
                  <w:szCs w:val="22"/>
                </w:rPr>
                <w:t>DAPHNE</w:t>
              </w:r>
            </w:ins>
            <w:ins w:id="9157" w:author="Perrine, Martin L. (GSFC-5670)" w:date="2016-09-01T10:42:00Z">
              <w:r w:rsidR="00202E1F" w:rsidRPr="00EC1FBB">
                <w:rPr>
                  <w:sz w:val="22"/>
                  <w:szCs w:val="22"/>
                </w:rPr>
                <w:t xml:space="preserve">-OPS-014 </w:t>
              </w:r>
            </w:ins>
            <w:ins w:id="9158" w:author="Perrine, Martin L. (GSFC-5670)" w:date="2016-09-13T16:46:00Z">
              <w:r w:rsidR="00AE198C">
                <w:rPr>
                  <w:sz w:val="22"/>
                  <w:szCs w:val="22"/>
                </w:rPr>
                <w:t>DAPHNE</w:t>
              </w:r>
            </w:ins>
            <w:ins w:id="9159" w:author="Perrine, Martin L. (GSFC-5670)" w:date="2016-09-01T10:42:00Z">
              <w:r w:rsidR="00202E1F" w:rsidRPr="00EC1FBB">
                <w:rPr>
                  <w:sz w:val="22"/>
                  <w:szCs w:val="22"/>
                </w:rPr>
                <w:t xml:space="preserve"> shall provide status via a TCP/IP stream for remote monitoring.</w:t>
              </w:r>
            </w:ins>
          </w:p>
        </w:tc>
        <w:tc>
          <w:tcPr>
            <w:tcW w:w="2742" w:type="dxa"/>
            <w:tcPrChange w:id="9160" w:author="Perrine, Martin L. (GSFC-5670)" w:date="2016-09-01T10:44:00Z">
              <w:tcPr>
                <w:tcW w:w="5485" w:type="dxa"/>
                <w:gridSpan w:val="3"/>
              </w:tcPr>
            </w:tcPrChange>
          </w:tcPr>
          <w:p w14:paraId="197AF7B6" w14:textId="77777777" w:rsidR="00202E1F" w:rsidRPr="00EC1FBB" w:rsidRDefault="00202E1F" w:rsidP="00701FED">
            <w:pPr>
              <w:rPr>
                <w:ins w:id="9161" w:author="Perrine, Martin L. (GSFC-5670)" w:date="2016-09-01T10:43:00Z"/>
                <w:sz w:val="22"/>
                <w:szCs w:val="22"/>
              </w:rPr>
            </w:pPr>
          </w:p>
        </w:tc>
        <w:tc>
          <w:tcPr>
            <w:tcW w:w="2742" w:type="dxa"/>
            <w:tcPrChange w:id="9162" w:author="Perrine, Martin L. (GSFC-5670)" w:date="2016-09-01T10:44:00Z">
              <w:tcPr>
                <w:tcW w:w="5485" w:type="dxa"/>
              </w:tcPr>
            </w:tcPrChange>
          </w:tcPr>
          <w:p w14:paraId="46F9B9DE" w14:textId="77777777" w:rsidR="00202E1F" w:rsidRPr="00EC1FBB" w:rsidRDefault="00202E1F" w:rsidP="00701FED">
            <w:pPr>
              <w:rPr>
                <w:ins w:id="9163" w:author="Perrine, Martin L. (GSFC-5670)" w:date="2016-09-01T10:44:00Z"/>
                <w:sz w:val="22"/>
                <w:szCs w:val="22"/>
              </w:rPr>
            </w:pPr>
          </w:p>
        </w:tc>
      </w:tr>
      <w:tr w:rsidR="00202E1F" w:rsidRPr="008239E7" w14:paraId="0832378D" w14:textId="755C5E33"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164"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165" w:author="Perrine, Martin L. (GSFC-5670)" w:date="2016-09-01T10:42:00Z"/>
          <w:trPrChange w:id="9166" w:author="Perrine, Martin L. (GSFC-5670)" w:date="2016-09-01T10:44:00Z">
            <w:trPr>
              <w:trHeight w:val="288"/>
            </w:trPr>
          </w:trPrChange>
        </w:trPr>
        <w:tc>
          <w:tcPr>
            <w:tcW w:w="3866" w:type="dxa"/>
            <w:shd w:val="clear" w:color="auto" w:fill="auto"/>
            <w:noWrap/>
            <w:vAlign w:val="bottom"/>
            <w:hideMark/>
            <w:tcPrChange w:id="9167" w:author="Perrine, Martin L. (GSFC-5670)" w:date="2016-09-01T10:44:00Z">
              <w:tcPr>
                <w:tcW w:w="3865" w:type="dxa"/>
                <w:shd w:val="clear" w:color="auto" w:fill="auto"/>
                <w:noWrap/>
                <w:vAlign w:val="bottom"/>
                <w:hideMark/>
              </w:tcPr>
            </w:tcPrChange>
          </w:tcPr>
          <w:p w14:paraId="72E9A37F" w14:textId="301A3F66" w:rsidR="00202E1F" w:rsidRPr="008239E7" w:rsidRDefault="00055AC4" w:rsidP="00701FED">
            <w:pPr>
              <w:jc w:val="left"/>
              <w:rPr>
                <w:ins w:id="9168" w:author="Perrine, Martin L. (GSFC-5670)" w:date="2016-09-01T10:42:00Z"/>
                <w:color w:val="000000"/>
                <w:sz w:val="22"/>
                <w:szCs w:val="22"/>
              </w:rPr>
            </w:pPr>
            <w:ins w:id="9169" w:author="Perrine, Martin L. (GSFC-5670)" w:date="2016-09-13T14:29:00Z">
              <w:r>
                <w:rPr>
                  <w:color w:val="000000"/>
                  <w:sz w:val="22"/>
                  <w:szCs w:val="22"/>
                </w:rPr>
                <w:t>DAPHNE</w:t>
              </w:r>
            </w:ins>
            <w:ins w:id="9170" w:author="Perrine, Martin L. (GSFC-5670)" w:date="2016-09-01T10:42:00Z">
              <w:r w:rsidR="00202E1F" w:rsidRPr="008239E7">
                <w:rPr>
                  <w:color w:val="000000"/>
                  <w:sz w:val="22"/>
                  <w:szCs w:val="22"/>
                </w:rPr>
                <w:t>-OPS-015 Remote configurable</w:t>
              </w:r>
            </w:ins>
          </w:p>
        </w:tc>
        <w:tc>
          <w:tcPr>
            <w:tcW w:w="2742" w:type="dxa"/>
            <w:tcPrChange w:id="9171" w:author="Perrine, Martin L. (GSFC-5670)" w:date="2016-09-01T10:44:00Z">
              <w:tcPr>
                <w:tcW w:w="5485" w:type="dxa"/>
                <w:gridSpan w:val="3"/>
              </w:tcPr>
            </w:tcPrChange>
          </w:tcPr>
          <w:p w14:paraId="79A5C6FA" w14:textId="77777777" w:rsidR="00202E1F" w:rsidRPr="008239E7" w:rsidRDefault="00202E1F" w:rsidP="00701FED">
            <w:pPr>
              <w:jc w:val="left"/>
              <w:rPr>
                <w:ins w:id="9172" w:author="Perrine, Martin L. (GSFC-5670)" w:date="2016-09-01T10:43:00Z"/>
                <w:color w:val="000000"/>
                <w:sz w:val="22"/>
                <w:szCs w:val="22"/>
              </w:rPr>
            </w:pPr>
          </w:p>
        </w:tc>
        <w:tc>
          <w:tcPr>
            <w:tcW w:w="2742" w:type="dxa"/>
            <w:tcPrChange w:id="9173" w:author="Perrine, Martin L. (GSFC-5670)" w:date="2016-09-01T10:44:00Z">
              <w:tcPr>
                <w:tcW w:w="5485" w:type="dxa"/>
              </w:tcPr>
            </w:tcPrChange>
          </w:tcPr>
          <w:p w14:paraId="7396C196" w14:textId="77777777" w:rsidR="00202E1F" w:rsidRPr="008239E7" w:rsidRDefault="00202E1F" w:rsidP="00701FED">
            <w:pPr>
              <w:jc w:val="left"/>
              <w:rPr>
                <w:ins w:id="9174" w:author="Perrine, Martin L. (GSFC-5670)" w:date="2016-09-01T10:44:00Z"/>
                <w:color w:val="000000"/>
                <w:sz w:val="22"/>
                <w:szCs w:val="22"/>
              </w:rPr>
            </w:pPr>
          </w:p>
        </w:tc>
      </w:tr>
      <w:tr w:rsidR="00202E1F" w:rsidRPr="008239E7" w14:paraId="065C5E6E" w14:textId="798D8974"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175"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176" w:author="Perrine, Martin L. (GSFC-5670)" w:date="2016-09-01T10:42:00Z"/>
          <w:trPrChange w:id="9177" w:author="Perrine, Martin L. (GSFC-5670)" w:date="2016-09-01T10:44:00Z">
            <w:trPr>
              <w:trHeight w:val="288"/>
            </w:trPr>
          </w:trPrChange>
        </w:trPr>
        <w:tc>
          <w:tcPr>
            <w:tcW w:w="3866" w:type="dxa"/>
            <w:shd w:val="clear" w:color="auto" w:fill="auto"/>
            <w:noWrap/>
            <w:vAlign w:val="bottom"/>
            <w:hideMark/>
            <w:tcPrChange w:id="9178" w:author="Perrine, Martin L. (GSFC-5670)" w:date="2016-09-01T10:44:00Z">
              <w:tcPr>
                <w:tcW w:w="3865" w:type="dxa"/>
                <w:shd w:val="clear" w:color="auto" w:fill="auto"/>
                <w:noWrap/>
                <w:vAlign w:val="bottom"/>
                <w:hideMark/>
              </w:tcPr>
            </w:tcPrChange>
          </w:tcPr>
          <w:p w14:paraId="0989CBCE" w14:textId="43FFDCFD" w:rsidR="00202E1F" w:rsidRPr="008239E7" w:rsidRDefault="00055AC4" w:rsidP="00701FED">
            <w:pPr>
              <w:jc w:val="left"/>
              <w:rPr>
                <w:ins w:id="9179" w:author="Perrine, Martin L. (GSFC-5670)" w:date="2016-09-01T10:42:00Z"/>
                <w:color w:val="000000"/>
                <w:sz w:val="22"/>
                <w:szCs w:val="22"/>
              </w:rPr>
            </w:pPr>
            <w:ins w:id="9180" w:author="Perrine, Martin L. (GSFC-5670)" w:date="2016-09-13T14:29:00Z">
              <w:r>
                <w:rPr>
                  <w:color w:val="000000"/>
                  <w:sz w:val="22"/>
                  <w:szCs w:val="22"/>
                </w:rPr>
                <w:t>DAPHNE</w:t>
              </w:r>
            </w:ins>
            <w:ins w:id="9181" w:author="Perrine, Martin L. (GSFC-5670)" w:date="2016-09-01T10:42:00Z">
              <w:r w:rsidR="00202E1F" w:rsidRPr="008239E7">
                <w:rPr>
                  <w:color w:val="000000"/>
                  <w:sz w:val="22"/>
                  <w:szCs w:val="22"/>
                </w:rPr>
                <w:t>-OPS-016 System logs and failure logs</w:t>
              </w:r>
            </w:ins>
          </w:p>
        </w:tc>
        <w:tc>
          <w:tcPr>
            <w:tcW w:w="2742" w:type="dxa"/>
            <w:tcPrChange w:id="9182" w:author="Perrine, Martin L. (GSFC-5670)" w:date="2016-09-01T10:44:00Z">
              <w:tcPr>
                <w:tcW w:w="5485" w:type="dxa"/>
                <w:gridSpan w:val="3"/>
              </w:tcPr>
            </w:tcPrChange>
          </w:tcPr>
          <w:p w14:paraId="16C012D5" w14:textId="77777777" w:rsidR="00202E1F" w:rsidRPr="008239E7" w:rsidRDefault="00202E1F" w:rsidP="00701FED">
            <w:pPr>
              <w:jc w:val="left"/>
              <w:rPr>
                <w:ins w:id="9183" w:author="Perrine, Martin L. (GSFC-5670)" w:date="2016-09-01T10:43:00Z"/>
                <w:color w:val="000000"/>
                <w:sz w:val="22"/>
                <w:szCs w:val="22"/>
              </w:rPr>
            </w:pPr>
          </w:p>
        </w:tc>
        <w:tc>
          <w:tcPr>
            <w:tcW w:w="2742" w:type="dxa"/>
            <w:tcPrChange w:id="9184" w:author="Perrine, Martin L. (GSFC-5670)" w:date="2016-09-01T10:44:00Z">
              <w:tcPr>
                <w:tcW w:w="5485" w:type="dxa"/>
              </w:tcPr>
            </w:tcPrChange>
          </w:tcPr>
          <w:p w14:paraId="45DF31FC" w14:textId="77777777" w:rsidR="00202E1F" w:rsidRPr="008239E7" w:rsidRDefault="00202E1F" w:rsidP="00701FED">
            <w:pPr>
              <w:jc w:val="left"/>
              <w:rPr>
                <w:ins w:id="9185" w:author="Perrine, Martin L. (GSFC-5670)" w:date="2016-09-01T10:44:00Z"/>
                <w:color w:val="000000"/>
                <w:sz w:val="22"/>
                <w:szCs w:val="22"/>
              </w:rPr>
            </w:pPr>
          </w:p>
        </w:tc>
      </w:tr>
      <w:tr w:rsidR="00202E1F" w:rsidRPr="00EC1FBB" w14:paraId="192AD78E" w14:textId="1E8D5A5B"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186"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187" w:author="Perrine, Martin L. (GSFC-5670)" w:date="2016-09-01T10:42:00Z"/>
          <w:trPrChange w:id="9188" w:author="Perrine, Martin L. (GSFC-5670)" w:date="2016-09-01T10:44:00Z">
            <w:trPr>
              <w:trHeight w:val="288"/>
            </w:trPr>
          </w:trPrChange>
        </w:trPr>
        <w:tc>
          <w:tcPr>
            <w:tcW w:w="3866" w:type="dxa"/>
            <w:shd w:val="clear" w:color="auto" w:fill="auto"/>
            <w:noWrap/>
            <w:vAlign w:val="bottom"/>
            <w:tcPrChange w:id="9189" w:author="Perrine, Martin L. (GSFC-5670)" w:date="2016-09-01T10:44:00Z">
              <w:tcPr>
                <w:tcW w:w="3865" w:type="dxa"/>
                <w:shd w:val="clear" w:color="auto" w:fill="auto"/>
                <w:noWrap/>
                <w:vAlign w:val="bottom"/>
              </w:tcPr>
            </w:tcPrChange>
          </w:tcPr>
          <w:p w14:paraId="209F451B" w14:textId="2E35A984" w:rsidR="00202E1F" w:rsidRPr="00EC1FBB" w:rsidRDefault="00055AC4" w:rsidP="00701FED">
            <w:pPr>
              <w:rPr>
                <w:ins w:id="9190" w:author="Perrine, Martin L. (GSFC-5670)" w:date="2016-09-01T10:42:00Z"/>
                <w:sz w:val="22"/>
                <w:szCs w:val="22"/>
              </w:rPr>
            </w:pPr>
            <w:ins w:id="9191" w:author="Perrine, Martin L. (GSFC-5670)" w:date="2016-09-13T14:29:00Z">
              <w:r>
                <w:rPr>
                  <w:sz w:val="22"/>
                  <w:szCs w:val="22"/>
                </w:rPr>
                <w:t>DAPHNE</w:t>
              </w:r>
            </w:ins>
            <w:ins w:id="9192" w:author="Perrine, Martin L. (GSFC-5670)" w:date="2016-09-01T10:42:00Z">
              <w:r w:rsidR="00202E1F" w:rsidRPr="00EC1FBB">
                <w:rPr>
                  <w:sz w:val="22"/>
                  <w:szCs w:val="22"/>
                </w:rPr>
                <w:t xml:space="preserve">-OPS-018 </w:t>
              </w:r>
            </w:ins>
            <w:ins w:id="9193" w:author="Perrine, Martin L. (GSFC-5670)" w:date="2016-09-13T16:46:00Z">
              <w:r w:rsidR="00AE198C">
                <w:rPr>
                  <w:sz w:val="22"/>
                  <w:szCs w:val="22"/>
                </w:rPr>
                <w:t>DAPHNE</w:t>
              </w:r>
            </w:ins>
            <w:ins w:id="9194" w:author="Perrine, Martin L. (GSFC-5670)" w:date="2016-09-01T10:42:00Z">
              <w:r w:rsidR="00202E1F" w:rsidRPr="00EC1FBB">
                <w:rPr>
                  <w:sz w:val="22"/>
                  <w:szCs w:val="22"/>
                </w:rPr>
                <w:t xml:space="preserve"> shall provide alerts to notify Operators of configuration changes.</w:t>
              </w:r>
            </w:ins>
          </w:p>
        </w:tc>
        <w:tc>
          <w:tcPr>
            <w:tcW w:w="2742" w:type="dxa"/>
            <w:tcPrChange w:id="9195" w:author="Perrine, Martin L. (GSFC-5670)" w:date="2016-09-01T10:44:00Z">
              <w:tcPr>
                <w:tcW w:w="5485" w:type="dxa"/>
                <w:gridSpan w:val="3"/>
              </w:tcPr>
            </w:tcPrChange>
          </w:tcPr>
          <w:p w14:paraId="31C9CCEA" w14:textId="77777777" w:rsidR="00202E1F" w:rsidRPr="00EC1FBB" w:rsidRDefault="00202E1F" w:rsidP="00701FED">
            <w:pPr>
              <w:rPr>
                <w:ins w:id="9196" w:author="Perrine, Martin L. (GSFC-5670)" w:date="2016-09-01T10:43:00Z"/>
                <w:sz w:val="22"/>
                <w:szCs w:val="22"/>
              </w:rPr>
            </w:pPr>
          </w:p>
        </w:tc>
        <w:tc>
          <w:tcPr>
            <w:tcW w:w="2742" w:type="dxa"/>
            <w:tcPrChange w:id="9197" w:author="Perrine, Martin L. (GSFC-5670)" w:date="2016-09-01T10:44:00Z">
              <w:tcPr>
                <w:tcW w:w="5485" w:type="dxa"/>
              </w:tcPr>
            </w:tcPrChange>
          </w:tcPr>
          <w:p w14:paraId="2FD00550" w14:textId="77777777" w:rsidR="00202E1F" w:rsidRPr="00EC1FBB" w:rsidRDefault="00202E1F" w:rsidP="00701FED">
            <w:pPr>
              <w:rPr>
                <w:ins w:id="9198" w:author="Perrine, Martin L. (GSFC-5670)" w:date="2016-09-01T10:44:00Z"/>
                <w:sz w:val="22"/>
                <w:szCs w:val="22"/>
              </w:rPr>
            </w:pPr>
          </w:p>
        </w:tc>
      </w:tr>
      <w:tr w:rsidR="00202E1F" w:rsidRPr="008239E7" w14:paraId="505D1A95" w14:textId="5A68A700"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199"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200" w:author="Perrine, Martin L. (GSFC-5670)" w:date="2016-09-01T10:42:00Z"/>
          <w:trPrChange w:id="9201" w:author="Perrine, Martin L. (GSFC-5670)" w:date="2016-09-01T10:44:00Z">
            <w:trPr>
              <w:trHeight w:val="288"/>
            </w:trPr>
          </w:trPrChange>
        </w:trPr>
        <w:tc>
          <w:tcPr>
            <w:tcW w:w="3866" w:type="dxa"/>
            <w:shd w:val="clear" w:color="auto" w:fill="auto"/>
            <w:noWrap/>
            <w:vAlign w:val="bottom"/>
            <w:hideMark/>
            <w:tcPrChange w:id="9202" w:author="Perrine, Martin L. (GSFC-5670)" w:date="2016-09-01T10:44:00Z">
              <w:tcPr>
                <w:tcW w:w="3865" w:type="dxa"/>
                <w:shd w:val="clear" w:color="auto" w:fill="auto"/>
                <w:noWrap/>
                <w:vAlign w:val="bottom"/>
                <w:hideMark/>
              </w:tcPr>
            </w:tcPrChange>
          </w:tcPr>
          <w:p w14:paraId="1B9C25A6" w14:textId="4E6779D6" w:rsidR="00202E1F" w:rsidRPr="008239E7" w:rsidRDefault="00055AC4" w:rsidP="00701FED">
            <w:pPr>
              <w:jc w:val="left"/>
              <w:rPr>
                <w:ins w:id="9203" w:author="Perrine, Martin L. (GSFC-5670)" w:date="2016-09-01T10:42:00Z"/>
                <w:color w:val="000000"/>
                <w:sz w:val="22"/>
                <w:szCs w:val="22"/>
              </w:rPr>
            </w:pPr>
            <w:ins w:id="9204" w:author="Perrine, Martin L. (GSFC-5670)" w:date="2016-09-13T14:29:00Z">
              <w:r>
                <w:rPr>
                  <w:color w:val="000000"/>
                  <w:sz w:val="22"/>
                  <w:szCs w:val="22"/>
                </w:rPr>
                <w:t>DAPHNE</w:t>
              </w:r>
            </w:ins>
            <w:ins w:id="9205" w:author="Perrine, Martin L. (GSFC-5670)" w:date="2016-09-01T10:42:00Z">
              <w:r w:rsidR="00202E1F" w:rsidRPr="008239E7">
                <w:rPr>
                  <w:color w:val="000000"/>
                  <w:sz w:val="22"/>
                  <w:szCs w:val="22"/>
                </w:rPr>
                <w:t>-OPS-019 Operate in office/computer room</w:t>
              </w:r>
            </w:ins>
          </w:p>
        </w:tc>
        <w:tc>
          <w:tcPr>
            <w:tcW w:w="2742" w:type="dxa"/>
            <w:tcPrChange w:id="9206" w:author="Perrine, Martin L. (GSFC-5670)" w:date="2016-09-01T10:44:00Z">
              <w:tcPr>
                <w:tcW w:w="5485" w:type="dxa"/>
                <w:gridSpan w:val="3"/>
              </w:tcPr>
            </w:tcPrChange>
          </w:tcPr>
          <w:p w14:paraId="5BD50D3D" w14:textId="77777777" w:rsidR="00202E1F" w:rsidRPr="008239E7" w:rsidRDefault="00202E1F" w:rsidP="00701FED">
            <w:pPr>
              <w:jc w:val="left"/>
              <w:rPr>
                <w:ins w:id="9207" w:author="Perrine, Martin L. (GSFC-5670)" w:date="2016-09-01T10:43:00Z"/>
                <w:color w:val="000000"/>
                <w:sz w:val="22"/>
                <w:szCs w:val="22"/>
              </w:rPr>
            </w:pPr>
          </w:p>
        </w:tc>
        <w:tc>
          <w:tcPr>
            <w:tcW w:w="2742" w:type="dxa"/>
            <w:tcPrChange w:id="9208" w:author="Perrine, Martin L. (GSFC-5670)" w:date="2016-09-01T10:44:00Z">
              <w:tcPr>
                <w:tcW w:w="5485" w:type="dxa"/>
              </w:tcPr>
            </w:tcPrChange>
          </w:tcPr>
          <w:p w14:paraId="7BDB9C23" w14:textId="77777777" w:rsidR="00202E1F" w:rsidRPr="008239E7" w:rsidRDefault="00202E1F" w:rsidP="00701FED">
            <w:pPr>
              <w:jc w:val="left"/>
              <w:rPr>
                <w:ins w:id="9209" w:author="Perrine, Martin L. (GSFC-5670)" w:date="2016-09-01T10:44:00Z"/>
                <w:color w:val="000000"/>
                <w:sz w:val="22"/>
                <w:szCs w:val="22"/>
              </w:rPr>
            </w:pPr>
          </w:p>
        </w:tc>
      </w:tr>
      <w:tr w:rsidR="00202E1F" w:rsidRPr="008239E7" w14:paraId="6EA75416" w14:textId="3301F58F"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210"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211" w:author="Perrine, Martin L. (GSFC-5670)" w:date="2016-09-01T10:42:00Z"/>
          <w:trPrChange w:id="9212" w:author="Perrine, Martin L. (GSFC-5670)" w:date="2016-09-01T10:44:00Z">
            <w:trPr>
              <w:trHeight w:val="288"/>
            </w:trPr>
          </w:trPrChange>
        </w:trPr>
        <w:tc>
          <w:tcPr>
            <w:tcW w:w="3866" w:type="dxa"/>
            <w:shd w:val="clear" w:color="auto" w:fill="auto"/>
            <w:noWrap/>
            <w:vAlign w:val="bottom"/>
            <w:hideMark/>
            <w:tcPrChange w:id="9213" w:author="Perrine, Martin L. (GSFC-5670)" w:date="2016-09-01T10:44:00Z">
              <w:tcPr>
                <w:tcW w:w="3865" w:type="dxa"/>
                <w:shd w:val="clear" w:color="auto" w:fill="auto"/>
                <w:noWrap/>
                <w:vAlign w:val="bottom"/>
                <w:hideMark/>
              </w:tcPr>
            </w:tcPrChange>
          </w:tcPr>
          <w:p w14:paraId="1ED1B8B2" w14:textId="5EFAF089" w:rsidR="00202E1F" w:rsidRPr="008239E7" w:rsidRDefault="00055AC4" w:rsidP="00701FED">
            <w:pPr>
              <w:jc w:val="left"/>
              <w:rPr>
                <w:ins w:id="9214" w:author="Perrine, Martin L. (GSFC-5670)" w:date="2016-09-01T10:42:00Z"/>
                <w:color w:val="000000"/>
                <w:sz w:val="22"/>
                <w:szCs w:val="22"/>
              </w:rPr>
            </w:pPr>
            <w:ins w:id="9215" w:author="Perrine, Martin L. (GSFC-5670)" w:date="2016-09-13T14:29:00Z">
              <w:r>
                <w:rPr>
                  <w:color w:val="000000"/>
                  <w:sz w:val="22"/>
                  <w:szCs w:val="22"/>
                </w:rPr>
                <w:t>DAPHNE</w:t>
              </w:r>
            </w:ins>
            <w:ins w:id="9216" w:author="Perrine, Martin L. (GSFC-5670)" w:date="2016-09-01T10:42:00Z">
              <w:r w:rsidR="00202E1F" w:rsidRPr="008239E7">
                <w:rPr>
                  <w:color w:val="000000"/>
                  <w:sz w:val="22"/>
                  <w:szCs w:val="22"/>
                </w:rPr>
                <w:t>-PERF-006 Min Receive and process data rate 13.125 Mbps</w:t>
              </w:r>
            </w:ins>
          </w:p>
        </w:tc>
        <w:tc>
          <w:tcPr>
            <w:tcW w:w="2742" w:type="dxa"/>
            <w:tcPrChange w:id="9217" w:author="Perrine, Martin L. (GSFC-5670)" w:date="2016-09-01T10:44:00Z">
              <w:tcPr>
                <w:tcW w:w="5485" w:type="dxa"/>
                <w:gridSpan w:val="3"/>
              </w:tcPr>
            </w:tcPrChange>
          </w:tcPr>
          <w:p w14:paraId="525E35F7" w14:textId="77777777" w:rsidR="00202E1F" w:rsidRPr="008239E7" w:rsidRDefault="00202E1F" w:rsidP="00701FED">
            <w:pPr>
              <w:jc w:val="left"/>
              <w:rPr>
                <w:ins w:id="9218" w:author="Perrine, Martin L. (GSFC-5670)" w:date="2016-09-01T10:43:00Z"/>
                <w:color w:val="000000"/>
                <w:sz w:val="22"/>
                <w:szCs w:val="22"/>
              </w:rPr>
            </w:pPr>
          </w:p>
        </w:tc>
        <w:tc>
          <w:tcPr>
            <w:tcW w:w="2742" w:type="dxa"/>
            <w:tcPrChange w:id="9219" w:author="Perrine, Martin L. (GSFC-5670)" w:date="2016-09-01T10:44:00Z">
              <w:tcPr>
                <w:tcW w:w="5485" w:type="dxa"/>
              </w:tcPr>
            </w:tcPrChange>
          </w:tcPr>
          <w:p w14:paraId="6D3638C0" w14:textId="77777777" w:rsidR="00202E1F" w:rsidRPr="008239E7" w:rsidRDefault="00202E1F" w:rsidP="00701FED">
            <w:pPr>
              <w:jc w:val="left"/>
              <w:rPr>
                <w:ins w:id="9220" w:author="Perrine, Martin L. (GSFC-5670)" w:date="2016-09-01T10:44:00Z"/>
                <w:color w:val="000000"/>
                <w:sz w:val="22"/>
                <w:szCs w:val="22"/>
              </w:rPr>
            </w:pPr>
          </w:p>
        </w:tc>
      </w:tr>
      <w:tr w:rsidR="00202E1F" w:rsidRPr="008239E7" w14:paraId="6F067E6E" w14:textId="542C1ABB" w:rsidTr="00202E1F">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221" w:author="Perrine, Martin L. (GSFC-5670)" w:date="2016-09-01T10:44:00Z">
            <w:tblPrEx>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88"/>
          <w:ins w:id="9222" w:author="Perrine, Martin L. (GSFC-5670)" w:date="2016-09-01T10:42:00Z"/>
          <w:trPrChange w:id="9223" w:author="Perrine, Martin L. (GSFC-5670)" w:date="2016-09-01T10:44:00Z">
            <w:trPr>
              <w:trHeight w:val="288"/>
            </w:trPr>
          </w:trPrChange>
        </w:trPr>
        <w:tc>
          <w:tcPr>
            <w:tcW w:w="3866" w:type="dxa"/>
            <w:shd w:val="clear" w:color="auto" w:fill="auto"/>
            <w:noWrap/>
            <w:vAlign w:val="bottom"/>
            <w:hideMark/>
            <w:tcPrChange w:id="9224" w:author="Perrine, Martin L. (GSFC-5670)" w:date="2016-09-01T10:44:00Z">
              <w:tcPr>
                <w:tcW w:w="3865" w:type="dxa"/>
                <w:shd w:val="clear" w:color="auto" w:fill="auto"/>
                <w:noWrap/>
                <w:vAlign w:val="bottom"/>
                <w:hideMark/>
              </w:tcPr>
            </w:tcPrChange>
          </w:tcPr>
          <w:p w14:paraId="2451BE83" w14:textId="5056E58D" w:rsidR="00202E1F" w:rsidRPr="008239E7" w:rsidRDefault="00055AC4" w:rsidP="00701FED">
            <w:pPr>
              <w:jc w:val="left"/>
              <w:rPr>
                <w:ins w:id="9225" w:author="Perrine, Martin L. (GSFC-5670)" w:date="2016-09-01T10:42:00Z"/>
                <w:color w:val="000000"/>
                <w:sz w:val="22"/>
                <w:szCs w:val="22"/>
              </w:rPr>
            </w:pPr>
            <w:ins w:id="9226" w:author="Perrine, Martin L. (GSFC-5670)" w:date="2016-09-13T14:29:00Z">
              <w:r>
                <w:rPr>
                  <w:color w:val="000000"/>
                  <w:sz w:val="22"/>
                  <w:szCs w:val="22"/>
                </w:rPr>
                <w:t>DAPHNE</w:t>
              </w:r>
            </w:ins>
            <w:ins w:id="9227" w:author="Perrine, Martin L. (GSFC-5670)" w:date="2016-09-01T10:42:00Z">
              <w:r w:rsidR="00202E1F" w:rsidRPr="008239E7">
                <w:rPr>
                  <w:color w:val="000000"/>
                  <w:sz w:val="22"/>
                  <w:szCs w:val="22"/>
                </w:rPr>
                <w:t>-ServAssure-004 Log of file delivery attempt</w:t>
              </w:r>
            </w:ins>
          </w:p>
        </w:tc>
        <w:tc>
          <w:tcPr>
            <w:tcW w:w="2742" w:type="dxa"/>
            <w:tcPrChange w:id="9228" w:author="Perrine, Martin L. (GSFC-5670)" w:date="2016-09-01T10:44:00Z">
              <w:tcPr>
                <w:tcW w:w="5485" w:type="dxa"/>
                <w:gridSpan w:val="3"/>
              </w:tcPr>
            </w:tcPrChange>
          </w:tcPr>
          <w:p w14:paraId="2A4E545F" w14:textId="77777777" w:rsidR="00202E1F" w:rsidRPr="008239E7" w:rsidRDefault="00202E1F" w:rsidP="00701FED">
            <w:pPr>
              <w:jc w:val="left"/>
              <w:rPr>
                <w:ins w:id="9229" w:author="Perrine, Martin L. (GSFC-5670)" w:date="2016-09-01T10:43:00Z"/>
                <w:color w:val="000000"/>
                <w:sz w:val="22"/>
                <w:szCs w:val="22"/>
              </w:rPr>
            </w:pPr>
          </w:p>
        </w:tc>
        <w:tc>
          <w:tcPr>
            <w:tcW w:w="2742" w:type="dxa"/>
            <w:tcPrChange w:id="9230" w:author="Perrine, Martin L. (GSFC-5670)" w:date="2016-09-01T10:44:00Z">
              <w:tcPr>
                <w:tcW w:w="5485" w:type="dxa"/>
              </w:tcPr>
            </w:tcPrChange>
          </w:tcPr>
          <w:p w14:paraId="3B0A50E0" w14:textId="77777777" w:rsidR="00202E1F" w:rsidRPr="008239E7" w:rsidRDefault="00202E1F" w:rsidP="00701FED">
            <w:pPr>
              <w:jc w:val="left"/>
              <w:rPr>
                <w:ins w:id="9231" w:author="Perrine, Martin L. (GSFC-5670)" w:date="2016-09-01T10:44:00Z"/>
                <w:color w:val="000000"/>
                <w:sz w:val="22"/>
                <w:szCs w:val="22"/>
              </w:rPr>
            </w:pPr>
          </w:p>
        </w:tc>
      </w:tr>
    </w:tbl>
    <w:p w14:paraId="052A7AC7" w14:textId="4742A0D8" w:rsidR="00C673AF" w:rsidRPr="00330BC6" w:rsidDel="00457044" w:rsidRDefault="00C673AF">
      <w:pPr>
        <w:pStyle w:val="Caption"/>
        <w:rPr>
          <w:del w:id="9232" w:author="Perrine, Martin L. (GSFC-5670)" w:date="2016-09-01T10:15:00Z"/>
        </w:rPr>
        <w:pPrChange w:id="9233" w:author="Perrine, Martin L. (GSFC-5670)" w:date="2016-09-08T12:46:00Z">
          <w:pPr>
            <w:ind w:left="720"/>
          </w:pPr>
        </w:pPrChange>
      </w:pPr>
      <w:del w:id="9234" w:author="Perrine, Martin L. (GSFC-5670)" w:date="2016-09-01T10:15:00Z">
        <w:r w:rsidRPr="00330BC6" w:rsidDel="00457044">
          <w:delText>Log information:</w:delText>
        </w:r>
      </w:del>
    </w:p>
    <w:p w14:paraId="0E15540C" w14:textId="71D5AF90" w:rsidR="0071254F" w:rsidRPr="0071254F" w:rsidRDefault="0071254F">
      <w:pPr>
        <w:pStyle w:val="Caption"/>
        <w:rPr>
          <w:ins w:id="9235" w:author="Perrine, Martin L. (GSFC-5670)" w:date="2016-08-31T16:42:00Z"/>
        </w:rPr>
        <w:pPrChange w:id="9236" w:author="Perrine, Martin L. (GSFC-5670)" w:date="2016-09-08T12:46:00Z">
          <w:pPr/>
        </w:pPrChange>
      </w:pPr>
    </w:p>
    <w:p w14:paraId="14062A14" w14:textId="77777777" w:rsidR="00C97FDA" w:rsidRDefault="00C97FDA" w:rsidP="00C673AF">
      <w:pPr>
        <w:ind w:left="720"/>
        <w:rPr>
          <w:ins w:id="9237" w:author="Perrine, Martin L. (GSFC-5670)" w:date="2016-08-31T15:53:00Z"/>
        </w:rPr>
      </w:pPr>
    </w:p>
    <w:p w14:paraId="52A6E6B9" w14:textId="18C8E9EB" w:rsidR="00CC3D44" w:rsidRDefault="00CC3D44" w:rsidP="00CC3D44">
      <w:pPr>
        <w:rPr>
          <w:ins w:id="9238" w:author="Perrine, Martin L. (GSFC-5670)" w:date="2016-09-07T09:27:00Z"/>
        </w:rPr>
      </w:pPr>
      <w:ins w:id="9239" w:author="Perrine, Martin L. (GSFC-5670)" w:date="2016-09-07T09:20:00Z">
        <w:r>
          <w:t>The performance requirements</w:t>
        </w:r>
      </w:ins>
      <w:ins w:id="9240" w:author="Perrine, Martin L. (GSFC-5670)" w:date="2016-09-07T09:25:00Z">
        <w:r>
          <w:t xml:space="preserve"> to re-verify are listed in </w:t>
        </w:r>
        <w:r>
          <w:fldChar w:fldCharType="begin"/>
        </w:r>
        <w:r>
          <w:instrText xml:space="preserve"> REF _Ref461003686 \h </w:instrText>
        </w:r>
      </w:ins>
      <w:r>
        <w:fldChar w:fldCharType="separate"/>
      </w:r>
      <w:ins w:id="9241" w:author="Perrine, Martin L. (GSFC-5670)" w:date="2016-09-07T09:25:00Z">
        <w:r>
          <w:t xml:space="preserve">Table </w:t>
        </w:r>
        <w:r>
          <w:rPr>
            <w:noProof/>
          </w:rPr>
          <w:t>11</w:t>
        </w:r>
        <w:r>
          <w:fldChar w:fldCharType="end"/>
        </w:r>
      </w:ins>
      <w:ins w:id="9242" w:author="Perrine, Martin L. (GSFC-5670)" w:date="2016-09-07T09:26:00Z">
        <w:r>
          <w:t xml:space="preserve">. </w:t>
        </w:r>
      </w:ins>
      <w:ins w:id="9243" w:author="Perrine, Martin L. (GSFC-5670)" w:date="2016-09-07T09:30:00Z">
        <w:r>
          <w:t xml:space="preserve">One test scenario for each DUT is considered sufficient for these requirements. </w:t>
        </w:r>
      </w:ins>
      <w:ins w:id="9244" w:author="Perrine, Martin L. (GSFC-5670)" w:date="2016-09-07T09:26:00Z">
        <w:r>
          <w:t>Complete the table and include in the test report with supporting logs</w:t>
        </w:r>
      </w:ins>
      <w:ins w:id="9245" w:author="Perrine, Martin L. (GSFC-5670)" w:date="2016-09-07T09:31:00Z">
        <w:r>
          <w:t xml:space="preserve"> excerpts</w:t>
        </w:r>
      </w:ins>
      <w:ins w:id="9246" w:author="Perrine, Martin L. (GSFC-5670)" w:date="2016-09-07T09:26:00Z">
        <w:r>
          <w:t>.</w:t>
        </w:r>
      </w:ins>
      <w:ins w:id="9247" w:author="Perrine, Martin L. (GSFC-5670)" w:date="2016-09-07T09:27:00Z">
        <w:r>
          <w:t xml:space="preserve"> </w:t>
        </w:r>
        <w:r w:rsidRPr="00CC3D44">
          <w:t xml:space="preserve"> </w:t>
        </w:r>
        <w:r>
          <w:fldChar w:fldCharType="begin"/>
        </w:r>
        <w:r>
          <w:instrText xml:space="preserve"> REF _Ref455680927 \h  \* MERGEFORMAT </w:instrText>
        </w:r>
      </w:ins>
      <w:ins w:id="9248" w:author="Perrine, Martin L. (GSFC-5670)" w:date="2016-09-07T09:27:00Z">
        <w:r>
          <w:fldChar w:fldCharType="separate"/>
        </w:r>
        <w:r>
          <w:t>Figure 6</w:t>
        </w:r>
        <w:r>
          <w:noBreakHyphen/>
          <w:t xml:space="preserve">61 </w:t>
        </w:r>
        <w:r>
          <w:fldChar w:fldCharType="end"/>
        </w:r>
      </w:ins>
      <w:ins w:id="9249" w:author="Perrine, Martin L. (GSFC-5670)" w:date="2016-09-07T09:28:00Z">
        <w:r>
          <w:t xml:space="preserve">and </w:t>
        </w:r>
        <w:r>
          <w:fldChar w:fldCharType="begin"/>
        </w:r>
        <w:r>
          <w:instrText xml:space="preserve"> REF _Ref461003850 \h </w:instrText>
        </w:r>
      </w:ins>
      <w:r>
        <w:fldChar w:fldCharType="separate"/>
      </w:r>
      <w:ins w:id="9250" w:author="Perrine, Martin L. (GSFC-5670)" w:date="2016-09-07T09:28:00Z">
        <w:r>
          <w:t xml:space="preserve">Table </w:t>
        </w:r>
        <w:r>
          <w:rPr>
            <w:noProof/>
          </w:rPr>
          <w:t>12</w:t>
        </w:r>
        <w:r>
          <w:fldChar w:fldCharType="end"/>
        </w:r>
      </w:ins>
      <w:ins w:id="9251" w:author="Perrine, Martin L. (GSFC-5670)" w:date="2016-09-07T09:27:00Z">
        <w:r>
          <w:t xml:space="preserve"> shows four segments from different </w:t>
        </w:r>
      </w:ins>
      <w:ins w:id="9252" w:author="Perrine, Martin L. (GSFC-5670)" w:date="2016-09-13T14:29:00Z">
        <w:r w:rsidR="00055AC4">
          <w:t>DAPHNE</w:t>
        </w:r>
      </w:ins>
      <w:ins w:id="9253" w:author="Perrine, Martin L. (GSFC-5670)" w:date="2016-09-07T09:27:00Z">
        <w:r>
          <w:t xml:space="preserve"> log files to use to re-verify the performance requirements.   </w:t>
        </w:r>
      </w:ins>
    </w:p>
    <w:p w14:paraId="0A82FC79" w14:textId="4111CF56" w:rsidR="00CC3D44" w:rsidRPr="00275B52" w:rsidRDefault="00CC3D44">
      <w:pPr>
        <w:pStyle w:val="BodyText"/>
        <w:rPr>
          <w:ins w:id="9254" w:author="Perrine, Martin L. (GSFC-5670)" w:date="2016-08-31T15:53:00Z"/>
        </w:rPr>
        <w:pPrChange w:id="9255" w:author="Perrine, Martin L. (GSFC-5670)" w:date="2016-08-31T15:56:00Z">
          <w:pPr>
            <w:pStyle w:val="Heading1"/>
          </w:pPr>
        </w:pPrChange>
      </w:pPr>
    </w:p>
    <w:p w14:paraId="334BBEDB" w14:textId="5E2CF731" w:rsidR="00457044" w:rsidRDefault="00457044">
      <w:pPr>
        <w:pStyle w:val="Caption"/>
        <w:rPr>
          <w:ins w:id="9256" w:author="Perrine, Martin L. (GSFC-5670)" w:date="2016-09-01T10:17:00Z"/>
        </w:rPr>
        <w:pPrChange w:id="9257" w:author="Perrine, Martin L. (GSFC-5670)" w:date="2016-09-08T12:46:00Z">
          <w:pPr/>
        </w:pPrChange>
      </w:pPr>
    </w:p>
    <w:p w14:paraId="4195A742" w14:textId="593DEAEF" w:rsidR="00142C19" w:rsidRDefault="00142C19">
      <w:pPr>
        <w:pStyle w:val="Caption"/>
        <w:rPr>
          <w:ins w:id="9258" w:author="Perrine, Martin L. (GSFC-5670)" w:date="2016-09-01T10:49:00Z"/>
        </w:rPr>
        <w:pPrChange w:id="9259" w:author="Perrine, Martin L. (GSFC-5670)" w:date="2016-09-08T12:46:00Z">
          <w:pPr/>
        </w:pPrChange>
      </w:pPr>
      <w:bookmarkStart w:id="9260" w:name="_Ref461003686"/>
      <w:ins w:id="9261" w:author="Perrine, Martin L. (GSFC-5670)" w:date="2016-09-01T10:49:00Z">
        <w:r>
          <w:t xml:space="preserve">Table </w:t>
        </w:r>
        <w:r>
          <w:fldChar w:fldCharType="begin"/>
        </w:r>
        <w:r>
          <w:instrText xml:space="preserve"> SEQ Table \* ARABIC </w:instrText>
        </w:r>
      </w:ins>
      <w:r>
        <w:fldChar w:fldCharType="separate"/>
      </w:r>
      <w:ins w:id="9262" w:author="Perrine, Martin L. (GSFC-5670)" w:date="2016-09-02T15:15:00Z">
        <w:r w:rsidR="00C92146">
          <w:rPr>
            <w:noProof/>
          </w:rPr>
          <w:t>11</w:t>
        </w:r>
      </w:ins>
      <w:ins w:id="9263" w:author="Perrine, Martin L. (GSFC-5670)" w:date="2016-09-01T10:49:00Z">
        <w:r>
          <w:fldChar w:fldCharType="end"/>
        </w:r>
        <w:bookmarkEnd w:id="9260"/>
        <w:r>
          <w:t xml:space="preserve"> Performance Requirements to Re-verify</w:t>
        </w:r>
      </w:ins>
      <w:ins w:id="9264" w:author="Perrine, Martin L. (GSFC-5670)" w:date="2016-09-01T10:56:00Z">
        <w:r>
          <w:t xml:space="preserve"> from </w:t>
        </w:r>
        <w:r>
          <w:fldChar w:fldCharType="begin"/>
        </w:r>
        <w:r>
          <w:instrText xml:space="preserve"> REF _Ref460490712 \w \h </w:instrText>
        </w:r>
      </w:ins>
      <w:r>
        <w:fldChar w:fldCharType="separate"/>
      </w:r>
      <w:ins w:id="9265" w:author="Perrine, Martin L. (GSFC-5670)" w:date="2016-09-01T10:56:00Z">
        <w:r>
          <w:t>6.1.5</w:t>
        </w:r>
        <w:r>
          <w:fldChar w:fldCharType="end"/>
        </w:r>
      </w:ins>
    </w:p>
    <w:tbl>
      <w:tblPr>
        <w:tblW w:w="7290" w:type="dxa"/>
        <w:tblInd w:w="-10" w:type="dxa"/>
        <w:tblLook w:val="04A0" w:firstRow="1" w:lastRow="0" w:firstColumn="1" w:lastColumn="0" w:noHBand="0" w:noVBand="1"/>
        <w:tblPrChange w:id="9266" w:author="Perrine, Martin L. (GSFC-5670)" w:date="2016-09-02T14:46:00Z">
          <w:tblPr>
            <w:tblW w:w="8550" w:type="dxa"/>
            <w:tblInd w:w="-10" w:type="dxa"/>
            <w:tblLook w:val="04A0" w:firstRow="1" w:lastRow="0" w:firstColumn="1" w:lastColumn="0" w:noHBand="0" w:noVBand="1"/>
          </w:tblPr>
        </w:tblPrChange>
      </w:tblPr>
      <w:tblGrid>
        <w:gridCol w:w="3690"/>
        <w:gridCol w:w="1350"/>
        <w:gridCol w:w="2250"/>
        <w:tblGridChange w:id="9267">
          <w:tblGrid>
            <w:gridCol w:w="3690"/>
            <w:gridCol w:w="1350"/>
            <w:gridCol w:w="2250"/>
          </w:tblGrid>
        </w:tblGridChange>
      </w:tblGrid>
      <w:tr w:rsidR="00EC242C" w:rsidRPr="00C97FDA" w14:paraId="40A2DFB6" w14:textId="77777777" w:rsidTr="00EC242C">
        <w:trPr>
          <w:trHeight w:val="588"/>
          <w:ins w:id="9268" w:author="Perrine, Martin L. (GSFC-5670)" w:date="2016-08-31T15:56:00Z"/>
          <w:trPrChange w:id="9269" w:author="Perrine, Martin L. (GSFC-5670)" w:date="2016-09-02T14:46:00Z">
            <w:trPr>
              <w:trHeight w:val="588"/>
            </w:trPr>
          </w:trPrChange>
        </w:trPr>
        <w:tc>
          <w:tcPr>
            <w:tcW w:w="3690" w:type="dxa"/>
            <w:tcBorders>
              <w:top w:val="nil"/>
              <w:left w:val="single" w:sz="8" w:space="0" w:color="000000"/>
              <w:bottom w:val="single" w:sz="8" w:space="0" w:color="000000"/>
              <w:right w:val="single" w:sz="8" w:space="0" w:color="000000"/>
            </w:tcBorders>
            <w:shd w:val="clear" w:color="auto" w:fill="auto"/>
            <w:vAlign w:val="center"/>
            <w:hideMark/>
            <w:tcPrChange w:id="9270" w:author="Perrine, Martin L. (GSFC-5670)" w:date="2016-09-02T14:46: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66A3F270" w14:textId="3D0A9177" w:rsidR="00EC242C" w:rsidRPr="00C97FDA" w:rsidRDefault="00EC242C" w:rsidP="00C97FDA">
            <w:pPr>
              <w:jc w:val="left"/>
              <w:rPr>
                <w:ins w:id="9271" w:author="Perrine, Martin L. (GSFC-5670)" w:date="2016-08-31T15:56:00Z"/>
                <w:rFonts w:ascii="Calibri" w:hAnsi="Calibri"/>
                <w:color w:val="000000"/>
                <w:sz w:val="22"/>
                <w:szCs w:val="22"/>
              </w:rPr>
            </w:pPr>
            <w:ins w:id="9272" w:author="Perrine, Martin L. (GSFC-5670)" w:date="2016-08-31T15:56:00Z">
              <w:r>
                <w:rPr>
                  <w:rFonts w:ascii="Calibri" w:hAnsi="Calibri"/>
                  <w:color w:val="000000"/>
                  <w:sz w:val="22"/>
                  <w:szCs w:val="22"/>
                </w:rPr>
                <w:t>Requirements to Re-verify</w:t>
              </w:r>
            </w:ins>
          </w:p>
        </w:tc>
        <w:tc>
          <w:tcPr>
            <w:tcW w:w="1350" w:type="dxa"/>
            <w:tcBorders>
              <w:top w:val="nil"/>
              <w:left w:val="nil"/>
              <w:bottom w:val="single" w:sz="8" w:space="0" w:color="auto"/>
              <w:right w:val="single" w:sz="8" w:space="0" w:color="auto"/>
            </w:tcBorders>
            <w:shd w:val="clear" w:color="auto" w:fill="auto"/>
            <w:vAlign w:val="center"/>
            <w:hideMark/>
            <w:tcPrChange w:id="9273" w:author="Perrine, Martin L. (GSFC-5670)" w:date="2016-09-02T14:46:00Z">
              <w:tcPr>
                <w:tcW w:w="1350" w:type="dxa"/>
                <w:tcBorders>
                  <w:top w:val="nil"/>
                  <w:left w:val="nil"/>
                  <w:bottom w:val="single" w:sz="8" w:space="0" w:color="auto"/>
                  <w:right w:val="single" w:sz="8" w:space="0" w:color="auto"/>
                </w:tcBorders>
                <w:shd w:val="clear" w:color="auto" w:fill="auto"/>
                <w:vAlign w:val="center"/>
                <w:hideMark/>
              </w:tcPr>
            </w:tcPrChange>
          </w:tcPr>
          <w:p w14:paraId="0E810D19" w14:textId="463FAACA" w:rsidR="00EC242C" w:rsidRPr="00C97FDA" w:rsidRDefault="00EC242C" w:rsidP="00C97FDA">
            <w:pPr>
              <w:jc w:val="left"/>
              <w:rPr>
                <w:ins w:id="9274" w:author="Perrine, Martin L. (GSFC-5670)" w:date="2016-08-31T15:56:00Z"/>
                <w:rFonts w:ascii="Calibri" w:hAnsi="Calibri"/>
                <w:color w:val="000000"/>
                <w:sz w:val="22"/>
                <w:szCs w:val="22"/>
              </w:rPr>
            </w:pPr>
            <w:ins w:id="9275" w:author="Perrine, Martin L. (GSFC-5670)" w:date="2016-08-31T15:56:00Z">
              <w:r>
                <w:rPr>
                  <w:rFonts w:ascii="Calibri" w:hAnsi="Calibri"/>
                  <w:color w:val="000000"/>
                  <w:sz w:val="22"/>
                  <w:szCs w:val="22"/>
                </w:rPr>
                <w:t> Pass/Fail</w:t>
              </w:r>
            </w:ins>
          </w:p>
        </w:tc>
        <w:tc>
          <w:tcPr>
            <w:tcW w:w="2250" w:type="dxa"/>
            <w:tcBorders>
              <w:top w:val="nil"/>
              <w:left w:val="nil"/>
              <w:bottom w:val="single" w:sz="8" w:space="0" w:color="auto"/>
              <w:right w:val="single" w:sz="8" w:space="0" w:color="auto"/>
            </w:tcBorders>
            <w:shd w:val="clear" w:color="auto" w:fill="auto"/>
            <w:vAlign w:val="center"/>
            <w:hideMark/>
            <w:tcPrChange w:id="9276" w:author="Perrine, Martin L. (GSFC-5670)" w:date="2016-09-02T14:46:00Z">
              <w:tcPr>
                <w:tcW w:w="2250" w:type="dxa"/>
                <w:tcBorders>
                  <w:top w:val="nil"/>
                  <w:left w:val="nil"/>
                  <w:bottom w:val="single" w:sz="8" w:space="0" w:color="auto"/>
                  <w:right w:val="single" w:sz="8" w:space="0" w:color="auto"/>
                </w:tcBorders>
                <w:shd w:val="clear" w:color="auto" w:fill="auto"/>
                <w:vAlign w:val="center"/>
                <w:hideMark/>
              </w:tcPr>
            </w:tcPrChange>
          </w:tcPr>
          <w:p w14:paraId="07E03D78" w14:textId="77777777" w:rsidR="00EC242C" w:rsidRPr="00C97FDA" w:rsidRDefault="00EC242C" w:rsidP="00C97FDA">
            <w:pPr>
              <w:jc w:val="left"/>
              <w:rPr>
                <w:ins w:id="9277" w:author="Perrine, Martin L. (GSFC-5670)" w:date="2016-08-31T15:56:00Z"/>
                <w:rFonts w:ascii="Calibri" w:hAnsi="Calibri"/>
                <w:color w:val="000000"/>
                <w:sz w:val="22"/>
                <w:szCs w:val="22"/>
              </w:rPr>
            </w:pPr>
            <w:ins w:id="9278" w:author="Perrine, Martin L. (GSFC-5670)" w:date="2016-08-31T15:56:00Z">
              <w:r w:rsidRPr="00C97FDA">
                <w:rPr>
                  <w:rFonts w:ascii="Calibri" w:hAnsi="Calibri"/>
                  <w:color w:val="000000"/>
                  <w:sz w:val="22"/>
                  <w:szCs w:val="22"/>
                </w:rPr>
                <w:t> </w:t>
              </w:r>
            </w:ins>
          </w:p>
        </w:tc>
      </w:tr>
      <w:tr w:rsidR="00EC242C" w:rsidRPr="00C97FDA" w14:paraId="11C5DE21" w14:textId="77777777" w:rsidTr="00EC242C">
        <w:trPr>
          <w:trHeight w:val="588"/>
          <w:ins w:id="9279" w:author="Perrine, Martin L. (GSFC-5670)" w:date="2016-08-31T15:56:00Z"/>
          <w:trPrChange w:id="9280" w:author="Perrine, Martin L. (GSFC-5670)" w:date="2016-09-02T14:46:00Z">
            <w:trPr>
              <w:trHeight w:val="588"/>
            </w:trPr>
          </w:trPrChange>
        </w:trPr>
        <w:tc>
          <w:tcPr>
            <w:tcW w:w="3690" w:type="dxa"/>
            <w:tcBorders>
              <w:top w:val="nil"/>
              <w:left w:val="single" w:sz="8" w:space="0" w:color="000000"/>
              <w:bottom w:val="single" w:sz="8" w:space="0" w:color="000000"/>
              <w:right w:val="single" w:sz="8" w:space="0" w:color="000000"/>
            </w:tcBorders>
            <w:shd w:val="clear" w:color="auto" w:fill="auto"/>
            <w:vAlign w:val="center"/>
            <w:hideMark/>
            <w:tcPrChange w:id="9281" w:author="Perrine, Martin L. (GSFC-5670)" w:date="2016-09-02T14:46: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436D2F05" w14:textId="394EC6EB" w:rsidR="00EC242C" w:rsidRPr="00C97FDA" w:rsidRDefault="00055AC4" w:rsidP="00C97FDA">
            <w:pPr>
              <w:jc w:val="left"/>
              <w:rPr>
                <w:ins w:id="9282" w:author="Perrine, Martin L. (GSFC-5670)" w:date="2016-08-31T15:56:00Z"/>
                <w:rFonts w:ascii="Calibri" w:hAnsi="Calibri"/>
                <w:color w:val="000000"/>
                <w:sz w:val="22"/>
                <w:szCs w:val="22"/>
              </w:rPr>
            </w:pPr>
            <w:ins w:id="9283" w:author="Perrine, Martin L. (GSFC-5670)" w:date="2016-09-13T14:29:00Z">
              <w:r>
                <w:rPr>
                  <w:rFonts w:ascii="Calibri" w:hAnsi="Calibri"/>
                  <w:color w:val="000000"/>
                  <w:sz w:val="22"/>
                  <w:szCs w:val="22"/>
                </w:rPr>
                <w:t>DAPHNE</w:t>
              </w:r>
            </w:ins>
            <w:ins w:id="9284" w:author="Perrine, Martin L. (GSFC-5670)" w:date="2016-08-31T15:56:00Z">
              <w:r w:rsidR="00EC242C" w:rsidRPr="00C97FDA">
                <w:rPr>
                  <w:rFonts w:ascii="Calibri" w:hAnsi="Calibri"/>
                  <w:color w:val="000000"/>
                  <w:sz w:val="22"/>
                  <w:szCs w:val="22"/>
                </w:rPr>
                <w:t xml:space="preserve">-PERF-001 Local </w:t>
              </w:r>
              <w:proofErr w:type="spellStart"/>
              <w:r w:rsidR="00EC242C" w:rsidRPr="00C97FDA">
                <w:rPr>
                  <w:rFonts w:ascii="Calibri" w:hAnsi="Calibri"/>
                  <w:color w:val="000000"/>
                  <w:sz w:val="22"/>
                  <w:szCs w:val="22"/>
                </w:rPr>
                <w:t>cmd</w:t>
              </w:r>
              <w:proofErr w:type="spellEnd"/>
              <w:r w:rsidR="00EC242C" w:rsidRPr="00C97FDA">
                <w:rPr>
                  <w:rFonts w:ascii="Calibri" w:hAnsi="Calibri"/>
                  <w:color w:val="000000"/>
                  <w:sz w:val="22"/>
                  <w:szCs w:val="22"/>
                </w:rPr>
                <w:t xml:space="preserve"> response 5 </w:t>
              </w:r>
              <w:proofErr w:type="spellStart"/>
              <w:r w:rsidR="00EC242C" w:rsidRPr="00C97FDA">
                <w:rPr>
                  <w:rFonts w:ascii="Calibri" w:hAnsi="Calibri"/>
                  <w:color w:val="000000"/>
                  <w:sz w:val="22"/>
                  <w:szCs w:val="22"/>
                </w:rPr>
                <w:t>secs</w:t>
              </w:r>
              <w:proofErr w:type="spellEnd"/>
            </w:ins>
          </w:p>
        </w:tc>
        <w:tc>
          <w:tcPr>
            <w:tcW w:w="1350" w:type="dxa"/>
            <w:tcBorders>
              <w:top w:val="nil"/>
              <w:left w:val="nil"/>
              <w:bottom w:val="single" w:sz="8" w:space="0" w:color="auto"/>
              <w:right w:val="single" w:sz="8" w:space="0" w:color="auto"/>
            </w:tcBorders>
            <w:shd w:val="clear" w:color="auto" w:fill="auto"/>
            <w:vAlign w:val="center"/>
            <w:hideMark/>
            <w:tcPrChange w:id="9285" w:author="Perrine, Martin L. (GSFC-5670)" w:date="2016-09-02T14:46:00Z">
              <w:tcPr>
                <w:tcW w:w="1350" w:type="dxa"/>
                <w:tcBorders>
                  <w:top w:val="nil"/>
                  <w:left w:val="nil"/>
                  <w:bottom w:val="single" w:sz="8" w:space="0" w:color="auto"/>
                  <w:right w:val="single" w:sz="8" w:space="0" w:color="auto"/>
                </w:tcBorders>
                <w:shd w:val="clear" w:color="auto" w:fill="auto"/>
                <w:vAlign w:val="center"/>
                <w:hideMark/>
              </w:tcPr>
            </w:tcPrChange>
          </w:tcPr>
          <w:p w14:paraId="116778A3" w14:textId="77777777" w:rsidR="00EC242C" w:rsidRPr="00C97FDA" w:rsidRDefault="00EC242C" w:rsidP="00C97FDA">
            <w:pPr>
              <w:jc w:val="left"/>
              <w:rPr>
                <w:ins w:id="9286" w:author="Perrine, Martin L. (GSFC-5670)" w:date="2016-08-31T15:56:00Z"/>
                <w:rFonts w:ascii="Calibri" w:hAnsi="Calibri"/>
                <w:color w:val="000000"/>
                <w:sz w:val="22"/>
                <w:szCs w:val="22"/>
              </w:rPr>
            </w:pPr>
            <w:ins w:id="9287" w:author="Perrine, Martin L. (GSFC-5670)" w:date="2016-08-31T15:56:00Z">
              <w:r w:rsidRPr="00C97FDA">
                <w:rPr>
                  <w:rFonts w:ascii="Calibri" w:hAnsi="Calibri"/>
                  <w:color w:val="000000"/>
                  <w:sz w:val="22"/>
                  <w:szCs w:val="22"/>
                </w:rPr>
                <w:t xml:space="preserve"> </w:t>
              </w:r>
            </w:ins>
          </w:p>
        </w:tc>
        <w:tc>
          <w:tcPr>
            <w:tcW w:w="2250" w:type="dxa"/>
            <w:tcBorders>
              <w:top w:val="nil"/>
              <w:left w:val="nil"/>
              <w:bottom w:val="single" w:sz="8" w:space="0" w:color="auto"/>
              <w:right w:val="single" w:sz="8" w:space="0" w:color="auto"/>
            </w:tcBorders>
            <w:shd w:val="clear" w:color="auto" w:fill="auto"/>
            <w:vAlign w:val="center"/>
            <w:hideMark/>
            <w:tcPrChange w:id="9288" w:author="Perrine, Martin L. (GSFC-5670)" w:date="2016-09-02T14:46:00Z">
              <w:tcPr>
                <w:tcW w:w="2250" w:type="dxa"/>
                <w:tcBorders>
                  <w:top w:val="nil"/>
                  <w:left w:val="nil"/>
                  <w:bottom w:val="single" w:sz="8" w:space="0" w:color="auto"/>
                  <w:right w:val="single" w:sz="8" w:space="0" w:color="auto"/>
                </w:tcBorders>
                <w:shd w:val="clear" w:color="auto" w:fill="auto"/>
                <w:vAlign w:val="center"/>
                <w:hideMark/>
              </w:tcPr>
            </w:tcPrChange>
          </w:tcPr>
          <w:p w14:paraId="498BC308" w14:textId="77777777" w:rsidR="00EC242C" w:rsidRPr="00C97FDA" w:rsidRDefault="00EC242C" w:rsidP="00C97FDA">
            <w:pPr>
              <w:jc w:val="left"/>
              <w:rPr>
                <w:ins w:id="9289" w:author="Perrine, Martin L. (GSFC-5670)" w:date="2016-08-31T15:56:00Z"/>
                <w:rFonts w:ascii="Calibri" w:hAnsi="Calibri"/>
                <w:color w:val="000000"/>
                <w:sz w:val="22"/>
                <w:szCs w:val="22"/>
              </w:rPr>
            </w:pPr>
            <w:ins w:id="9290" w:author="Perrine, Martin L. (GSFC-5670)" w:date="2016-08-31T15:56:00Z">
              <w:r w:rsidRPr="00C97FDA">
                <w:rPr>
                  <w:rFonts w:ascii="Calibri" w:hAnsi="Calibri"/>
                  <w:color w:val="000000"/>
                  <w:sz w:val="22"/>
                  <w:szCs w:val="22"/>
                </w:rPr>
                <w:t> </w:t>
              </w:r>
            </w:ins>
          </w:p>
        </w:tc>
      </w:tr>
      <w:tr w:rsidR="00EC242C" w:rsidRPr="00C97FDA" w14:paraId="16394AC8" w14:textId="77777777" w:rsidTr="00EC242C">
        <w:trPr>
          <w:trHeight w:val="876"/>
          <w:ins w:id="9291" w:author="Perrine, Martin L. (GSFC-5670)" w:date="2016-08-31T15:56:00Z"/>
          <w:trPrChange w:id="9292" w:author="Perrine, Martin L. (GSFC-5670)" w:date="2016-09-02T14:46:00Z">
            <w:trPr>
              <w:trHeight w:val="876"/>
            </w:trPr>
          </w:trPrChange>
        </w:trPr>
        <w:tc>
          <w:tcPr>
            <w:tcW w:w="3690" w:type="dxa"/>
            <w:tcBorders>
              <w:top w:val="nil"/>
              <w:left w:val="single" w:sz="8" w:space="0" w:color="000000"/>
              <w:bottom w:val="single" w:sz="8" w:space="0" w:color="000000"/>
              <w:right w:val="single" w:sz="8" w:space="0" w:color="000000"/>
            </w:tcBorders>
            <w:shd w:val="clear" w:color="auto" w:fill="auto"/>
            <w:vAlign w:val="center"/>
            <w:hideMark/>
            <w:tcPrChange w:id="9293" w:author="Perrine, Martin L. (GSFC-5670)" w:date="2016-09-02T14:46: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6EE751C1" w14:textId="7E3296A2" w:rsidR="00EC242C" w:rsidRPr="00C97FDA" w:rsidRDefault="00055AC4" w:rsidP="00C97FDA">
            <w:pPr>
              <w:jc w:val="left"/>
              <w:rPr>
                <w:ins w:id="9294" w:author="Perrine, Martin L. (GSFC-5670)" w:date="2016-08-31T15:56:00Z"/>
                <w:rFonts w:ascii="Calibri" w:hAnsi="Calibri"/>
                <w:color w:val="000000"/>
                <w:sz w:val="22"/>
                <w:szCs w:val="22"/>
              </w:rPr>
            </w:pPr>
            <w:ins w:id="9295" w:author="Perrine, Martin L. (GSFC-5670)" w:date="2016-09-13T14:29:00Z">
              <w:r>
                <w:rPr>
                  <w:rFonts w:ascii="Calibri" w:hAnsi="Calibri"/>
                  <w:color w:val="000000"/>
                  <w:sz w:val="22"/>
                  <w:szCs w:val="22"/>
                </w:rPr>
                <w:t>DAPHNE</w:t>
              </w:r>
            </w:ins>
            <w:ins w:id="9296" w:author="Perrine, Martin L. (GSFC-5670)" w:date="2016-08-31T15:56:00Z">
              <w:r w:rsidR="00EC242C" w:rsidRPr="00C97FDA">
                <w:rPr>
                  <w:rFonts w:ascii="Calibri" w:hAnsi="Calibri"/>
                  <w:color w:val="000000"/>
                  <w:sz w:val="22"/>
                  <w:szCs w:val="22"/>
                </w:rPr>
                <w:t xml:space="preserve">-PERF-002 loading configuration 120 </w:t>
              </w:r>
              <w:proofErr w:type="spellStart"/>
              <w:r w:rsidR="00EC242C" w:rsidRPr="00C97FDA">
                <w:rPr>
                  <w:rFonts w:ascii="Calibri" w:hAnsi="Calibri"/>
                  <w:color w:val="000000"/>
                  <w:sz w:val="22"/>
                  <w:szCs w:val="22"/>
                </w:rPr>
                <w:t>secs</w:t>
              </w:r>
              <w:proofErr w:type="spellEnd"/>
            </w:ins>
          </w:p>
        </w:tc>
        <w:tc>
          <w:tcPr>
            <w:tcW w:w="1350" w:type="dxa"/>
            <w:tcBorders>
              <w:top w:val="nil"/>
              <w:left w:val="nil"/>
              <w:bottom w:val="single" w:sz="8" w:space="0" w:color="auto"/>
              <w:right w:val="single" w:sz="8" w:space="0" w:color="auto"/>
            </w:tcBorders>
            <w:shd w:val="clear" w:color="auto" w:fill="auto"/>
            <w:vAlign w:val="center"/>
            <w:hideMark/>
            <w:tcPrChange w:id="9297" w:author="Perrine, Martin L. (GSFC-5670)" w:date="2016-09-02T14:46:00Z">
              <w:tcPr>
                <w:tcW w:w="1350" w:type="dxa"/>
                <w:tcBorders>
                  <w:top w:val="nil"/>
                  <w:left w:val="nil"/>
                  <w:bottom w:val="single" w:sz="8" w:space="0" w:color="auto"/>
                  <w:right w:val="single" w:sz="8" w:space="0" w:color="auto"/>
                </w:tcBorders>
                <w:shd w:val="clear" w:color="auto" w:fill="auto"/>
                <w:vAlign w:val="center"/>
                <w:hideMark/>
              </w:tcPr>
            </w:tcPrChange>
          </w:tcPr>
          <w:p w14:paraId="7C096745" w14:textId="77777777" w:rsidR="00EC242C" w:rsidRPr="00C97FDA" w:rsidRDefault="00EC242C" w:rsidP="00C97FDA">
            <w:pPr>
              <w:jc w:val="left"/>
              <w:rPr>
                <w:ins w:id="9298" w:author="Perrine, Martin L. (GSFC-5670)" w:date="2016-08-31T15:56:00Z"/>
                <w:rFonts w:ascii="Calibri" w:hAnsi="Calibri"/>
                <w:color w:val="000000"/>
                <w:sz w:val="22"/>
                <w:szCs w:val="22"/>
              </w:rPr>
            </w:pPr>
            <w:ins w:id="9299" w:author="Perrine, Martin L. (GSFC-5670)" w:date="2016-08-31T15:56:00Z">
              <w:r w:rsidRPr="00C97FDA">
                <w:rPr>
                  <w:rFonts w:ascii="Calibri" w:hAnsi="Calibri"/>
                  <w:color w:val="000000"/>
                  <w:sz w:val="22"/>
                  <w:szCs w:val="22"/>
                </w:rPr>
                <w:t xml:space="preserve"> </w:t>
              </w:r>
            </w:ins>
          </w:p>
        </w:tc>
        <w:tc>
          <w:tcPr>
            <w:tcW w:w="2250" w:type="dxa"/>
            <w:tcBorders>
              <w:top w:val="nil"/>
              <w:left w:val="nil"/>
              <w:bottom w:val="single" w:sz="8" w:space="0" w:color="auto"/>
              <w:right w:val="single" w:sz="8" w:space="0" w:color="auto"/>
            </w:tcBorders>
            <w:shd w:val="clear" w:color="auto" w:fill="auto"/>
            <w:vAlign w:val="center"/>
            <w:hideMark/>
            <w:tcPrChange w:id="9300" w:author="Perrine, Martin L. (GSFC-5670)" w:date="2016-09-02T14:46:00Z">
              <w:tcPr>
                <w:tcW w:w="2250" w:type="dxa"/>
                <w:tcBorders>
                  <w:top w:val="nil"/>
                  <w:left w:val="nil"/>
                  <w:bottom w:val="single" w:sz="8" w:space="0" w:color="auto"/>
                  <w:right w:val="single" w:sz="8" w:space="0" w:color="auto"/>
                </w:tcBorders>
                <w:shd w:val="clear" w:color="auto" w:fill="auto"/>
                <w:vAlign w:val="center"/>
                <w:hideMark/>
              </w:tcPr>
            </w:tcPrChange>
          </w:tcPr>
          <w:p w14:paraId="0FCBBDB4" w14:textId="77777777" w:rsidR="00EC242C" w:rsidRPr="00C97FDA" w:rsidRDefault="00EC242C" w:rsidP="00C97FDA">
            <w:pPr>
              <w:jc w:val="left"/>
              <w:rPr>
                <w:ins w:id="9301" w:author="Perrine, Martin L. (GSFC-5670)" w:date="2016-08-31T15:56:00Z"/>
                <w:rFonts w:ascii="Calibri" w:hAnsi="Calibri"/>
                <w:color w:val="000000"/>
                <w:sz w:val="22"/>
                <w:szCs w:val="22"/>
              </w:rPr>
            </w:pPr>
            <w:ins w:id="9302" w:author="Perrine, Martin L. (GSFC-5670)" w:date="2016-08-31T15:56:00Z">
              <w:r w:rsidRPr="00C97FDA">
                <w:rPr>
                  <w:rFonts w:ascii="Calibri" w:hAnsi="Calibri"/>
                  <w:color w:val="000000"/>
                  <w:sz w:val="22"/>
                  <w:szCs w:val="22"/>
                </w:rPr>
                <w:t> </w:t>
              </w:r>
            </w:ins>
          </w:p>
        </w:tc>
      </w:tr>
      <w:tr w:rsidR="00EC242C" w:rsidRPr="00C97FDA" w14:paraId="6B44CD5F" w14:textId="77777777" w:rsidTr="00EC242C">
        <w:trPr>
          <w:trHeight w:val="876"/>
          <w:ins w:id="9303" w:author="Perrine, Martin L. (GSFC-5670)" w:date="2016-08-31T15:56:00Z"/>
          <w:trPrChange w:id="9304" w:author="Perrine, Martin L. (GSFC-5670)" w:date="2016-09-02T14:46:00Z">
            <w:trPr>
              <w:trHeight w:val="876"/>
            </w:trPr>
          </w:trPrChange>
        </w:trPr>
        <w:tc>
          <w:tcPr>
            <w:tcW w:w="3690" w:type="dxa"/>
            <w:tcBorders>
              <w:top w:val="nil"/>
              <w:left w:val="single" w:sz="8" w:space="0" w:color="000000"/>
              <w:bottom w:val="single" w:sz="8" w:space="0" w:color="000000"/>
              <w:right w:val="single" w:sz="8" w:space="0" w:color="000000"/>
            </w:tcBorders>
            <w:shd w:val="clear" w:color="auto" w:fill="auto"/>
            <w:vAlign w:val="center"/>
            <w:hideMark/>
            <w:tcPrChange w:id="9305" w:author="Perrine, Martin L. (GSFC-5670)" w:date="2016-09-02T14:46: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2EF68A76" w14:textId="56325782" w:rsidR="00EC242C" w:rsidRPr="00C97FDA" w:rsidRDefault="00055AC4" w:rsidP="00C97FDA">
            <w:pPr>
              <w:jc w:val="left"/>
              <w:rPr>
                <w:ins w:id="9306" w:author="Perrine, Martin L. (GSFC-5670)" w:date="2016-08-31T15:56:00Z"/>
                <w:rFonts w:ascii="Calibri" w:hAnsi="Calibri"/>
                <w:color w:val="000000"/>
                <w:sz w:val="22"/>
                <w:szCs w:val="22"/>
              </w:rPr>
            </w:pPr>
            <w:ins w:id="9307" w:author="Perrine, Martin L. (GSFC-5670)" w:date="2016-09-13T14:29:00Z">
              <w:r>
                <w:rPr>
                  <w:rFonts w:ascii="Calibri" w:hAnsi="Calibri"/>
                  <w:color w:val="000000"/>
                  <w:sz w:val="22"/>
                  <w:szCs w:val="22"/>
                </w:rPr>
                <w:t>DAPHNE</w:t>
              </w:r>
            </w:ins>
            <w:ins w:id="9308" w:author="Perrine, Martin L. (GSFC-5670)" w:date="2016-08-31T15:56:00Z">
              <w:r w:rsidR="00EC242C" w:rsidRPr="00C97FDA">
                <w:rPr>
                  <w:rFonts w:ascii="Calibri" w:hAnsi="Calibri"/>
                  <w:color w:val="000000"/>
                  <w:sz w:val="22"/>
                  <w:szCs w:val="22"/>
                </w:rPr>
                <w:t xml:space="preserve">-PERF-003 Activation of return data 60 </w:t>
              </w:r>
              <w:proofErr w:type="spellStart"/>
              <w:r w:rsidR="00EC242C" w:rsidRPr="00C97FDA">
                <w:rPr>
                  <w:rFonts w:ascii="Calibri" w:hAnsi="Calibri"/>
                  <w:color w:val="000000"/>
                  <w:sz w:val="22"/>
                  <w:szCs w:val="22"/>
                </w:rPr>
                <w:t>secs</w:t>
              </w:r>
              <w:proofErr w:type="spellEnd"/>
            </w:ins>
          </w:p>
        </w:tc>
        <w:tc>
          <w:tcPr>
            <w:tcW w:w="1350" w:type="dxa"/>
            <w:tcBorders>
              <w:top w:val="nil"/>
              <w:left w:val="nil"/>
              <w:bottom w:val="single" w:sz="8" w:space="0" w:color="auto"/>
              <w:right w:val="single" w:sz="8" w:space="0" w:color="auto"/>
            </w:tcBorders>
            <w:shd w:val="clear" w:color="auto" w:fill="auto"/>
            <w:vAlign w:val="center"/>
            <w:hideMark/>
            <w:tcPrChange w:id="9309" w:author="Perrine, Martin L. (GSFC-5670)" w:date="2016-09-02T14:46:00Z">
              <w:tcPr>
                <w:tcW w:w="1350" w:type="dxa"/>
                <w:tcBorders>
                  <w:top w:val="nil"/>
                  <w:left w:val="nil"/>
                  <w:bottom w:val="single" w:sz="8" w:space="0" w:color="auto"/>
                  <w:right w:val="single" w:sz="8" w:space="0" w:color="auto"/>
                </w:tcBorders>
                <w:shd w:val="clear" w:color="auto" w:fill="auto"/>
                <w:vAlign w:val="center"/>
                <w:hideMark/>
              </w:tcPr>
            </w:tcPrChange>
          </w:tcPr>
          <w:p w14:paraId="563CFAED" w14:textId="77777777" w:rsidR="00EC242C" w:rsidRPr="00C97FDA" w:rsidRDefault="00EC242C" w:rsidP="00C97FDA">
            <w:pPr>
              <w:jc w:val="left"/>
              <w:rPr>
                <w:ins w:id="9310" w:author="Perrine, Martin L. (GSFC-5670)" w:date="2016-08-31T15:56:00Z"/>
                <w:rFonts w:ascii="Calibri" w:hAnsi="Calibri"/>
                <w:color w:val="000000"/>
                <w:sz w:val="22"/>
                <w:szCs w:val="22"/>
              </w:rPr>
            </w:pPr>
            <w:ins w:id="9311" w:author="Perrine, Martin L. (GSFC-5670)" w:date="2016-08-31T15:56:00Z">
              <w:r w:rsidRPr="00C97FDA">
                <w:rPr>
                  <w:rFonts w:ascii="Calibri" w:hAnsi="Calibri"/>
                  <w:color w:val="000000"/>
                  <w:sz w:val="22"/>
                  <w:szCs w:val="22"/>
                </w:rPr>
                <w:t xml:space="preserve"> </w:t>
              </w:r>
            </w:ins>
          </w:p>
        </w:tc>
        <w:tc>
          <w:tcPr>
            <w:tcW w:w="2250" w:type="dxa"/>
            <w:tcBorders>
              <w:top w:val="nil"/>
              <w:left w:val="nil"/>
              <w:bottom w:val="single" w:sz="8" w:space="0" w:color="auto"/>
              <w:right w:val="single" w:sz="8" w:space="0" w:color="auto"/>
            </w:tcBorders>
            <w:shd w:val="clear" w:color="auto" w:fill="auto"/>
            <w:vAlign w:val="center"/>
            <w:hideMark/>
            <w:tcPrChange w:id="9312" w:author="Perrine, Martin L. (GSFC-5670)" w:date="2016-09-02T14:46:00Z">
              <w:tcPr>
                <w:tcW w:w="2250" w:type="dxa"/>
                <w:tcBorders>
                  <w:top w:val="nil"/>
                  <w:left w:val="nil"/>
                  <w:bottom w:val="single" w:sz="8" w:space="0" w:color="auto"/>
                  <w:right w:val="single" w:sz="8" w:space="0" w:color="auto"/>
                </w:tcBorders>
                <w:shd w:val="clear" w:color="auto" w:fill="auto"/>
                <w:vAlign w:val="center"/>
                <w:hideMark/>
              </w:tcPr>
            </w:tcPrChange>
          </w:tcPr>
          <w:p w14:paraId="7C733853" w14:textId="77777777" w:rsidR="00EC242C" w:rsidRPr="00C97FDA" w:rsidRDefault="00EC242C" w:rsidP="00C97FDA">
            <w:pPr>
              <w:jc w:val="left"/>
              <w:rPr>
                <w:ins w:id="9313" w:author="Perrine, Martin L. (GSFC-5670)" w:date="2016-08-31T15:56:00Z"/>
                <w:rFonts w:ascii="Calibri" w:hAnsi="Calibri"/>
                <w:color w:val="000000"/>
                <w:sz w:val="22"/>
                <w:szCs w:val="22"/>
              </w:rPr>
            </w:pPr>
            <w:ins w:id="9314" w:author="Perrine, Martin L. (GSFC-5670)" w:date="2016-08-31T15:56:00Z">
              <w:r w:rsidRPr="00C97FDA">
                <w:rPr>
                  <w:rFonts w:ascii="Calibri" w:hAnsi="Calibri"/>
                  <w:color w:val="000000"/>
                  <w:sz w:val="22"/>
                  <w:szCs w:val="22"/>
                </w:rPr>
                <w:t> </w:t>
              </w:r>
            </w:ins>
          </w:p>
        </w:tc>
      </w:tr>
      <w:tr w:rsidR="00EC242C" w:rsidRPr="00C97FDA" w14:paraId="7B5D86A9" w14:textId="77777777" w:rsidTr="00EC242C">
        <w:trPr>
          <w:trHeight w:val="876"/>
          <w:ins w:id="9315" w:author="Perrine, Martin L. (GSFC-5670)" w:date="2016-08-31T15:56:00Z"/>
          <w:trPrChange w:id="9316" w:author="Perrine, Martin L. (GSFC-5670)" w:date="2016-09-02T14:46:00Z">
            <w:trPr>
              <w:trHeight w:val="876"/>
            </w:trPr>
          </w:trPrChange>
        </w:trPr>
        <w:tc>
          <w:tcPr>
            <w:tcW w:w="3690" w:type="dxa"/>
            <w:tcBorders>
              <w:top w:val="nil"/>
              <w:left w:val="single" w:sz="8" w:space="0" w:color="000000"/>
              <w:bottom w:val="single" w:sz="8" w:space="0" w:color="000000"/>
              <w:right w:val="single" w:sz="8" w:space="0" w:color="000000"/>
            </w:tcBorders>
            <w:shd w:val="clear" w:color="auto" w:fill="auto"/>
            <w:vAlign w:val="center"/>
            <w:hideMark/>
            <w:tcPrChange w:id="9317" w:author="Perrine, Martin L. (GSFC-5670)" w:date="2016-09-02T14:46:00Z">
              <w:tcPr>
                <w:tcW w:w="3690" w:type="dxa"/>
                <w:tcBorders>
                  <w:top w:val="nil"/>
                  <w:left w:val="single" w:sz="8" w:space="0" w:color="000000"/>
                  <w:bottom w:val="single" w:sz="8" w:space="0" w:color="000000"/>
                  <w:right w:val="single" w:sz="8" w:space="0" w:color="000000"/>
                </w:tcBorders>
                <w:shd w:val="clear" w:color="auto" w:fill="auto"/>
                <w:vAlign w:val="center"/>
                <w:hideMark/>
              </w:tcPr>
            </w:tcPrChange>
          </w:tcPr>
          <w:p w14:paraId="4987B437" w14:textId="0419433F" w:rsidR="00EC242C" w:rsidRPr="00C97FDA" w:rsidRDefault="00055AC4" w:rsidP="00C97FDA">
            <w:pPr>
              <w:jc w:val="left"/>
              <w:rPr>
                <w:ins w:id="9318" w:author="Perrine, Martin L. (GSFC-5670)" w:date="2016-08-31T15:56:00Z"/>
                <w:rFonts w:ascii="Calibri" w:hAnsi="Calibri"/>
                <w:color w:val="000000"/>
                <w:sz w:val="22"/>
                <w:szCs w:val="22"/>
              </w:rPr>
            </w:pPr>
            <w:ins w:id="9319" w:author="Perrine, Martin L. (GSFC-5670)" w:date="2016-09-13T14:29:00Z">
              <w:r>
                <w:rPr>
                  <w:rFonts w:ascii="Calibri" w:hAnsi="Calibri"/>
                  <w:color w:val="000000"/>
                  <w:sz w:val="22"/>
                  <w:szCs w:val="22"/>
                </w:rPr>
                <w:t>DAPHNE</w:t>
              </w:r>
            </w:ins>
            <w:ins w:id="9320" w:author="Perrine, Martin L. (GSFC-5670)" w:date="2016-08-31T15:56:00Z">
              <w:r w:rsidR="00EC242C" w:rsidRPr="00C97FDA">
                <w:rPr>
                  <w:rFonts w:ascii="Calibri" w:hAnsi="Calibri"/>
                  <w:color w:val="000000"/>
                  <w:sz w:val="22"/>
                  <w:szCs w:val="22"/>
                </w:rPr>
                <w:t>-PERF-009 latency shall not exceed 3 minutes</w:t>
              </w:r>
            </w:ins>
          </w:p>
        </w:tc>
        <w:tc>
          <w:tcPr>
            <w:tcW w:w="1350" w:type="dxa"/>
            <w:tcBorders>
              <w:top w:val="nil"/>
              <w:left w:val="nil"/>
              <w:bottom w:val="single" w:sz="8" w:space="0" w:color="auto"/>
              <w:right w:val="single" w:sz="8" w:space="0" w:color="auto"/>
            </w:tcBorders>
            <w:shd w:val="clear" w:color="auto" w:fill="auto"/>
            <w:vAlign w:val="center"/>
            <w:hideMark/>
            <w:tcPrChange w:id="9321" w:author="Perrine, Martin L. (GSFC-5670)" w:date="2016-09-02T14:46:00Z">
              <w:tcPr>
                <w:tcW w:w="1350" w:type="dxa"/>
                <w:tcBorders>
                  <w:top w:val="nil"/>
                  <w:left w:val="nil"/>
                  <w:bottom w:val="single" w:sz="8" w:space="0" w:color="auto"/>
                  <w:right w:val="single" w:sz="8" w:space="0" w:color="auto"/>
                </w:tcBorders>
                <w:shd w:val="clear" w:color="auto" w:fill="auto"/>
                <w:vAlign w:val="center"/>
                <w:hideMark/>
              </w:tcPr>
            </w:tcPrChange>
          </w:tcPr>
          <w:p w14:paraId="4B95EE9D" w14:textId="77777777" w:rsidR="00EC242C" w:rsidRPr="00C97FDA" w:rsidRDefault="00EC242C" w:rsidP="00C97FDA">
            <w:pPr>
              <w:jc w:val="left"/>
              <w:rPr>
                <w:ins w:id="9322" w:author="Perrine, Martin L. (GSFC-5670)" w:date="2016-08-31T15:56:00Z"/>
                <w:rFonts w:ascii="Calibri" w:hAnsi="Calibri"/>
                <w:color w:val="000000"/>
                <w:sz w:val="22"/>
                <w:szCs w:val="22"/>
              </w:rPr>
            </w:pPr>
            <w:ins w:id="9323" w:author="Perrine, Martin L. (GSFC-5670)" w:date="2016-08-31T15:56:00Z">
              <w:r w:rsidRPr="00C97FDA">
                <w:rPr>
                  <w:rFonts w:ascii="Calibri" w:hAnsi="Calibri"/>
                  <w:color w:val="000000"/>
                  <w:sz w:val="22"/>
                  <w:szCs w:val="22"/>
                </w:rPr>
                <w:t xml:space="preserve"> </w:t>
              </w:r>
            </w:ins>
          </w:p>
        </w:tc>
        <w:tc>
          <w:tcPr>
            <w:tcW w:w="2250" w:type="dxa"/>
            <w:tcBorders>
              <w:top w:val="nil"/>
              <w:left w:val="nil"/>
              <w:bottom w:val="single" w:sz="8" w:space="0" w:color="auto"/>
              <w:right w:val="single" w:sz="8" w:space="0" w:color="auto"/>
            </w:tcBorders>
            <w:shd w:val="clear" w:color="auto" w:fill="auto"/>
            <w:vAlign w:val="center"/>
            <w:hideMark/>
            <w:tcPrChange w:id="9324" w:author="Perrine, Martin L. (GSFC-5670)" w:date="2016-09-02T14:46:00Z">
              <w:tcPr>
                <w:tcW w:w="2250" w:type="dxa"/>
                <w:tcBorders>
                  <w:top w:val="nil"/>
                  <w:left w:val="nil"/>
                  <w:bottom w:val="single" w:sz="8" w:space="0" w:color="auto"/>
                  <w:right w:val="single" w:sz="8" w:space="0" w:color="auto"/>
                </w:tcBorders>
                <w:shd w:val="clear" w:color="auto" w:fill="auto"/>
                <w:vAlign w:val="center"/>
                <w:hideMark/>
              </w:tcPr>
            </w:tcPrChange>
          </w:tcPr>
          <w:p w14:paraId="51EFE629" w14:textId="77777777" w:rsidR="00EC242C" w:rsidRPr="00C97FDA" w:rsidRDefault="00EC242C" w:rsidP="00C97FDA">
            <w:pPr>
              <w:jc w:val="left"/>
              <w:rPr>
                <w:ins w:id="9325" w:author="Perrine, Martin L. (GSFC-5670)" w:date="2016-08-31T15:56:00Z"/>
                <w:rFonts w:ascii="Calibri" w:hAnsi="Calibri"/>
                <w:color w:val="000000"/>
                <w:sz w:val="22"/>
                <w:szCs w:val="22"/>
              </w:rPr>
            </w:pPr>
            <w:ins w:id="9326" w:author="Perrine, Martin L. (GSFC-5670)" w:date="2016-08-31T15:56:00Z">
              <w:r w:rsidRPr="00C97FDA">
                <w:rPr>
                  <w:rFonts w:ascii="Calibri" w:hAnsi="Calibri"/>
                  <w:color w:val="000000"/>
                  <w:sz w:val="22"/>
                  <w:szCs w:val="22"/>
                </w:rPr>
                <w:t> </w:t>
              </w:r>
            </w:ins>
          </w:p>
        </w:tc>
      </w:tr>
    </w:tbl>
    <w:p w14:paraId="797C8461" w14:textId="77777777" w:rsidR="00C97FDA" w:rsidRDefault="00C97FDA" w:rsidP="00C673AF">
      <w:pPr>
        <w:ind w:left="720"/>
        <w:rPr>
          <w:ins w:id="9327" w:author="Perrine, Martin L. (GSFC-5670)" w:date="2016-09-01T10:33:00Z"/>
        </w:rPr>
      </w:pPr>
    </w:p>
    <w:p w14:paraId="729E77DD" w14:textId="77777777" w:rsidR="005A3408" w:rsidRDefault="005A3408" w:rsidP="00C673AF">
      <w:pPr>
        <w:ind w:left="720"/>
        <w:rPr>
          <w:ins w:id="9328" w:author="Perrine, Martin L. (GSFC-5670)" w:date="2016-09-01T10:33:00Z"/>
        </w:rPr>
      </w:pPr>
    </w:p>
    <w:p w14:paraId="446940E9" w14:textId="77777777" w:rsidR="005A3408" w:rsidRDefault="005A3408" w:rsidP="00C673AF">
      <w:pPr>
        <w:ind w:left="720"/>
      </w:pPr>
    </w:p>
    <w:p w14:paraId="3B39418E" w14:textId="3E772341" w:rsidR="00C673AF" w:rsidDel="005A3408" w:rsidRDefault="00C673AF" w:rsidP="00C673AF">
      <w:pPr>
        <w:ind w:left="720"/>
        <w:rPr>
          <w:del w:id="9329" w:author="Perrine, Martin L. (GSFC-5670)" w:date="2016-09-01T10:30:00Z"/>
        </w:rPr>
      </w:pPr>
      <w:del w:id="9330" w:author="Perrine, Martin L. (GSFC-5670)" w:date="2016-09-01T10:30:00Z">
        <w:r w:rsidDel="005A3408">
          <w:delText>Shown in</w:delText>
        </w:r>
      </w:del>
      <w:ins w:id="9331" w:author="Muhammad, Alimayo (GSFC-5660)" w:date="2016-08-17T11:51:00Z">
        <w:del w:id="9332" w:author="Perrine, Martin L. (GSFC-5670)" w:date="2016-09-01T10:30:00Z">
          <w:r w:rsidR="00377DFC" w:rsidDel="005A3408">
            <w:delText xml:space="preserve"> </w:delText>
          </w:r>
        </w:del>
      </w:ins>
      <w:del w:id="9333" w:author="Perrine, Martin L. (GSFC-5670)" w:date="2016-09-01T10:30:00Z">
        <w:r w:rsidDel="005A3408">
          <w:delText xml:space="preserve"> </w:delText>
        </w:r>
        <w:r w:rsidDel="005A3408">
          <w:fldChar w:fldCharType="begin"/>
        </w:r>
        <w:r w:rsidDel="005A3408">
          <w:delInstrText xml:space="preserve"> REF _Ref407626261 \h </w:delInstrText>
        </w:r>
        <w:r w:rsidDel="005A3408">
          <w:fldChar w:fldCharType="separate"/>
        </w:r>
        <w:r w:rsidR="009273D6" w:rsidDel="005A3408">
          <w:delText xml:space="preserve">Figure </w:delText>
        </w:r>
        <w:r w:rsidR="009273D6" w:rsidDel="005A3408">
          <w:rPr>
            <w:noProof/>
          </w:rPr>
          <w:delText>4</w:delText>
        </w:r>
        <w:r w:rsidDel="005A3408">
          <w:fldChar w:fldCharType="end"/>
        </w:r>
        <w:r w:rsidDel="005A3408">
          <w:delText xml:space="preserve"> </w:delText>
        </w:r>
        <w:r w:rsidR="00D042EC" w:rsidDel="005A3408">
          <w:fldChar w:fldCharType="begin"/>
        </w:r>
        <w:r w:rsidR="00D042EC" w:rsidDel="005A3408">
          <w:delInstrText xml:space="preserve"> REF _Ref455680927 \h </w:delInstrText>
        </w:r>
        <w:r w:rsidR="00D042EC" w:rsidDel="005A3408">
          <w:fldChar w:fldCharType="separate"/>
        </w:r>
      </w:del>
      <w:ins w:id="9334" w:author="Muhammad, Alimayo (GSFC-5660)" w:date="2016-08-17T11:34:00Z">
        <w:del w:id="9335"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55</w:delText>
          </w:r>
          <w:r w:rsidR="00377DFC" w:rsidDel="00EF27DF">
            <w:delText xml:space="preserve"> </w:delText>
          </w:r>
        </w:del>
      </w:ins>
      <w:del w:id="9336" w:author="Perrine, Martin L. (GSFC-5670)" w:date="2016-08-31T11:09:00Z">
        <w:r w:rsidR="009273D6" w:rsidDel="00EF27DF">
          <w:delText xml:space="preserve">Figure </w:delText>
        </w:r>
        <w:r w:rsidR="009273D6" w:rsidDel="00EF27DF">
          <w:rPr>
            <w:noProof/>
          </w:rPr>
          <w:delText>516</w:delText>
        </w:r>
        <w:r w:rsidR="009273D6" w:rsidDel="00EF27DF">
          <w:noBreakHyphen/>
        </w:r>
        <w:r w:rsidR="009273D6" w:rsidDel="00EF27DF">
          <w:rPr>
            <w:noProof/>
          </w:rPr>
          <w:delText>53</w:delText>
        </w:r>
      </w:del>
      <w:del w:id="9337" w:author="Perrine, Martin L. (GSFC-5670)" w:date="2016-09-01T10:30:00Z">
        <w:r w:rsidR="00D042EC" w:rsidDel="005A3408">
          <w:fldChar w:fldCharType="end"/>
        </w:r>
        <w:r w:rsidR="00D042EC" w:rsidDel="005A3408">
          <w:delText xml:space="preserve"> </w:delText>
        </w:r>
        <w:r w:rsidDel="005A3408">
          <w:delText xml:space="preserve">are segments from the different </w:delText>
        </w:r>
        <w:r w:rsidR="00D042EC" w:rsidDel="005A3408">
          <w:delText xml:space="preserve">NENG </w:delText>
        </w:r>
        <w:r w:rsidDel="005A3408">
          <w:delText>log files</w:delText>
        </w:r>
        <w:r w:rsidR="00D042EC" w:rsidDel="005A3408">
          <w:delText xml:space="preserve"> to show compliance</w:delText>
        </w:r>
        <w:r w:rsidDel="005A3408">
          <w:delText xml:space="preserve">. </w:delText>
        </w:r>
        <w:r w:rsidR="00D042EC" w:rsidDel="005A3408">
          <w:fldChar w:fldCharType="begin"/>
        </w:r>
        <w:r w:rsidR="00D042EC" w:rsidDel="005A3408">
          <w:delInstrText xml:space="preserve"> REF _Ref455680892 \h </w:delInstrText>
        </w:r>
        <w:r w:rsidR="00D042EC" w:rsidDel="005A3408">
          <w:fldChar w:fldCharType="separate"/>
        </w:r>
        <w:r w:rsidR="00EF27DF" w:rsidDel="005A3408">
          <w:delText xml:space="preserve">Table </w:delText>
        </w:r>
        <w:r w:rsidR="00EF27DF" w:rsidDel="005A3408">
          <w:rPr>
            <w:noProof/>
          </w:rPr>
          <w:delText>8 Log entry</w:delText>
        </w:r>
        <w:r w:rsidR="00D042EC" w:rsidDel="005A3408">
          <w:fldChar w:fldCharType="end"/>
        </w:r>
      </w:del>
      <w:ins w:id="9338" w:author="Muhammad, Alimayo (GSFC-5660)" w:date="2016-08-17T11:52:00Z">
        <w:del w:id="9339" w:author="Perrine, Martin L. (GSFC-5670)" w:date="2016-09-01T10:30:00Z">
          <w:r w:rsidR="00377DFC" w:rsidDel="005A3408">
            <w:delText xml:space="preserve"> </w:delText>
          </w:r>
        </w:del>
      </w:ins>
      <w:del w:id="9340" w:author="Perrine, Martin L. (GSFC-5670)" w:date="2016-09-01T10:30:00Z">
        <w:r w:rsidDel="005A3408">
          <w:fldChar w:fldCharType="begin"/>
        </w:r>
        <w:r w:rsidDel="005A3408">
          <w:delInstrText xml:space="preserve"> REF _Ref406410172 \h </w:delInstrText>
        </w:r>
        <w:r w:rsidDel="005A3408">
          <w:fldChar w:fldCharType="separate"/>
        </w:r>
        <w:r w:rsidR="009273D6" w:rsidDel="005A3408">
          <w:delText xml:space="preserve">Table </w:delText>
        </w:r>
        <w:r w:rsidR="009273D6" w:rsidDel="005A3408">
          <w:rPr>
            <w:noProof/>
          </w:rPr>
          <w:delText>2</w:delText>
        </w:r>
        <w:r w:rsidDel="005A3408">
          <w:fldChar w:fldCharType="end"/>
        </w:r>
        <w:r w:rsidDel="005A3408">
          <w:delText xml:space="preserve"> shows the location of the log files for each requirement to show conformance.</w:delText>
        </w:r>
      </w:del>
    </w:p>
    <w:p w14:paraId="1E94C373" w14:textId="77777777" w:rsidR="00C673AF" w:rsidRDefault="00C673AF" w:rsidP="00C673AF">
      <w:pPr>
        <w:ind w:left="720"/>
      </w:pPr>
    </w:p>
    <w:p w14:paraId="4C1AC49B" w14:textId="0BAD3411" w:rsidR="00C673AF" w:rsidRDefault="00C673AF" w:rsidP="005152B5">
      <w:pPr>
        <w:pStyle w:val="Caption"/>
      </w:pPr>
      <w:bookmarkStart w:id="9341" w:name="_Ref461003850"/>
      <w:bookmarkStart w:id="9342" w:name="_Ref455680892"/>
      <w:bookmarkStart w:id="9343" w:name="_Toc460236109"/>
      <w:r>
        <w:lastRenderedPageBreak/>
        <w:t xml:space="preserve">Table </w:t>
      </w:r>
      <w:fldSimple w:instr=" SEQ Table \* ARABIC ">
        <w:ins w:id="9344" w:author="Perrine, Martin L. (GSFC-5670)" w:date="2016-09-02T15:15:00Z">
          <w:r w:rsidR="00C92146">
            <w:rPr>
              <w:noProof/>
            </w:rPr>
            <w:t>12</w:t>
          </w:r>
        </w:ins>
        <w:del w:id="9345" w:author="Perrine, Martin L. (GSFC-5670)" w:date="2016-08-31T14:24:00Z">
          <w:r w:rsidR="00EF27DF" w:rsidDel="00C9508F">
            <w:rPr>
              <w:noProof/>
            </w:rPr>
            <w:delText>8</w:delText>
          </w:r>
        </w:del>
      </w:fldSimple>
      <w:bookmarkEnd w:id="9341"/>
      <w:r>
        <w:rPr>
          <w:noProof/>
        </w:rPr>
        <w:t xml:space="preserve"> Log </w:t>
      </w:r>
      <w:ins w:id="9346" w:author="Perrine, Martin L. (GSFC-5670)" w:date="2016-09-07T09:28:00Z">
        <w:r w:rsidR="00CC3D44">
          <w:rPr>
            <w:noProof/>
          </w:rPr>
          <w:t>files to use</w:t>
        </w:r>
      </w:ins>
      <w:ins w:id="9347" w:author="Perrine, Martin L. (GSFC-5670)" w:date="2016-09-07T09:29:00Z">
        <w:r w:rsidR="00CC3D44">
          <w:rPr>
            <w:noProof/>
          </w:rPr>
          <w:t xml:space="preserve"> for re-verification</w:t>
        </w:r>
      </w:ins>
      <w:del w:id="9348" w:author="Perrine, Martin L. (GSFC-5670)" w:date="2016-09-07T09:29:00Z">
        <w:r w:rsidDel="00CC3D44">
          <w:rPr>
            <w:noProof/>
          </w:rPr>
          <w:delText>entry</w:delText>
        </w:r>
      </w:del>
      <w:bookmarkEnd w:id="9342"/>
      <w:bookmarkEnd w:id="9343"/>
    </w:p>
    <w:tbl>
      <w:tblPr>
        <w:tblStyle w:val="TableGrid"/>
        <w:tblW w:w="0" w:type="auto"/>
        <w:jc w:val="center"/>
        <w:tblLook w:val="04A0" w:firstRow="1" w:lastRow="0" w:firstColumn="1" w:lastColumn="0" w:noHBand="0" w:noVBand="1"/>
      </w:tblPr>
      <w:tblGrid>
        <w:gridCol w:w="2628"/>
        <w:gridCol w:w="4005"/>
      </w:tblGrid>
      <w:tr w:rsidR="00C673AF" w14:paraId="6899FE68" w14:textId="77777777" w:rsidTr="00605644">
        <w:trPr>
          <w:jc w:val="center"/>
        </w:trPr>
        <w:tc>
          <w:tcPr>
            <w:tcW w:w="0" w:type="auto"/>
          </w:tcPr>
          <w:p w14:paraId="39F54022" w14:textId="77777777" w:rsidR="00C673AF" w:rsidRDefault="00C673AF" w:rsidP="00605644">
            <w:r>
              <w:t>Requirement Number</w:t>
            </w:r>
          </w:p>
        </w:tc>
        <w:tc>
          <w:tcPr>
            <w:tcW w:w="0" w:type="auto"/>
          </w:tcPr>
          <w:p w14:paraId="10AA1951" w14:textId="77777777" w:rsidR="00C673AF" w:rsidRDefault="00C673AF" w:rsidP="00605644">
            <w:r>
              <w:t>Log segment showing conformance</w:t>
            </w:r>
          </w:p>
        </w:tc>
      </w:tr>
      <w:tr w:rsidR="00C673AF" w14:paraId="1381B133" w14:textId="77777777" w:rsidTr="00605644">
        <w:trPr>
          <w:jc w:val="center"/>
        </w:trPr>
        <w:tc>
          <w:tcPr>
            <w:tcW w:w="0" w:type="auto"/>
          </w:tcPr>
          <w:p w14:paraId="76C1CEA5" w14:textId="58358241" w:rsidR="00C673AF" w:rsidRDefault="00C673AF" w:rsidP="00605644">
            <w:del w:id="9349" w:author="Perrine, Martin L. (GSFC-5670)" w:date="2016-09-13T14:29:00Z">
              <w:r w:rsidRPr="00407988" w:rsidDel="00055AC4">
                <w:rPr>
                  <w:rFonts w:cs="Arial"/>
                  <w:sz w:val="20"/>
                </w:rPr>
                <w:delText>NENG</w:delText>
              </w:r>
            </w:del>
            <w:ins w:id="9350" w:author="Perrine, Martin L. (GSFC-5670)" w:date="2016-09-13T14:29:00Z">
              <w:r w:rsidR="00055AC4">
                <w:rPr>
                  <w:rFonts w:cs="Arial"/>
                  <w:sz w:val="20"/>
                </w:rPr>
                <w:t>DAPHNE</w:t>
              </w:r>
            </w:ins>
            <w:r w:rsidRPr="00407988">
              <w:rPr>
                <w:rFonts w:cs="Arial"/>
                <w:sz w:val="20"/>
              </w:rPr>
              <w:t>-PERF-001</w:t>
            </w:r>
          </w:p>
        </w:tc>
        <w:tc>
          <w:tcPr>
            <w:tcW w:w="0" w:type="auto"/>
          </w:tcPr>
          <w:p w14:paraId="04217B3E" w14:textId="77777777" w:rsidR="00C673AF" w:rsidRDefault="00C673AF" w:rsidP="00605644">
            <w:r>
              <w:t>/rip/</w:t>
            </w:r>
            <w:proofErr w:type="spellStart"/>
            <w:r>
              <w:t>ctl</w:t>
            </w:r>
            <w:proofErr w:type="spellEnd"/>
            <w:r>
              <w:t>/log/&lt;file name .log&gt;</w:t>
            </w:r>
          </w:p>
        </w:tc>
      </w:tr>
      <w:tr w:rsidR="00C673AF" w14:paraId="568F2807" w14:textId="77777777" w:rsidTr="00605644">
        <w:trPr>
          <w:jc w:val="center"/>
        </w:trPr>
        <w:tc>
          <w:tcPr>
            <w:tcW w:w="0" w:type="auto"/>
          </w:tcPr>
          <w:p w14:paraId="7177A36D" w14:textId="17D2E490" w:rsidR="00C673AF" w:rsidRDefault="00C673AF" w:rsidP="00605644">
            <w:del w:id="9351" w:author="Perrine, Martin L. (GSFC-5670)" w:date="2016-09-13T14:29:00Z">
              <w:r w:rsidRPr="00407988" w:rsidDel="00055AC4">
                <w:rPr>
                  <w:rFonts w:cs="Arial"/>
                  <w:sz w:val="20"/>
                </w:rPr>
                <w:delText>NENG</w:delText>
              </w:r>
            </w:del>
            <w:ins w:id="9352" w:author="Perrine, Martin L. (GSFC-5670)" w:date="2016-09-13T14:29:00Z">
              <w:r w:rsidR="00055AC4">
                <w:rPr>
                  <w:rFonts w:cs="Arial"/>
                  <w:sz w:val="20"/>
                </w:rPr>
                <w:t>DAPHNE</w:t>
              </w:r>
            </w:ins>
            <w:r w:rsidRPr="00407988">
              <w:rPr>
                <w:rFonts w:cs="Arial"/>
                <w:sz w:val="20"/>
              </w:rPr>
              <w:t>-PERF-00</w:t>
            </w:r>
            <w:r>
              <w:rPr>
                <w:rFonts w:cs="Arial"/>
                <w:sz w:val="20"/>
              </w:rPr>
              <w:t>2</w:t>
            </w:r>
          </w:p>
        </w:tc>
        <w:tc>
          <w:tcPr>
            <w:tcW w:w="0" w:type="auto"/>
          </w:tcPr>
          <w:p w14:paraId="15C58BC1" w14:textId="77777777" w:rsidR="00C673AF" w:rsidRDefault="00C673AF" w:rsidP="00605644">
            <w:r>
              <w:t>/rip/</w:t>
            </w:r>
            <w:proofErr w:type="spellStart"/>
            <w:r>
              <w:t>ctl</w:t>
            </w:r>
            <w:proofErr w:type="spellEnd"/>
            <w:r>
              <w:t>/log/&lt;file name .log&gt;</w:t>
            </w:r>
          </w:p>
        </w:tc>
      </w:tr>
      <w:tr w:rsidR="00C673AF" w14:paraId="40E34619" w14:textId="77777777" w:rsidTr="00605644">
        <w:trPr>
          <w:jc w:val="center"/>
        </w:trPr>
        <w:tc>
          <w:tcPr>
            <w:tcW w:w="0" w:type="auto"/>
          </w:tcPr>
          <w:p w14:paraId="4CFF883B" w14:textId="10971FD6" w:rsidR="00C673AF" w:rsidRPr="00407988" w:rsidRDefault="00C673AF" w:rsidP="00605644">
            <w:pPr>
              <w:rPr>
                <w:rFonts w:cs="Arial"/>
                <w:sz w:val="20"/>
              </w:rPr>
            </w:pPr>
            <w:del w:id="9353" w:author="Perrine, Martin L. (GSFC-5670)" w:date="2016-09-13T14:29:00Z">
              <w:r w:rsidRPr="00407988" w:rsidDel="00055AC4">
                <w:rPr>
                  <w:rFonts w:cs="Arial"/>
                  <w:sz w:val="20"/>
                </w:rPr>
                <w:delText>NENG</w:delText>
              </w:r>
            </w:del>
            <w:ins w:id="9354" w:author="Perrine, Martin L. (GSFC-5670)" w:date="2016-09-13T14:29:00Z">
              <w:r w:rsidR="00055AC4">
                <w:rPr>
                  <w:rFonts w:cs="Arial"/>
                  <w:sz w:val="20"/>
                </w:rPr>
                <w:t>DAPHNE</w:t>
              </w:r>
            </w:ins>
            <w:r w:rsidRPr="00407988">
              <w:rPr>
                <w:rFonts w:cs="Arial"/>
                <w:sz w:val="20"/>
              </w:rPr>
              <w:t>-PERF-00</w:t>
            </w:r>
            <w:r>
              <w:rPr>
                <w:rFonts w:cs="Arial"/>
                <w:sz w:val="20"/>
              </w:rPr>
              <w:t>3</w:t>
            </w:r>
          </w:p>
        </w:tc>
        <w:tc>
          <w:tcPr>
            <w:tcW w:w="0" w:type="auto"/>
          </w:tcPr>
          <w:p w14:paraId="021A2AA9" w14:textId="77777777" w:rsidR="00C673AF" w:rsidRDefault="00C673AF" w:rsidP="00605644">
            <w:r>
              <w:t>/rip/</w:t>
            </w:r>
            <w:proofErr w:type="spellStart"/>
            <w:r>
              <w:t>fep</w:t>
            </w:r>
            <w:proofErr w:type="spellEnd"/>
            <w:r>
              <w:t>/log/&lt;file name .log&gt;</w:t>
            </w:r>
          </w:p>
        </w:tc>
      </w:tr>
      <w:tr w:rsidR="00C673AF" w:rsidDel="005A3408" w14:paraId="38C3C0C0" w14:textId="2DEA178D" w:rsidTr="00605644">
        <w:trPr>
          <w:jc w:val="center"/>
          <w:del w:id="9355" w:author="Perrine, Martin L. (GSFC-5670)" w:date="2016-09-01T10:37:00Z"/>
        </w:trPr>
        <w:tc>
          <w:tcPr>
            <w:tcW w:w="0" w:type="auto"/>
          </w:tcPr>
          <w:p w14:paraId="6A050978" w14:textId="0E1837AD" w:rsidR="00C673AF" w:rsidDel="005A3408" w:rsidRDefault="00C673AF" w:rsidP="00605644">
            <w:pPr>
              <w:rPr>
                <w:del w:id="9356" w:author="Perrine, Martin L. (GSFC-5670)" w:date="2016-09-01T10:37:00Z"/>
              </w:rPr>
            </w:pPr>
            <w:del w:id="9357" w:author="Perrine, Martin L. (GSFC-5670)" w:date="2016-09-01T10:37:00Z">
              <w:r w:rsidRPr="00407988" w:rsidDel="005A3408">
                <w:rPr>
                  <w:rFonts w:cs="Arial"/>
                  <w:sz w:val="20"/>
                </w:rPr>
                <w:delText>NENG-PERF-00</w:delText>
              </w:r>
              <w:r w:rsidDel="005A3408">
                <w:rPr>
                  <w:rFonts w:cs="Arial"/>
                  <w:sz w:val="20"/>
                </w:rPr>
                <w:delText>6</w:delText>
              </w:r>
            </w:del>
          </w:p>
        </w:tc>
        <w:tc>
          <w:tcPr>
            <w:tcW w:w="0" w:type="auto"/>
          </w:tcPr>
          <w:p w14:paraId="5E493003" w14:textId="521C976D" w:rsidR="00C673AF" w:rsidDel="005A3408" w:rsidRDefault="00C673AF" w:rsidP="00605644">
            <w:pPr>
              <w:rPr>
                <w:del w:id="9358" w:author="Perrine, Martin L. (GSFC-5670)" w:date="2016-09-01T10:37:00Z"/>
              </w:rPr>
            </w:pPr>
          </w:p>
        </w:tc>
      </w:tr>
      <w:tr w:rsidR="00C673AF" w14:paraId="65F7D696" w14:textId="77777777" w:rsidTr="00605644">
        <w:trPr>
          <w:jc w:val="center"/>
        </w:trPr>
        <w:tc>
          <w:tcPr>
            <w:tcW w:w="0" w:type="auto"/>
          </w:tcPr>
          <w:p w14:paraId="48C66189" w14:textId="10AD1F13" w:rsidR="00C673AF" w:rsidRDefault="00C673AF" w:rsidP="00605644">
            <w:del w:id="9359" w:author="Perrine, Martin L. (GSFC-5670)" w:date="2016-09-13T14:29:00Z">
              <w:r w:rsidRPr="00407988" w:rsidDel="00055AC4">
                <w:rPr>
                  <w:rFonts w:cs="Arial"/>
                  <w:sz w:val="20"/>
                </w:rPr>
                <w:delText>NENG</w:delText>
              </w:r>
            </w:del>
            <w:ins w:id="9360" w:author="Perrine, Martin L. (GSFC-5670)" w:date="2016-09-13T14:29:00Z">
              <w:r w:rsidR="00055AC4">
                <w:rPr>
                  <w:rFonts w:cs="Arial"/>
                  <w:sz w:val="20"/>
                </w:rPr>
                <w:t>DAPHNE</w:t>
              </w:r>
            </w:ins>
            <w:r w:rsidRPr="00407988">
              <w:rPr>
                <w:rFonts w:cs="Arial"/>
                <w:sz w:val="20"/>
              </w:rPr>
              <w:t>-PERF-00</w:t>
            </w:r>
            <w:r>
              <w:rPr>
                <w:rFonts w:cs="Arial"/>
                <w:sz w:val="20"/>
              </w:rPr>
              <w:t>9</w:t>
            </w:r>
          </w:p>
        </w:tc>
        <w:tc>
          <w:tcPr>
            <w:tcW w:w="0" w:type="auto"/>
          </w:tcPr>
          <w:p w14:paraId="7D98B229" w14:textId="77777777" w:rsidR="00C673AF" w:rsidRDefault="00C673AF" w:rsidP="00605644">
            <w:r>
              <w:t>/rip/fop/log/&lt;file name .log&gt;</w:t>
            </w:r>
          </w:p>
        </w:tc>
      </w:tr>
    </w:tbl>
    <w:p w14:paraId="6FF036E5" w14:textId="77777777" w:rsidR="00C673AF" w:rsidRDefault="00C673AF" w:rsidP="00C673AF">
      <w:pPr>
        <w:ind w:left="720"/>
      </w:pPr>
    </w:p>
    <w:p w14:paraId="6D76D970" w14:textId="3261008F" w:rsidR="00D6546E" w:rsidRDefault="00D6546E">
      <w:pPr>
        <w:ind w:left="720"/>
        <w:jc w:val="left"/>
        <w:rPr>
          <w:ins w:id="9361" w:author="Perrine, Martin L. (GSFC-5670)" w:date="2016-08-31T13:34:00Z"/>
        </w:rPr>
      </w:pPr>
    </w:p>
    <w:p w14:paraId="4E5F4A09" w14:textId="68E046F4" w:rsidR="00D6546E" w:rsidRDefault="00D6546E">
      <w:pPr>
        <w:ind w:left="720"/>
        <w:jc w:val="left"/>
        <w:rPr>
          <w:ins w:id="9362" w:author="Perrine, Martin L. (GSFC-5670)" w:date="2016-08-31T14:00:00Z"/>
        </w:rPr>
      </w:pPr>
    </w:p>
    <w:p w14:paraId="60BE0867" w14:textId="77777777" w:rsidR="00D6546E" w:rsidRDefault="00D6546E">
      <w:pPr>
        <w:ind w:left="720"/>
        <w:jc w:val="left"/>
        <w:rPr>
          <w:ins w:id="9363" w:author="Perrine, Martin L. (GSFC-5670)" w:date="2016-08-31T14:01:00Z"/>
        </w:rPr>
      </w:pPr>
    </w:p>
    <w:p w14:paraId="27B4A268" w14:textId="77777777" w:rsidR="00D6546E" w:rsidRDefault="00D6546E">
      <w:pPr>
        <w:ind w:left="720"/>
        <w:jc w:val="left"/>
        <w:rPr>
          <w:ins w:id="9364" w:author="Perrine, Martin L. (GSFC-5670)" w:date="2016-08-31T13:34:00Z"/>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6546E" w14:paraId="32489C48" w14:textId="77777777" w:rsidTr="00F61D96">
        <w:trPr>
          <w:jc w:val="center"/>
          <w:ins w:id="9365" w:author="Perrine, Martin L. (GSFC-5670)" w:date="2016-08-31T13:34:00Z"/>
        </w:trPr>
        <w:tc>
          <w:tcPr>
            <w:tcW w:w="0" w:type="auto"/>
            <w:vAlign w:val="center"/>
          </w:tcPr>
          <w:p w14:paraId="313DFE11" w14:textId="77777777" w:rsidR="00D6546E" w:rsidRDefault="00D6546E" w:rsidP="00F61D96">
            <w:pPr>
              <w:pStyle w:val="BodyText"/>
              <w:rPr>
                <w:ins w:id="9366" w:author="Perrine, Martin L. (GSFC-5670)" w:date="2016-08-31T13:34:00Z"/>
              </w:rPr>
            </w:pPr>
            <w:ins w:id="9367" w:author="Perrine, Martin L. (GSFC-5670)" w:date="2016-08-31T13:34:00Z">
              <w:r>
                <w:rPr>
                  <w:rFonts w:ascii="Times New Roman" w:hAnsi="Times New Roman"/>
                </w:rPr>
                <w:object w:dxaOrig="9675" w:dyaOrig="1725" w14:anchorId="62A92858">
                  <v:shape id="_x0000_i1026" type="#_x0000_t75" style="width:467.55pt;height:84.15pt" o:ole="">
                    <v:imagedata r:id="rId74" o:title=""/>
                  </v:shape>
                  <o:OLEObject Type="Embed" ProgID="PBrush" ShapeID="_x0000_i1026" DrawAspect="Content" ObjectID="_1535371464" r:id="rId75"/>
                </w:object>
              </w:r>
            </w:ins>
          </w:p>
        </w:tc>
      </w:tr>
      <w:tr w:rsidR="00D6546E" w14:paraId="6D1BB2F9" w14:textId="77777777" w:rsidTr="00F61D96">
        <w:trPr>
          <w:jc w:val="center"/>
          <w:ins w:id="9368" w:author="Perrine, Martin L. (GSFC-5670)" w:date="2016-08-31T13:34:00Z"/>
        </w:trPr>
        <w:tc>
          <w:tcPr>
            <w:tcW w:w="0" w:type="auto"/>
            <w:vAlign w:val="center"/>
          </w:tcPr>
          <w:p w14:paraId="26A04249" w14:textId="77777777" w:rsidR="00D6546E" w:rsidRDefault="00D6546E" w:rsidP="00F61D96">
            <w:pPr>
              <w:pStyle w:val="BodyText"/>
              <w:rPr>
                <w:ins w:id="9369" w:author="Perrine, Martin L. (GSFC-5670)" w:date="2016-08-31T13:34:00Z"/>
              </w:rPr>
            </w:pPr>
            <w:ins w:id="9370" w:author="Perrine, Martin L. (GSFC-5670)" w:date="2016-08-31T13:34:00Z">
              <w:r>
                <w:t>(a)</w:t>
              </w:r>
            </w:ins>
          </w:p>
        </w:tc>
      </w:tr>
      <w:tr w:rsidR="00D6546E" w14:paraId="5D6DAE9F" w14:textId="77777777" w:rsidTr="00F61D96">
        <w:trPr>
          <w:jc w:val="center"/>
          <w:ins w:id="9371" w:author="Perrine, Martin L. (GSFC-5670)" w:date="2016-08-31T13:34:00Z"/>
        </w:trPr>
        <w:tc>
          <w:tcPr>
            <w:tcW w:w="0" w:type="auto"/>
            <w:vAlign w:val="center"/>
          </w:tcPr>
          <w:p w14:paraId="5AADED19" w14:textId="77777777" w:rsidR="00D6546E" w:rsidRDefault="00D6546E" w:rsidP="00F61D96">
            <w:pPr>
              <w:pStyle w:val="BodyText"/>
              <w:rPr>
                <w:ins w:id="9372" w:author="Perrine, Martin L. (GSFC-5670)" w:date="2016-08-31T13:34:00Z"/>
              </w:rPr>
            </w:pPr>
            <w:ins w:id="9373" w:author="Perrine, Martin L. (GSFC-5670)" w:date="2016-08-31T13:34:00Z">
              <w:r>
                <w:rPr>
                  <w:rFonts w:ascii="Times New Roman" w:hAnsi="Times New Roman"/>
                </w:rPr>
                <w:object w:dxaOrig="7770" w:dyaOrig="9225" w14:anchorId="0E7D9256">
                  <v:shape id="_x0000_i1027" type="#_x0000_t75" style="width:389.9pt;height:461.9pt" o:ole="">
                    <v:imagedata r:id="rId76" o:title=""/>
                  </v:shape>
                  <o:OLEObject Type="Embed" ProgID="PBrush" ShapeID="_x0000_i1027" DrawAspect="Content" ObjectID="_1535371465" r:id="rId77"/>
                </w:object>
              </w:r>
            </w:ins>
          </w:p>
        </w:tc>
      </w:tr>
      <w:tr w:rsidR="00D6546E" w14:paraId="144A47FC" w14:textId="77777777" w:rsidTr="00F61D96">
        <w:trPr>
          <w:jc w:val="center"/>
          <w:ins w:id="9374" w:author="Perrine, Martin L. (GSFC-5670)" w:date="2016-08-31T13:34:00Z"/>
        </w:trPr>
        <w:tc>
          <w:tcPr>
            <w:tcW w:w="0" w:type="auto"/>
            <w:vAlign w:val="center"/>
          </w:tcPr>
          <w:p w14:paraId="53D10218" w14:textId="77777777" w:rsidR="00D6546E" w:rsidRDefault="00D6546E" w:rsidP="00F61D96">
            <w:pPr>
              <w:pStyle w:val="BodyText"/>
              <w:rPr>
                <w:ins w:id="9375" w:author="Perrine, Martin L. (GSFC-5670)" w:date="2016-08-31T13:34:00Z"/>
              </w:rPr>
            </w:pPr>
            <w:ins w:id="9376" w:author="Perrine, Martin L. (GSFC-5670)" w:date="2016-08-31T13:34:00Z">
              <w:r>
                <w:t>(b)</w:t>
              </w:r>
            </w:ins>
          </w:p>
        </w:tc>
      </w:tr>
      <w:tr w:rsidR="00D6546E" w14:paraId="39538022" w14:textId="77777777" w:rsidTr="00F61D96">
        <w:trPr>
          <w:jc w:val="center"/>
          <w:ins w:id="9377" w:author="Perrine, Martin L. (GSFC-5670)" w:date="2016-08-31T13:34:00Z"/>
        </w:trPr>
        <w:tc>
          <w:tcPr>
            <w:tcW w:w="0" w:type="auto"/>
            <w:vAlign w:val="center"/>
          </w:tcPr>
          <w:p w14:paraId="00B84C4B" w14:textId="77777777" w:rsidR="00D6546E" w:rsidRDefault="00D6546E" w:rsidP="00F61D96">
            <w:pPr>
              <w:pStyle w:val="BodyText"/>
              <w:rPr>
                <w:ins w:id="9378" w:author="Perrine, Martin L. (GSFC-5670)" w:date="2016-08-31T13:34:00Z"/>
              </w:rPr>
            </w:pPr>
            <w:ins w:id="9379" w:author="Perrine, Martin L. (GSFC-5670)" w:date="2016-08-31T13:34:00Z">
              <w:r>
                <w:rPr>
                  <w:rFonts w:ascii="Times New Roman" w:hAnsi="Times New Roman"/>
                </w:rPr>
                <w:object w:dxaOrig="12585" w:dyaOrig="6300" w14:anchorId="0263A2F8">
                  <v:shape id="_x0000_i1028" type="#_x0000_t75" style="width:468.45pt;height:233.75pt" o:ole="">
                    <v:imagedata r:id="rId78" o:title=""/>
                  </v:shape>
                  <o:OLEObject Type="Embed" ProgID="PBrush" ShapeID="_x0000_i1028" DrawAspect="Content" ObjectID="_1535371466" r:id="rId79"/>
                </w:object>
              </w:r>
            </w:ins>
          </w:p>
        </w:tc>
      </w:tr>
      <w:tr w:rsidR="00D6546E" w14:paraId="44242CF6" w14:textId="77777777" w:rsidTr="00F61D96">
        <w:trPr>
          <w:jc w:val="center"/>
          <w:ins w:id="9380" w:author="Perrine, Martin L. (GSFC-5670)" w:date="2016-08-31T13:34:00Z"/>
        </w:trPr>
        <w:tc>
          <w:tcPr>
            <w:tcW w:w="0" w:type="auto"/>
            <w:vAlign w:val="center"/>
          </w:tcPr>
          <w:p w14:paraId="53677C9B" w14:textId="77777777" w:rsidR="00D6546E" w:rsidRDefault="00D6546E" w:rsidP="00F61D96">
            <w:pPr>
              <w:pStyle w:val="BodyText"/>
              <w:rPr>
                <w:ins w:id="9381" w:author="Perrine, Martin L. (GSFC-5670)" w:date="2016-08-31T13:34:00Z"/>
              </w:rPr>
            </w:pPr>
            <w:ins w:id="9382" w:author="Perrine, Martin L. (GSFC-5670)" w:date="2016-08-31T13:34:00Z">
              <w:r>
                <w:t>(c)</w:t>
              </w:r>
            </w:ins>
          </w:p>
        </w:tc>
      </w:tr>
      <w:tr w:rsidR="00D6546E" w14:paraId="65509403" w14:textId="77777777" w:rsidTr="00F61D96">
        <w:trPr>
          <w:jc w:val="center"/>
          <w:ins w:id="9383" w:author="Perrine, Martin L. (GSFC-5670)" w:date="2016-08-31T13:34:00Z"/>
        </w:trPr>
        <w:tc>
          <w:tcPr>
            <w:tcW w:w="0" w:type="auto"/>
            <w:vAlign w:val="center"/>
          </w:tcPr>
          <w:p w14:paraId="3ADDAD5D" w14:textId="77777777" w:rsidR="00D6546E" w:rsidRDefault="00D6546E" w:rsidP="00F61D96">
            <w:pPr>
              <w:pStyle w:val="BodyText"/>
              <w:rPr>
                <w:ins w:id="9384" w:author="Perrine, Martin L. (GSFC-5670)" w:date="2016-08-31T13:34:00Z"/>
              </w:rPr>
            </w:pPr>
            <w:ins w:id="9385" w:author="Perrine, Martin L. (GSFC-5670)" w:date="2016-08-31T13:34:00Z">
              <w:r>
                <w:rPr>
                  <w:rFonts w:ascii="Times New Roman" w:hAnsi="Times New Roman"/>
                </w:rPr>
                <w:object w:dxaOrig="16095" w:dyaOrig="6540" w14:anchorId="436FC0A3">
                  <v:shape id="_x0000_i1029" type="#_x0000_t75" style="width:468.45pt;height:192.6pt" o:ole="">
                    <v:imagedata r:id="rId80" o:title=""/>
                  </v:shape>
                  <o:OLEObject Type="Embed" ProgID="PBrush" ShapeID="_x0000_i1029" DrawAspect="Content" ObjectID="_1535371467" r:id="rId81"/>
                </w:object>
              </w:r>
            </w:ins>
          </w:p>
        </w:tc>
      </w:tr>
      <w:tr w:rsidR="00D6546E" w14:paraId="5FF1B3D1" w14:textId="77777777" w:rsidTr="00F61D96">
        <w:trPr>
          <w:jc w:val="center"/>
          <w:ins w:id="9386" w:author="Perrine, Martin L. (GSFC-5670)" w:date="2016-08-31T13:34:00Z"/>
        </w:trPr>
        <w:tc>
          <w:tcPr>
            <w:tcW w:w="0" w:type="auto"/>
            <w:vAlign w:val="center"/>
          </w:tcPr>
          <w:p w14:paraId="5F4B1F04" w14:textId="77777777" w:rsidR="00D6546E" w:rsidRDefault="00D6546E" w:rsidP="00F61D96">
            <w:pPr>
              <w:pStyle w:val="BodyText"/>
              <w:rPr>
                <w:ins w:id="9387" w:author="Perrine, Martin L. (GSFC-5670)" w:date="2016-08-31T13:34:00Z"/>
              </w:rPr>
            </w:pPr>
            <w:ins w:id="9388" w:author="Perrine, Martin L. (GSFC-5670)" w:date="2016-08-31T13:34:00Z">
              <w:r>
                <w:t>(d)</w:t>
              </w:r>
            </w:ins>
          </w:p>
        </w:tc>
      </w:tr>
    </w:tbl>
    <w:p w14:paraId="36F2873D" w14:textId="77777777" w:rsidR="00D6546E" w:rsidRPr="003B6307" w:rsidRDefault="00D6546E" w:rsidP="005152B5">
      <w:pPr>
        <w:pStyle w:val="Caption"/>
        <w:rPr>
          <w:ins w:id="9389" w:author="Perrine, Martin L. (GSFC-5670)" w:date="2016-08-31T13:35:00Z"/>
        </w:rPr>
      </w:pPr>
      <w:ins w:id="9390" w:author="Perrine, Martin L. (GSFC-5670)" w:date="2016-08-31T13:35: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61</w:t>
        </w:r>
        <w:r>
          <w:fldChar w:fldCharType="end"/>
        </w:r>
        <w:r>
          <w:t xml:space="preserve"> Key Log segments examples (a) &amp; (b) from CTL log file, (c) from FEP Log file, and</w:t>
        </w:r>
        <w:r>
          <w:rPr>
            <w:noProof/>
          </w:rPr>
          <w:t xml:space="preserve"> (d) from </w:t>
        </w:r>
        <w:r w:rsidRPr="00F4199D">
          <w:rPr>
            <w:noProof/>
          </w:rPr>
          <w:t>F</w:t>
        </w:r>
        <w:r>
          <w:rPr>
            <w:noProof/>
          </w:rPr>
          <w:t>O</w:t>
        </w:r>
        <w:r w:rsidRPr="00F4199D">
          <w:rPr>
            <w:noProof/>
          </w:rPr>
          <w:t>P Log file</w:t>
        </w:r>
      </w:ins>
    </w:p>
    <w:p w14:paraId="75919A34" w14:textId="6DD5AF9A" w:rsidR="00D6546E" w:rsidRDefault="00D6546E">
      <w:pPr>
        <w:ind w:left="720"/>
        <w:jc w:val="left"/>
        <w:rPr>
          <w:ins w:id="9391" w:author="Perrine, Martin L. (GSFC-5670)" w:date="2016-08-31T13:34:00Z"/>
        </w:rPr>
      </w:pPr>
    </w:p>
    <w:p w14:paraId="39BEAABF" w14:textId="77777777" w:rsidR="00C673AF" w:rsidDel="00817B08" w:rsidRDefault="00C673AF" w:rsidP="00C673AF">
      <w:pPr>
        <w:ind w:left="720"/>
        <w:jc w:val="left"/>
        <w:rPr>
          <w:del w:id="9392" w:author="Muhammad, Alimayo (GSFC-5660)" w:date="2016-08-22T09:24:00Z"/>
        </w:rPr>
      </w:pPr>
      <w:r w:rsidRPr="00D6546E">
        <w:br w:type="page"/>
      </w:r>
    </w:p>
    <w:p w14:paraId="7B004535" w14:textId="634051A9" w:rsidR="00C673AF" w:rsidRDefault="00C673AF">
      <w:pPr>
        <w:ind w:left="720"/>
        <w:jc w:val="left"/>
      </w:pPr>
    </w:p>
    <w:p w14:paraId="5A8E0697" w14:textId="047B84A4" w:rsidR="00457044" w:rsidRDefault="00457044">
      <w:pPr>
        <w:rPr>
          <w:ins w:id="9393" w:author="Perrine, Martin L. (GSFC-5670)" w:date="2016-09-01T10:18:00Z"/>
        </w:rPr>
        <w:pPrChange w:id="9394" w:author="Perrine, Martin L. (GSFC-5670)" w:date="2016-09-01T10:18:00Z">
          <w:pPr>
            <w:pStyle w:val="Heading1"/>
          </w:pPr>
        </w:pPrChange>
      </w:pPr>
    </w:p>
    <w:p w14:paraId="2409B072" w14:textId="77777777" w:rsidR="00457044" w:rsidRDefault="00457044">
      <w:pPr>
        <w:pStyle w:val="Heading2"/>
        <w:numPr>
          <w:ilvl w:val="0"/>
          <w:numId w:val="0"/>
        </w:numPr>
        <w:rPr>
          <w:ins w:id="9395" w:author="Perrine, Martin L. (GSFC-5670)" w:date="2016-09-01T10:18:00Z"/>
        </w:rPr>
        <w:pPrChange w:id="9396" w:author="Perrine, Martin L. (GSFC-5670)" w:date="2016-09-07T09:40:00Z">
          <w:pPr>
            <w:pStyle w:val="Heading2"/>
          </w:pPr>
        </w:pPrChange>
      </w:pPr>
    </w:p>
    <w:p w14:paraId="51A9A3E3" w14:textId="3D24D3E5" w:rsidR="00C9508F" w:rsidRDefault="00C9508F" w:rsidP="003127AA">
      <w:pPr>
        <w:pStyle w:val="Heading3"/>
        <w:rPr>
          <w:ins w:id="9397" w:author="Perrine, Martin L. (GSFC-5670)" w:date="2016-08-31T14:19:00Z"/>
        </w:rPr>
        <w:pPrChange w:id="9398" w:author="Perrine, Martin L. (GSFC-5670)" w:date="2016-09-14T15:03:00Z">
          <w:pPr>
            <w:pStyle w:val="Heading3"/>
          </w:pPr>
        </w:pPrChange>
      </w:pPr>
      <w:bookmarkStart w:id="9399" w:name="_Toc460592894"/>
      <w:ins w:id="9400" w:author="Perrine, Martin L. (GSFC-5670)" w:date="2016-08-31T14:19:00Z">
        <w:r>
          <w:t>Self Service</w:t>
        </w:r>
      </w:ins>
      <w:ins w:id="9401" w:author="Perrine, Martin L. (GSFC-5670)" w:date="2016-09-02T13:39:00Z">
        <w:r w:rsidR="00020E64">
          <w:t xml:space="preserve"> Functionality</w:t>
        </w:r>
      </w:ins>
      <w:bookmarkEnd w:id="9399"/>
    </w:p>
    <w:p w14:paraId="40549A72" w14:textId="77777777" w:rsidR="00C9508F" w:rsidRDefault="00C9508F">
      <w:pPr>
        <w:jc w:val="left"/>
        <w:rPr>
          <w:ins w:id="9402" w:author="Perrine, Martin L. (GSFC-5670)" w:date="2016-09-02T14:28:00Z"/>
          <w:color w:val="000000"/>
          <w:szCs w:val="24"/>
        </w:rPr>
        <w:pPrChange w:id="9403" w:author="Perrine, Martin L. (GSFC-5670)" w:date="2016-08-31T14:21:00Z">
          <w:pPr>
            <w:pStyle w:val="Heading3"/>
          </w:pPr>
        </w:pPrChange>
      </w:pPr>
    </w:p>
    <w:p w14:paraId="5C95B45F" w14:textId="33CD0D4D" w:rsidR="003B66CD" w:rsidRDefault="003B66CD">
      <w:pPr>
        <w:jc w:val="left"/>
        <w:rPr>
          <w:ins w:id="9404" w:author="Perrine, Martin L. (GSFC-5670)" w:date="2016-09-02T14:29:00Z"/>
          <w:color w:val="000000"/>
          <w:szCs w:val="24"/>
        </w:rPr>
        <w:pPrChange w:id="9405" w:author="Perrine, Martin L. (GSFC-5670)" w:date="2016-08-31T14:21:00Z">
          <w:pPr>
            <w:pStyle w:val="Heading3"/>
          </w:pPr>
        </w:pPrChange>
      </w:pPr>
      <w:ins w:id="9406" w:author="Perrine, Martin L. (GSFC-5670)" w:date="2016-09-02T14:28:00Z">
        <w:r>
          <w:rPr>
            <w:color w:val="000000"/>
            <w:szCs w:val="24"/>
          </w:rPr>
          <w:t xml:space="preserve">Purpose: Demonstrate that </w:t>
        </w:r>
      </w:ins>
      <w:ins w:id="9407" w:author="Perrine, Martin L. (GSFC-5670)" w:date="2016-09-02T14:32:00Z">
        <w:r>
          <w:rPr>
            <w:color w:val="000000"/>
            <w:szCs w:val="24"/>
          </w:rPr>
          <w:t xml:space="preserve">the </w:t>
        </w:r>
        <w:r w:rsidRPr="001976C3">
          <w:rPr>
            <w:color w:val="000000"/>
            <w:szCs w:val="24"/>
          </w:rPr>
          <w:t xml:space="preserve">IRIS MOC is able to connect to open server and pull </w:t>
        </w:r>
      </w:ins>
      <w:ins w:id="9408" w:author="Perrine, Martin L. (GSFC-5670)" w:date="2016-09-07T09:31:00Z">
        <w:r w:rsidR="00CC3D44">
          <w:rPr>
            <w:color w:val="000000"/>
            <w:szCs w:val="24"/>
          </w:rPr>
          <w:t xml:space="preserve">files from a </w:t>
        </w:r>
      </w:ins>
      <w:ins w:id="9409" w:author="Perrine, Martin L. (GSFC-5670)" w:date="2016-09-02T14:32:00Z">
        <w:r w:rsidRPr="001976C3">
          <w:rPr>
            <w:color w:val="000000"/>
            <w:szCs w:val="24"/>
          </w:rPr>
          <w:t xml:space="preserve">previous pass </w:t>
        </w:r>
      </w:ins>
      <w:ins w:id="9410" w:author="Perrine, Martin L. (GSFC-5670)" w:date="2016-09-02T14:28:00Z">
        <w:r>
          <w:rPr>
            <w:color w:val="000000"/>
            <w:szCs w:val="24"/>
          </w:rPr>
          <w:t xml:space="preserve">using </w:t>
        </w:r>
      </w:ins>
      <w:ins w:id="9411" w:author="Perrine, Martin L. (GSFC-5670)" w:date="2016-09-02T14:29:00Z">
        <w:r>
          <w:rPr>
            <w:color w:val="000000"/>
            <w:szCs w:val="24"/>
          </w:rPr>
          <w:t>the Self Service mode.</w:t>
        </w:r>
      </w:ins>
    </w:p>
    <w:p w14:paraId="3B9DB0D9" w14:textId="77777777" w:rsidR="003B66CD" w:rsidRDefault="003B66CD">
      <w:pPr>
        <w:jc w:val="left"/>
        <w:rPr>
          <w:ins w:id="9412" w:author="Perrine, Martin L. (GSFC-5670)" w:date="2016-09-02T14:31:00Z"/>
          <w:color w:val="000000"/>
          <w:szCs w:val="24"/>
        </w:rPr>
        <w:pPrChange w:id="9413" w:author="Perrine, Martin L. (GSFC-5670)" w:date="2016-08-31T14:21:00Z">
          <w:pPr>
            <w:pStyle w:val="Heading3"/>
          </w:pPr>
        </w:pPrChange>
      </w:pPr>
    </w:p>
    <w:p w14:paraId="492D813E" w14:textId="794714D0" w:rsidR="003B66CD" w:rsidRDefault="00CC3D44">
      <w:pPr>
        <w:jc w:val="left"/>
        <w:rPr>
          <w:ins w:id="9414" w:author="Perrine, Martin L. (GSFC-5670)" w:date="2016-09-07T09:33:00Z"/>
          <w:color w:val="000000"/>
          <w:szCs w:val="24"/>
        </w:rPr>
        <w:pPrChange w:id="9415" w:author="Perrine, Martin L. (GSFC-5670)" w:date="2016-08-31T14:21:00Z">
          <w:pPr>
            <w:pStyle w:val="Heading3"/>
          </w:pPr>
        </w:pPrChange>
      </w:pPr>
      <w:ins w:id="9416" w:author="Perrine, Martin L. (GSFC-5670)" w:date="2016-09-07T09:33:00Z">
        <w:r>
          <w:rPr>
            <w:color w:val="000000"/>
            <w:szCs w:val="24"/>
          </w:rPr>
          <w:t xml:space="preserve">Pass/Fail Criteria:  The unit passes if the MOC can </w:t>
        </w:r>
      </w:ins>
      <w:ins w:id="9417" w:author="Perrine, Martin L. (GSFC-5670)" w:date="2016-09-07T09:34:00Z">
        <w:r>
          <w:rPr>
            <w:color w:val="000000"/>
            <w:szCs w:val="24"/>
          </w:rPr>
          <w:t>“pull” files from the system</w:t>
        </w:r>
      </w:ins>
      <w:ins w:id="9418" w:author="Perrine, Martin L. (GSFC-5670)" w:date="2016-09-07T09:33:00Z">
        <w:r>
          <w:rPr>
            <w:color w:val="000000"/>
            <w:szCs w:val="24"/>
          </w:rPr>
          <w:t xml:space="preserve">.  It fails if </w:t>
        </w:r>
      </w:ins>
      <w:ins w:id="9419" w:author="Perrine, Martin L. (GSFC-5670)" w:date="2016-09-07T09:34:00Z">
        <w:r>
          <w:rPr>
            <w:color w:val="000000"/>
            <w:szCs w:val="24"/>
          </w:rPr>
          <w:t>the MOC</w:t>
        </w:r>
      </w:ins>
      <w:ins w:id="9420" w:author="Perrine, Martin L. (GSFC-5670)" w:date="2016-09-07T09:33:00Z">
        <w:r>
          <w:rPr>
            <w:color w:val="000000"/>
            <w:szCs w:val="24"/>
          </w:rPr>
          <w:t xml:space="preserve"> cannot</w:t>
        </w:r>
      </w:ins>
      <w:ins w:id="9421" w:author="Perrine, Martin L. (GSFC-5670)" w:date="2016-09-07T09:34:00Z">
        <w:r>
          <w:rPr>
            <w:color w:val="000000"/>
            <w:szCs w:val="24"/>
          </w:rPr>
          <w:t xml:space="preserve"> pull files.</w:t>
        </w:r>
      </w:ins>
    </w:p>
    <w:p w14:paraId="72A8F3C1" w14:textId="77777777" w:rsidR="00CC3D44" w:rsidRDefault="00CC3D44">
      <w:pPr>
        <w:jc w:val="left"/>
        <w:rPr>
          <w:ins w:id="9422" w:author="Perrine, Martin L. (GSFC-5670)" w:date="2016-09-02T14:32:00Z"/>
          <w:color w:val="000000"/>
          <w:szCs w:val="24"/>
        </w:rPr>
        <w:pPrChange w:id="9423" w:author="Perrine, Martin L. (GSFC-5670)" w:date="2016-08-31T14:21:00Z">
          <w:pPr>
            <w:pStyle w:val="Heading3"/>
          </w:pPr>
        </w:pPrChange>
      </w:pPr>
    </w:p>
    <w:p w14:paraId="5F7C0000" w14:textId="3318E30E" w:rsidR="003B66CD" w:rsidRDefault="003B66CD">
      <w:pPr>
        <w:jc w:val="left"/>
        <w:rPr>
          <w:ins w:id="9424" w:author="Perrine, Martin L. (GSFC-5670)" w:date="2016-09-02T14:29:00Z"/>
          <w:color w:val="000000"/>
          <w:szCs w:val="24"/>
        </w:rPr>
        <w:pPrChange w:id="9425" w:author="Perrine, Martin L. (GSFC-5670)" w:date="2016-08-31T14:21:00Z">
          <w:pPr>
            <w:pStyle w:val="Heading3"/>
          </w:pPr>
        </w:pPrChange>
      </w:pPr>
      <w:ins w:id="9426" w:author="Perrine, Martin L. (GSFC-5670)" w:date="2016-09-02T14:31:00Z">
        <w:r>
          <w:rPr>
            <w:color w:val="000000"/>
            <w:szCs w:val="24"/>
          </w:rPr>
          <w:t xml:space="preserve">Configuration: </w:t>
        </w:r>
      </w:ins>
    </w:p>
    <w:p w14:paraId="54EB229C" w14:textId="5F2225EB" w:rsidR="003B66CD" w:rsidRDefault="003B66CD" w:rsidP="003B66CD">
      <w:pPr>
        <w:pStyle w:val="BodyText"/>
        <w:rPr>
          <w:ins w:id="9427" w:author="Perrine, Martin L. (GSFC-5670)" w:date="2016-09-02T14:32:00Z"/>
        </w:rPr>
      </w:pPr>
      <w:ins w:id="9428" w:author="Perrine, Martin L. (GSFC-5670)" w:date="2016-09-02T14:32:00Z">
        <w:r>
          <w:t xml:space="preserve">The same setup as for </w:t>
        </w:r>
      </w:ins>
      <w:ins w:id="9429" w:author="Perrine, Martin L. (GSFC-5670)" w:date="2016-09-02T14:33:00Z">
        <w:r w:rsidR="00EC242C">
          <w:t xml:space="preserve">the </w:t>
        </w:r>
      </w:ins>
      <w:ins w:id="9430" w:author="Perrine, Martin L. (GSFC-5670)" w:date="2016-09-02T14:32:00Z">
        <w:r>
          <w:t xml:space="preserve">parallel </w:t>
        </w:r>
        <w:r w:rsidR="00EC242C">
          <w:t>operation test</w:t>
        </w:r>
        <w:r>
          <w:t xml:space="preserve"> is used but </w:t>
        </w:r>
      </w:ins>
      <w:ins w:id="9431" w:author="Perrine, Martin L. (GSFC-5670)" w:date="2016-09-02T14:33:00Z">
        <w:r>
          <w:t>the test is performed after at least one o</w:t>
        </w:r>
      </w:ins>
      <w:ins w:id="9432" w:author="Perrine, Martin L. (GSFC-5670)" w:date="2016-09-02T14:32:00Z">
        <w:r>
          <w:t xml:space="preserve">ver-pass </w:t>
        </w:r>
      </w:ins>
      <w:ins w:id="9433" w:author="Perrine, Martin L. (GSFC-5670)" w:date="2016-09-02T14:33:00Z">
        <w:r>
          <w:t>is complete</w:t>
        </w:r>
      </w:ins>
      <w:ins w:id="9434" w:author="Perrine, Martin L. (GSFC-5670)" w:date="2016-09-02T14:32:00Z">
        <w:r>
          <w:t xml:space="preserve">. </w:t>
        </w:r>
      </w:ins>
    </w:p>
    <w:p w14:paraId="2B4CA4FB" w14:textId="75B8FDBD" w:rsidR="00C9508F" w:rsidRDefault="00C9508F">
      <w:pPr>
        <w:jc w:val="left"/>
        <w:rPr>
          <w:ins w:id="9435" w:author="Perrine, Martin L. (GSFC-5670)" w:date="2016-09-02T14:35:00Z"/>
          <w:color w:val="000000"/>
          <w:szCs w:val="24"/>
        </w:rPr>
        <w:pPrChange w:id="9436" w:author="Perrine, Martin L. (GSFC-5670)" w:date="2016-08-31T14:21:00Z">
          <w:pPr>
            <w:pStyle w:val="Heading3"/>
          </w:pPr>
        </w:pPrChange>
      </w:pPr>
    </w:p>
    <w:p w14:paraId="1620A3D0" w14:textId="140C186B" w:rsidR="00EC242C" w:rsidRDefault="00EC242C">
      <w:pPr>
        <w:jc w:val="left"/>
        <w:rPr>
          <w:ins w:id="9437" w:author="Perrine, Martin L. (GSFC-5670)" w:date="2016-09-02T14:35:00Z"/>
          <w:color w:val="000000"/>
          <w:szCs w:val="24"/>
        </w:rPr>
        <w:pPrChange w:id="9438" w:author="Perrine, Martin L. (GSFC-5670)" w:date="2016-08-31T14:21:00Z">
          <w:pPr>
            <w:pStyle w:val="Heading3"/>
          </w:pPr>
        </w:pPrChange>
      </w:pPr>
      <w:ins w:id="9439" w:author="Perrine, Martin L. (GSFC-5670)" w:date="2016-09-02T14:35:00Z">
        <w:r>
          <w:rPr>
            <w:color w:val="000000"/>
            <w:szCs w:val="24"/>
          </w:rPr>
          <w:t>Procedure:</w:t>
        </w:r>
      </w:ins>
    </w:p>
    <w:p w14:paraId="7D39234C" w14:textId="6DB3717B" w:rsidR="00EC242C" w:rsidRDefault="00EC242C">
      <w:pPr>
        <w:pStyle w:val="ListParagraph"/>
        <w:numPr>
          <w:ilvl w:val="0"/>
          <w:numId w:val="88"/>
        </w:numPr>
        <w:jc w:val="left"/>
        <w:rPr>
          <w:ins w:id="9440" w:author="Perrine, Martin L. (GSFC-5670)" w:date="2016-09-02T14:36:00Z"/>
          <w:color w:val="000000"/>
          <w:szCs w:val="24"/>
        </w:rPr>
        <w:pPrChange w:id="9441" w:author="Perrine, Martin L. (GSFC-5670)" w:date="2016-09-02T14:36:00Z">
          <w:pPr>
            <w:pStyle w:val="Heading3"/>
          </w:pPr>
        </w:pPrChange>
      </w:pPr>
      <w:ins w:id="9442" w:author="Perrine, Martin L. (GSFC-5670)" w:date="2016-09-02T14:36:00Z">
        <w:r>
          <w:rPr>
            <w:color w:val="000000"/>
            <w:szCs w:val="24"/>
          </w:rPr>
          <w:t>Assure that an over-pass operation is completed.</w:t>
        </w:r>
      </w:ins>
    </w:p>
    <w:p w14:paraId="4ADBCF7B" w14:textId="081109BD" w:rsidR="00EC242C" w:rsidRDefault="00EC242C">
      <w:pPr>
        <w:pStyle w:val="ListParagraph"/>
        <w:numPr>
          <w:ilvl w:val="0"/>
          <w:numId w:val="88"/>
        </w:numPr>
        <w:jc w:val="left"/>
        <w:rPr>
          <w:ins w:id="9443" w:author="Perrine, Martin L. (GSFC-5670)" w:date="2016-09-02T14:36:00Z"/>
          <w:color w:val="000000"/>
          <w:szCs w:val="24"/>
        </w:rPr>
        <w:pPrChange w:id="9444" w:author="Perrine, Martin L. (GSFC-5670)" w:date="2016-09-02T14:36:00Z">
          <w:pPr>
            <w:pStyle w:val="Heading3"/>
          </w:pPr>
        </w:pPrChange>
      </w:pPr>
      <w:ins w:id="9445" w:author="Perrine, Martin L. (GSFC-5670)" w:date="2016-09-02T14:36:00Z">
        <w:r>
          <w:rPr>
            <w:color w:val="000000"/>
            <w:szCs w:val="24"/>
          </w:rPr>
          <w:t>Request MOC to pull file using the Self-Service mode.</w:t>
        </w:r>
      </w:ins>
    </w:p>
    <w:p w14:paraId="181566AF" w14:textId="321E55A7" w:rsidR="00EC242C" w:rsidRDefault="00EC242C">
      <w:pPr>
        <w:pStyle w:val="ListParagraph"/>
        <w:numPr>
          <w:ilvl w:val="0"/>
          <w:numId w:val="88"/>
        </w:numPr>
        <w:jc w:val="left"/>
        <w:rPr>
          <w:ins w:id="9446" w:author="Perrine, Martin L. (GSFC-5670)" w:date="2016-09-02T14:40:00Z"/>
          <w:color w:val="000000"/>
          <w:szCs w:val="24"/>
        </w:rPr>
        <w:pPrChange w:id="9447" w:author="Perrine, Martin L. (GSFC-5670)" w:date="2016-09-02T14:36:00Z">
          <w:pPr>
            <w:pStyle w:val="Heading3"/>
          </w:pPr>
        </w:pPrChange>
      </w:pPr>
      <w:ins w:id="9448" w:author="Perrine, Martin L. (GSFC-5670)" w:date="2016-09-02T14:37:00Z">
        <w:r>
          <w:rPr>
            <w:color w:val="000000"/>
            <w:szCs w:val="24"/>
          </w:rPr>
          <w:t>MOC to confirm file is received correctly.</w:t>
        </w:r>
      </w:ins>
    </w:p>
    <w:p w14:paraId="27EFBF60" w14:textId="60BEB37D" w:rsidR="00EC242C" w:rsidRDefault="00EC242C">
      <w:pPr>
        <w:pStyle w:val="ListParagraph"/>
        <w:numPr>
          <w:ilvl w:val="0"/>
          <w:numId w:val="88"/>
        </w:numPr>
        <w:jc w:val="left"/>
        <w:rPr>
          <w:ins w:id="9449" w:author="Perrine, Martin L. (GSFC-5670)" w:date="2016-09-02T14:40:00Z"/>
          <w:color w:val="000000"/>
          <w:szCs w:val="24"/>
        </w:rPr>
        <w:pPrChange w:id="9450" w:author="Perrine, Martin L. (GSFC-5670)" w:date="2016-09-02T14:36:00Z">
          <w:pPr>
            <w:pStyle w:val="Heading3"/>
          </w:pPr>
        </w:pPrChange>
      </w:pPr>
      <w:ins w:id="9451" w:author="Perrine, Martin L. (GSFC-5670)" w:date="2016-09-02T14:40:00Z">
        <w:r>
          <w:rPr>
            <w:color w:val="000000"/>
            <w:szCs w:val="24"/>
          </w:rPr>
          <w:t>Complete</w:t>
        </w:r>
      </w:ins>
      <w:ins w:id="9452" w:author="Perrine, Martin L. (GSFC-5670)" w:date="2016-09-07T09:32:00Z">
        <w:r w:rsidR="00CC3D44">
          <w:rPr>
            <w:color w:val="000000"/>
            <w:szCs w:val="24"/>
          </w:rPr>
          <w:t xml:space="preserve"> </w:t>
        </w:r>
        <w:r w:rsidR="00CC3D44">
          <w:rPr>
            <w:color w:val="000000"/>
            <w:szCs w:val="24"/>
          </w:rPr>
          <w:fldChar w:fldCharType="begin"/>
        </w:r>
        <w:r w:rsidR="00CC3D44">
          <w:rPr>
            <w:color w:val="000000"/>
            <w:szCs w:val="24"/>
          </w:rPr>
          <w:instrText xml:space="preserve"> REF _Ref460590608 \h </w:instrText>
        </w:r>
      </w:ins>
      <w:r w:rsidR="00CC3D44">
        <w:rPr>
          <w:color w:val="000000"/>
          <w:szCs w:val="24"/>
        </w:rPr>
      </w:r>
      <w:r w:rsidR="00CC3D44">
        <w:rPr>
          <w:color w:val="000000"/>
          <w:szCs w:val="24"/>
        </w:rPr>
        <w:fldChar w:fldCharType="separate"/>
      </w:r>
      <w:ins w:id="9453" w:author="Perrine, Martin L. (GSFC-5670)" w:date="2016-09-07T09:32:00Z">
        <w:r w:rsidR="00CC3D44">
          <w:t xml:space="preserve">Table </w:t>
        </w:r>
        <w:r w:rsidR="00CC3D44">
          <w:rPr>
            <w:noProof/>
          </w:rPr>
          <w:t>13</w:t>
        </w:r>
        <w:r w:rsidR="00CC3D44">
          <w:rPr>
            <w:color w:val="000000"/>
            <w:szCs w:val="24"/>
          </w:rPr>
          <w:fldChar w:fldCharType="end"/>
        </w:r>
        <w:r w:rsidR="00CC3D44">
          <w:rPr>
            <w:color w:val="000000"/>
            <w:szCs w:val="24"/>
          </w:rPr>
          <w:t xml:space="preserve"> for each DUT</w:t>
        </w:r>
      </w:ins>
      <w:ins w:id="9454" w:author="Perrine, Martin L. (GSFC-5670)" w:date="2016-09-02T14:41:00Z">
        <w:r>
          <w:rPr>
            <w:color w:val="000000"/>
            <w:szCs w:val="24"/>
          </w:rPr>
          <w:t>.</w:t>
        </w:r>
      </w:ins>
    </w:p>
    <w:p w14:paraId="50C8B298" w14:textId="77777777" w:rsidR="00EC242C" w:rsidRDefault="00EC242C">
      <w:pPr>
        <w:ind w:left="720"/>
        <w:jc w:val="left"/>
        <w:rPr>
          <w:ins w:id="9455" w:author="Perrine, Martin L. (GSFC-5670)" w:date="2016-09-02T14:40:00Z"/>
          <w:color w:val="000000"/>
          <w:szCs w:val="24"/>
        </w:rPr>
        <w:pPrChange w:id="9456" w:author="Perrine, Martin L. (GSFC-5670)" w:date="2016-09-02T14:40:00Z">
          <w:pPr>
            <w:pStyle w:val="Heading3"/>
          </w:pPr>
        </w:pPrChange>
      </w:pPr>
    </w:p>
    <w:p w14:paraId="20102F35" w14:textId="77777777" w:rsidR="00EC242C" w:rsidRPr="00EC242C" w:rsidRDefault="00EC242C">
      <w:pPr>
        <w:ind w:left="720"/>
        <w:jc w:val="left"/>
        <w:rPr>
          <w:ins w:id="9457" w:author="Perrine, Martin L. (GSFC-5670)" w:date="2016-09-02T14:37:00Z"/>
          <w:color w:val="000000"/>
          <w:szCs w:val="24"/>
          <w:rPrChange w:id="9458" w:author="Perrine, Martin L. (GSFC-5670)" w:date="2016-09-02T14:40:00Z">
            <w:rPr>
              <w:ins w:id="9459" w:author="Perrine, Martin L. (GSFC-5670)" w:date="2016-09-02T14:37:00Z"/>
            </w:rPr>
          </w:rPrChange>
        </w:rPr>
        <w:pPrChange w:id="9460" w:author="Perrine, Martin L. (GSFC-5670)" w:date="2016-09-02T14:40:00Z">
          <w:pPr>
            <w:pStyle w:val="Heading3"/>
          </w:pPr>
        </w:pPrChange>
      </w:pPr>
    </w:p>
    <w:p w14:paraId="3597940B" w14:textId="68C5FD8F" w:rsidR="00EC242C" w:rsidRDefault="00EC242C">
      <w:pPr>
        <w:pStyle w:val="Caption"/>
        <w:rPr>
          <w:ins w:id="9461" w:author="Perrine, Martin L. (GSFC-5670)" w:date="2016-09-02T14:41:00Z"/>
        </w:rPr>
        <w:pPrChange w:id="9462" w:author="Perrine, Martin L. (GSFC-5670)" w:date="2016-09-08T12:46:00Z">
          <w:pPr/>
        </w:pPrChange>
      </w:pPr>
      <w:bookmarkStart w:id="9463" w:name="_Ref460590608"/>
      <w:ins w:id="9464" w:author="Perrine, Martin L. (GSFC-5670)" w:date="2016-09-02T14:41:00Z">
        <w:r>
          <w:t xml:space="preserve">Table </w:t>
        </w:r>
        <w:r>
          <w:fldChar w:fldCharType="begin"/>
        </w:r>
        <w:r>
          <w:instrText xml:space="preserve"> SEQ Table \* ARABIC </w:instrText>
        </w:r>
      </w:ins>
      <w:r>
        <w:fldChar w:fldCharType="separate"/>
      </w:r>
      <w:ins w:id="9465" w:author="Perrine, Martin L. (GSFC-5670)" w:date="2016-09-02T15:15:00Z">
        <w:r w:rsidR="00C92146">
          <w:rPr>
            <w:noProof/>
          </w:rPr>
          <w:t>13</w:t>
        </w:r>
      </w:ins>
      <w:ins w:id="9466" w:author="Perrine, Martin L. (GSFC-5670)" w:date="2016-09-02T14:41:00Z">
        <w:r>
          <w:fldChar w:fldCharType="end"/>
        </w:r>
        <w:bookmarkEnd w:id="9463"/>
        <w:r>
          <w:t xml:space="preserve"> Self Service Mode Verification</w:t>
        </w:r>
      </w:ins>
    </w:p>
    <w:tbl>
      <w:tblPr>
        <w:tblStyle w:val="TableGrid"/>
        <w:tblW w:w="0" w:type="auto"/>
        <w:tblInd w:w="1080" w:type="dxa"/>
        <w:tblLook w:val="04A0" w:firstRow="1" w:lastRow="0" w:firstColumn="1" w:lastColumn="0" w:noHBand="0" w:noVBand="1"/>
        <w:tblPrChange w:id="9467" w:author="Perrine, Martin L. (GSFC-5670)" w:date="2016-09-02T14:41:00Z">
          <w:tblPr>
            <w:tblStyle w:val="TableGrid"/>
            <w:tblW w:w="0" w:type="auto"/>
            <w:tblInd w:w="1080" w:type="dxa"/>
            <w:tblLook w:val="04A0" w:firstRow="1" w:lastRow="0" w:firstColumn="1" w:lastColumn="0" w:noHBand="0" w:noVBand="1"/>
          </w:tblPr>
        </w:tblPrChange>
      </w:tblPr>
      <w:tblGrid>
        <w:gridCol w:w="2788"/>
        <w:gridCol w:w="2818"/>
        <w:gridCol w:w="2664"/>
        <w:tblGridChange w:id="9468">
          <w:tblGrid>
            <w:gridCol w:w="2788"/>
            <w:gridCol w:w="2818"/>
            <w:gridCol w:w="2664"/>
          </w:tblGrid>
        </w:tblGridChange>
      </w:tblGrid>
      <w:tr w:rsidR="00EC242C" w14:paraId="3F45CF70" w14:textId="77777777" w:rsidTr="00EC242C">
        <w:trPr>
          <w:ins w:id="9469" w:author="Perrine, Martin L. (GSFC-5670)" w:date="2016-09-02T14:40:00Z"/>
        </w:trPr>
        <w:tc>
          <w:tcPr>
            <w:tcW w:w="2788" w:type="dxa"/>
            <w:tcPrChange w:id="9470" w:author="Perrine, Martin L. (GSFC-5670)" w:date="2016-09-02T14:41:00Z">
              <w:tcPr>
                <w:tcW w:w="3116" w:type="dxa"/>
              </w:tcPr>
            </w:tcPrChange>
          </w:tcPr>
          <w:p w14:paraId="211E8B7A" w14:textId="7EC61934" w:rsidR="00EC242C" w:rsidRDefault="00EC242C" w:rsidP="00EC242C">
            <w:pPr>
              <w:pStyle w:val="ListParagraph"/>
              <w:ind w:left="0"/>
              <w:jc w:val="left"/>
              <w:rPr>
                <w:ins w:id="9471" w:author="Perrine, Martin L. (GSFC-5670)" w:date="2016-09-02T14:40:00Z"/>
                <w:color w:val="000000"/>
                <w:szCs w:val="24"/>
              </w:rPr>
            </w:pPr>
            <w:ins w:id="9472" w:author="Perrine, Martin L. (GSFC-5670)" w:date="2016-09-02T14:40:00Z">
              <w:r>
                <w:rPr>
                  <w:color w:val="000000"/>
                  <w:szCs w:val="24"/>
                </w:rPr>
                <w:t>Item to Verify</w:t>
              </w:r>
            </w:ins>
          </w:p>
        </w:tc>
        <w:tc>
          <w:tcPr>
            <w:tcW w:w="2818" w:type="dxa"/>
            <w:tcPrChange w:id="9473" w:author="Perrine, Martin L. (GSFC-5670)" w:date="2016-09-02T14:41:00Z">
              <w:tcPr>
                <w:tcW w:w="3117" w:type="dxa"/>
              </w:tcPr>
            </w:tcPrChange>
          </w:tcPr>
          <w:p w14:paraId="2BD99E2A" w14:textId="10C1E784" w:rsidR="00EC242C" w:rsidRDefault="00EC242C" w:rsidP="00EC242C">
            <w:pPr>
              <w:pStyle w:val="ListParagraph"/>
              <w:ind w:left="0"/>
              <w:jc w:val="left"/>
              <w:rPr>
                <w:ins w:id="9474" w:author="Perrine, Martin L. (GSFC-5670)" w:date="2016-09-02T14:40:00Z"/>
                <w:color w:val="000000"/>
                <w:szCs w:val="24"/>
              </w:rPr>
            </w:pPr>
            <w:ins w:id="9475" w:author="Perrine, Martin L. (GSFC-5670)" w:date="2016-09-02T14:40:00Z">
              <w:r>
                <w:rPr>
                  <w:color w:val="000000"/>
                  <w:szCs w:val="24"/>
                </w:rPr>
                <w:t>Pass/Fail</w:t>
              </w:r>
            </w:ins>
          </w:p>
        </w:tc>
        <w:tc>
          <w:tcPr>
            <w:tcW w:w="2664" w:type="dxa"/>
            <w:tcPrChange w:id="9476" w:author="Perrine, Martin L. (GSFC-5670)" w:date="2016-09-02T14:41:00Z">
              <w:tcPr>
                <w:tcW w:w="3117" w:type="dxa"/>
              </w:tcPr>
            </w:tcPrChange>
          </w:tcPr>
          <w:p w14:paraId="569578BD" w14:textId="77777777" w:rsidR="00EC242C" w:rsidRDefault="00EC242C" w:rsidP="00EC242C">
            <w:pPr>
              <w:pStyle w:val="ListParagraph"/>
              <w:ind w:left="0"/>
              <w:jc w:val="left"/>
              <w:rPr>
                <w:ins w:id="9477" w:author="Perrine, Martin L. (GSFC-5670)" w:date="2016-09-02T14:40:00Z"/>
                <w:color w:val="000000"/>
                <w:szCs w:val="24"/>
              </w:rPr>
            </w:pPr>
          </w:p>
        </w:tc>
      </w:tr>
      <w:tr w:rsidR="00EC242C" w14:paraId="7216EEF0" w14:textId="77777777" w:rsidTr="00EC242C">
        <w:trPr>
          <w:ins w:id="9478" w:author="Perrine, Martin L. (GSFC-5670)" w:date="2016-09-02T14:40:00Z"/>
        </w:trPr>
        <w:tc>
          <w:tcPr>
            <w:tcW w:w="2788" w:type="dxa"/>
            <w:tcPrChange w:id="9479" w:author="Perrine, Martin L. (GSFC-5670)" w:date="2016-09-02T14:41:00Z">
              <w:tcPr>
                <w:tcW w:w="3116" w:type="dxa"/>
              </w:tcPr>
            </w:tcPrChange>
          </w:tcPr>
          <w:p w14:paraId="7433E14A" w14:textId="79DB5DBC" w:rsidR="00EC242C" w:rsidRDefault="00EC242C" w:rsidP="00EC242C">
            <w:pPr>
              <w:pStyle w:val="ListParagraph"/>
              <w:ind w:left="0"/>
              <w:jc w:val="left"/>
              <w:rPr>
                <w:ins w:id="9480" w:author="Perrine, Martin L. (GSFC-5670)" w:date="2016-09-02T14:40:00Z"/>
                <w:color w:val="000000"/>
                <w:szCs w:val="24"/>
              </w:rPr>
            </w:pPr>
            <w:ins w:id="9481" w:author="Perrine, Martin L. (GSFC-5670)" w:date="2016-09-02T14:40:00Z">
              <w:r>
                <w:rPr>
                  <w:color w:val="000000"/>
                  <w:szCs w:val="24"/>
                </w:rPr>
                <w:t>Self-Service Mode</w:t>
              </w:r>
            </w:ins>
          </w:p>
        </w:tc>
        <w:tc>
          <w:tcPr>
            <w:tcW w:w="2818" w:type="dxa"/>
            <w:tcPrChange w:id="9482" w:author="Perrine, Martin L. (GSFC-5670)" w:date="2016-09-02T14:41:00Z">
              <w:tcPr>
                <w:tcW w:w="3117" w:type="dxa"/>
              </w:tcPr>
            </w:tcPrChange>
          </w:tcPr>
          <w:p w14:paraId="0556B96A" w14:textId="77777777" w:rsidR="00EC242C" w:rsidRDefault="00EC242C" w:rsidP="00EC242C">
            <w:pPr>
              <w:pStyle w:val="ListParagraph"/>
              <w:ind w:left="0"/>
              <w:jc w:val="left"/>
              <w:rPr>
                <w:ins w:id="9483" w:author="Perrine, Martin L. (GSFC-5670)" w:date="2016-09-02T14:40:00Z"/>
                <w:color w:val="000000"/>
                <w:szCs w:val="24"/>
              </w:rPr>
            </w:pPr>
          </w:p>
        </w:tc>
        <w:tc>
          <w:tcPr>
            <w:tcW w:w="2664" w:type="dxa"/>
            <w:tcPrChange w:id="9484" w:author="Perrine, Martin L. (GSFC-5670)" w:date="2016-09-02T14:41:00Z">
              <w:tcPr>
                <w:tcW w:w="3117" w:type="dxa"/>
              </w:tcPr>
            </w:tcPrChange>
          </w:tcPr>
          <w:p w14:paraId="6B13CFC7" w14:textId="77777777" w:rsidR="00EC242C" w:rsidRDefault="00EC242C" w:rsidP="00EC242C">
            <w:pPr>
              <w:pStyle w:val="ListParagraph"/>
              <w:ind w:left="0"/>
              <w:jc w:val="left"/>
              <w:rPr>
                <w:ins w:id="9485" w:author="Perrine, Martin L. (GSFC-5670)" w:date="2016-09-02T14:40:00Z"/>
                <w:color w:val="000000"/>
                <w:szCs w:val="24"/>
              </w:rPr>
            </w:pPr>
          </w:p>
        </w:tc>
      </w:tr>
      <w:tr w:rsidR="00EC242C" w14:paraId="097A947C" w14:textId="77777777" w:rsidTr="00EC242C">
        <w:trPr>
          <w:ins w:id="9486" w:author="Perrine, Martin L. (GSFC-5670)" w:date="2016-09-02T14:40:00Z"/>
        </w:trPr>
        <w:tc>
          <w:tcPr>
            <w:tcW w:w="2788" w:type="dxa"/>
            <w:tcPrChange w:id="9487" w:author="Perrine, Martin L. (GSFC-5670)" w:date="2016-09-02T14:41:00Z">
              <w:tcPr>
                <w:tcW w:w="3116" w:type="dxa"/>
              </w:tcPr>
            </w:tcPrChange>
          </w:tcPr>
          <w:p w14:paraId="74D971E2" w14:textId="77777777" w:rsidR="00EC242C" w:rsidRDefault="00EC242C" w:rsidP="00EC242C">
            <w:pPr>
              <w:pStyle w:val="ListParagraph"/>
              <w:ind w:left="0"/>
              <w:jc w:val="left"/>
              <w:rPr>
                <w:ins w:id="9488" w:author="Perrine, Martin L. (GSFC-5670)" w:date="2016-09-02T14:40:00Z"/>
                <w:color w:val="000000"/>
                <w:szCs w:val="24"/>
              </w:rPr>
            </w:pPr>
          </w:p>
        </w:tc>
        <w:tc>
          <w:tcPr>
            <w:tcW w:w="2818" w:type="dxa"/>
            <w:tcPrChange w:id="9489" w:author="Perrine, Martin L. (GSFC-5670)" w:date="2016-09-02T14:41:00Z">
              <w:tcPr>
                <w:tcW w:w="3117" w:type="dxa"/>
              </w:tcPr>
            </w:tcPrChange>
          </w:tcPr>
          <w:p w14:paraId="54F2DF50" w14:textId="77777777" w:rsidR="00EC242C" w:rsidRDefault="00EC242C" w:rsidP="00EC242C">
            <w:pPr>
              <w:pStyle w:val="ListParagraph"/>
              <w:ind w:left="0"/>
              <w:jc w:val="left"/>
              <w:rPr>
                <w:ins w:id="9490" w:author="Perrine, Martin L. (GSFC-5670)" w:date="2016-09-02T14:40:00Z"/>
                <w:color w:val="000000"/>
                <w:szCs w:val="24"/>
              </w:rPr>
            </w:pPr>
          </w:p>
        </w:tc>
        <w:tc>
          <w:tcPr>
            <w:tcW w:w="2664" w:type="dxa"/>
            <w:tcPrChange w:id="9491" w:author="Perrine, Martin L. (GSFC-5670)" w:date="2016-09-02T14:41:00Z">
              <w:tcPr>
                <w:tcW w:w="3117" w:type="dxa"/>
              </w:tcPr>
            </w:tcPrChange>
          </w:tcPr>
          <w:p w14:paraId="046DF5C7" w14:textId="77777777" w:rsidR="00EC242C" w:rsidRDefault="00EC242C" w:rsidP="00EC242C">
            <w:pPr>
              <w:pStyle w:val="ListParagraph"/>
              <w:ind w:left="0"/>
              <w:jc w:val="left"/>
              <w:rPr>
                <w:ins w:id="9492" w:author="Perrine, Martin L. (GSFC-5670)" w:date="2016-09-02T14:40:00Z"/>
                <w:color w:val="000000"/>
                <w:szCs w:val="24"/>
              </w:rPr>
            </w:pPr>
          </w:p>
        </w:tc>
      </w:tr>
      <w:tr w:rsidR="00EC242C" w14:paraId="19AF8D22" w14:textId="77777777" w:rsidTr="00EC242C">
        <w:trPr>
          <w:ins w:id="9493" w:author="Perrine, Martin L. (GSFC-5670)" w:date="2016-09-02T14:40:00Z"/>
        </w:trPr>
        <w:tc>
          <w:tcPr>
            <w:tcW w:w="2788" w:type="dxa"/>
            <w:tcPrChange w:id="9494" w:author="Perrine, Martin L. (GSFC-5670)" w:date="2016-09-02T14:41:00Z">
              <w:tcPr>
                <w:tcW w:w="3116" w:type="dxa"/>
              </w:tcPr>
            </w:tcPrChange>
          </w:tcPr>
          <w:p w14:paraId="3E9F0D92" w14:textId="77777777" w:rsidR="00EC242C" w:rsidRDefault="00EC242C" w:rsidP="00EC242C">
            <w:pPr>
              <w:pStyle w:val="ListParagraph"/>
              <w:ind w:left="0"/>
              <w:jc w:val="left"/>
              <w:rPr>
                <w:ins w:id="9495" w:author="Perrine, Martin L. (GSFC-5670)" w:date="2016-09-02T14:40:00Z"/>
                <w:color w:val="000000"/>
                <w:szCs w:val="24"/>
              </w:rPr>
            </w:pPr>
          </w:p>
        </w:tc>
        <w:tc>
          <w:tcPr>
            <w:tcW w:w="2818" w:type="dxa"/>
            <w:tcPrChange w:id="9496" w:author="Perrine, Martin L. (GSFC-5670)" w:date="2016-09-02T14:41:00Z">
              <w:tcPr>
                <w:tcW w:w="3117" w:type="dxa"/>
              </w:tcPr>
            </w:tcPrChange>
          </w:tcPr>
          <w:p w14:paraId="76D8808A" w14:textId="77777777" w:rsidR="00EC242C" w:rsidRDefault="00EC242C" w:rsidP="00EC242C">
            <w:pPr>
              <w:pStyle w:val="ListParagraph"/>
              <w:ind w:left="0"/>
              <w:jc w:val="left"/>
              <w:rPr>
                <w:ins w:id="9497" w:author="Perrine, Martin L. (GSFC-5670)" w:date="2016-09-02T14:40:00Z"/>
                <w:color w:val="000000"/>
                <w:szCs w:val="24"/>
              </w:rPr>
            </w:pPr>
          </w:p>
        </w:tc>
        <w:tc>
          <w:tcPr>
            <w:tcW w:w="2664" w:type="dxa"/>
            <w:tcPrChange w:id="9498" w:author="Perrine, Martin L. (GSFC-5670)" w:date="2016-09-02T14:41:00Z">
              <w:tcPr>
                <w:tcW w:w="3117" w:type="dxa"/>
              </w:tcPr>
            </w:tcPrChange>
          </w:tcPr>
          <w:p w14:paraId="6AC81A8D" w14:textId="77777777" w:rsidR="00EC242C" w:rsidRDefault="00EC242C" w:rsidP="00EC242C">
            <w:pPr>
              <w:pStyle w:val="ListParagraph"/>
              <w:ind w:left="0"/>
              <w:jc w:val="left"/>
              <w:rPr>
                <w:ins w:id="9499" w:author="Perrine, Martin L. (GSFC-5670)" w:date="2016-09-02T14:40:00Z"/>
                <w:color w:val="000000"/>
                <w:szCs w:val="24"/>
              </w:rPr>
            </w:pPr>
          </w:p>
        </w:tc>
      </w:tr>
    </w:tbl>
    <w:p w14:paraId="10AF5A0D" w14:textId="77777777" w:rsidR="00EC242C" w:rsidRPr="00EC242C" w:rsidRDefault="00EC242C">
      <w:pPr>
        <w:pStyle w:val="ListParagraph"/>
        <w:ind w:left="1080"/>
        <w:jc w:val="left"/>
        <w:rPr>
          <w:ins w:id="9500" w:author="Perrine, Martin L. (GSFC-5670)" w:date="2016-08-31T14:19:00Z"/>
          <w:color w:val="000000"/>
          <w:szCs w:val="24"/>
          <w:rPrChange w:id="9501" w:author="Perrine, Martin L. (GSFC-5670)" w:date="2016-09-02T14:36:00Z">
            <w:rPr>
              <w:ins w:id="9502" w:author="Perrine, Martin L. (GSFC-5670)" w:date="2016-08-31T14:19:00Z"/>
            </w:rPr>
          </w:rPrChange>
        </w:rPr>
        <w:pPrChange w:id="9503" w:author="Perrine, Martin L. (GSFC-5670)" w:date="2016-09-02T14:37:00Z">
          <w:pPr>
            <w:pStyle w:val="Heading3"/>
          </w:pPr>
        </w:pPrChange>
      </w:pPr>
    </w:p>
    <w:p w14:paraId="1AD0A72A" w14:textId="77777777" w:rsidR="00C9508F" w:rsidRPr="00275B52" w:rsidRDefault="00C9508F">
      <w:pPr>
        <w:pStyle w:val="BodyText"/>
        <w:rPr>
          <w:ins w:id="9504" w:author="Perrine, Martin L. (GSFC-5670)" w:date="2016-08-31T14:19:00Z"/>
        </w:rPr>
        <w:pPrChange w:id="9505" w:author="Perrine, Martin L. (GSFC-5670)" w:date="2016-08-31T14:19:00Z">
          <w:pPr>
            <w:pStyle w:val="Heading3"/>
          </w:pPr>
        </w:pPrChange>
      </w:pPr>
    </w:p>
    <w:p w14:paraId="546BEAB4" w14:textId="131E8D55" w:rsidR="00C673AF" w:rsidRDefault="00EC242C" w:rsidP="003127AA">
      <w:pPr>
        <w:pStyle w:val="Heading3"/>
        <w:pPrChange w:id="9506" w:author="Perrine, Martin L. (GSFC-5670)" w:date="2016-09-14T15:03:00Z">
          <w:pPr>
            <w:pStyle w:val="Heading3"/>
          </w:pPr>
        </w:pPrChange>
      </w:pPr>
      <w:bookmarkStart w:id="9507" w:name="_Toc460592895"/>
      <w:ins w:id="9508" w:author="Perrine, Martin L. (GSFC-5670)" w:date="2016-09-02T14:34:00Z">
        <w:r>
          <w:t xml:space="preserve">Security </w:t>
        </w:r>
      </w:ins>
      <w:r w:rsidR="00C673AF">
        <w:t>Configuration Verification Test:</w:t>
      </w:r>
      <w:bookmarkEnd w:id="9507"/>
    </w:p>
    <w:p w14:paraId="4B17DD52" w14:textId="77777777" w:rsidR="00C673AF" w:rsidRDefault="00C673AF" w:rsidP="00C673AF">
      <w:pPr>
        <w:ind w:left="720"/>
        <w:rPr>
          <w:b/>
        </w:rPr>
      </w:pPr>
      <w:r>
        <w:rPr>
          <w:b/>
        </w:rPr>
        <w:t>Purpose:</w:t>
      </w:r>
    </w:p>
    <w:p w14:paraId="6D927C23" w14:textId="36CA0FA5" w:rsidR="00C673AF" w:rsidRDefault="00C673AF" w:rsidP="00C673AF">
      <w:pPr>
        <w:ind w:left="720"/>
      </w:pPr>
      <w:r w:rsidRPr="00D43D5B">
        <w:t xml:space="preserve">Look at various software configurations on the system and verify that they are set to the values required to conform to the </w:t>
      </w:r>
      <w:ins w:id="9509" w:author="Perrine, Martin L. (GSFC-5670)" w:date="2016-09-02T12:00:00Z">
        <w:r w:rsidR="002564D7">
          <w:t xml:space="preserve">system </w:t>
        </w:r>
      </w:ins>
      <w:del w:id="9510" w:author="Perrine, Martin L. (GSFC-5670)" w:date="2016-09-02T11:34:00Z">
        <w:r w:rsidRPr="00D43D5B" w:rsidDel="000F077A">
          <w:delText xml:space="preserve">stated </w:delText>
        </w:r>
      </w:del>
      <w:r w:rsidRPr="00D43D5B">
        <w:t>requirements.</w:t>
      </w:r>
      <w:ins w:id="9511" w:author="Perrine, Martin L. (GSFC-5670)" w:date="2016-09-02T11:36:00Z">
        <w:r w:rsidR="000F077A">
          <w:t xml:space="preserve"> </w:t>
        </w:r>
      </w:ins>
      <w:ins w:id="9512" w:author="Perrine, Martin L. (GSFC-5670)" w:date="2016-09-02T12:00:00Z">
        <w:r w:rsidR="002564D7">
          <w:t xml:space="preserve">The requirements are given below by related sets. </w:t>
        </w:r>
      </w:ins>
      <w:ins w:id="9513" w:author="Perrine, Martin L. (GSFC-5670)" w:date="2016-09-02T11:36:00Z">
        <w:r w:rsidR="000F077A">
          <w:t xml:space="preserve"> Procedures for </w:t>
        </w:r>
      </w:ins>
      <w:ins w:id="9514" w:author="Perrine, Martin L. (GSFC-5670)" w:date="2016-09-02T12:00:00Z">
        <w:r w:rsidR="002564D7">
          <w:t xml:space="preserve">each set of </w:t>
        </w:r>
      </w:ins>
      <w:ins w:id="9515" w:author="Perrine, Martin L. (GSFC-5670)" w:date="2016-09-02T12:01:00Z">
        <w:r w:rsidR="002564D7">
          <w:t>re</w:t>
        </w:r>
      </w:ins>
      <w:ins w:id="9516" w:author="Perrine, Martin L. (GSFC-5670)" w:date="2016-09-02T11:36:00Z">
        <w:r w:rsidR="000F077A">
          <w:t>lated requir</w:t>
        </w:r>
      </w:ins>
      <w:ins w:id="9517" w:author="Perrine, Martin L. (GSFC-5670)" w:date="2016-09-02T11:37:00Z">
        <w:r w:rsidR="000F077A">
          <w:t>e</w:t>
        </w:r>
      </w:ins>
      <w:ins w:id="9518" w:author="Perrine, Martin L. (GSFC-5670)" w:date="2016-09-02T11:36:00Z">
        <w:r w:rsidR="000F077A">
          <w:t>ments are given below with the associated requirements.</w:t>
        </w:r>
      </w:ins>
      <w:ins w:id="9519" w:author="Perrine, Martin L. (GSFC-5670)" w:date="2016-09-02T11:37:00Z">
        <w:r w:rsidR="000F077A">
          <w:t xml:space="preserve"> The requirements are verified by inspecting various system configuration and log files</w:t>
        </w:r>
        <w:r w:rsidR="002564D7">
          <w:t>.</w:t>
        </w:r>
      </w:ins>
      <w:ins w:id="9520" w:author="Perrine, Martin L. (GSFC-5670)" w:date="2016-09-07T09:38:00Z">
        <w:r w:rsidR="00CC3D44">
          <w:t xml:space="preserve"> </w:t>
        </w:r>
      </w:ins>
    </w:p>
    <w:p w14:paraId="27B13364" w14:textId="77777777" w:rsidR="00C673AF" w:rsidRDefault="00C673AF" w:rsidP="00C673AF">
      <w:pPr>
        <w:ind w:left="720"/>
        <w:rPr>
          <w:ins w:id="9521" w:author="Perrine, Martin L. (GSFC-5670)" w:date="2016-09-07T09:37:00Z"/>
        </w:rPr>
      </w:pPr>
    </w:p>
    <w:p w14:paraId="36F67144" w14:textId="06F3171B" w:rsidR="00CC3D44" w:rsidRDefault="00CC3D44" w:rsidP="00C673AF">
      <w:pPr>
        <w:ind w:left="720"/>
      </w:pPr>
      <w:ins w:id="9522" w:author="Perrine, Martin L. (GSFC-5670)" w:date="2016-09-07T09:37:00Z">
        <w:r>
          <w:t xml:space="preserve">Pass/Fail Criteria:  The general pass criteria is that the system demonstrates the required security posture. The DUT fails if it does not </w:t>
        </w:r>
      </w:ins>
      <w:ins w:id="9523" w:author="Perrine, Martin L. (GSFC-5670)" w:date="2016-09-07T09:38:00Z">
        <w:r>
          <w:t>demonstrate the required security posture.</w:t>
        </w:r>
      </w:ins>
    </w:p>
    <w:p w14:paraId="5CCEF6A3" w14:textId="77777777" w:rsidR="003127AA" w:rsidRDefault="003127AA">
      <w:pPr>
        <w:ind w:left="720"/>
        <w:jc w:val="center"/>
        <w:rPr>
          <w:ins w:id="9524" w:author="Perrine, Martin L. (GSFC-5670)" w:date="2016-09-14T15:04:00Z"/>
          <w:b/>
        </w:rPr>
        <w:pPrChange w:id="9525" w:author="Muhammad, Alimayo (GSFC-5660)" w:date="2016-08-08T12:26:00Z">
          <w:pPr>
            <w:ind w:left="720"/>
          </w:pPr>
        </w:pPrChange>
      </w:pPr>
    </w:p>
    <w:tbl>
      <w:tblPr>
        <w:tblW w:w="5760" w:type="dxa"/>
        <w:tblLook w:val="04A0" w:firstRow="1" w:lastRow="0" w:firstColumn="1" w:lastColumn="0" w:noHBand="0" w:noVBand="1"/>
      </w:tblPr>
      <w:tblGrid>
        <w:gridCol w:w="1340"/>
        <w:gridCol w:w="4420"/>
      </w:tblGrid>
      <w:tr w:rsidR="003127AA" w:rsidRPr="003127AA" w14:paraId="1E463578" w14:textId="77777777" w:rsidTr="003127AA">
        <w:trPr>
          <w:trHeight w:val="864"/>
          <w:ins w:id="9526" w:author="Perrine, Martin L. (GSFC-5670)" w:date="2016-09-14T15:04:00Z"/>
        </w:trPr>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EAA97B" w14:textId="77777777" w:rsidR="003127AA" w:rsidRPr="003127AA" w:rsidRDefault="003127AA" w:rsidP="003127AA">
            <w:pPr>
              <w:jc w:val="left"/>
              <w:rPr>
                <w:ins w:id="9527" w:author="Perrine, Martin L. (GSFC-5670)" w:date="2016-09-14T15:04:00Z"/>
                <w:rFonts w:ascii="Calibri" w:hAnsi="Calibri"/>
                <w:color w:val="000000"/>
                <w:sz w:val="22"/>
                <w:szCs w:val="22"/>
              </w:rPr>
            </w:pPr>
            <w:ins w:id="9528" w:author="Perrine, Martin L. (GSFC-5670)" w:date="2016-09-14T15:04:00Z">
              <w:r w:rsidRPr="003127AA">
                <w:rPr>
                  <w:rFonts w:ascii="Calibri" w:hAnsi="Calibri"/>
                  <w:color w:val="000000"/>
                  <w:sz w:val="22"/>
                  <w:szCs w:val="22"/>
                </w:rPr>
                <w:t>NENG-SEC-001</w:t>
              </w:r>
            </w:ins>
          </w:p>
        </w:tc>
        <w:tc>
          <w:tcPr>
            <w:tcW w:w="4420" w:type="dxa"/>
            <w:tcBorders>
              <w:top w:val="single" w:sz="4" w:space="0" w:color="auto"/>
              <w:left w:val="nil"/>
              <w:bottom w:val="single" w:sz="4" w:space="0" w:color="auto"/>
              <w:right w:val="single" w:sz="4" w:space="0" w:color="auto"/>
            </w:tcBorders>
            <w:shd w:val="clear" w:color="auto" w:fill="auto"/>
            <w:vAlign w:val="bottom"/>
            <w:hideMark/>
          </w:tcPr>
          <w:p w14:paraId="1D74A0B6" w14:textId="77777777" w:rsidR="003127AA" w:rsidRPr="003127AA" w:rsidRDefault="003127AA" w:rsidP="003127AA">
            <w:pPr>
              <w:jc w:val="left"/>
              <w:rPr>
                <w:ins w:id="9529" w:author="Perrine, Martin L. (GSFC-5670)" w:date="2016-09-14T15:04:00Z"/>
                <w:rFonts w:ascii="Calibri" w:hAnsi="Calibri"/>
                <w:color w:val="000000"/>
                <w:sz w:val="22"/>
                <w:szCs w:val="22"/>
              </w:rPr>
            </w:pPr>
            <w:ins w:id="9530" w:author="Perrine, Martin L. (GSFC-5670)" w:date="2016-09-14T15:04:00Z">
              <w:r w:rsidRPr="003127AA">
                <w:rPr>
                  <w:rFonts w:ascii="Calibri" w:hAnsi="Calibri"/>
                  <w:color w:val="000000"/>
                  <w:sz w:val="22"/>
                  <w:szCs w:val="22"/>
                </w:rPr>
                <w:t xml:space="preserve">  DAPHNE shall provide audit trail capability in compliance with NPR 2810.1A, Section 4.2, Audit Trail and Accountability Requirements.</w:t>
              </w:r>
            </w:ins>
          </w:p>
        </w:tc>
      </w:tr>
      <w:tr w:rsidR="003127AA" w:rsidRPr="003127AA" w14:paraId="34B70700" w14:textId="77777777" w:rsidTr="003127AA">
        <w:trPr>
          <w:trHeight w:val="1728"/>
          <w:ins w:id="9531"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067DFDC9" w14:textId="77777777" w:rsidR="003127AA" w:rsidRPr="003127AA" w:rsidRDefault="003127AA" w:rsidP="003127AA">
            <w:pPr>
              <w:jc w:val="left"/>
              <w:rPr>
                <w:ins w:id="9532" w:author="Perrine, Martin L. (GSFC-5670)" w:date="2016-09-14T15:04:00Z"/>
                <w:rFonts w:ascii="Calibri" w:hAnsi="Calibri"/>
                <w:color w:val="000000"/>
                <w:sz w:val="22"/>
                <w:szCs w:val="22"/>
              </w:rPr>
            </w:pPr>
            <w:ins w:id="9533" w:author="Perrine, Martin L. (GSFC-5670)" w:date="2016-09-14T15:04:00Z">
              <w:r w:rsidRPr="003127AA">
                <w:rPr>
                  <w:rFonts w:ascii="Calibri" w:hAnsi="Calibri"/>
                  <w:color w:val="000000"/>
                  <w:sz w:val="22"/>
                  <w:szCs w:val="22"/>
                </w:rPr>
                <w:lastRenderedPageBreak/>
                <w:t>NENG-SEC-002</w:t>
              </w:r>
            </w:ins>
          </w:p>
        </w:tc>
        <w:tc>
          <w:tcPr>
            <w:tcW w:w="4420" w:type="dxa"/>
            <w:tcBorders>
              <w:top w:val="nil"/>
              <w:left w:val="nil"/>
              <w:bottom w:val="single" w:sz="4" w:space="0" w:color="auto"/>
              <w:right w:val="single" w:sz="4" w:space="0" w:color="auto"/>
            </w:tcBorders>
            <w:shd w:val="clear" w:color="auto" w:fill="auto"/>
            <w:vAlign w:val="bottom"/>
            <w:hideMark/>
          </w:tcPr>
          <w:p w14:paraId="2A7DBC8C" w14:textId="77777777" w:rsidR="003127AA" w:rsidRPr="003127AA" w:rsidRDefault="003127AA" w:rsidP="003127AA">
            <w:pPr>
              <w:jc w:val="left"/>
              <w:rPr>
                <w:ins w:id="9534" w:author="Perrine, Martin L. (GSFC-5670)" w:date="2016-09-14T15:04:00Z"/>
                <w:rFonts w:ascii="Calibri" w:hAnsi="Calibri"/>
                <w:color w:val="000000"/>
                <w:sz w:val="22"/>
                <w:szCs w:val="22"/>
              </w:rPr>
            </w:pPr>
            <w:ins w:id="9535" w:author="Perrine, Martin L. (GSFC-5670)" w:date="2016-09-14T15:04:00Z">
              <w:r w:rsidRPr="003127AA">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w:t>
              </w:r>
            </w:ins>
          </w:p>
        </w:tc>
      </w:tr>
      <w:tr w:rsidR="003127AA" w:rsidRPr="003127AA" w14:paraId="5B9641B2" w14:textId="77777777" w:rsidTr="003127AA">
        <w:trPr>
          <w:trHeight w:val="1728"/>
          <w:ins w:id="9536"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6C94510E" w14:textId="77777777" w:rsidR="003127AA" w:rsidRPr="003127AA" w:rsidRDefault="003127AA" w:rsidP="003127AA">
            <w:pPr>
              <w:jc w:val="left"/>
              <w:rPr>
                <w:ins w:id="9537" w:author="Perrine, Martin L. (GSFC-5670)" w:date="2016-09-14T15:04:00Z"/>
                <w:rFonts w:ascii="Calibri" w:hAnsi="Calibri"/>
                <w:color w:val="000000"/>
                <w:sz w:val="22"/>
                <w:szCs w:val="22"/>
              </w:rPr>
            </w:pPr>
            <w:ins w:id="9538" w:author="Perrine, Martin L. (GSFC-5670)" w:date="2016-09-14T15:04:00Z">
              <w:r w:rsidRPr="003127AA">
                <w:rPr>
                  <w:rFonts w:ascii="Calibri" w:hAnsi="Calibri"/>
                  <w:color w:val="000000"/>
                  <w:sz w:val="22"/>
                  <w:szCs w:val="22"/>
                </w:rPr>
                <w:t>NENG-SEC-003</w:t>
              </w:r>
            </w:ins>
          </w:p>
        </w:tc>
        <w:tc>
          <w:tcPr>
            <w:tcW w:w="4420" w:type="dxa"/>
            <w:tcBorders>
              <w:top w:val="nil"/>
              <w:left w:val="nil"/>
              <w:bottom w:val="single" w:sz="4" w:space="0" w:color="auto"/>
              <w:right w:val="single" w:sz="4" w:space="0" w:color="auto"/>
            </w:tcBorders>
            <w:shd w:val="clear" w:color="auto" w:fill="auto"/>
            <w:vAlign w:val="bottom"/>
            <w:hideMark/>
          </w:tcPr>
          <w:p w14:paraId="10F67FEC" w14:textId="77777777" w:rsidR="003127AA" w:rsidRPr="003127AA" w:rsidRDefault="003127AA" w:rsidP="003127AA">
            <w:pPr>
              <w:jc w:val="left"/>
              <w:rPr>
                <w:ins w:id="9539" w:author="Perrine, Martin L. (GSFC-5670)" w:date="2016-09-14T15:04:00Z"/>
                <w:rFonts w:ascii="Calibri" w:hAnsi="Calibri"/>
                <w:color w:val="000000"/>
                <w:sz w:val="22"/>
                <w:szCs w:val="22"/>
              </w:rPr>
            </w:pPr>
            <w:ins w:id="9540" w:author="Perrine, Martin L. (GSFC-5670)" w:date="2016-09-14T15:04:00Z">
              <w:r w:rsidRPr="003127AA">
                <w:rPr>
                  <w:rFonts w:ascii="Calibri" w:hAnsi="Calibri"/>
                  <w:color w:val="000000"/>
                  <w:sz w:val="22"/>
                  <w:szCs w:val="22"/>
                </w:rPr>
                <w:t xml:space="preserve">  DAPHNE shall adhere to the security requirements specified in the 700-DOC-029, NASA Integrated Services Network (NISN) Internet Protocol Operational Network (</w:t>
              </w:r>
              <w:proofErr w:type="spellStart"/>
              <w:r w:rsidRPr="003127AA">
                <w:rPr>
                  <w:rFonts w:ascii="Calibri" w:hAnsi="Calibri"/>
                  <w:color w:val="000000"/>
                  <w:sz w:val="22"/>
                  <w:szCs w:val="22"/>
                </w:rPr>
                <w:t>IONet</w:t>
              </w:r>
              <w:proofErr w:type="spellEnd"/>
              <w:r w:rsidRPr="003127AA">
                <w:rPr>
                  <w:rFonts w:ascii="Calibri" w:hAnsi="Calibri"/>
                  <w:color w:val="000000"/>
                  <w:sz w:val="22"/>
                  <w:szCs w:val="22"/>
                </w:rPr>
                <w:t xml:space="preserve">) Security Policy, Section 3 </w:t>
              </w:r>
              <w:proofErr w:type="spellStart"/>
              <w:r w:rsidRPr="003127AA">
                <w:rPr>
                  <w:rFonts w:ascii="Calibri" w:hAnsi="Calibri"/>
                  <w:color w:val="000000"/>
                  <w:sz w:val="22"/>
                  <w:szCs w:val="22"/>
                </w:rPr>
                <w:t>IONet</w:t>
              </w:r>
              <w:proofErr w:type="spellEnd"/>
              <w:r w:rsidRPr="003127AA">
                <w:rPr>
                  <w:rFonts w:ascii="Calibri" w:hAnsi="Calibri"/>
                  <w:color w:val="000000"/>
                  <w:sz w:val="22"/>
                  <w:szCs w:val="22"/>
                </w:rPr>
                <w:t xml:space="preserve"> Policies and Security Requirements.</w:t>
              </w:r>
            </w:ins>
          </w:p>
        </w:tc>
      </w:tr>
      <w:tr w:rsidR="003127AA" w:rsidRPr="003127AA" w14:paraId="5B10D527" w14:textId="77777777" w:rsidTr="003127AA">
        <w:trPr>
          <w:trHeight w:val="2016"/>
          <w:ins w:id="9541"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E633603" w14:textId="77777777" w:rsidR="003127AA" w:rsidRPr="003127AA" w:rsidRDefault="003127AA" w:rsidP="003127AA">
            <w:pPr>
              <w:jc w:val="left"/>
              <w:rPr>
                <w:ins w:id="9542" w:author="Perrine, Martin L. (GSFC-5670)" w:date="2016-09-14T15:04:00Z"/>
                <w:rFonts w:ascii="Calibri" w:hAnsi="Calibri"/>
                <w:color w:val="000000"/>
                <w:sz w:val="22"/>
                <w:szCs w:val="22"/>
              </w:rPr>
            </w:pPr>
            <w:ins w:id="9543" w:author="Perrine, Martin L. (GSFC-5670)" w:date="2016-09-14T15:04:00Z">
              <w:r w:rsidRPr="003127AA">
                <w:rPr>
                  <w:rFonts w:ascii="Calibri" w:hAnsi="Calibri"/>
                  <w:color w:val="000000"/>
                  <w:sz w:val="22"/>
                  <w:szCs w:val="22"/>
                </w:rPr>
                <w:t>NENG-SEC-004</w:t>
              </w:r>
            </w:ins>
          </w:p>
        </w:tc>
        <w:tc>
          <w:tcPr>
            <w:tcW w:w="4420" w:type="dxa"/>
            <w:tcBorders>
              <w:top w:val="nil"/>
              <w:left w:val="nil"/>
              <w:bottom w:val="single" w:sz="4" w:space="0" w:color="auto"/>
              <w:right w:val="single" w:sz="4" w:space="0" w:color="auto"/>
            </w:tcBorders>
            <w:shd w:val="clear" w:color="auto" w:fill="auto"/>
            <w:vAlign w:val="bottom"/>
            <w:hideMark/>
          </w:tcPr>
          <w:p w14:paraId="2F1BDD98" w14:textId="77777777" w:rsidR="003127AA" w:rsidRPr="003127AA" w:rsidRDefault="003127AA" w:rsidP="003127AA">
            <w:pPr>
              <w:jc w:val="left"/>
              <w:rPr>
                <w:ins w:id="9544" w:author="Perrine, Martin L. (GSFC-5670)" w:date="2016-09-14T15:04:00Z"/>
                <w:rFonts w:ascii="Calibri" w:hAnsi="Calibri"/>
                <w:color w:val="000000"/>
                <w:sz w:val="22"/>
                <w:szCs w:val="22"/>
              </w:rPr>
            </w:pPr>
            <w:ins w:id="9545" w:author="Perrine, Martin L. (GSFC-5670)" w:date="2016-09-14T15:04:00Z">
              <w:r w:rsidRPr="003127AA">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r>
      <w:tr w:rsidR="003127AA" w:rsidRPr="003127AA" w14:paraId="5A8F1D52" w14:textId="77777777" w:rsidTr="003127AA">
        <w:trPr>
          <w:trHeight w:val="1440"/>
          <w:ins w:id="9546"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FCE1734" w14:textId="77777777" w:rsidR="003127AA" w:rsidRPr="003127AA" w:rsidRDefault="003127AA" w:rsidP="003127AA">
            <w:pPr>
              <w:jc w:val="left"/>
              <w:rPr>
                <w:ins w:id="9547" w:author="Perrine, Martin L. (GSFC-5670)" w:date="2016-09-14T15:04:00Z"/>
                <w:rFonts w:ascii="Calibri" w:hAnsi="Calibri"/>
                <w:color w:val="000000"/>
                <w:sz w:val="22"/>
                <w:szCs w:val="22"/>
              </w:rPr>
            </w:pPr>
            <w:ins w:id="9548" w:author="Perrine, Martin L. (GSFC-5670)" w:date="2016-09-14T15:04:00Z">
              <w:r w:rsidRPr="003127AA">
                <w:rPr>
                  <w:rFonts w:ascii="Calibri" w:hAnsi="Calibri"/>
                  <w:color w:val="000000"/>
                  <w:sz w:val="22"/>
                  <w:szCs w:val="22"/>
                </w:rPr>
                <w:t>NENG-SEC-005</w:t>
              </w:r>
            </w:ins>
          </w:p>
        </w:tc>
        <w:tc>
          <w:tcPr>
            <w:tcW w:w="4420" w:type="dxa"/>
            <w:tcBorders>
              <w:top w:val="nil"/>
              <w:left w:val="nil"/>
              <w:bottom w:val="single" w:sz="4" w:space="0" w:color="auto"/>
              <w:right w:val="single" w:sz="4" w:space="0" w:color="auto"/>
            </w:tcBorders>
            <w:shd w:val="clear" w:color="auto" w:fill="auto"/>
            <w:vAlign w:val="bottom"/>
            <w:hideMark/>
          </w:tcPr>
          <w:p w14:paraId="105CFE29" w14:textId="77777777" w:rsidR="003127AA" w:rsidRPr="003127AA" w:rsidRDefault="003127AA" w:rsidP="003127AA">
            <w:pPr>
              <w:jc w:val="left"/>
              <w:rPr>
                <w:ins w:id="9549" w:author="Perrine, Martin L. (GSFC-5670)" w:date="2016-09-14T15:04:00Z"/>
                <w:rFonts w:ascii="Calibri" w:hAnsi="Calibri"/>
                <w:color w:val="000000"/>
                <w:sz w:val="22"/>
                <w:szCs w:val="22"/>
              </w:rPr>
            </w:pPr>
            <w:ins w:id="9550" w:author="Perrine, Martin L. (GSFC-5670)" w:date="2016-09-14T15:04:00Z">
              <w:r w:rsidRPr="003127AA">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Information Systems and Organizations. </w:t>
              </w:r>
            </w:ins>
          </w:p>
        </w:tc>
      </w:tr>
      <w:tr w:rsidR="003127AA" w:rsidRPr="003127AA" w14:paraId="38D3A89E" w14:textId="77777777" w:rsidTr="003127AA">
        <w:trPr>
          <w:trHeight w:val="576"/>
          <w:ins w:id="9551"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3F64B5FF" w14:textId="77777777" w:rsidR="003127AA" w:rsidRPr="003127AA" w:rsidRDefault="003127AA" w:rsidP="003127AA">
            <w:pPr>
              <w:jc w:val="left"/>
              <w:rPr>
                <w:ins w:id="9552" w:author="Perrine, Martin L. (GSFC-5670)" w:date="2016-09-14T15:04:00Z"/>
                <w:rFonts w:ascii="Calibri" w:hAnsi="Calibri"/>
                <w:color w:val="000000"/>
                <w:sz w:val="22"/>
                <w:szCs w:val="22"/>
              </w:rPr>
            </w:pPr>
            <w:ins w:id="9553" w:author="Perrine, Martin L. (GSFC-5670)" w:date="2016-09-14T15:04:00Z">
              <w:r w:rsidRPr="003127AA">
                <w:rPr>
                  <w:rFonts w:ascii="Calibri" w:hAnsi="Calibri"/>
                  <w:color w:val="000000"/>
                  <w:sz w:val="22"/>
                  <w:szCs w:val="22"/>
                </w:rPr>
                <w:t>NENG-SEC-006</w:t>
              </w:r>
            </w:ins>
          </w:p>
        </w:tc>
        <w:tc>
          <w:tcPr>
            <w:tcW w:w="4420" w:type="dxa"/>
            <w:tcBorders>
              <w:top w:val="nil"/>
              <w:left w:val="nil"/>
              <w:bottom w:val="single" w:sz="4" w:space="0" w:color="auto"/>
              <w:right w:val="single" w:sz="4" w:space="0" w:color="auto"/>
            </w:tcBorders>
            <w:shd w:val="clear" w:color="auto" w:fill="auto"/>
            <w:vAlign w:val="bottom"/>
            <w:hideMark/>
          </w:tcPr>
          <w:p w14:paraId="15A6BDFF" w14:textId="77777777" w:rsidR="003127AA" w:rsidRPr="003127AA" w:rsidRDefault="003127AA" w:rsidP="003127AA">
            <w:pPr>
              <w:jc w:val="left"/>
              <w:rPr>
                <w:ins w:id="9554" w:author="Perrine, Martin L. (GSFC-5670)" w:date="2016-09-14T15:04:00Z"/>
                <w:rFonts w:ascii="Calibri" w:hAnsi="Calibri"/>
                <w:color w:val="000000"/>
                <w:sz w:val="22"/>
                <w:szCs w:val="22"/>
              </w:rPr>
            </w:pPr>
            <w:ins w:id="9555" w:author="Perrine, Martin L. (GSFC-5670)" w:date="2016-09-14T15:04:00Z">
              <w:r w:rsidRPr="003127AA">
                <w:rPr>
                  <w:rFonts w:ascii="Calibri" w:hAnsi="Calibri"/>
                  <w:color w:val="000000"/>
                  <w:sz w:val="22"/>
                  <w:szCs w:val="22"/>
                </w:rPr>
                <w:t xml:space="preserve">  DAPHNE shall implement authentication for data transfer services invoked by external users.  </w:t>
              </w:r>
            </w:ins>
          </w:p>
        </w:tc>
      </w:tr>
      <w:tr w:rsidR="003127AA" w:rsidRPr="003127AA" w14:paraId="0CB2AD5D" w14:textId="77777777" w:rsidTr="003127AA">
        <w:trPr>
          <w:trHeight w:val="864"/>
          <w:ins w:id="9556"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AF88C18" w14:textId="77777777" w:rsidR="003127AA" w:rsidRPr="003127AA" w:rsidRDefault="003127AA" w:rsidP="003127AA">
            <w:pPr>
              <w:jc w:val="left"/>
              <w:rPr>
                <w:ins w:id="9557" w:author="Perrine, Martin L. (GSFC-5670)" w:date="2016-09-14T15:04:00Z"/>
                <w:rFonts w:ascii="Calibri" w:hAnsi="Calibri"/>
                <w:color w:val="000000"/>
                <w:sz w:val="22"/>
                <w:szCs w:val="22"/>
              </w:rPr>
            </w:pPr>
            <w:ins w:id="9558" w:author="Perrine, Martin L. (GSFC-5670)" w:date="2016-09-14T15:04:00Z">
              <w:r w:rsidRPr="003127AA">
                <w:rPr>
                  <w:rFonts w:ascii="Calibri" w:hAnsi="Calibri"/>
                  <w:color w:val="000000"/>
                  <w:sz w:val="22"/>
                  <w:szCs w:val="22"/>
                </w:rPr>
                <w:t>NENG-SEC-007</w:t>
              </w:r>
            </w:ins>
          </w:p>
        </w:tc>
        <w:tc>
          <w:tcPr>
            <w:tcW w:w="4420" w:type="dxa"/>
            <w:tcBorders>
              <w:top w:val="nil"/>
              <w:left w:val="nil"/>
              <w:bottom w:val="single" w:sz="4" w:space="0" w:color="auto"/>
              <w:right w:val="single" w:sz="4" w:space="0" w:color="auto"/>
            </w:tcBorders>
            <w:shd w:val="clear" w:color="auto" w:fill="auto"/>
            <w:vAlign w:val="bottom"/>
            <w:hideMark/>
          </w:tcPr>
          <w:p w14:paraId="1C232E44" w14:textId="77777777" w:rsidR="003127AA" w:rsidRPr="003127AA" w:rsidRDefault="003127AA" w:rsidP="003127AA">
            <w:pPr>
              <w:jc w:val="left"/>
              <w:rPr>
                <w:ins w:id="9559" w:author="Perrine, Martin L. (GSFC-5670)" w:date="2016-09-14T15:04:00Z"/>
                <w:rFonts w:ascii="Calibri" w:hAnsi="Calibri"/>
                <w:color w:val="000000"/>
                <w:sz w:val="22"/>
                <w:szCs w:val="22"/>
              </w:rPr>
            </w:pPr>
            <w:ins w:id="9560" w:author="Perrine, Martin L. (GSFC-5670)" w:date="2016-09-14T15:04:00Z">
              <w:r w:rsidRPr="003127AA">
                <w:rPr>
                  <w:rFonts w:ascii="Calibri" w:hAnsi="Calibri"/>
                  <w:color w:val="000000"/>
                  <w:sz w:val="22"/>
                  <w:szCs w:val="22"/>
                </w:rPr>
                <w:t xml:space="preserve">  DAPHNE shall support identification and authentication of network devices prior to connection </w:t>
              </w:r>
            </w:ins>
          </w:p>
        </w:tc>
      </w:tr>
      <w:tr w:rsidR="003127AA" w:rsidRPr="003127AA" w14:paraId="26586269" w14:textId="77777777" w:rsidTr="003127AA">
        <w:trPr>
          <w:trHeight w:val="576"/>
          <w:ins w:id="9561"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3DB18747" w14:textId="77777777" w:rsidR="003127AA" w:rsidRPr="003127AA" w:rsidRDefault="003127AA" w:rsidP="003127AA">
            <w:pPr>
              <w:jc w:val="left"/>
              <w:rPr>
                <w:ins w:id="9562" w:author="Perrine, Martin L. (GSFC-5670)" w:date="2016-09-14T15:04:00Z"/>
                <w:rFonts w:ascii="Calibri" w:hAnsi="Calibri"/>
                <w:color w:val="000000"/>
                <w:sz w:val="22"/>
                <w:szCs w:val="22"/>
              </w:rPr>
            </w:pPr>
            <w:ins w:id="9563" w:author="Perrine, Martin L. (GSFC-5670)" w:date="2016-09-14T15:04:00Z">
              <w:r w:rsidRPr="003127AA">
                <w:rPr>
                  <w:rFonts w:ascii="Calibri" w:hAnsi="Calibri"/>
                  <w:color w:val="000000"/>
                  <w:sz w:val="22"/>
                  <w:szCs w:val="22"/>
                </w:rPr>
                <w:t>NENG-SEC-009</w:t>
              </w:r>
            </w:ins>
          </w:p>
        </w:tc>
        <w:tc>
          <w:tcPr>
            <w:tcW w:w="4420" w:type="dxa"/>
            <w:tcBorders>
              <w:top w:val="nil"/>
              <w:left w:val="nil"/>
              <w:bottom w:val="single" w:sz="4" w:space="0" w:color="auto"/>
              <w:right w:val="single" w:sz="4" w:space="0" w:color="auto"/>
            </w:tcBorders>
            <w:shd w:val="clear" w:color="auto" w:fill="auto"/>
            <w:vAlign w:val="bottom"/>
            <w:hideMark/>
          </w:tcPr>
          <w:p w14:paraId="5E9F7500" w14:textId="77777777" w:rsidR="003127AA" w:rsidRPr="003127AA" w:rsidRDefault="003127AA" w:rsidP="003127AA">
            <w:pPr>
              <w:jc w:val="left"/>
              <w:rPr>
                <w:ins w:id="9564" w:author="Perrine, Martin L. (GSFC-5670)" w:date="2016-09-14T15:04:00Z"/>
                <w:rFonts w:ascii="Calibri" w:hAnsi="Calibri"/>
                <w:color w:val="000000"/>
                <w:sz w:val="22"/>
                <w:szCs w:val="22"/>
              </w:rPr>
            </w:pPr>
            <w:ins w:id="9565" w:author="Perrine, Martin L. (GSFC-5670)" w:date="2016-09-14T15:04:00Z">
              <w:r w:rsidRPr="003127AA">
                <w:rPr>
                  <w:rFonts w:ascii="Calibri" w:hAnsi="Calibri"/>
                  <w:color w:val="000000"/>
                  <w:sz w:val="22"/>
                  <w:szCs w:val="22"/>
                </w:rPr>
                <w:t xml:space="preserve">  DAPHNE shall support peer entity authentication structures.  </w:t>
              </w:r>
            </w:ins>
          </w:p>
        </w:tc>
      </w:tr>
      <w:tr w:rsidR="003127AA" w:rsidRPr="003127AA" w14:paraId="5D2F9E47" w14:textId="77777777" w:rsidTr="003127AA">
        <w:trPr>
          <w:trHeight w:val="1440"/>
          <w:ins w:id="9566"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27C40EB8" w14:textId="77777777" w:rsidR="003127AA" w:rsidRPr="003127AA" w:rsidRDefault="003127AA" w:rsidP="003127AA">
            <w:pPr>
              <w:jc w:val="left"/>
              <w:rPr>
                <w:ins w:id="9567" w:author="Perrine, Martin L. (GSFC-5670)" w:date="2016-09-14T15:04:00Z"/>
                <w:rFonts w:ascii="Calibri" w:hAnsi="Calibri"/>
                <w:color w:val="000000"/>
                <w:sz w:val="22"/>
                <w:szCs w:val="22"/>
              </w:rPr>
            </w:pPr>
            <w:ins w:id="9568" w:author="Perrine, Martin L. (GSFC-5670)" w:date="2016-09-14T15:04:00Z">
              <w:r w:rsidRPr="003127AA">
                <w:rPr>
                  <w:rFonts w:ascii="Calibri" w:hAnsi="Calibri"/>
                  <w:color w:val="000000"/>
                  <w:sz w:val="22"/>
                  <w:szCs w:val="22"/>
                </w:rPr>
                <w:t>NENG-SEC-010</w:t>
              </w:r>
            </w:ins>
          </w:p>
        </w:tc>
        <w:tc>
          <w:tcPr>
            <w:tcW w:w="4420" w:type="dxa"/>
            <w:tcBorders>
              <w:top w:val="nil"/>
              <w:left w:val="nil"/>
              <w:bottom w:val="single" w:sz="4" w:space="0" w:color="auto"/>
              <w:right w:val="single" w:sz="4" w:space="0" w:color="auto"/>
            </w:tcBorders>
            <w:shd w:val="clear" w:color="auto" w:fill="auto"/>
            <w:vAlign w:val="bottom"/>
            <w:hideMark/>
          </w:tcPr>
          <w:p w14:paraId="277561A4" w14:textId="77777777" w:rsidR="003127AA" w:rsidRPr="003127AA" w:rsidRDefault="003127AA" w:rsidP="003127AA">
            <w:pPr>
              <w:jc w:val="left"/>
              <w:rPr>
                <w:ins w:id="9569" w:author="Perrine, Martin L. (GSFC-5670)" w:date="2016-09-14T15:04:00Z"/>
                <w:rFonts w:ascii="Calibri" w:hAnsi="Calibri"/>
                <w:color w:val="000000"/>
                <w:sz w:val="22"/>
                <w:szCs w:val="22"/>
              </w:rPr>
            </w:pPr>
            <w:ins w:id="9570" w:author="Perrine, Martin L. (GSFC-5670)" w:date="2016-09-14T15:04:00Z">
              <w:r w:rsidRPr="003127AA">
                <w:rPr>
                  <w:rFonts w:ascii="Calibri" w:hAnsi="Calibri"/>
                  <w:color w:val="000000"/>
                  <w:sz w:val="22"/>
                  <w:szCs w:val="22"/>
                </w:rPr>
                <w:t>DAPHNE shall provide access enforcement mechanisms such as Access Control Lists to control access between users and/or processes acting on behalf of users on interconnected systems.</w:t>
              </w:r>
            </w:ins>
          </w:p>
        </w:tc>
      </w:tr>
      <w:tr w:rsidR="003127AA" w:rsidRPr="003127AA" w14:paraId="492566D7" w14:textId="77777777" w:rsidTr="003127AA">
        <w:trPr>
          <w:trHeight w:val="576"/>
          <w:ins w:id="9571"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06D7F17F" w14:textId="77777777" w:rsidR="003127AA" w:rsidRPr="003127AA" w:rsidRDefault="003127AA" w:rsidP="003127AA">
            <w:pPr>
              <w:jc w:val="left"/>
              <w:rPr>
                <w:ins w:id="9572" w:author="Perrine, Martin L. (GSFC-5670)" w:date="2016-09-14T15:04:00Z"/>
                <w:rFonts w:ascii="Calibri" w:hAnsi="Calibri"/>
                <w:color w:val="000000"/>
                <w:sz w:val="22"/>
                <w:szCs w:val="22"/>
              </w:rPr>
            </w:pPr>
            <w:ins w:id="9573" w:author="Perrine, Martin L. (GSFC-5670)" w:date="2016-09-14T15:04:00Z">
              <w:r w:rsidRPr="003127AA">
                <w:rPr>
                  <w:rFonts w:ascii="Calibri" w:hAnsi="Calibri"/>
                  <w:color w:val="000000"/>
                  <w:sz w:val="22"/>
                  <w:szCs w:val="22"/>
                </w:rPr>
                <w:t>NENG-SEC-011</w:t>
              </w:r>
            </w:ins>
          </w:p>
        </w:tc>
        <w:tc>
          <w:tcPr>
            <w:tcW w:w="4420" w:type="dxa"/>
            <w:tcBorders>
              <w:top w:val="nil"/>
              <w:left w:val="nil"/>
              <w:bottom w:val="single" w:sz="4" w:space="0" w:color="auto"/>
              <w:right w:val="single" w:sz="4" w:space="0" w:color="auto"/>
            </w:tcBorders>
            <w:shd w:val="clear" w:color="auto" w:fill="auto"/>
            <w:vAlign w:val="bottom"/>
            <w:hideMark/>
          </w:tcPr>
          <w:p w14:paraId="2558579A" w14:textId="77777777" w:rsidR="003127AA" w:rsidRPr="003127AA" w:rsidRDefault="003127AA" w:rsidP="003127AA">
            <w:pPr>
              <w:jc w:val="left"/>
              <w:rPr>
                <w:ins w:id="9574" w:author="Perrine, Martin L. (GSFC-5670)" w:date="2016-09-14T15:04:00Z"/>
                <w:rFonts w:ascii="Calibri" w:hAnsi="Calibri"/>
                <w:color w:val="000000"/>
                <w:sz w:val="22"/>
                <w:szCs w:val="22"/>
              </w:rPr>
            </w:pPr>
            <w:ins w:id="9575" w:author="Perrine, Martin L. (GSFC-5670)" w:date="2016-09-14T15:04:00Z">
              <w:r w:rsidRPr="003127AA">
                <w:rPr>
                  <w:rFonts w:ascii="Calibri" w:hAnsi="Calibri"/>
                  <w:color w:val="000000"/>
                  <w:sz w:val="22"/>
                  <w:szCs w:val="22"/>
                </w:rPr>
                <w:t xml:space="preserve">  DAPHNE shall provide a system logging function to log user access and authentication.</w:t>
              </w:r>
            </w:ins>
          </w:p>
        </w:tc>
      </w:tr>
      <w:tr w:rsidR="003127AA" w:rsidRPr="003127AA" w14:paraId="6A6703AC" w14:textId="77777777" w:rsidTr="003127AA">
        <w:trPr>
          <w:trHeight w:val="576"/>
          <w:ins w:id="9576" w:author="Perrine, Martin L. (GSFC-5670)" w:date="2016-09-14T15:04:00Z"/>
        </w:trPr>
        <w:tc>
          <w:tcPr>
            <w:tcW w:w="1340" w:type="dxa"/>
            <w:tcBorders>
              <w:top w:val="nil"/>
              <w:left w:val="single" w:sz="4" w:space="0" w:color="auto"/>
              <w:bottom w:val="single" w:sz="4" w:space="0" w:color="auto"/>
              <w:right w:val="single" w:sz="4" w:space="0" w:color="auto"/>
            </w:tcBorders>
            <w:shd w:val="clear" w:color="auto" w:fill="auto"/>
            <w:vAlign w:val="bottom"/>
            <w:hideMark/>
          </w:tcPr>
          <w:p w14:paraId="3AE73347" w14:textId="77777777" w:rsidR="003127AA" w:rsidRPr="003127AA" w:rsidRDefault="003127AA" w:rsidP="003127AA">
            <w:pPr>
              <w:jc w:val="left"/>
              <w:rPr>
                <w:ins w:id="9577" w:author="Perrine, Martin L. (GSFC-5670)" w:date="2016-09-14T15:04:00Z"/>
                <w:rFonts w:ascii="Calibri" w:hAnsi="Calibri"/>
                <w:color w:val="000000"/>
                <w:sz w:val="22"/>
                <w:szCs w:val="22"/>
              </w:rPr>
            </w:pPr>
            <w:ins w:id="9578" w:author="Perrine, Martin L. (GSFC-5670)" w:date="2016-09-14T15:04:00Z">
              <w:r w:rsidRPr="003127AA">
                <w:rPr>
                  <w:rFonts w:ascii="Calibri" w:hAnsi="Calibri"/>
                  <w:color w:val="000000"/>
                  <w:sz w:val="22"/>
                  <w:szCs w:val="22"/>
                </w:rPr>
                <w:t>NENG-SEC-012</w:t>
              </w:r>
            </w:ins>
          </w:p>
        </w:tc>
        <w:tc>
          <w:tcPr>
            <w:tcW w:w="4420" w:type="dxa"/>
            <w:tcBorders>
              <w:top w:val="nil"/>
              <w:left w:val="nil"/>
              <w:bottom w:val="single" w:sz="4" w:space="0" w:color="auto"/>
              <w:right w:val="single" w:sz="4" w:space="0" w:color="auto"/>
            </w:tcBorders>
            <w:shd w:val="clear" w:color="auto" w:fill="auto"/>
            <w:vAlign w:val="bottom"/>
            <w:hideMark/>
          </w:tcPr>
          <w:p w14:paraId="52A6F738" w14:textId="77777777" w:rsidR="003127AA" w:rsidRPr="003127AA" w:rsidRDefault="003127AA" w:rsidP="003127AA">
            <w:pPr>
              <w:jc w:val="left"/>
              <w:rPr>
                <w:ins w:id="9579" w:author="Perrine, Martin L. (GSFC-5670)" w:date="2016-09-14T15:04:00Z"/>
                <w:rFonts w:ascii="Calibri" w:hAnsi="Calibri"/>
                <w:color w:val="000000"/>
                <w:sz w:val="22"/>
                <w:szCs w:val="22"/>
              </w:rPr>
            </w:pPr>
            <w:ins w:id="9580" w:author="Perrine, Martin L. (GSFC-5670)" w:date="2016-09-14T15:04:00Z">
              <w:r w:rsidRPr="003127AA">
                <w:rPr>
                  <w:rFonts w:ascii="Calibri" w:hAnsi="Calibri"/>
                  <w:color w:val="000000"/>
                  <w:sz w:val="22"/>
                  <w:szCs w:val="22"/>
                </w:rPr>
                <w:t xml:space="preserve">  DAPHNE shall provide a system logging function to log configuration modifications. </w:t>
              </w:r>
            </w:ins>
          </w:p>
        </w:tc>
      </w:tr>
    </w:tbl>
    <w:p w14:paraId="0D04BFA5" w14:textId="77777777" w:rsidR="003127AA" w:rsidRDefault="003127AA">
      <w:pPr>
        <w:ind w:left="720"/>
        <w:jc w:val="center"/>
        <w:rPr>
          <w:ins w:id="9581" w:author="Perrine, Martin L. (GSFC-5670)" w:date="2016-09-14T15:04:00Z"/>
          <w:b/>
        </w:rPr>
        <w:pPrChange w:id="9582" w:author="Muhammad, Alimayo (GSFC-5660)" w:date="2016-08-08T12:26:00Z">
          <w:pPr>
            <w:ind w:left="720"/>
          </w:pPr>
        </w:pPrChange>
      </w:pPr>
    </w:p>
    <w:p w14:paraId="0A38CE79" w14:textId="77777777" w:rsidR="003127AA" w:rsidRDefault="003127AA">
      <w:pPr>
        <w:ind w:left="720"/>
        <w:jc w:val="center"/>
        <w:rPr>
          <w:ins w:id="9583" w:author="Perrine, Martin L. (GSFC-5670)" w:date="2016-09-14T15:04:00Z"/>
          <w:b/>
        </w:rPr>
        <w:pPrChange w:id="9584" w:author="Muhammad, Alimayo (GSFC-5660)" w:date="2016-08-08T12:26:00Z">
          <w:pPr>
            <w:ind w:left="720"/>
          </w:pPr>
        </w:pPrChange>
      </w:pPr>
    </w:p>
    <w:p w14:paraId="540D53BA" w14:textId="657DF5E8" w:rsidR="00C673AF" w:rsidRPr="000519EC" w:rsidDel="000F077A" w:rsidRDefault="00C673AF" w:rsidP="00C673AF">
      <w:pPr>
        <w:ind w:left="720"/>
        <w:rPr>
          <w:del w:id="9585" w:author="Perrine, Martin L. (GSFC-5670)" w:date="2016-09-02T11:34:00Z"/>
          <w:b/>
        </w:rPr>
      </w:pPr>
      <w:del w:id="9586" w:author="Perrine, Martin L. (GSFC-5670)" w:date="2016-09-02T11:34:00Z">
        <w:r w:rsidDel="000F077A">
          <w:rPr>
            <w:b/>
          </w:rPr>
          <w:delText>Images and/ or Drawings</w:delText>
        </w:r>
        <w:r w:rsidRPr="000519EC" w:rsidDel="000F077A">
          <w:rPr>
            <w:b/>
          </w:rPr>
          <w:delText>:</w:delText>
        </w:r>
      </w:del>
    </w:p>
    <w:p w14:paraId="1E51DC97" w14:textId="40EF5556" w:rsidR="00C673AF" w:rsidDel="00EC242C" w:rsidRDefault="00C673AF" w:rsidP="00C673AF">
      <w:pPr>
        <w:ind w:left="720"/>
        <w:rPr>
          <w:del w:id="9587" w:author="Perrine, Martin L. (GSFC-5670)" w:date="2016-09-02T14:42:00Z"/>
        </w:rPr>
      </w:pPr>
    </w:p>
    <w:p w14:paraId="45885469" w14:textId="4EBD8A73" w:rsidR="00C673AF" w:rsidRPr="00D43D5B" w:rsidDel="0047096C" w:rsidRDefault="00C673AF" w:rsidP="00C673AF">
      <w:pPr>
        <w:ind w:left="720"/>
        <w:jc w:val="center"/>
        <w:rPr>
          <w:del w:id="9588" w:author="Muhammad, Alimayo (GSFC-5660)" w:date="2016-08-08T12:26:00Z"/>
        </w:rPr>
      </w:pPr>
      <w:moveFromRangeStart w:id="9589" w:author="Perrine, Martin L. (GSFC-5670)" w:date="2016-09-02T11:35:00Z" w:name="move460579437"/>
      <w:moveFrom w:id="9590" w:author="Perrine, Martin L. (GSFC-5670)" w:date="2016-09-02T11:35:00Z">
        <w:r w:rsidDel="000F077A">
          <w:rPr>
            <w:noProof/>
          </w:rPr>
          <w:drawing>
            <wp:inline distT="0" distB="0" distL="0" distR="0" wp14:anchorId="04F826E2" wp14:editId="5875440E">
              <wp:extent cx="4845050" cy="38011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5050" cy="3801110"/>
                      </a:xfrm>
                      <a:prstGeom prst="rect">
                        <a:avLst/>
                      </a:prstGeom>
                      <a:noFill/>
                      <a:ln>
                        <a:noFill/>
                      </a:ln>
                    </pic:spPr>
                  </pic:pic>
                </a:graphicData>
              </a:graphic>
            </wp:inline>
          </w:drawing>
        </w:r>
      </w:moveFrom>
      <w:moveFromRangeEnd w:id="9589"/>
    </w:p>
    <w:p w14:paraId="1A1B2BE5" w14:textId="77777777" w:rsidR="00C673AF" w:rsidRDefault="00C673AF">
      <w:pPr>
        <w:ind w:left="720"/>
        <w:jc w:val="center"/>
        <w:rPr>
          <w:ins w:id="9591" w:author="Muhammad, Alimayo (GSFC-5660)" w:date="2016-08-08T10:49:00Z"/>
          <w:b/>
        </w:rPr>
        <w:pPrChange w:id="9592" w:author="Muhammad, Alimayo (GSFC-5660)" w:date="2016-08-08T12:26:00Z">
          <w:pPr>
            <w:ind w:left="720"/>
          </w:pPr>
        </w:pPrChange>
      </w:pPr>
    </w:p>
    <w:p w14:paraId="53297F6D" w14:textId="1B09BEC7" w:rsidR="00BE3C67" w:rsidRPr="00EC242C" w:rsidDel="000F077A" w:rsidRDefault="00BE3C67">
      <w:pPr>
        <w:ind w:left="720"/>
        <w:rPr>
          <w:ins w:id="9593" w:author="Muhammad, Alimayo (GSFC-5660)" w:date="2016-08-17T13:58:00Z"/>
          <w:del w:id="9594" w:author="Perrine, Martin L. (GSFC-5670)" w:date="2016-09-02T11:35:00Z"/>
          <w:b/>
          <w:bCs/>
          <w:rPrChange w:id="9595" w:author="Perrine, Martin L. (GSFC-5670)" w:date="2016-09-02T14:44:00Z">
            <w:rPr>
              <w:ins w:id="9596" w:author="Muhammad, Alimayo (GSFC-5660)" w:date="2016-08-17T13:58:00Z"/>
              <w:del w:id="9597" w:author="Perrine, Martin L. (GSFC-5670)" w:date="2016-09-02T11:35:00Z"/>
            </w:rPr>
          </w:rPrChange>
        </w:rPr>
      </w:pPr>
      <w:bookmarkStart w:id="9598" w:name="_Toc460235971"/>
      <w:bookmarkStart w:id="9599" w:name="_Ref459205608"/>
      <w:ins w:id="9600" w:author="Muhammad, Alimayo (GSFC-5660)" w:date="2016-08-17T13:58:00Z">
        <w:del w:id="9601" w:author="Perrine, Martin L. (GSFC-5670)" w:date="2016-09-02T11:35:00Z">
          <w:r w:rsidRPr="00EC242C" w:rsidDel="000F077A">
            <w:rPr>
              <w:b/>
              <w:bCs/>
              <w:rPrChange w:id="9602" w:author="Perrine, Martin L. (GSFC-5670)" w:date="2016-09-02T14:44:00Z">
                <w:rPr/>
              </w:rPrChange>
            </w:rPr>
            <w:delText xml:space="preserve">Figure </w:delText>
          </w:r>
        </w:del>
      </w:ins>
      <w:ins w:id="9603" w:author="Muhammad, Alimayo (GSFC-5660)" w:date="2016-08-29T12:55:00Z">
        <w:del w:id="9604" w:author="Perrine, Martin L. (GSFC-5670)" w:date="2016-09-02T11:35:00Z">
          <w:r w:rsidR="004B56B2" w:rsidRPr="00EC242C" w:rsidDel="000F077A">
            <w:rPr>
              <w:b/>
              <w:bCs/>
              <w:rPrChange w:id="9605" w:author="Perrine, Martin L. (GSFC-5670)" w:date="2016-09-02T14:44:00Z">
                <w:rPr/>
              </w:rPrChange>
            </w:rPr>
            <w:fldChar w:fldCharType="begin"/>
          </w:r>
          <w:r w:rsidR="004B56B2" w:rsidRPr="00EC242C" w:rsidDel="000F077A">
            <w:rPr>
              <w:b/>
              <w:bCs/>
              <w:rPrChange w:id="9606" w:author="Perrine, Martin L. (GSFC-5670)" w:date="2016-09-02T14:44:00Z">
                <w:rPr/>
              </w:rPrChange>
            </w:rPr>
            <w:delInstrText xml:space="preserve"> STYLEREF 1 \s </w:delInstrText>
          </w:r>
        </w:del>
      </w:ins>
      <w:del w:id="9607" w:author="Perrine, Martin L. (GSFC-5670)" w:date="2016-09-02T11:35:00Z">
        <w:r w:rsidR="004B56B2" w:rsidRPr="00EC242C" w:rsidDel="000F077A">
          <w:rPr>
            <w:b/>
            <w:bCs/>
            <w:rPrChange w:id="9608" w:author="Perrine, Martin L. (GSFC-5670)" w:date="2016-09-02T14:44:00Z">
              <w:rPr/>
            </w:rPrChange>
          </w:rPr>
          <w:fldChar w:fldCharType="separate"/>
        </w:r>
        <w:r w:rsidR="00EF27DF" w:rsidRPr="00EC242C" w:rsidDel="000F077A">
          <w:rPr>
            <w:b/>
            <w:bCs/>
            <w:noProof/>
            <w:rPrChange w:id="9609" w:author="Perrine, Martin L. (GSFC-5670)" w:date="2016-09-02T14:44:00Z">
              <w:rPr>
                <w:noProof/>
              </w:rPr>
            </w:rPrChange>
          </w:rPr>
          <w:delText>6</w:delText>
        </w:r>
      </w:del>
      <w:ins w:id="9610" w:author="Muhammad, Alimayo (GSFC-5660)" w:date="2016-08-29T12:55:00Z">
        <w:del w:id="9611" w:author="Perrine, Martin L. (GSFC-5670)" w:date="2016-09-02T11:35:00Z">
          <w:r w:rsidR="004B56B2" w:rsidRPr="00EC242C" w:rsidDel="000F077A">
            <w:rPr>
              <w:b/>
              <w:bCs/>
              <w:rPrChange w:id="9612" w:author="Perrine, Martin L. (GSFC-5670)" w:date="2016-09-02T14:44:00Z">
                <w:rPr/>
              </w:rPrChange>
            </w:rPr>
            <w:fldChar w:fldCharType="end"/>
          </w:r>
          <w:r w:rsidR="004B56B2" w:rsidRPr="00EC242C" w:rsidDel="000F077A">
            <w:rPr>
              <w:b/>
              <w:bCs/>
              <w:rPrChange w:id="9613" w:author="Perrine, Martin L. (GSFC-5670)" w:date="2016-09-02T14:44:00Z">
                <w:rPr/>
              </w:rPrChange>
            </w:rPr>
            <w:noBreakHyphen/>
          </w:r>
          <w:r w:rsidR="004B56B2" w:rsidRPr="00EC242C" w:rsidDel="000F077A">
            <w:rPr>
              <w:b/>
              <w:bCs/>
              <w:rPrChange w:id="9614" w:author="Perrine, Martin L. (GSFC-5670)" w:date="2016-09-02T14:44:00Z">
                <w:rPr/>
              </w:rPrChange>
            </w:rPr>
            <w:fldChar w:fldCharType="begin"/>
          </w:r>
          <w:r w:rsidR="004B56B2" w:rsidRPr="00EC242C" w:rsidDel="000F077A">
            <w:rPr>
              <w:b/>
              <w:bCs/>
              <w:rPrChange w:id="9615" w:author="Perrine, Martin L. (GSFC-5670)" w:date="2016-09-02T14:44:00Z">
                <w:rPr/>
              </w:rPrChange>
            </w:rPr>
            <w:delInstrText xml:space="preserve"> SEQ Figure \* ARABIC \s 1 </w:delInstrText>
          </w:r>
        </w:del>
      </w:ins>
      <w:del w:id="9616" w:author="Perrine, Martin L. (GSFC-5670)" w:date="2016-09-02T11:35:00Z">
        <w:r w:rsidR="004B56B2" w:rsidRPr="00EC242C" w:rsidDel="000F077A">
          <w:rPr>
            <w:b/>
            <w:bCs/>
            <w:rPrChange w:id="9617" w:author="Perrine, Martin L. (GSFC-5670)" w:date="2016-09-02T14:44:00Z">
              <w:rPr/>
            </w:rPrChange>
          </w:rPr>
          <w:fldChar w:fldCharType="end"/>
        </w:r>
      </w:del>
      <w:ins w:id="9618" w:author="Muhammad, Alimayo (GSFC-5660)" w:date="2016-08-17T13:59:00Z">
        <w:del w:id="9619" w:author="Perrine, Martin L. (GSFC-5670)" w:date="2016-09-02T11:35:00Z">
          <w:r w:rsidRPr="00EC242C" w:rsidDel="000F077A">
            <w:rPr>
              <w:b/>
              <w:bCs/>
              <w:rPrChange w:id="9620" w:author="Perrine, Martin L. (GSFC-5670)" w:date="2016-09-02T14:44:00Z">
                <w:rPr/>
              </w:rPrChange>
            </w:rPr>
            <w:delText xml:space="preserve"> NENG Banner</w:delText>
          </w:r>
        </w:del>
      </w:ins>
      <w:bookmarkEnd w:id="9598"/>
    </w:p>
    <w:bookmarkEnd w:id="9599"/>
    <w:p w14:paraId="704D295C" w14:textId="350F6127" w:rsidR="006E1B3D" w:rsidRPr="00EC242C" w:rsidDel="00BE3C67" w:rsidRDefault="006E1B3D">
      <w:pPr>
        <w:ind w:left="720"/>
        <w:rPr>
          <w:del w:id="9621" w:author="Muhammad, Alimayo (GSFC-5660)" w:date="2016-08-08T11:57:00Z"/>
          <w:b/>
          <w:bCs/>
          <w:rPrChange w:id="9622" w:author="Perrine, Martin L. (GSFC-5670)" w:date="2016-09-02T14:44:00Z">
            <w:rPr>
              <w:del w:id="9623" w:author="Muhammad, Alimayo (GSFC-5660)" w:date="2016-08-08T11:57:00Z"/>
            </w:rPr>
          </w:rPrChange>
        </w:rPr>
      </w:pPr>
    </w:p>
    <w:p w14:paraId="1F6FAB50" w14:textId="260724B1" w:rsidR="00C673AF" w:rsidRPr="008D1EAD" w:rsidDel="008C02C9" w:rsidRDefault="00C673AF">
      <w:pPr>
        <w:ind w:left="720"/>
        <w:rPr>
          <w:del w:id="9624" w:author="Muhammad, Alimayo (GSFC-5660)" w:date="2016-08-08T11:57:00Z"/>
          <w:b/>
          <w:bCs/>
        </w:rPr>
        <w:pPrChange w:id="9625" w:author="Perrine, Martin L. (GSFC-5670)" w:date="2016-09-02T14:44:00Z">
          <w:pPr>
            <w:pStyle w:val="Caption"/>
          </w:pPr>
        </w:pPrChange>
      </w:pPr>
      <w:del w:id="9626" w:author="Muhammad, Alimayo (GSFC-5660)" w:date="2016-08-08T10:13:00Z">
        <w:r w:rsidRPr="00EC242C" w:rsidDel="00D349FE">
          <w:rPr>
            <w:b/>
            <w:bCs/>
            <w:rPrChange w:id="9627" w:author="Perrine, Martin L. (GSFC-5670)" w:date="2016-09-02T14:44:00Z">
              <w:rPr/>
            </w:rPrChange>
          </w:rPr>
          <w:delText xml:space="preserve">Figure </w:delText>
        </w:r>
        <w:r w:rsidR="00386256" w:rsidRPr="00EC242C" w:rsidDel="00D349FE">
          <w:rPr>
            <w:b/>
            <w:bCs/>
            <w:rPrChange w:id="9628" w:author="Perrine, Martin L. (GSFC-5670)" w:date="2016-09-02T14:44:00Z">
              <w:rPr/>
            </w:rPrChange>
          </w:rPr>
          <w:fldChar w:fldCharType="begin"/>
        </w:r>
        <w:r w:rsidR="00386256" w:rsidRPr="00EC242C" w:rsidDel="00D349FE">
          <w:rPr>
            <w:b/>
            <w:bCs/>
            <w:rPrChange w:id="9629" w:author="Perrine, Martin L. (GSFC-5670)" w:date="2016-09-02T14:44:00Z">
              <w:rPr/>
            </w:rPrChange>
          </w:rPr>
          <w:delInstrText xml:space="preserve"> SEQ Figure \* ARABIC </w:delInstrText>
        </w:r>
        <w:r w:rsidR="00386256" w:rsidRPr="00EC242C" w:rsidDel="00D349FE">
          <w:rPr>
            <w:b/>
            <w:bCs/>
            <w:rPrChange w:id="9630" w:author="Perrine, Martin L. (GSFC-5670)" w:date="2016-09-02T14:44:00Z">
              <w:rPr>
                <w:noProof/>
              </w:rPr>
            </w:rPrChange>
          </w:rPr>
          <w:fldChar w:fldCharType="separate"/>
        </w:r>
        <w:r w:rsidR="009273D6" w:rsidRPr="00EC242C" w:rsidDel="00D349FE">
          <w:rPr>
            <w:b/>
            <w:bCs/>
            <w:noProof/>
            <w:rPrChange w:id="9631" w:author="Perrine, Martin L. (GSFC-5670)" w:date="2016-09-02T14:44:00Z">
              <w:rPr>
                <w:noProof/>
              </w:rPr>
            </w:rPrChange>
          </w:rPr>
          <w:delText>52</w:delText>
        </w:r>
        <w:r w:rsidR="00386256" w:rsidRPr="00EC242C" w:rsidDel="00D349FE">
          <w:rPr>
            <w:b/>
            <w:bCs/>
            <w:noProof/>
            <w:rPrChange w:id="9632" w:author="Perrine, Martin L. (GSFC-5670)" w:date="2016-09-02T14:44:00Z">
              <w:rPr>
                <w:noProof/>
              </w:rPr>
            </w:rPrChange>
          </w:rPr>
          <w:fldChar w:fldCharType="end"/>
        </w:r>
        <w:r w:rsidRPr="00EC242C" w:rsidDel="00D349FE">
          <w:rPr>
            <w:b/>
            <w:bCs/>
            <w:rPrChange w:id="9633" w:author="Perrine, Martin L. (GSFC-5670)" w:date="2016-09-02T14:44:00Z">
              <w:rPr/>
            </w:rPrChange>
          </w:rPr>
          <w:delText xml:space="preserve"> </w:delText>
        </w:r>
      </w:del>
      <w:del w:id="9634" w:author="Muhammad, Alimayo (GSFC-5660)" w:date="2016-08-17T13:59:00Z">
        <w:r w:rsidRPr="00EC242C" w:rsidDel="00BE3C67">
          <w:rPr>
            <w:b/>
            <w:bCs/>
            <w:rPrChange w:id="9635" w:author="Perrine, Martin L. (GSFC-5670)" w:date="2016-09-02T14:44:00Z">
              <w:rPr/>
            </w:rPrChange>
          </w:rPr>
          <w:delText>NENG Banner</w:delText>
        </w:r>
      </w:del>
    </w:p>
    <w:p w14:paraId="1A0BDB9B" w14:textId="6CE2CC55" w:rsidR="00C673AF" w:rsidRPr="00EC242C" w:rsidDel="000F077A" w:rsidRDefault="00C673AF">
      <w:pPr>
        <w:ind w:left="720"/>
        <w:rPr>
          <w:del w:id="9636" w:author="Perrine, Martin L. (GSFC-5670)" w:date="2016-09-02T11:38:00Z"/>
          <w:b/>
          <w:bCs/>
          <w:rPrChange w:id="9637" w:author="Perrine, Martin L. (GSFC-5670)" w:date="2016-09-02T14:44:00Z">
            <w:rPr>
              <w:del w:id="9638" w:author="Perrine, Martin L. (GSFC-5670)" w:date="2016-09-02T11:38:00Z"/>
            </w:rPr>
          </w:rPrChange>
        </w:rPr>
      </w:pPr>
    </w:p>
    <w:p w14:paraId="53F47DFB" w14:textId="53C5D110" w:rsidR="00C673AF" w:rsidRPr="00933196" w:rsidDel="000F077A" w:rsidRDefault="00C673AF">
      <w:pPr>
        <w:ind w:left="720"/>
        <w:rPr>
          <w:del w:id="9639" w:author="Perrine, Martin L. (GSFC-5670)" w:date="2016-09-02T11:38:00Z"/>
          <w:b/>
          <w:bCs/>
        </w:rPr>
      </w:pPr>
      <w:del w:id="9640" w:author="Perrine, Martin L. (GSFC-5670)" w:date="2016-09-02T11:38:00Z">
        <w:r w:rsidRPr="00E1400C" w:rsidDel="000F077A">
          <w:rPr>
            <w:b/>
            <w:bCs/>
          </w:rPr>
          <w:delText>Description:</w:delText>
        </w:r>
      </w:del>
    </w:p>
    <w:p w14:paraId="6591FA9F" w14:textId="75AD3D0F" w:rsidR="00C673AF" w:rsidRPr="00EC242C" w:rsidDel="000F077A" w:rsidRDefault="00C673AF">
      <w:pPr>
        <w:ind w:left="720"/>
        <w:rPr>
          <w:del w:id="9641" w:author="Perrine, Martin L. (GSFC-5670)" w:date="2016-09-02T11:38:00Z"/>
          <w:b/>
          <w:bCs/>
          <w:rPrChange w:id="9642" w:author="Perrine, Martin L. (GSFC-5670)" w:date="2016-09-02T14:44:00Z">
            <w:rPr>
              <w:del w:id="9643" w:author="Perrine, Martin L. (GSFC-5670)" w:date="2016-09-02T11:38:00Z"/>
            </w:rPr>
          </w:rPrChange>
        </w:rPr>
      </w:pPr>
      <w:del w:id="9644" w:author="Perrine, Martin L. (GSFC-5670)" w:date="2016-09-02T11:38:00Z">
        <w:r w:rsidRPr="00EC242C" w:rsidDel="000F077A">
          <w:rPr>
            <w:b/>
            <w:bCs/>
            <w:rPrChange w:id="9645" w:author="Perrine, Martin L. (GSFC-5670)" w:date="2016-09-02T14:44:00Z">
              <w:rPr/>
            </w:rPrChange>
          </w:rPr>
          <w:delText>Look at different configuration files to verify the indicated requirements.</w:delText>
        </w:r>
      </w:del>
    </w:p>
    <w:p w14:paraId="346C555B" w14:textId="7F17F76E" w:rsidR="00701FED" w:rsidRDefault="000F077A">
      <w:pPr>
        <w:ind w:left="720"/>
        <w:rPr>
          <w:ins w:id="9646" w:author="Perrine, Martin L. (GSFC-5670)" w:date="2016-09-02T11:38:00Z"/>
        </w:rPr>
      </w:pPr>
      <w:ins w:id="9647" w:author="Perrine, Martin L. (GSFC-5670)" w:date="2016-09-02T11:38:00Z">
        <w:r w:rsidRPr="00EC242C">
          <w:rPr>
            <w:b/>
            <w:bCs/>
            <w:rPrChange w:id="9648" w:author="Perrine, Martin L. (GSFC-5670)" w:date="2016-09-02T14:44:00Z">
              <w:rPr/>
            </w:rPrChange>
          </w:rPr>
          <w:t>Requirements</w:t>
        </w:r>
        <w:r>
          <w:t>:</w:t>
        </w:r>
      </w:ins>
    </w:p>
    <w:p w14:paraId="120C5B51" w14:textId="77777777" w:rsidR="000F077A" w:rsidRDefault="000F077A" w:rsidP="00701FED">
      <w:pPr>
        <w:ind w:left="720"/>
        <w:rPr>
          <w:ins w:id="9649" w:author="Perrine, Martin L. (GSFC-5670)" w:date="2016-09-01T13:43:00Z"/>
        </w:rPr>
      </w:pPr>
    </w:p>
    <w:p w14:paraId="2EDFF3B6" w14:textId="486D817F" w:rsidR="00701FED" w:rsidRDefault="00055AC4" w:rsidP="00701FED">
      <w:pPr>
        <w:ind w:left="720"/>
        <w:rPr>
          <w:ins w:id="9650" w:author="Perrine, Martin L. (GSFC-5670)" w:date="2016-09-01T13:43:00Z"/>
        </w:rPr>
      </w:pPr>
      <w:ins w:id="9651" w:author="Perrine, Martin L. (GSFC-5670)" w:date="2016-09-13T14:29:00Z">
        <w:r>
          <w:t>DAPHNE</w:t>
        </w:r>
      </w:ins>
      <w:ins w:id="9652" w:author="Perrine, Martin L. (GSFC-5670)" w:date="2016-09-01T13:43:00Z">
        <w:r w:rsidR="00701FED">
          <w:t>-SEC-001 Audit Trail NPR 2810.1A</w:t>
        </w:r>
      </w:ins>
    </w:p>
    <w:p w14:paraId="609560A9" w14:textId="248723F6" w:rsidR="00701FED" w:rsidRDefault="00055AC4" w:rsidP="00701FED">
      <w:pPr>
        <w:ind w:left="720"/>
        <w:rPr>
          <w:ins w:id="9653" w:author="Perrine, Martin L. (GSFC-5670)" w:date="2016-09-01T13:43:00Z"/>
        </w:rPr>
      </w:pPr>
      <w:ins w:id="9654" w:author="Perrine, Martin L. (GSFC-5670)" w:date="2016-09-13T14:29:00Z">
        <w:r>
          <w:t>DAPHNE</w:t>
        </w:r>
      </w:ins>
      <w:ins w:id="9655" w:author="Perrine, Martin L. (GSFC-5670)" w:date="2016-09-01T13:43:00Z">
        <w:r w:rsidR="00701FED">
          <w:t>-SEC-002 support security functions</w:t>
        </w:r>
      </w:ins>
    </w:p>
    <w:p w14:paraId="5DAA218A" w14:textId="6C3744D2" w:rsidR="00701FED" w:rsidRDefault="00055AC4" w:rsidP="00701FED">
      <w:pPr>
        <w:ind w:left="720"/>
        <w:rPr>
          <w:ins w:id="9656" w:author="Perrine, Martin L. (GSFC-5670)" w:date="2016-09-01T13:43:00Z"/>
        </w:rPr>
      </w:pPr>
      <w:ins w:id="9657" w:author="Perrine, Martin L. (GSFC-5670)" w:date="2016-09-13T14:29:00Z">
        <w:r>
          <w:t>DAPHNE</w:t>
        </w:r>
      </w:ins>
      <w:ins w:id="9658" w:author="Perrine, Martin L. (GSFC-5670)" w:date="2016-09-01T13:43:00Z">
        <w:r w:rsidR="00701FED">
          <w:t>-SEC-003 Adherence to CSO requirements</w:t>
        </w:r>
      </w:ins>
    </w:p>
    <w:p w14:paraId="2C4889F1" w14:textId="13F7B7CD" w:rsidR="00C673AF" w:rsidRDefault="00055AC4" w:rsidP="00701FED">
      <w:pPr>
        <w:ind w:left="720"/>
        <w:rPr>
          <w:ins w:id="9659" w:author="Perrine, Martin L. (GSFC-5670)" w:date="2016-09-01T13:45:00Z"/>
        </w:rPr>
      </w:pPr>
      <w:ins w:id="9660" w:author="Perrine, Martin L. (GSFC-5670)" w:date="2016-09-13T14:29:00Z">
        <w:r>
          <w:t>DAPHNE</w:t>
        </w:r>
      </w:ins>
      <w:ins w:id="9661" w:author="Perrine, Martin L. (GSFC-5670)" w:date="2016-09-01T13:43:00Z">
        <w:r w:rsidR="00701FED">
          <w:t>-SEC-004 User access and authentication control</w:t>
        </w:r>
      </w:ins>
    </w:p>
    <w:p w14:paraId="67A16442" w14:textId="04B4E6FB" w:rsidR="00701FED" w:rsidRPr="002564D7" w:rsidRDefault="00055AC4" w:rsidP="00701FED">
      <w:pPr>
        <w:ind w:left="720"/>
        <w:rPr>
          <w:ins w:id="9662" w:author="Perrine, Martin L. (GSFC-5670)" w:date="2016-09-01T13:45:00Z"/>
          <w:rPrChange w:id="9663" w:author="Perrine, Martin L. (GSFC-5670)" w:date="2016-09-02T11:49:00Z">
            <w:rPr>
              <w:ins w:id="9664" w:author="Perrine, Martin L. (GSFC-5670)" w:date="2016-09-01T13:45:00Z"/>
              <w:rFonts w:ascii="Calibri" w:hAnsi="Calibri"/>
              <w:color w:val="000000"/>
              <w:sz w:val="22"/>
              <w:szCs w:val="22"/>
            </w:rPr>
          </w:rPrChange>
        </w:rPr>
      </w:pPr>
      <w:ins w:id="9665" w:author="Perrine, Martin L. (GSFC-5670)" w:date="2016-09-13T14:29:00Z">
        <w:r>
          <w:t>DAPHNE</w:t>
        </w:r>
      </w:ins>
      <w:ins w:id="9666" w:author="Perrine, Martin L. (GSFC-5670)" w:date="2016-09-01T13:45:00Z">
        <w:r w:rsidR="00701FED" w:rsidRPr="002564D7">
          <w:rPr>
            <w:rPrChange w:id="9667" w:author="Perrine, Martin L. (GSFC-5670)" w:date="2016-09-02T11:49:00Z">
              <w:rPr>
                <w:rFonts w:ascii="Calibri" w:hAnsi="Calibri"/>
                <w:color w:val="000000"/>
                <w:sz w:val="22"/>
                <w:szCs w:val="22"/>
              </w:rPr>
            </w:rPrChange>
          </w:rPr>
          <w:t>-SEC-011 Log user access and authentication</w:t>
        </w:r>
      </w:ins>
    </w:p>
    <w:p w14:paraId="778EBC7A" w14:textId="77777777" w:rsidR="00701FED" w:rsidRDefault="00701FED" w:rsidP="00701FED">
      <w:pPr>
        <w:ind w:left="720"/>
        <w:rPr>
          <w:ins w:id="9668" w:author="Perrine, Martin L. (GSFC-5670)" w:date="2016-09-02T11:38:00Z"/>
        </w:rPr>
      </w:pPr>
    </w:p>
    <w:p w14:paraId="557C4254" w14:textId="09086AA9" w:rsidR="000F077A" w:rsidRPr="00EC242C" w:rsidDel="00EC242C" w:rsidRDefault="000F077A">
      <w:pPr>
        <w:ind w:left="720"/>
        <w:rPr>
          <w:del w:id="9669" w:author="Perrine, Martin L. (GSFC-5670)" w:date="2016-09-02T12:01:00Z"/>
          <w:b/>
          <w:bCs/>
          <w:rPrChange w:id="9670" w:author="Perrine, Martin L. (GSFC-5670)" w:date="2016-09-02T14:44:00Z">
            <w:rPr>
              <w:del w:id="9671" w:author="Perrine, Martin L. (GSFC-5670)" w:date="2016-09-02T12:01:00Z"/>
            </w:rPr>
          </w:rPrChange>
        </w:rPr>
        <w:pPrChange w:id="9672" w:author="Perrine, Martin L. (GSFC-5670)" w:date="2016-09-02T14:44:00Z">
          <w:pPr>
            <w:numPr>
              <w:numId w:val="7"/>
            </w:numPr>
            <w:ind w:left="1800" w:hanging="360"/>
          </w:pPr>
        </w:pPrChange>
      </w:pPr>
      <w:ins w:id="9673" w:author="Perrine, Martin L. (GSFC-5670)" w:date="2016-09-02T11:38:00Z">
        <w:r w:rsidRPr="00EC242C">
          <w:rPr>
            <w:b/>
            <w:bCs/>
            <w:rPrChange w:id="9674" w:author="Perrine, Martin L. (GSFC-5670)" w:date="2016-09-02T14:44:00Z">
              <w:rPr/>
            </w:rPrChange>
          </w:rPr>
          <w:t xml:space="preserve">Procedure: </w:t>
        </w:r>
      </w:ins>
    </w:p>
    <w:p w14:paraId="79470E70" w14:textId="77777777" w:rsidR="00EC242C" w:rsidRPr="00EC242C" w:rsidRDefault="00EC242C">
      <w:pPr>
        <w:ind w:left="720"/>
        <w:rPr>
          <w:ins w:id="9675" w:author="Perrine, Martin L. (GSFC-5670)" w:date="2016-09-02T14:44:00Z"/>
          <w:b/>
          <w:bCs/>
          <w:rPrChange w:id="9676" w:author="Perrine, Martin L. (GSFC-5670)" w:date="2016-09-02T14:44:00Z">
            <w:rPr>
              <w:ins w:id="9677" w:author="Perrine, Martin L. (GSFC-5670)" w:date="2016-09-02T14:44:00Z"/>
            </w:rPr>
          </w:rPrChange>
        </w:rPr>
      </w:pPr>
    </w:p>
    <w:p w14:paraId="75E0B6C4" w14:textId="77777777" w:rsidR="00C673AF" w:rsidRDefault="00C673AF">
      <w:pPr>
        <w:ind w:left="720"/>
        <w:pPrChange w:id="9678" w:author="Perrine, Martin L. (GSFC-5670)" w:date="2016-09-02T12:01:00Z">
          <w:pPr>
            <w:numPr>
              <w:numId w:val="7"/>
            </w:numPr>
            <w:ind w:left="1800" w:hanging="360"/>
          </w:pPr>
        </w:pPrChange>
      </w:pPr>
      <w:r w:rsidRPr="00D43D5B">
        <w:t xml:space="preserve">Verify that login and </w:t>
      </w:r>
      <w:proofErr w:type="spellStart"/>
      <w:r w:rsidRPr="00D43D5B">
        <w:t>sudo</w:t>
      </w:r>
      <w:proofErr w:type="spellEnd"/>
      <w:r w:rsidRPr="00D43D5B">
        <w:t>/</w:t>
      </w:r>
      <w:proofErr w:type="spellStart"/>
      <w:r w:rsidRPr="00D43D5B">
        <w:t>su</w:t>
      </w:r>
      <w:proofErr w:type="spellEnd"/>
      <w:r w:rsidRPr="00D43D5B">
        <w:t xml:space="preserve"> </w:t>
      </w:r>
    </w:p>
    <w:p w14:paraId="48D083B3" w14:textId="70C15411" w:rsidR="00C673AF" w:rsidDel="000F077A" w:rsidRDefault="00C673AF">
      <w:pPr>
        <w:numPr>
          <w:ilvl w:val="0"/>
          <w:numId w:val="7"/>
        </w:numPr>
        <w:ind w:left="1800"/>
        <w:rPr>
          <w:del w:id="9679" w:author="Perrine, Martin L. (GSFC-5670)" w:date="2016-09-02T11:39:00Z"/>
        </w:rPr>
        <w:pPrChange w:id="9680" w:author="Perrine, Martin L. (GSFC-5670)" w:date="2016-09-02T11:39:00Z">
          <w:pPr>
            <w:ind w:left="2232"/>
          </w:pPr>
        </w:pPrChange>
      </w:pPr>
      <w:r>
        <w:t xml:space="preserve">Type: </w:t>
      </w:r>
    </w:p>
    <w:p w14:paraId="025945AB" w14:textId="77777777" w:rsidR="00C673AF" w:rsidRDefault="00C673AF">
      <w:pPr>
        <w:numPr>
          <w:ilvl w:val="0"/>
          <w:numId w:val="7"/>
        </w:numPr>
        <w:ind w:left="1800"/>
        <w:pPrChange w:id="9681" w:author="Perrine, Martin L. (GSFC-5670)" w:date="2016-09-02T11:39:00Z">
          <w:pPr>
            <w:ind w:left="2232"/>
          </w:pPr>
        </w:pPrChange>
      </w:pPr>
      <w:proofErr w:type="spellStart"/>
      <w:r>
        <w:t>sudo</w:t>
      </w:r>
      <w:proofErr w:type="spellEnd"/>
      <w:r>
        <w:t xml:space="preserve"> tail </w:t>
      </w:r>
      <w:r w:rsidRPr="00D43D5B">
        <w:t>/</w:t>
      </w:r>
      <w:proofErr w:type="spellStart"/>
      <w:r w:rsidRPr="00D43D5B">
        <w:t>var</w:t>
      </w:r>
      <w:proofErr w:type="spellEnd"/>
      <w:r w:rsidRPr="00D43D5B">
        <w:t>/log/auth</w:t>
      </w:r>
      <w:r>
        <w:t>.</w:t>
      </w:r>
      <w:r w:rsidRPr="00D43D5B">
        <w:t>log</w:t>
      </w:r>
    </w:p>
    <w:p w14:paraId="35D26A38" w14:textId="77777777" w:rsidR="00C673AF" w:rsidRDefault="00C673AF">
      <w:pPr>
        <w:numPr>
          <w:ilvl w:val="0"/>
          <w:numId w:val="7"/>
        </w:numPr>
        <w:ind w:left="1800"/>
        <w:pPrChange w:id="9682" w:author="Perrine, Martin L. (GSFC-5670)" w:date="2016-09-02T11:39:00Z">
          <w:pPr>
            <w:ind w:left="2232"/>
          </w:pPr>
        </w:pPrChange>
      </w:pPr>
      <w:r>
        <w:t>date</w:t>
      </w:r>
    </w:p>
    <w:p w14:paraId="6441A98E" w14:textId="77777777" w:rsidR="00C673AF" w:rsidRDefault="00C673AF" w:rsidP="00C673AF">
      <w:pPr>
        <w:ind w:left="2232"/>
        <w:rPr>
          <w:ins w:id="9683" w:author="Perrine, Martin L. (GSFC-5670)" w:date="2016-09-01T13:44:00Z"/>
        </w:rPr>
      </w:pPr>
    </w:p>
    <w:p w14:paraId="3B1344B9" w14:textId="77777777" w:rsidR="00701FED" w:rsidRDefault="00701FED" w:rsidP="00C673AF">
      <w:pPr>
        <w:ind w:left="2232"/>
        <w:rPr>
          <w:ins w:id="9684" w:author="Perrine, Martin L. (GSFC-5670)" w:date="2016-09-01T13:46:00Z"/>
        </w:rPr>
      </w:pPr>
    </w:p>
    <w:p w14:paraId="6D403DAD" w14:textId="77777777" w:rsidR="00701FED" w:rsidRDefault="00701FED" w:rsidP="00C673AF">
      <w:pPr>
        <w:ind w:left="2232"/>
        <w:rPr>
          <w:ins w:id="9685" w:author="Perrine, Martin L. (GSFC-5670)" w:date="2016-09-01T13:46:00Z"/>
        </w:rPr>
      </w:pPr>
    </w:p>
    <w:p w14:paraId="4D47C907" w14:textId="77777777" w:rsidR="00EC242C" w:rsidRDefault="000F077A">
      <w:pPr>
        <w:ind w:left="720"/>
        <w:rPr>
          <w:ins w:id="9686" w:author="Perrine, Martin L. (GSFC-5670)" w:date="2016-09-02T14:44:00Z"/>
        </w:rPr>
        <w:pPrChange w:id="9687" w:author="Perrine, Martin L. (GSFC-5670)" w:date="2016-09-02T14:44:00Z">
          <w:pPr>
            <w:ind w:left="2232"/>
          </w:pPr>
        </w:pPrChange>
      </w:pPr>
      <w:ins w:id="9688" w:author="Perrine, Martin L. (GSFC-5670)" w:date="2016-09-02T11:42:00Z">
        <w:r w:rsidRPr="00EC242C">
          <w:rPr>
            <w:b/>
            <w:bCs/>
            <w:rPrChange w:id="9689" w:author="Perrine, Martin L. (GSFC-5670)" w:date="2016-09-02T14:44:00Z">
              <w:rPr/>
            </w:rPrChange>
          </w:rPr>
          <w:t>Requirement:</w:t>
        </w:r>
        <w:r>
          <w:t xml:space="preserve"> </w:t>
        </w:r>
        <w:r>
          <w:tab/>
        </w:r>
      </w:ins>
    </w:p>
    <w:p w14:paraId="440F7F6B" w14:textId="4B5DCB02" w:rsidR="00701FED" w:rsidRDefault="00055AC4">
      <w:pPr>
        <w:rPr>
          <w:ins w:id="9690" w:author="Perrine, Martin L. (GSFC-5670)" w:date="2016-09-01T13:46:00Z"/>
        </w:rPr>
        <w:pPrChange w:id="9691" w:author="Perrine, Martin L. (GSFC-5670)" w:date="2016-09-02T11:42:00Z">
          <w:pPr>
            <w:ind w:left="2232"/>
          </w:pPr>
        </w:pPrChange>
      </w:pPr>
      <w:ins w:id="9692" w:author="Perrine, Martin L. (GSFC-5670)" w:date="2016-09-13T14:29:00Z">
        <w:r>
          <w:t>DAPHNE</w:t>
        </w:r>
      </w:ins>
      <w:ins w:id="9693" w:author="Perrine, Martin L. (GSFC-5670)" w:date="2016-09-01T13:46:00Z">
        <w:r w:rsidR="00701FED">
          <w:t>-SEC-012 Log configuration modifications</w:t>
        </w:r>
      </w:ins>
    </w:p>
    <w:p w14:paraId="7A07D2F2" w14:textId="77777777" w:rsidR="00701FED" w:rsidRDefault="00701FED">
      <w:pPr>
        <w:rPr>
          <w:ins w:id="9694" w:author="Perrine, Martin L. (GSFC-5670)" w:date="2016-09-02T11:42:00Z"/>
        </w:rPr>
        <w:pPrChange w:id="9695" w:author="Perrine, Martin L. (GSFC-5670)" w:date="2016-09-02T11:42:00Z">
          <w:pPr>
            <w:ind w:left="2232"/>
          </w:pPr>
        </w:pPrChange>
      </w:pPr>
    </w:p>
    <w:p w14:paraId="0CC0EADC" w14:textId="22F07A09" w:rsidR="000F077A" w:rsidRPr="00EC242C" w:rsidDel="002564D7" w:rsidRDefault="000F077A">
      <w:pPr>
        <w:ind w:left="720"/>
        <w:rPr>
          <w:del w:id="9696" w:author="Perrine, Martin L. (GSFC-5670)" w:date="2016-09-02T12:01:00Z"/>
          <w:b/>
          <w:bCs/>
          <w:rPrChange w:id="9697" w:author="Perrine, Martin L. (GSFC-5670)" w:date="2016-09-02T14:44:00Z">
            <w:rPr>
              <w:del w:id="9698" w:author="Perrine, Martin L. (GSFC-5670)" w:date="2016-09-02T12:01:00Z"/>
            </w:rPr>
          </w:rPrChange>
        </w:rPr>
        <w:pPrChange w:id="9699" w:author="Perrine, Martin L. (GSFC-5670)" w:date="2016-09-02T14:44:00Z">
          <w:pPr>
            <w:ind w:left="2232"/>
          </w:pPr>
        </w:pPrChange>
      </w:pPr>
      <w:ins w:id="9700" w:author="Perrine, Martin L. (GSFC-5670)" w:date="2016-09-02T11:42:00Z">
        <w:r w:rsidRPr="00EC242C">
          <w:rPr>
            <w:b/>
            <w:bCs/>
            <w:rPrChange w:id="9701" w:author="Perrine, Martin L. (GSFC-5670)" w:date="2016-09-02T14:44:00Z">
              <w:rPr/>
            </w:rPrChange>
          </w:rPr>
          <w:t>Procedure:</w:t>
        </w:r>
      </w:ins>
    </w:p>
    <w:p w14:paraId="06BC4633" w14:textId="77777777" w:rsidR="00EC242C" w:rsidRPr="00EC242C" w:rsidRDefault="002564D7">
      <w:pPr>
        <w:ind w:left="720"/>
        <w:rPr>
          <w:ins w:id="9702" w:author="Perrine, Martin L. (GSFC-5670)" w:date="2016-09-02T14:43:00Z"/>
          <w:b/>
          <w:bCs/>
          <w:rPrChange w:id="9703" w:author="Perrine, Martin L. (GSFC-5670)" w:date="2016-09-02T14:44:00Z">
            <w:rPr>
              <w:ins w:id="9704" w:author="Perrine, Martin L. (GSFC-5670)" w:date="2016-09-02T14:43:00Z"/>
            </w:rPr>
          </w:rPrChange>
        </w:rPr>
        <w:pPrChange w:id="9705" w:author="Perrine, Martin L. (GSFC-5670)" w:date="2016-09-02T14:44:00Z">
          <w:pPr>
            <w:numPr>
              <w:numId w:val="7"/>
            </w:numPr>
            <w:ind w:left="1800" w:hanging="360"/>
          </w:pPr>
        </w:pPrChange>
      </w:pPr>
      <w:ins w:id="9706" w:author="Perrine, Martin L. (GSFC-5670)" w:date="2016-09-02T12:01:00Z">
        <w:r w:rsidRPr="00EC242C">
          <w:rPr>
            <w:b/>
            <w:bCs/>
            <w:rPrChange w:id="9707" w:author="Perrine, Martin L. (GSFC-5670)" w:date="2016-09-02T14:44:00Z">
              <w:rPr/>
            </w:rPrChange>
          </w:rPr>
          <w:t xml:space="preserve"> </w:t>
        </w:r>
      </w:ins>
    </w:p>
    <w:p w14:paraId="46129ACE" w14:textId="7FDDC121" w:rsidR="00C673AF" w:rsidRPr="006968DC" w:rsidRDefault="00C673AF">
      <w:pPr>
        <w:ind w:firstLine="720"/>
        <w:pPrChange w:id="9708" w:author="Perrine, Martin L. (GSFC-5670)" w:date="2016-09-02T14:43:00Z">
          <w:pPr>
            <w:numPr>
              <w:numId w:val="7"/>
            </w:numPr>
            <w:ind w:left="1800" w:hanging="360"/>
          </w:pPr>
        </w:pPrChange>
      </w:pPr>
      <w:r w:rsidRPr="006968DC">
        <w:t>Verify that service messages are logged to /</w:t>
      </w:r>
      <w:proofErr w:type="spellStart"/>
      <w:r w:rsidRPr="006968DC">
        <w:t>var</w:t>
      </w:r>
      <w:proofErr w:type="spellEnd"/>
      <w:r w:rsidRPr="006968DC">
        <w:t>/log/messages or their own service logs.</w:t>
      </w:r>
    </w:p>
    <w:p w14:paraId="52C9B218" w14:textId="77777777" w:rsidR="00C673AF" w:rsidRPr="006968DC" w:rsidRDefault="00C673AF">
      <w:pPr>
        <w:numPr>
          <w:ilvl w:val="0"/>
          <w:numId w:val="79"/>
        </w:numPr>
        <w:pPrChange w:id="9709" w:author="Perrine, Martin L. (GSFC-5670)" w:date="2016-09-02T11:41:00Z">
          <w:pPr>
            <w:numPr>
              <w:ilvl w:val="1"/>
              <w:numId w:val="7"/>
            </w:numPr>
            <w:ind w:left="2232" w:hanging="432"/>
          </w:pPr>
        </w:pPrChange>
      </w:pPr>
      <w:r w:rsidRPr="006968DC">
        <w:t>Type:</w:t>
      </w:r>
    </w:p>
    <w:p w14:paraId="1EC213B8" w14:textId="77777777" w:rsidR="00C673AF" w:rsidRPr="006968DC" w:rsidRDefault="00C673AF">
      <w:pPr>
        <w:numPr>
          <w:ilvl w:val="0"/>
          <w:numId w:val="79"/>
        </w:numPr>
        <w:pPrChange w:id="9710" w:author="Perrine, Martin L. (GSFC-5670)" w:date="2016-09-02T11:41:00Z">
          <w:pPr>
            <w:ind w:left="2232"/>
          </w:pPr>
        </w:pPrChange>
      </w:pPr>
      <w:r w:rsidRPr="006968DC">
        <w:t>cd /</w:t>
      </w:r>
      <w:proofErr w:type="spellStart"/>
      <w:r w:rsidRPr="006968DC">
        <w:t>var</w:t>
      </w:r>
      <w:proofErr w:type="spellEnd"/>
      <w:r w:rsidRPr="006968DC">
        <w:t>/log</w:t>
      </w:r>
    </w:p>
    <w:p w14:paraId="167B3AE2" w14:textId="77777777" w:rsidR="00C673AF" w:rsidRPr="006968DC" w:rsidRDefault="00C673AF">
      <w:pPr>
        <w:numPr>
          <w:ilvl w:val="0"/>
          <w:numId w:val="79"/>
        </w:numPr>
        <w:pPrChange w:id="9711" w:author="Perrine, Martin L. (GSFC-5670)" w:date="2016-09-02T11:41:00Z">
          <w:pPr>
            <w:ind w:left="2232"/>
          </w:pPr>
        </w:pPrChange>
      </w:pPr>
      <w:proofErr w:type="spellStart"/>
      <w:r w:rsidRPr="006968DC">
        <w:t>sudo</w:t>
      </w:r>
      <w:proofErr w:type="spellEnd"/>
      <w:r w:rsidRPr="006968DC">
        <w:t xml:space="preserve"> /</w:t>
      </w:r>
      <w:proofErr w:type="spellStart"/>
      <w:r w:rsidRPr="006968DC">
        <w:t>etc</w:t>
      </w:r>
      <w:proofErr w:type="spellEnd"/>
      <w:r w:rsidRPr="006968DC">
        <w:t>/</w:t>
      </w:r>
      <w:proofErr w:type="spellStart"/>
      <w:r w:rsidRPr="006968DC">
        <w:t>init.d</w:t>
      </w:r>
      <w:proofErr w:type="spellEnd"/>
      <w:r w:rsidRPr="006968DC">
        <w:t>/</w:t>
      </w:r>
      <w:proofErr w:type="spellStart"/>
      <w:r w:rsidRPr="006968DC">
        <w:t>ntp</w:t>
      </w:r>
      <w:proofErr w:type="spellEnd"/>
      <w:r w:rsidRPr="006968DC">
        <w:t xml:space="preserve"> restart</w:t>
      </w:r>
    </w:p>
    <w:p w14:paraId="108EBD0E" w14:textId="77777777" w:rsidR="00C673AF" w:rsidRDefault="00C673AF">
      <w:pPr>
        <w:numPr>
          <w:ilvl w:val="0"/>
          <w:numId w:val="79"/>
        </w:numPr>
        <w:rPr>
          <w:ins w:id="9712" w:author="Perrine, Martin L. (GSFC-5670)" w:date="2016-09-01T13:44:00Z"/>
        </w:rPr>
        <w:pPrChange w:id="9713" w:author="Perrine, Martin L. (GSFC-5670)" w:date="2016-09-02T11:41:00Z">
          <w:pPr>
            <w:ind w:left="2232"/>
          </w:pPr>
        </w:pPrChange>
      </w:pPr>
      <w:proofErr w:type="spellStart"/>
      <w:r w:rsidRPr="006968DC">
        <w:t>sudo</w:t>
      </w:r>
      <w:proofErr w:type="spellEnd"/>
      <w:r w:rsidRPr="006968DC">
        <w:t xml:space="preserve"> tail –n 25 /</w:t>
      </w:r>
      <w:proofErr w:type="spellStart"/>
      <w:r w:rsidRPr="006968DC">
        <w:t>var</w:t>
      </w:r>
      <w:proofErr w:type="spellEnd"/>
      <w:r w:rsidRPr="006968DC">
        <w:t>/log/syslog</w:t>
      </w:r>
    </w:p>
    <w:p w14:paraId="548B1932" w14:textId="77777777" w:rsidR="00701FED" w:rsidRDefault="00701FED" w:rsidP="00C673AF">
      <w:pPr>
        <w:ind w:left="2232"/>
        <w:rPr>
          <w:ins w:id="9714" w:author="Perrine, Martin L. (GSFC-5670)" w:date="2016-09-02T11:43:00Z"/>
        </w:rPr>
      </w:pPr>
    </w:p>
    <w:p w14:paraId="2FCBD267" w14:textId="77777777" w:rsidR="000F077A" w:rsidRDefault="000F077A" w:rsidP="00C673AF">
      <w:pPr>
        <w:ind w:left="2232"/>
        <w:rPr>
          <w:ins w:id="9715" w:author="Perrine, Martin L. (GSFC-5670)" w:date="2016-09-02T11:43:00Z"/>
        </w:rPr>
      </w:pPr>
    </w:p>
    <w:p w14:paraId="395376A3" w14:textId="77777777" w:rsidR="000F077A" w:rsidRDefault="000F077A" w:rsidP="00C673AF">
      <w:pPr>
        <w:ind w:left="2232"/>
        <w:rPr>
          <w:ins w:id="9716" w:author="Perrine, Martin L. (GSFC-5670)" w:date="2016-09-02T11:40:00Z"/>
        </w:rPr>
      </w:pPr>
    </w:p>
    <w:p w14:paraId="43C31433" w14:textId="477CA04D" w:rsidR="000F077A" w:rsidRPr="00EC242C" w:rsidRDefault="00EC242C">
      <w:pPr>
        <w:ind w:left="720"/>
        <w:rPr>
          <w:ins w:id="9717" w:author="Perrine, Martin L. (GSFC-5670)" w:date="2016-09-01T13:44:00Z"/>
          <w:b/>
          <w:bCs/>
          <w:rPrChange w:id="9718" w:author="Perrine, Martin L. (GSFC-5670)" w:date="2016-09-02T14:44:00Z">
            <w:rPr>
              <w:ins w:id="9719" w:author="Perrine, Martin L. (GSFC-5670)" w:date="2016-09-01T13:44:00Z"/>
            </w:rPr>
          </w:rPrChange>
        </w:rPr>
        <w:pPrChange w:id="9720" w:author="Perrine, Martin L. (GSFC-5670)" w:date="2016-09-02T14:44:00Z">
          <w:pPr>
            <w:ind w:left="2232"/>
          </w:pPr>
        </w:pPrChange>
      </w:pPr>
      <w:ins w:id="9721" w:author="Perrine, Martin L. (GSFC-5670)" w:date="2016-09-02T14:34:00Z">
        <w:r w:rsidRPr="00EC242C">
          <w:rPr>
            <w:b/>
            <w:bCs/>
            <w:rPrChange w:id="9722" w:author="Perrine, Martin L. (GSFC-5670)" w:date="2016-09-02T14:44:00Z">
              <w:rPr/>
            </w:rPrChange>
          </w:rPr>
          <w:t>Requirements</w:t>
        </w:r>
      </w:ins>
      <w:ins w:id="9723" w:author="Perrine, Martin L. (GSFC-5670)" w:date="2016-09-02T11:40:00Z">
        <w:r w:rsidR="000F077A" w:rsidRPr="00EC242C">
          <w:rPr>
            <w:b/>
            <w:bCs/>
            <w:rPrChange w:id="9724" w:author="Perrine, Martin L. (GSFC-5670)" w:date="2016-09-02T14:44:00Z">
              <w:rPr/>
            </w:rPrChange>
          </w:rPr>
          <w:t>:</w:t>
        </w:r>
      </w:ins>
      <w:ins w:id="9725" w:author="Perrine, Martin L. (GSFC-5670)" w:date="2016-09-02T12:01:00Z">
        <w:r w:rsidR="002564D7" w:rsidRPr="00EC242C">
          <w:rPr>
            <w:b/>
            <w:bCs/>
            <w:rPrChange w:id="9726" w:author="Perrine, Martin L. (GSFC-5670)" w:date="2016-09-02T14:44:00Z">
              <w:rPr/>
            </w:rPrChange>
          </w:rPr>
          <w:t xml:space="preserve"> </w:t>
        </w:r>
      </w:ins>
    </w:p>
    <w:p w14:paraId="7C6879CF" w14:textId="46103AD1" w:rsidR="002564D7" w:rsidRDefault="00055AC4" w:rsidP="002564D7">
      <w:pPr>
        <w:ind w:left="2232"/>
        <w:rPr>
          <w:ins w:id="9727" w:author="Perrine, Martin L. (GSFC-5670)" w:date="2016-09-02T11:53:00Z"/>
        </w:rPr>
      </w:pPr>
      <w:ins w:id="9728" w:author="Perrine, Martin L. (GSFC-5670)" w:date="2016-09-13T14:29:00Z">
        <w:r>
          <w:t>DAPHNE</w:t>
        </w:r>
      </w:ins>
      <w:ins w:id="9729" w:author="Perrine, Martin L. (GSFC-5670)" w:date="2016-09-02T11:53:00Z">
        <w:r w:rsidR="002564D7" w:rsidRPr="001976C3">
          <w:t>-OPS-012.1 Secure file system</w:t>
        </w:r>
      </w:ins>
    </w:p>
    <w:p w14:paraId="6902875F" w14:textId="4DEAA592" w:rsidR="00701FED" w:rsidRDefault="00055AC4" w:rsidP="00701FED">
      <w:pPr>
        <w:ind w:left="2232"/>
        <w:rPr>
          <w:ins w:id="9730" w:author="Perrine, Martin L. (GSFC-5670)" w:date="2016-09-01T13:46:00Z"/>
        </w:rPr>
      </w:pPr>
      <w:ins w:id="9731" w:author="Perrine, Martin L. (GSFC-5670)" w:date="2016-09-13T14:29:00Z">
        <w:r>
          <w:t>DAPHNE</w:t>
        </w:r>
      </w:ins>
      <w:ins w:id="9732" w:author="Perrine, Martin L. (GSFC-5670)" w:date="2016-09-01T13:46:00Z">
        <w:r w:rsidR="00701FED">
          <w:t>-SEC-007 Identification and authentication</w:t>
        </w:r>
      </w:ins>
    </w:p>
    <w:p w14:paraId="328CC6F0" w14:textId="232CA023" w:rsidR="00701FED" w:rsidRDefault="00055AC4" w:rsidP="00701FED">
      <w:pPr>
        <w:ind w:left="2232"/>
        <w:rPr>
          <w:ins w:id="9733" w:author="Perrine, Martin L. (GSFC-5670)" w:date="2016-09-02T11:52:00Z"/>
        </w:rPr>
      </w:pPr>
      <w:ins w:id="9734" w:author="Perrine, Martin L. (GSFC-5670)" w:date="2016-09-13T14:29:00Z">
        <w:r>
          <w:t>DAPHNE</w:t>
        </w:r>
      </w:ins>
      <w:ins w:id="9735" w:author="Perrine, Martin L. (GSFC-5670)" w:date="2016-09-01T13:46:00Z">
        <w:r w:rsidR="00701FED">
          <w:t>-SEC-010 Access enforcement</w:t>
        </w:r>
      </w:ins>
    </w:p>
    <w:p w14:paraId="56697068" w14:textId="77777777" w:rsidR="00701FED" w:rsidDel="00EC242C" w:rsidRDefault="00701FED">
      <w:pPr>
        <w:pStyle w:val="Caption"/>
        <w:jc w:val="both"/>
        <w:rPr>
          <w:del w:id="9736" w:author="Perrine, Martin L. (GSFC-5670)" w:date="2016-09-02T14:43:00Z"/>
        </w:rPr>
        <w:pPrChange w:id="9737" w:author="Perrine, Martin L. (GSFC-5670)" w:date="2016-09-02T14:43:00Z">
          <w:pPr>
            <w:numPr>
              <w:ilvl w:val="1"/>
              <w:numId w:val="79"/>
            </w:numPr>
            <w:ind w:left="2232" w:hanging="432"/>
          </w:pPr>
        </w:pPrChange>
      </w:pPr>
    </w:p>
    <w:p w14:paraId="479DAB2A" w14:textId="77777777" w:rsidR="00EC242C" w:rsidRPr="00EC242C" w:rsidRDefault="00EC242C">
      <w:pPr>
        <w:pStyle w:val="BodyText"/>
        <w:rPr>
          <w:ins w:id="9738" w:author="Perrine, Martin L. (GSFC-5670)" w:date="2016-09-02T14:43:00Z"/>
        </w:rPr>
        <w:pPrChange w:id="9739" w:author="Perrine, Martin L. (GSFC-5670)" w:date="2016-09-02T14:43:00Z">
          <w:pPr>
            <w:ind w:left="2232"/>
          </w:pPr>
        </w:pPrChange>
      </w:pPr>
    </w:p>
    <w:p w14:paraId="38A9A87F" w14:textId="77777777" w:rsidR="00EC242C" w:rsidRPr="00EC242C" w:rsidRDefault="000F077A">
      <w:pPr>
        <w:ind w:left="720"/>
        <w:rPr>
          <w:ins w:id="9740" w:author="Perrine, Martin L. (GSFC-5670)" w:date="2016-09-02T14:43:00Z"/>
          <w:b/>
          <w:bCs/>
          <w:rPrChange w:id="9741" w:author="Perrine, Martin L. (GSFC-5670)" w:date="2016-09-02T14:44:00Z">
            <w:rPr>
              <w:ins w:id="9742" w:author="Perrine, Martin L. (GSFC-5670)" w:date="2016-09-02T14:43:00Z"/>
            </w:rPr>
          </w:rPrChange>
        </w:rPr>
        <w:pPrChange w:id="9743" w:author="Perrine, Martin L. (GSFC-5670)" w:date="2016-09-02T14:44:00Z">
          <w:pPr>
            <w:numPr>
              <w:ilvl w:val="1"/>
              <w:numId w:val="79"/>
            </w:numPr>
            <w:ind w:left="2232" w:hanging="432"/>
          </w:pPr>
        </w:pPrChange>
      </w:pPr>
      <w:ins w:id="9744" w:author="Perrine, Martin L. (GSFC-5670)" w:date="2016-09-02T11:41:00Z">
        <w:r w:rsidRPr="00EC242C">
          <w:rPr>
            <w:b/>
            <w:bCs/>
            <w:rPrChange w:id="9745" w:author="Perrine, Martin L. (GSFC-5670)" w:date="2016-09-02T14:44:00Z">
              <w:rPr/>
            </w:rPrChange>
          </w:rPr>
          <w:t xml:space="preserve">Procedure: </w:t>
        </w:r>
      </w:ins>
    </w:p>
    <w:p w14:paraId="22079846" w14:textId="5FB1EB53" w:rsidR="000F077A" w:rsidRDefault="00C673AF">
      <w:pPr>
        <w:pStyle w:val="Caption"/>
        <w:rPr>
          <w:ins w:id="9746" w:author="Perrine, Martin L. (GSFC-5670)" w:date="2016-09-02T11:43:00Z"/>
        </w:rPr>
        <w:pPrChange w:id="9747" w:author="Perrine, Martin L. (GSFC-5670)" w:date="2016-09-08T12:46:00Z">
          <w:pPr>
            <w:numPr>
              <w:ilvl w:val="1"/>
              <w:numId w:val="79"/>
            </w:numPr>
            <w:ind w:left="2232" w:hanging="432"/>
          </w:pPr>
        </w:pPrChange>
      </w:pPr>
      <w:r w:rsidRPr="00D33749">
        <w:t xml:space="preserve">Show that SSHD is configured to only </w:t>
      </w:r>
      <w:r w:rsidRPr="00D43D5B">
        <w:t>allow SSHv2 and there is a login banner displayed.</w:t>
      </w:r>
      <w:ins w:id="9748" w:author="Perrine, Martin L. (GSFC-5670)" w:date="2016-09-02T11:43:00Z">
        <w:r w:rsidR="000F077A">
          <w:t xml:space="preserve"> (Shown in</w:t>
        </w:r>
      </w:ins>
      <w:ins w:id="9749" w:author="Perrine, Martin L. (GSFC-5670)" w:date="2016-09-02T11:44:00Z">
        <w:r w:rsidR="000F077A">
          <w:t xml:space="preserve"> </w:t>
        </w:r>
        <w:r w:rsidR="002564D7">
          <w:fldChar w:fldCharType="begin"/>
        </w:r>
        <w:r w:rsidR="002564D7">
          <w:instrText xml:space="preserve"> REF _Ref460579996 \h </w:instrText>
        </w:r>
      </w:ins>
      <w:r w:rsidR="002564D7">
        <w:fldChar w:fldCharType="separate"/>
      </w:r>
      <w:ins w:id="9750" w:author="Perrine, Martin L. (GSFC-5670)" w:date="2016-09-02T11:44:00Z">
        <w:r w:rsidR="002564D7">
          <w:t xml:space="preserve">Figure </w:t>
        </w:r>
        <w:r w:rsidR="002564D7">
          <w:rPr>
            <w:noProof/>
          </w:rPr>
          <w:t>6</w:t>
        </w:r>
        <w:r w:rsidR="002564D7">
          <w:noBreakHyphen/>
        </w:r>
        <w:r w:rsidR="002564D7">
          <w:rPr>
            <w:noProof/>
          </w:rPr>
          <w:t>62</w:t>
        </w:r>
        <w:r w:rsidR="002564D7">
          <w:fldChar w:fldCharType="end"/>
        </w:r>
      </w:ins>
      <w:ins w:id="9751" w:author="Perrine, Martin L. (GSFC-5670)" w:date="2016-09-02T11:43:00Z">
        <w:r w:rsidR="000F077A">
          <w:t>)</w:t>
        </w:r>
      </w:ins>
    </w:p>
    <w:p w14:paraId="4EF78A77" w14:textId="2245FA79" w:rsidR="00C673AF" w:rsidRDefault="00C673AF">
      <w:pPr>
        <w:pPrChange w:id="9752" w:author="Perrine, Martin L. (GSFC-5670)" w:date="2016-09-02T11:41:00Z">
          <w:pPr>
            <w:numPr>
              <w:numId w:val="7"/>
            </w:numPr>
            <w:ind w:left="1800" w:hanging="360"/>
          </w:pPr>
        </w:pPrChange>
      </w:pPr>
    </w:p>
    <w:p w14:paraId="0987E2E8" w14:textId="0F350969" w:rsidR="00C673AF" w:rsidRDefault="00C673AF">
      <w:pPr>
        <w:pStyle w:val="ListParagraph"/>
        <w:numPr>
          <w:ilvl w:val="3"/>
          <w:numId w:val="80"/>
        </w:numPr>
        <w:pPrChange w:id="9753" w:author="Perrine, Martin L. (GSFC-5670)" w:date="2016-09-02T12:02:00Z">
          <w:pPr>
            <w:numPr>
              <w:ilvl w:val="1"/>
              <w:numId w:val="7"/>
            </w:numPr>
            <w:ind w:left="2232" w:hanging="432"/>
          </w:pPr>
        </w:pPrChange>
      </w:pPr>
      <w:r>
        <w:t xml:space="preserve">The operator should </w:t>
      </w:r>
      <w:proofErr w:type="spellStart"/>
      <w:r>
        <w:t>ssh</w:t>
      </w:r>
      <w:proofErr w:type="spellEnd"/>
      <w:r>
        <w:t xml:space="preserve"> to the </w:t>
      </w:r>
      <w:del w:id="9754" w:author="Perrine, Martin L. (GSFC-5670)" w:date="2016-09-13T14:30:00Z">
        <w:r w:rsidDel="00055AC4">
          <w:delText>NEN Gateway</w:delText>
        </w:r>
      </w:del>
      <w:ins w:id="9755" w:author="Perrine, Martin L. (GSFC-5670)" w:date="2016-09-13T14:30:00Z">
        <w:r w:rsidR="00055AC4">
          <w:t>DAPHNE</w:t>
        </w:r>
      </w:ins>
      <w:r>
        <w:t xml:space="preserve"> system</w:t>
      </w:r>
    </w:p>
    <w:p w14:paraId="3D18926F" w14:textId="77777777" w:rsidR="00C673AF" w:rsidRPr="00AA0141" w:rsidRDefault="00C673AF">
      <w:pPr>
        <w:pStyle w:val="ListParagraph"/>
        <w:numPr>
          <w:ilvl w:val="3"/>
          <w:numId w:val="80"/>
        </w:numPr>
        <w:pPrChange w:id="9756" w:author="Perrine, Martin L. (GSFC-5670)" w:date="2016-09-02T12:02:00Z">
          <w:pPr>
            <w:ind w:left="2232"/>
          </w:pPr>
        </w:pPrChange>
      </w:pPr>
      <w:r w:rsidRPr="00AA0141">
        <w:t>Type:</w:t>
      </w:r>
    </w:p>
    <w:p w14:paraId="72B66FFB" w14:textId="77777777" w:rsidR="00C673AF" w:rsidRPr="00AA0141" w:rsidRDefault="00C673AF">
      <w:pPr>
        <w:pStyle w:val="ListParagraph"/>
        <w:numPr>
          <w:ilvl w:val="3"/>
          <w:numId w:val="80"/>
        </w:numPr>
        <w:pPrChange w:id="9757" w:author="Perrine, Martin L. (GSFC-5670)" w:date="2016-09-02T12:02:00Z">
          <w:pPr>
            <w:ind w:left="2232"/>
          </w:pPr>
        </w:pPrChange>
      </w:pPr>
      <w:proofErr w:type="spellStart"/>
      <w:r w:rsidRPr="00AA0141">
        <w:t>ssh</w:t>
      </w:r>
      <w:proofErr w:type="spellEnd"/>
      <w:r w:rsidRPr="00AA0141">
        <w:t xml:space="preserve"> </w:t>
      </w:r>
      <w:r w:rsidR="000A42D5" w:rsidRPr="00E1400C">
        <w:fldChar w:fldCharType="begin"/>
      </w:r>
      <w:r w:rsidR="000A42D5">
        <w:instrText xml:space="preserve"> HYPERLINK "mailto:scanuser@XXX.XXX.XXX.XXX" </w:instrText>
      </w:r>
      <w:r w:rsidR="000A42D5" w:rsidRPr="00E1400C">
        <w:fldChar w:fldCharType="separate"/>
      </w:r>
      <w:r w:rsidRPr="002564D7">
        <w:rPr>
          <w:rStyle w:val="Hyperlink"/>
          <w:color w:val="auto"/>
        </w:rPr>
        <w:t>scanuser@XXX.XXX.XXX.XXX</w:t>
      </w:r>
      <w:r w:rsidR="000A42D5" w:rsidRPr="00E1400C">
        <w:rPr>
          <w:rStyle w:val="Hyperlink"/>
          <w:color w:val="auto"/>
        </w:rPr>
        <w:fldChar w:fldCharType="end"/>
      </w:r>
    </w:p>
    <w:p w14:paraId="5BF2F135" w14:textId="77777777" w:rsidR="00C673AF" w:rsidRDefault="00C673AF">
      <w:pPr>
        <w:pStyle w:val="ListParagraph"/>
        <w:numPr>
          <w:ilvl w:val="3"/>
          <w:numId w:val="80"/>
        </w:numPr>
        <w:rPr>
          <w:ins w:id="9758" w:author="Perrine, Martin L. (GSFC-5670)" w:date="2016-09-02T11:44:00Z"/>
        </w:rPr>
        <w:pPrChange w:id="9759" w:author="Perrine, Martin L. (GSFC-5670)" w:date="2016-09-02T12:02:00Z">
          <w:pPr>
            <w:ind w:left="2232"/>
          </w:pPr>
        </w:pPrChange>
      </w:pPr>
      <w:r w:rsidRPr="00AA0141">
        <w:t xml:space="preserve">where: XXX.XXX.XXX.XXX </w:t>
      </w:r>
      <w:r>
        <w:t>refers to the IP address</w:t>
      </w:r>
    </w:p>
    <w:p w14:paraId="1C9B9FB7" w14:textId="77777777" w:rsidR="002564D7" w:rsidRDefault="002564D7" w:rsidP="00C673AF">
      <w:pPr>
        <w:ind w:left="2232"/>
      </w:pPr>
    </w:p>
    <w:p w14:paraId="121C765E" w14:textId="20EC1984" w:rsidR="00C673AF" w:rsidDel="002564D7" w:rsidRDefault="00C673AF">
      <w:pPr>
        <w:pStyle w:val="Caption"/>
        <w:rPr>
          <w:del w:id="9760" w:author="Perrine, Martin L. (GSFC-5670)" w:date="2016-09-02T11:44:00Z"/>
        </w:rPr>
        <w:pPrChange w:id="9761" w:author="Perrine, Martin L. (GSFC-5670)" w:date="2016-09-02T11:43:00Z">
          <w:pPr>
            <w:numPr>
              <w:ilvl w:val="1"/>
              <w:numId w:val="7"/>
            </w:numPr>
            <w:ind w:left="2232" w:hanging="432"/>
          </w:pPr>
        </w:pPrChange>
      </w:pPr>
      <w:del w:id="9762" w:author="Perrine, Martin L. (GSFC-5670)" w:date="2016-09-02T11:44:00Z">
        <w:r w:rsidDel="002564D7">
          <w:lastRenderedPageBreak/>
          <w:delText xml:space="preserve">Verify that the banner is displayed </w:delText>
        </w:r>
      </w:del>
      <w:del w:id="9763" w:author="Perrine, Martin L. (GSFC-5670)" w:date="2016-09-02T11:43:00Z">
        <w:r w:rsidDel="000F077A">
          <w:delText xml:space="preserve">(Shown in </w:delText>
        </w:r>
      </w:del>
      <w:ins w:id="9764" w:author="Muhammad, Alimayo (GSFC-5660)" w:date="2016-08-17T13:58:00Z">
        <w:del w:id="9765" w:author="Perrine, Martin L. (GSFC-5670)" w:date="2016-09-02T11:43:00Z">
          <w:r w:rsidR="00BE3C67" w:rsidDel="000F077A">
            <w:fldChar w:fldCharType="begin"/>
          </w:r>
          <w:r w:rsidR="00BE3C67" w:rsidDel="000F077A">
            <w:delInstrText xml:space="preserve"> REF _Ref459205608 \h </w:delInstrText>
          </w:r>
        </w:del>
      </w:ins>
      <w:del w:id="9766" w:author="Perrine, Martin L. (GSFC-5670)" w:date="2016-09-02T11:43:00Z">
        <w:r w:rsidR="00BE3C67" w:rsidDel="000F077A">
          <w:fldChar w:fldCharType="separate"/>
        </w:r>
      </w:del>
      <w:ins w:id="9767" w:author="Muhammad, Alimayo (GSFC-5660)" w:date="2016-08-17T13:58:00Z">
        <w:del w:id="9768" w:author="Perrine, Martin L. (GSFC-5670)" w:date="2016-08-31T11:09:00Z">
          <w:r w:rsidR="00BE3C67" w:rsidDel="00EF27DF">
            <w:delText xml:space="preserve">Figure </w:delText>
          </w:r>
          <w:r w:rsidR="00BE3C67" w:rsidDel="00EF27DF">
            <w:rPr>
              <w:noProof/>
            </w:rPr>
            <w:delText>6</w:delText>
          </w:r>
          <w:r w:rsidR="00BE3C67" w:rsidDel="00EF27DF">
            <w:noBreakHyphen/>
          </w:r>
          <w:r w:rsidR="00BE3C67" w:rsidDel="00EF27DF">
            <w:rPr>
              <w:noProof/>
            </w:rPr>
            <w:delText>56</w:delText>
          </w:r>
        </w:del>
        <w:del w:id="9769" w:author="Perrine, Martin L. (GSFC-5670)" w:date="2016-09-02T11:43:00Z">
          <w:r w:rsidR="00BE3C67" w:rsidDel="000F077A">
            <w:fldChar w:fldCharType="end"/>
          </w:r>
        </w:del>
      </w:ins>
      <w:ins w:id="9770" w:author="Muhammad, Alimayo (GSFC-5660)" w:date="2016-08-17T13:59:00Z">
        <w:del w:id="9771" w:author="Perrine, Martin L. (GSFC-5670)" w:date="2016-09-02T11:43:00Z">
          <w:r w:rsidR="00BE3C67" w:rsidDel="000F077A">
            <w:delText>)</w:delText>
          </w:r>
        </w:del>
      </w:ins>
      <w:del w:id="9772" w:author="Perrine, Martin L. (GSFC-5670)" w:date="2016-09-02T11:43:00Z">
        <w:r w:rsidDel="000F077A">
          <w:fldChar w:fldCharType="begin"/>
        </w:r>
        <w:r w:rsidDel="000F077A">
          <w:delInstrText xml:space="preserve"> REF _Ref407621688 \h </w:delInstrText>
        </w:r>
        <w:r w:rsidDel="000F077A">
          <w:fldChar w:fldCharType="separate"/>
        </w:r>
        <w:r w:rsidR="009273D6" w:rsidDel="000F077A">
          <w:delText xml:space="preserve">Figure </w:delText>
        </w:r>
        <w:r w:rsidR="009273D6" w:rsidDel="000F077A">
          <w:rPr>
            <w:noProof/>
          </w:rPr>
          <w:delText>6</w:delText>
        </w:r>
        <w:r w:rsidDel="000F077A">
          <w:fldChar w:fldCharType="end"/>
        </w:r>
        <w:r w:rsidDel="000F077A">
          <w:delText>)</w:delText>
        </w:r>
      </w:del>
    </w:p>
    <w:p w14:paraId="7950F5BF" w14:textId="25C0A49B" w:rsidR="00701FED" w:rsidRDefault="000F077A">
      <w:pPr>
        <w:ind w:left="1800"/>
        <w:rPr>
          <w:ins w:id="9773" w:author="Perrine, Martin L. (GSFC-5670)" w:date="2016-09-02T11:35:00Z"/>
        </w:rPr>
        <w:pPrChange w:id="9774" w:author="Perrine, Martin L. (GSFC-5670)" w:date="2016-09-01T13:48:00Z">
          <w:pPr>
            <w:numPr>
              <w:numId w:val="7"/>
            </w:numPr>
            <w:ind w:left="1800" w:hanging="360"/>
          </w:pPr>
        </w:pPrChange>
      </w:pPr>
      <w:moveToRangeStart w:id="9775" w:author="Perrine, Martin L. (GSFC-5670)" w:date="2016-09-02T11:35:00Z" w:name="move460579437"/>
      <w:moveTo w:id="9776" w:author="Perrine, Martin L. (GSFC-5670)" w:date="2016-09-02T11:35:00Z">
        <w:r>
          <w:rPr>
            <w:noProof/>
          </w:rPr>
          <w:drawing>
            <wp:inline distT="0" distB="0" distL="0" distR="0" wp14:anchorId="6A7787C7" wp14:editId="06A0C359">
              <wp:extent cx="4845050" cy="3801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5050" cy="3801110"/>
                      </a:xfrm>
                      <a:prstGeom prst="rect">
                        <a:avLst/>
                      </a:prstGeom>
                      <a:noFill/>
                      <a:ln>
                        <a:noFill/>
                      </a:ln>
                    </pic:spPr>
                  </pic:pic>
                </a:graphicData>
              </a:graphic>
            </wp:inline>
          </w:drawing>
        </w:r>
      </w:moveTo>
      <w:moveToRangeEnd w:id="9775"/>
    </w:p>
    <w:p w14:paraId="425C402F" w14:textId="0B556BFA" w:rsidR="000F077A" w:rsidRDefault="000F077A" w:rsidP="005152B5">
      <w:pPr>
        <w:pStyle w:val="Caption"/>
        <w:rPr>
          <w:ins w:id="9777" w:author="Perrine, Martin L. (GSFC-5670)" w:date="2016-09-02T11:35:00Z"/>
        </w:rPr>
      </w:pPr>
      <w:bookmarkStart w:id="9778" w:name="_Ref460579996"/>
      <w:ins w:id="9779" w:author="Perrine, Martin L. (GSFC-5670)" w:date="2016-09-02T11:35: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62</w:t>
        </w:r>
        <w:r>
          <w:fldChar w:fldCharType="end"/>
        </w:r>
        <w:bookmarkEnd w:id="9778"/>
        <w:r w:rsidRPr="00BE3C67">
          <w:t xml:space="preserve"> </w:t>
        </w:r>
      </w:ins>
      <w:ins w:id="9780" w:author="Perrine, Martin L. (GSFC-5670)" w:date="2016-09-13T14:29:00Z">
        <w:r w:rsidR="00055AC4">
          <w:t>DAPHNE</w:t>
        </w:r>
      </w:ins>
      <w:ins w:id="9781" w:author="Perrine, Martin L. (GSFC-5670)" w:date="2016-09-02T11:35:00Z">
        <w:r>
          <w:t xml:space="preserve"> Banner</w:t>
        </w:r>
      </w:ins>
    </w:p>
    <w:p w14:paraId="6F5D19C6" w14:textId="77777777" w:rsidR="002564D7" w:rsidRDefault="002564D7">
      <w:pPr>
        <w:rPr>
          <w:ins w:id="9782" w:author="Perrine, Martin L. (GSFC-5670)" w:date="2016-09-02T11:44:00Z"/>
        </w:rPr>
        <w:pPrChange w:id="9783" w:author="Perrine, Martin L. (GSFC-5670)" w:date="2016-09-02T11:44:00Z">
          <w:pPr>
            <w:numPr>
              <w:numId w:val="7"/>
            </w:numPr>
            <w:ind w:left="1800" w:hanging="360"/>
          </w:pPr>
        </w:pPrChange>
      </w:pPr>
    </w:p>
    <w:p w14:paraId="68F5AE24" w14:textId="2A58DB46" w:rsidR="00C673AF" w:rsidDel="003419DA" w:rsidRDefault="00C673AF">
      <w:pPr>
        <w:ind w:left="720"/>
        <w:rPr>
          <w:del w:id="9784" w:author="Perrine, Martin L. (GSFC-5670)" w:date="2016-09-02T15:05:00Z"/>
        </w:rPr>
        <w:pPrChange w:id="9785" w:author="Perrine, Martin L. (GSFC-5670)" w:date="2016-09-02T14:45:00Z">
          <w:pPr>
            <w:numPr>
              <w:numId w:val="7"/>
            </w:numPr>
            <w:ind w:left="1800" w:hanging="360"/>
          </w:pPr>
        </w:pPrChange>
      </w:pPr>
      <w:del w:id="9786" w:author="Perrine, Martin L. (GSFC-5670)" w:date="2016-09-02T15:05:00Z">
        <w:r w:rsidRPr="00D43D5B" w:rsidDel="003419DA">
          <w:delText>Show NTP is installed and synced to station time.</w:delText>
        </w:r>
      </w:del>
    </w:p>
    <w:p w14:paraId="34268B8C" w14:textId="2764BCF3" w:rsidR="00C673AF" w:rsidDel="003419DA" w:rsidRDefault="00C673AF">
      <w:pPr>
        <w:pStyle w:val="ListParagraph"/>
        <w:numPr>
          <w:ilvl w:val="0"/>
          <w:numId w:val="81"/>
        </w:numPr>
        <w:rPr>
          <w:del w:id="9787" w:author="Perrine, Martin L. (GSFC-5670)" w:date="2016-09-02T15:05:00Z"/>
        </w:rPr>
        <w:pPrChange w:id="9788" w:author="Perrine, Martin L. (GSFC-5670)" w:date="2016-09-02T12:02:00Z">
          <w:pPr>
            <w:ind w:left="1800"/>
          </w:pPr>
        </w:pPrChange>
      </w:pPr>
      <w:del w:id="9789" w:author="Perrine, Martin L. (GSFC-5670)" w:date="2016-09-02T15:05:00Z">
        <w:r w:rsidDel="003419DA">
          <w:delText>Open terminal and Type:</w:delText>
        </w:r>
      </w:del>
    </w:p>
    <w:p w14:paraId="45C445FD" w14:textId="58079937" w:rsidR="00C673AF" w:rsidDel="003419DA" w:rsidRDefault="00C673AF">
      <w:pPr>
        <w:pStyle w:val="ListParagraph"/>
        <w:numPr>
          <w:ilvl w:val="0"/>
          <w:numId w:val="81"/>
        </w:numPr>
        <w:rPr>
          <w:del w:id="9790" w:author="Perrine, Martin L. (GSFC-5670)" w:date="2016-09-02T15:05:00Z"/>
        </w:rPr>
        <w:pPrChange w:id="9791" w:author="Perrine, Martin L. (GSFC-5670)" w:date="2016-09-02T12:02:00Z">
          <w:pPr>
            <w:ind w:left="1800"/>
          </w:pPr>
        </w:pPrChange>
      </w:pPr>
      <w:del w:id="9792" w:author="Perrine, Martin L. (GSFC-5670)" w:date="2016-09-02T12:02:00Z">
        <w:r w:rsidDel="002564D7">
          <w:tab/>
        </w:r>
      </w:del>
      <w:del w:id="9793" w:author="Perrine, Martin L. (GSFC-5670)" w:date="2016-09-02T15:05:00Z">
        <w:r w:rsidDel="003419DA">
          <w:delText>ntpq –p</w:delText>
        </w:r>
      </w:del>
    </w:p>
    <w:p w14:paraId="15BDC35E" w14:textId="7465435F" w:rsidR="00C673AF" w:rsidRPr="00D43D5B" w:rsidDel="003419DA" w:rsidRDefault="00C673AF">
      <w:pPr>
        <w:pStyle w:val="ListParagraph"/>
        <w:numPr>
          <w:ilvl w:val="0"/>
          <w:numId w:val="81"/>
        </w:numPr>
        <w:rPr>
          <w:del w:id="9794" w:author="Perrine, Martin L. (GSFC-5670)" w:date="2016-09-02T15:05:00Z"/>
        </w:rPr>
        <w:pPrChange w:id="9795" w:author="Perrine, Martin L. (GSFC-5670)" w:date="2016-09-02T12:02:00Z">
          <w:pPr>
            <w:ind w:left="1800"/>
          </w:pPr>
        </w:pPrChange>
      </w:pPr>
      <w:del w:id="9796" w:author="Perrine, Martin L. (GSFC-5670)" w:date="2016-09-02T12:02:00Z">
        <w:r w:rsidDel="002564D7">
          <w:tab/>
        </w:r>
      </w:del>
      <w:del w:id="9797" w:author="Perrine, Martin L. (GSFC-5670)" w:date="2016-09-02T15:05:00Z">
        <w:r w:rsidDel="003419DA">
          <w:delText>date</w:delText>
        </w:r>
      </w:del>
    </w:p>
    <w:p w14:paraId="40CD2C5A" w14:textId="77777777" w:rsidR="002564D7" w:rsidRDefault="002564D7">
      <w:pPr>
        <w:rPr>
          <w:ins w:id="9798" w:author="Perrine, Martin L. (GSFC-5670)" w:date="2016-09-02T11:45:00Z"/>
        </w:rPr>
        <w:pPrChange w:id="9799" w:author="Perrine, Martin L. (GSFC-5670)" w:date="2016-09-02T11:45:00Z">
          <w:pPr>
            <w:ind w:left="2232"/>
          </w:pPr>
        </w:pPrChange>
      </w:pPr>
    </w:p>
    <w:p w14:paraId="2BFCB96D" w14:textId="6F7621CA" w:rsidR="00C673AF" w:rsidDel="002564D7" w:rsidRDefault="00C673AF">
      <w:pPr>
        <w:rPr>
          <w:del w:id="9800" w:author="Perrine, Martin L. (GSFC-5670)" w:date="2016-09-02T11:46:00Z"/>
        </w:rPr>
        <w:pPrChange w:id="9801" w:author="Perrine, Martin L. (GSFC-5670)" w:date="2016-09-02T11:46:00Z">
          <w:pPr>
            <w:pStyle w:val="ListParagraph"/>
            <w:numPr>
              <w:numId w:val="7"/>
            </w:numPr>
            <w:ind w:left="1800" w:hanging="360"/>
          </w:pPr>
        </w:pPrChange>
      </w:pPr>
      <w:del w:id="9802" w:author="Perrine, Martin L. (GSFC-5670)" w:date="2016-09-02T11:55:00Z">
        <w:r w:rsidDel="002564D7">
          <w:delText>Verify static IP</w:delText>
        </w:r>
      </w:del>
    </w:p>
    <w:p w14:paraId="196260FE" w14:textId="71EA3778" w:rsidR="00C673AF" w:rsidDel="002564D7" w:rsidRDefault="00C673AF">
      <w:pPr>
        <w:ind w:left="1080" w:firstLine="720"/>
        <w:rPr>
          <w:del w:id="9803" w:author="Perrine, Martin L. (GSFC-5670)" w:date="2016-09-02T11:46:00Z"/>
        </w:rPr>
        <w:pPrChange w:id="9804" w:author="Perrine, Martin L. (GSFC-5670)" w:date="2016-09-02T11:46:00Z">
          <w:pPr>
            <w:pStyle w:val="ListParagraph"/>
            <w:ind w:left="1800"/>
          </w:pPr>
        </w:pPrChange>
      </w:pPr>
      <w:del w:id="9805" w:author="Perrine, Martin L. (GSFC-5670)" w:date="2016-09-02T11:46:00Z">
        <w:r w:rsidDel="002564D7">
          <w:delText>W</w:delText>
        </w:r>
      </w:del>
      <w:del w:id="9806" w:author="Perrine, Martin L. (GSFC-5670)" w:date="2016-09-02T11:55:00Z">
        <w:r w:rsidDel="002564D7">
          <w:delText>hile logged to IRIP</w:delText>
        </w:r>
      </w:del>
    </w:p>
    <w:p w14:paraId="6E2FB44E" w14:textId="70E17C71" w:rsidR="00C673AF" w:rsidDel="002564D7" w:rsidRDefault="00C673AF">
      <w:pPr>
        <w:ind w:left="1080" w:firstLine="720"/>
        <w:rPr>
          <w:del w:id="9807" w:author="Perrine, Martin L. (GSFC-5670)" w:date="2016-09-02T11:55:00Z"/>
        </w:rPr>
        <w:pPrChange w:id="9808" w:author="Perrine, Martin L. (GSFC-5670)" w:date="2016-09-02T11:46:00Z">
          <w:pPr>
            <w:pStyle w:val="ListParagraph"/>
            <w:ind w:left="1800"/>
          </w:pPr>
        </w:pPrChange>
      </w:pPr>
      <w:del w:id="9809" w:author="Perrine, Martin L. (GSFC-5670)" w:date="2016-09-02T11:55:00Z">
        <w:r w:rsidDel="002564D7">
          <w:delText>Type:</w:delText>
        </w:r>
      </w:del>
    </w:p>
    <w:p w14:paraId="372511D7" w14:textId="006C07F4" w:rsidR="00C673AF" w:rsidDel="002564D7" w:rsidRDefault="00C673AF" w:rsidP="00C673AF">
      <w:pPr>
        <w:pStyle w:val="ListParagraph"/>
        <w:ind w:left="1800"/>
        <w:rPr>
          <w:del w:id="9810" w:author="Perrine, Martin L. (GSFC-5670)" w:date="2016-09-02T11:55:00Z"/>
        </w:rPr>
      </w:pPr>
      <w:del w:id="9811" w:author="Perrine, Martin L. (GSFC-5670)" w:date="2016-09-02T11:55:00Z">
        <w:r w:rsidDel="002564D7">
          <w:delText>cat /etc/network/interfaces</w:delText>
        </w:r>
      </w:del>
    </w:p>
    <w:p w14:paraId="242A488A" w14:textId="4B79C8BF" w:rsidR="00C673AF" w:rsidDel="002564D7" w:rsidRDefault="00C673AF" w:rsidP="00C673AF">
      <w:pPr>
        <w:pStyle w:val="ListParagraph"/>
        <w:ind w:left="1800"/>
        <w:rPr>
          <w:del w:id="9812" w:author="Perrine, Martin L. (GSFC-5670)" w:date="2016-09-02T11:55:00Z"/>
        </w:rPr>
      </w:pPr>
      <w:del w:id="9813" w:author="Perrine, Martin L. (GSFC-5670)" w:date="2016-09-02T11:55:00Z">
        <w:r w:rsidDel="002564D7">
          <w:delText>date</w:delText>
        </w:r>
      </w:del>
    </w:p>
    <w:p w14:paraId="052D8B09" w14:textId="50535B89" w:rsidR="00C673AF" w:rsidDel="002564D7" w:rsidRDefault="00C673AF" w:rsidP="00C673AF">
      <w:pPr>
        <w:pStyle w:val="ListParagraph"/>
        <w:ind w:left="1800"/>
        <w:rPr>
          <w:del w:id="9814" w:author="Perrine, Martin L. (GSFC-5670)" w:date="2016-09-02T11:46:00Z"/>
        </w:rPr>
      </w:pPr>
    </w:p>
    <w:p w14:paraId="3F3B94E3" w14:textId="06623431" w:rsidR="00C673AF" w:rsidDel="002564D7" w:rsidRDefault="00C673AF" w:rsidP="00C673AF">
      <w:pPr>
        <w:pStyle w:val="ListParagraph"/>
        <w:ind w:left="1800"/>
        <w:rPr>
          <w:del w:id="9815" w:author="Perrine, Martin L. (GSFC-5670)" w:date="2016-09-02T11:55:00Z"/>
        </w:rPr>
      </w:pPr>
      <w:del w:id="9816" w:author="Perrine, Martin L. (GSFC-5670)" w:date="2016-09-02T11:55:00Z">
        <w:r w:rsidDel="002564D7">
          <w:delText>Note: Look for (iface em1 inet static and iface em2 inet static), if present pass the test.</w:delText>
        </w:r>
      </w:del>
    </w:p>
    <w:p w14:paraId="562D9140" w14:textId="77777777" w:rsidR="002564D7" w:rsidRDefault="002564D7">
      <w:pPr>
        <w:rPr>
          <w:ins w:id="9817" w:author="Perrine, Martin L. (GSFC-5670)" w:date="2016-09-02T11:46:00Z"/>
        </w:rPr>
        <w:pPrChange w:id="9818" w:author="Perrine, Martin L. (GSFC-5670)" w:date="2016-09-02T11:46:00Z">
          <w:pPr>
            <w:pStyle w:val="ListParagraph"/>
            <w:ind w:left="1800"/>
          </w:pPr>
        </w:pPrChange>
      </w:pPr>
    </w:p>
    <w:p w14:paraId="28EB7914" w14:textId="221D3957" w:rsidR="002564D7" w:rsidRPr="00EC242C" w:rsidRDefault="002564D7">
      <w:pPr>
        <w:ind w:left="720"/>
        <w:rPr>
          <w:ins w:id="9819" w:author="Perrine, Martin L. (GSFC-5670)" w:date="2016-09-01T13:48:00Z"/>
          <w:b/>
          <w:bCs/>
          <w:rPrChange w:id="9820" w:author="Perrine, Martin L. (GSFC-5670)" w:date="2016-09-02T14:45:00Z">
            <w:rPr>
              <w:ins w:id="9821" w:author="Perrine, Martin L. (GSFC-5670)" w:date="2016-09-01T13:48:00Z"/>
            </w:rPr>
          </w:rPrChange>
        </w:rPr>
        <w:pPrChange w:id="9822" w:author="Perrine, Martin L. (GSFC-5670)" w:date="2016-09-02T14:45:00Z">
          <w:pPr>
            <w:pStyle w:val="ListParagraph"/>
            <w:ind w:left="1800"/>
          </w:pPr>
        </w:pPrChange>
      </w:pPr>
      <w:ins w:id="9823" w:author="Perrine, Martin L. (GSFC-5670)" w:date="2016-09-02T11:46:00Z">
        <w:r w:rsidRPr="00EC242C">
          <w:rPr>
            <w:b/>
            <w:bCs/>
            <w:rPrChange w:id="9824" w:author="Perrine, Martin L. (GSFC-5670)" w:date="2016-09-02T14:45:00Z">
              <w:rPr/>
            </w:rPrChange>
          </w:rPr>
          <w:t>Requirement:</w:t>
        </w:r>
      </w:ins>
    </w:p>
    <w:p w14:paraId="5CEA3BB9" w14:textId="38392150" w:rsidR="00701FED" w:rsidRDefault="00055AC4">
      <w:pPr>
        <w:ind w:left="2232"/>
        <w:rPr>
          <w:ins w:id="9825" w:author="Perrine, Martin L. (GSFC-5670)" w:date="2016-09-02T11:46:00Z"/>
        </w:rPr>
        <w:pPrChange w:id="9826" w:author="Perrine, Martin L. (GSFC-5670)" w:date="2016-09-02T11:46:00Z">
          <w:pPr>
            <w:pStyle w:val="ListParagraph"/>
            <w:ind w:left="1800"/>
          </w:pPr>
        </w:pPrChange>
      </w:pPr>
      <w:ins w:id="9827" w:author="Perrine, Martin L. (GSFC-5670)" w:date="2016-09-13T14:29:00Z">
        <w:r>
          <w:t>DAPHNE</w:t>
        </w:r>
      </w:ins>
      <w:ins w:id="9828" w:author="Perrine, Martin L. (GSFC-5670)" w:date="2016-09-01T13:48:00Z">
        <w:r w:rsidR="00701FED">
          <w:t>-SEC-013 Limited active ports and protocols</w:t>
        </w:r>
      </w:ins>
    </w:p>
    <w:p w14:paraId="52D80423" w14:textId="26DEC6B4" w:rsidR="002564D7" w:rsidDel="00EC242C" w:rsidRDefault="002564D7">
      <w:pPr>
        <w:rPr>
          <w:del w:id="9829" w:author="Perrine, Martin L. (GSFC-5670)" w:date="2016-09-02T11:46:00Z"/>
        </w:rPr>
        <w:pPrChange w:id="9830" w:author="Perrine, Martin L. (GSFC-5670)" w:date="2016-09-02T11:46:00Z">
          <w:pPr>
            <w:pStyle w:val="ListParagraph"/>
            <w:numPr>
              <w:numId w:val="7"/>
            </w:numPr>
            <w:ind w:left="1800" w:hanging="360"/>
          </w:pPr>
        </w:pPrChange>
      </w:pPr>
      <w:ins w:id="9831" w:author="Perrine, Martin L. (GSFC-5670)" w:date="2016-09-02T11:46:00Z">
        <w:r w:rsidRPr="00EC242C">
          <w:rPr>
            <w:b/>
            <w:bCs/>
            <w:rPrChange w:id="9832" w:author="Perrine, Martin L. (GSFC-5670)" w:date="2016-09-02T14:45:00Z">
              <w:rPr/>
            </w:rPrChange>
          </w:rPr>
          <w:t>Procedure:</w:t>
        </w:r>
        <w:r>
          <w:t xml:space="preserve"> </w:t>
        </w:r>
      </w:ins>
    </w:p>
    <w:p w14:paraId="5A41EEBD" w14:textId="77777777" w:rsidR="00EC242C" w:rsidRDefault="00EC242C">
      <w:pPr>
        <w:ind w:left="720"/>
        <w:rPr>
          <w:ins w:id="9833" w:author="Perrine, Martin L. (GSFC-5670)" w:date="2016-09-02T14:45:00Z"/>
        </w:rPr>
        <w:pPrChange w:id="9834" w:author="Perrine, Martin L. (GSFC-5670)" w:date="2016-09-02T14:45:00Z">
          <w:pPr>
            <w:pStyle w:val="ListParagraph"/>
            <w:ind w:left="1800"/>
          </w:pPr>
        </w:pPrChange>
      </w:pPr>
    </w:p>
    <w:p w14:paraId="7DD0BF7F" w14:textId="77777777" w:rsidR="00C673AF" w:rsidRDefault="00C673AF">
      <w:pPr>
        <w:pPrChange w:id="9835" w:author="Perrine, Martin L. (GSFC-5670)" w:date="2016-09-02T11:46:00Z">
          <w:pPr>
            <w:pStyle w:val="ListParagraph"/>
            <w:numPr>
              <w:numId w:val="7"/>
            </w:numPr>
            <w:ind w:left="1800" w:hanging="360"/>
          </w:pPr>
        </w:pPrChange>
      </w:pPr>
      <w:r>
        <w:t xml:space="preserve">Verify limited active ports and protocols </w:t>
      </w:r>
    </w:p>
    <w:p w14:paraId="4C4F6725" w14:textId="77777777" w:rsidR="00C673AF" w:rsidRDefault="00C673AF">
      <w:pPr>
        <w:pStyle w:val="ListParagraph"/>
        <w:numPr>
          <w:ilvl w:val="0"/>
          <w:numId w:val="82"/>
        </w:numPr>
        <w:pPrChange w:id="9836" w:author="Perrine, Martin L. (GSFC-5670)" w:date="2016-09-02T12:03:00Z">
          <w:pPr>
            <w:ind w:left="1800"/>
          </w:pPr>
        </w:pPrChange>
      </w:pPr>
      <w:r>
        <w:t>Open terminal and Type:</w:t>
      </w:r>
    </w:p>
    <w:p w14:paraId="1D34C199" w14:textId="77777777" w:rsidR="00C673AF" w:rsidRDefault="00C673AF">
      <w:pPr>
        <w:pStyle w:val="ListParagraph"/>
        <w:numPr>
          <w:ilvl w:val="0"/>
          <w:numId w:val="82"/>
        </w:numPr>
        <w:pPrChange w:id="9837" w:author="Perrine, Martin L. (GSFC-5670)" w:date="2016-09-02T12:03:00Z">
          <w:pPr>
            <w:ind w:left="1800"/>
          </w:pPr>
        </w:pPrChange>
      </w:pPr>
      <w:proofErr w:type="spellStart"/>
      <w:r>
        <w:t>sudo</w:t>
      </w:r>
      <w:proofErr w:type="spellEnd"/>
      <w:r>
        <w:t xml:space="preserve"> </w:t>
      </w:r>
      <w:proofErr w:type="spellStart"/>
      <w:r>
        <w:t>netstat</w:t>
      </w:r>
      <w:proofErr w:type="spellEnd"/>
      <w:r>
        <w:t xml:space="preserve"> –</w:t>
      </w:r>
      <w:proofErr w:type="spellStart"/>
      <w:r>
        <w:t>nlptu</w:t>
      </w:r>
      <w:proofErr w:type="spellEnd"/>
      <w:r>
        <w:t xml:space="preserve"> | </w:t>
      </w:r>
      <w:proofErr w:type="spellStart"/>
      <w:r>
        <w:t>grep</w:t>
      </w:r>
      <w:proofErr w:type="spellEnd"/>
      <w:r>
        <w:t xml:space="preserve"> LISTEN</w:t>
      </w:r>
    </w:p>
    <w:p w14:paraId="0BF3C52E" w14:textId="77777777" w:rsidR="00C673AF" w:rsidRDefault="00C673AF">
      <w:pPr>
        <w:pStyle w:val="ListParagraph"/>
        <w:numPr>
          <w:ilvl w:val="0"/>
          <w:numId w:val="82"/>
        </w:numPr>
        <w:pPrChange w:id="9838" w:author="Perrine, Martin L. (GSFC-5670)" w:date="2016-09-02T12:03:00Z">
          <w:pPr>
            <w:ind w:left="1800"/>
          </w:pPr>
        </w:pPrChange>
      </w:pPr>
      <w:r>
        <w:t>date</w:t>
      </w:r>
    </w:p>
    <w:p w14:paraId="21E02AD6" w14:textId="77777777" w:rsidR="00C673AF" w:rsidRDefault="00C673AF" w:rsidP="00C673AF">
      <w:pPr>
        <w:ind w:left="720"/>
        <w:rPr>
          <w:b/>
        </w:rPr>
      </w:pPr>
    </w:p>
    <w:p w14:paraId="4FB062C7" w14:textId="77777777" w:rsidR="002564D7" w:rsidRDefault="002564D7" w:rsidP="002564D7">
      <w:pPr>
        <w:rPr>
          <w:ins w:id="9839" w:author="Perrine, Martin L. (GSFC-5670)" w:date="2016-09-02T11:55:00Z"/>
        </w:rPr>
      </w:pPr>
    </w:p>
    <w:p w14:paraId="044673C2" w14:textId="77777777" w:rsidR="002564D7" w:rsidRPr="00EC242C" w:rsidRDefault="002564D7">
      <w:pPr>
        <w:ind w:left="720"/>
        <w:rPr>
          <w:ins w:id="9840" w:author="Perrine, Martin L. (GSFC-5670)" w:date="2016-09-02T11:55:00Z"/>
          <w:b/>
          <w:bCs/>
          <w:rPrChange w:id="9841" w:author="Perrine, Martin L. (GSFC-5670)" w:date="2016-09-02T14:45:00Z">
            <w:rPr>
              <w:ins w:id="9842" w:author="Perrine, Martin L. (GSFC-5670)" w:date="2016-09-02T11:55:00Z"/>
            </w:rPr>
          </w:rPrChange>
        </w:rPr>
        <w:pPrChange w:id="9843" w:author="Perrine, Martin L. (GSFC-5670)" w:date="2016-09-02T14:45:00Z">
          <w:pPr/>
        </w:pPrChange>
      </w:pPr>
      <w:ins w:id="9844" w:author="Perrine, Martin L. (GSFC-5670)" w:date="2016-09-02T11:55:00Z">
        <w:r w:rsidRPr="00EC242C">
          <w:rPr>
            <w:b/>
            <w:bCs/>
            <w:rPrChange w:id="9845" w:author="Perrine, Martin L. (GSFC-5670)" w:date="2016-09-02T14:45:00Z">
              <w:rPr/>
            </w:rPrChange>
          </w:rPr>
          <w:t>Requirement:</w:t>
        </w:r>
      </w:ins>
    </w:p>
    <w:p w14:paraId="1DD397F8" w14:textId="12510C31" w:rsidR="002564D7" w:rsidRDefault="00055AC4" w:rsidP="002564D7">
      <w:pPr>
        <w:ind w:left="2232"/>
        <w:rPr>
          <w:ins w:id="9846" w:author="Perrine, Martin L. (GSFC-5670)" w:date="2016-09-02T11:55:00Z"/>
        </w:rPr>
      </w:pPr>
      <w:ins w:id="9847" w:author="Perrine, Martin L. (GSFC-5670)" w:date="2016-09-13T14:29:00Z">
        <w:r>
          <w:t>DAPHNE</w:t>
        </w:r>
      </w:ins>
      <w:ins w:id="9848" w:author="Perrine, Martin L. (GSFC-5670)" w:date="2016-09-02T11:55:00Z">
        <w:r w:rsidR="002564D7">
          <w:t>-SEC-014 static IP addresses</w:t>
        </w:r>
      </w:ins>
    </w:p>
    <w:p w14:paraId="2E70B083" w14:textId="77777777" w:rsidR="00EC242C" w:rsidRPr="00EC242C" w:rsidRDefault="002564D7">
      <w:pPr>
        <w:ind w:left="720"/>
        <w:rPr>
          <w:ins w:id="9849" w:author="Perrine, Martin L. (GSFC-5670)" w:date="2016-09-02T14:45:00Z"/>
          <w:b/>
          <w:bCs/>
          <w:rPrChange w:id="9850" w:author="Perrine, Martin L. (GSFC-5670)" w:date="2016-09-02T14:45:00Z">
            <w:rPr>
              <w:ins w:id="9851" w:author="Perrine, Martin L. (GSFC-5670)" w:date="2016-09-02T14:45:00Z"/>
            </w:rPr>
          </w:rPrChange>
        </w:rPr>
        <w:pPrChange w:id="9852" w:author="Perrine, Martin L. (GSFC-5670)" w:date="2016-09-02T14:45:00Z">
          <w:pPr/>
        </w:pPrChange>
      </w:pPr>
      <w:ins w:id="9853" w:author="Perrine, Martin L. (GSFC-5670)" w:date="2016-09-02T11:55:00Z">
        <w:r w:rsidRPr="00EC242C">
          <w:rPr>
            <w:b/>
            <w:bCs/>
            <w:rPrChange w:id="9854" w:author="Perrine, Martin L. (GSFC-5670)" w:date="2016-09-02T14:45:00Z">
              <w:rPr/>
            </w:rPrChange>
          </w:rPr>
          <w:t xml:space="preserve">Procedure: </w:t>
        </w:r>
      </w:ins>
    </w:p>
    <w:p w14:paraId="5979CB4D" w14:textId="343061FD" w:rsidR="002564D7" w:rsidRDefault="002564D7" w:rsidP="002564D7">
      <w:pPr>
        <w:rPr>
          <w:ins w:id="9855" w:author="Perrine, Martin L. (GSFC-5670)" w:date="2016-09-02T11:55:00Z"/>
        </w:rPr>
      </w:pPr>
      <w:ins w:id="9856" w:author="Perrine, Martin L. (GSFC-5670)" w:date="2016-09-02T11:55:00Z">
        <w:r>
          <w:t xml:space="preserve">Verify static IP </w:t>
        </w:r>
      </w:ins>
    </w:p>
    <w:p w14:paraId="30792A61" w14:textId="77777777" w:rsidR="002564D7" w:rsidRDefault="002564D7">
      <w:pPr>
        <w:pStyle w:val="ListParagraph"/>
        <w:numPr>
          <w:ilvl w:val="0"/>
          <w:numId w:val="87"/>
        </w:numPr>
        <w:rPr>
          <w:ins w:id="9857" w:author="Perrine, Martin L. (GSFC-5670)" w:date="2016-09-02T11:55:00Z"/>
        </w:rPr>
        <w:pPrChange w:id="9858" w:author="Perrine, Martin L. (GSFC-5670)" w:date="2016-09-02T12:03:00Z">
          <w:pPr/>
        </w:pPrChange>
      </w:pPr>
      <w:ins w:id="9859" w:author="Perrine, Martin L. (GSFC-5670)" w:date="2016-09-02T11:55:00Z">
        <w:r>
          <w:t>while logged to IRIP Type:</w:t>
        </w:r>
      </w:ins>
    </w:p>
    <w:p w14:paraId="335BAA2C" w14:textId="77777777" w:rsidR="002564D7" w:rsidRDefault="002564D7">
      <w:pPr>
        <w:pStyle w:val="ListParagraph"/>
        <w:numPr>
          <w:ilvl w:val="0"/>
          <w:numId w:val="87"/>
        </w:numPr>
        <w:rPr>
          <w:ins w:id="9860" w:author="Perrine, Martin L. (GSFC-5670)" w:date="2016-09-02T11:55:00Z"/>
        </w:rPr>
        <w:pPrChange w:id="9861" w:author="Perrine, Martin L. (GSFC-5670)" w:date="2016-09-02T12:03:00Z">
          <w:pPr>
            <w:pStyle w:val="ListParagraph"/>
            <w:ind w:left="1800"/>
          </w:pPr>
        </w:pPrChange>
      </w:pPr>
      <w:ins w:id="9862" w:author="Perrine, Martin L. (GSFC-5670)" w:date="2016-09-02T11:55:00Z">
        <w:r>
          <w:t>cat /</w:t>
        </w:r>
        <w:proofErr w:type="spellStart"/>
        <w:r>
          <w:t>etc</w:t>
        </w:r>
        <w:proofErr w:type="spellEnd"/>
        <w:r>
          <w:t>/network/interfaces</w:t>
        </w:r>
      </w:ins>
    </w:p>
    <w:p w14:paraId="5E9C3924" w14:textId="77777777" w:rsidR="002564D7" w:rsidRDefault="002564D7">
      <w:pPr>
        <w:pStyle w:val="ListParagraph"/>
        <w:numPr>
          <w:ilvl w:val="0"/>
          <w:numId w:val="87"/>
        </w:numPr>
        <w:rPr>
          <w:ins w:id="9863" w:author="Perrine, Martin L. (GSFC-5670)" w:date="2016-09-02T11:55:00Z"/>
        </w:rPr>
        <w:pPrChange w:id="9864" w:author="Perrine, Martin L. (GSFC-5670)" w:date="2016-09-02T12:03:00Z">
          <w:pPr>
            <w:pStyle w:val="ListParagraph"/>
            <w:ind w:left="1800"/>
          </w:pPr>
        </w:pPrChange>
      </w:pPr>
      <w:ins w:id="9865" w:author="Perrine, Martin L. (GSFC-5670)" w:date="2016-09-02T11:55:00Z">
        <w:r>
          <w:t>date</w:t>
        </w:r>
      </w:ins>
    </w:p>
    <w:p w14:paraId="2A490E25" w14:textId="77777777" w:rsidR="002564D7" w:rsidRDefault="002564D7">
      <w:pPr>
        <w:pStyle w:val="ListParagraph"/>
        <w:numPr>
          <w:ilvl w:val="0"/>
          <w:numId w:val="87"/>
        </w:numPr>
        <w:rPr>
          <w:ins w:id="9866" w:author="Perrine, Martin L. (GSFC-5670)" w:date="2016-09-02T11:59:00Z"/>
        </w:rPr>
        <w:pPrChange w:id="9867" w:author="Perrine, Martin L. (GSFC-5670)" w:date="2016-09-02T12:03:00Z">
          <w:pPr>
            <w:pStyle w:val="ListParagraph"/>
            <w:ind w:left="1800"/>
          </w:pPr>
        </w:pPrChange>
      </w:pPr>
      <w:ins w:id="9868" w:author="Perrine, Martin L. (GSFC-5670)" w:date="2016-09-02T11:55:00Z">
        <w:r>
          <w:t>Note: Look for (</w:t>
        </w:r>
        <w:proofErr w:type="spellStart"/>
        <w:r>
          <w:t>iface</w:t>
        </w:r>
        <w:proofErr w:type="spellEnd"/>
        <w:r>
          <w:t xml:space="preserve"> em1 </w:t>
        </w:r>
        <w:proofErr w:type="spellStart"/>
        <w:r>
          <w:t>inet</w:t>
        </w:r>
        <w:proofErr w:type="spellEnd"/>
        <w:r>
          <w:t xml:space="preserve"> static and </w:t>
        </w:r>
        <w:proofErr w:type="spellStart"/>
        <w:r>
          <w:t>iface</w:t>
        </w:r>
        <w:proofErr w:type="spellEnd"/>
        <w:r>
          <w:t xml:space="preserve"> em2 </w:t>
        </w:r>
        <w:proofErr w:type="spellStart"/>
        <w:r>
          <w:t>inet</w:t>
        </w:r>
        <w:proofErr w:type="spellEnd"/>
        <w:r>
          <w:t xml:space="preserve"> static), if present pass the test.</w:t>
        </w:r>
      </w:ins>
    </w:p>
    <w:p w14:paraId="06344774" w14:textId="77777777" w:rsidR="002564D7" w:rsidRDefault="002564D7">
      <w:pPr>
        <w:pStyle w:val="ListParagraph"/>
        <w:ind w:left="1800"/>
        <w:rPr>
          <w:ins w:id="9869" w:author="Perrine, Martin L. (GSFC-5670)" w:date="2016-09-02T11:59:00Z"/>
        </w:rPr>
      </w:pPr>
    </w:p>
    <w:p w14:paraId="1EA5DD8C" w14:textId="77777777" w:rsidR="002564D7" w:rsidRDefault="002564D7" w:rsidP="002564D7">
      <w:pPr>
        <w:pStyle w:val="ListParagraph"/>
        <w:ind w:left="1800"/>
        <w:rPr>
          <w:ins w:id="9870" w:author="Perrine, Martin L. (GSFC-5670)" w:date="2016-09-02T11:55:00Z"/>
        </w:rPr>
      </w:pPr>
    </w:p>
    <w:p w14:paraId="2FD82544" w14:textId="33B3FB59" w:rsidR="00C673AF" w:rsidRDefault="002564D7" w:rsidP="00C673AF">
      <w:pPr>
        <w:ind w:left="720"/>
        <w:rPr>
          <w:b/>
        </w:rPr>
      </w:pPr>
      <w:ins w:id="9871" w:author="Perrine, Martin L. (GSFC-5670)" w:date="2016-09-02T11:59:00Z">
        <w:r>
          <w:t xml:space="preserve">Table </w:t>
        </w:r>
        <w:r>
          <w:fldChar w:fldCharType="begin"/>
        </w:r>
        <w:r>
          <w:instrText xml:space="preserve"> SEQ Table \* ARABIC </w:instrText>
        </w:r>
        <w:r>
          <w:fldChar w:fldCharType="separate"/>
        </w:r>
      </w:ins>
      <w:ins w:id="9872" w:author="Perrine, Martin L. (GSFC-5670)" w:date="2016-09-02T15:15:00Z">
        <w:r w:rsidR="00C92146">
          <w:rPr>
            <w:noProof/>
          </w:rPr>
          <w:t>14</w:t>
        </w:r>
      </w:ins>
      <w:ins w:id="9873" w:author="Perrine, Martin L. (GSFC-5670)" w:date="2016-09-02T11:59:00Z">
        <w:r>
          <w:rPr>
            <w:noProof/>
          </w:rPr>
          <w:fldChar w:fldCharType="end"/>
        </w:r>
        <w:r>
          <w:t xml:space="preserve"> </w:t>
        </w:r>
      </w:ins>
      <w:ins w:id="9874" w:author="Perrine, Martin L. (GSFC-5670)" w:date="2016-09-02T12:23:00Z">
        <w:r w:rsidR="00275E5F">
          <w:t xml:space="preserve">Configuration </w:t>
        </w:r>
      </w:ins>
      <w:ins w:id="9875" w:author="Perrine, Martin L. (GSFC-5670)" w:date="2016-09-02T11:59:00Z">
        <w:r>
          <w:t>Verification Table</w:t>
        </w:r>
      </w:ins>
    </w:p>
    <w:tbl>
      <w:tblPr>
        <w:tblW w:w="4100" w:type="dxa"/>
        <w:tblInd w:w="-5" w:type="dxa"/>
        <w:tblLook w:val="04A0" w:firstRow="1" w:lastRow="0" w:firstColumn="1" w:lastColumn="0" w:noHBand="0" w:noVBand="1"/>
        <w:tblPrChange w:id="9876" w:author="Perrine, Martin L. (GSFC-5670)" w:date="2016-09-02T12:29:00Z">
          <w:tblPr>
            <w:tblW w:w="4100" w:type="dxa"/>
            <w:tblInd w:w="-5" w:type="dxa"/>
            <w:tblLook w:val="04A0" w:firstRow="1" w:lastRow="0" w:firstColumn="1" w:lastColumn="0" w:noHBand="0" w:noVBand="1"/>
          </w:tblPr>
        </w:tblPrChange>
      </w:tblPr>
      <w:tblGrid>
        <w:gridCol w:w="2700"/>
        <w:gridCol w:w="1400"/>
        <w:tblGridChange w:id="9877">
          <w:tblGrid>
            <w:gridCol w:w="35"/>
            <w:gridCol w:w="2665"/>
            <w:gridCol w:w="35"/>
            <w:gridCol w:w="1365"/>
            <w:gridCol w:w="35"/>
          </w:tblGrid>
        </w:tblGridChange>
      </w:tblGrid>
      <w:tr w:rsidR="002564D7" w:rsidRPr="002564D7" w14:paraId="21A719C2" w14:textId="77777777" w:rsidTr="00275E5F">
        <w:trPr>
          <w:cantSplit/>
          <w:trHeight w:val="288"/>
          <w:tblHeader/>
          <w:ins w:id="9878" w:author="Perrine, Martin L. (GSFC-5670)" w:date="2016-09-02T11:58:00Z"/>
          <w:trPrChange w:id="9879" w:author="Perrine, Martin L. (GSFC-5670)" w:date="2016-09-02T12:29:00Z">
            <w:trPr>
              <w:gridBefore w:val="1"/>
              <w:trHeight w:val="288"/>
            </w:trPr>
          </w:trPrChange>
        </w:trPr>
        <w:tc>
          <w:tcPr>
            <w:tcW w:w="2700" w:type="dxa"/>
            <w:tcBorders>
              <w:top w:val="single" w:sz="4" w:space="0" w:color="auto"/>
              <w:left w:val="single" w:sz="4" w:space="0" w:color="auto"/>
              <w:bottom w:val="single" w:sz="4" w:space="0" w:color="auto"/>
              <w:right w:val="single" w:sz="4" w:space="0" w:color="auto"/>
            </w:tcBorders>
            <w:shd w:val="clear" w:color="auto" w:fill="auto"/>
            <w:vAlign w:val="bottom"/>
            <w:hideMark/>
            <w:tcPrChange w:id="9880" w:author="Perrine, Martin L. (GSFC-5670)" w:date="2016-09-02T12:29:00Z">
              <w:tcPr>
                <w:tcW w:w="270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1667C211" w14:textId="77777777" w:rsidR="002564D7" w:rsidRPr="002564D7" w:rsidRDefault="002564D7" w:rsidP="002564D7">
            <w:pPr>
              <w:jc w:val="left"/>
              <w:rPr>
                <w:ins w:id="9881" w:author="Perrine, Martin L. (GSFC-5670)" w:date="2016-09-02T11:58:00Z"/>
                <w:rFonts w:ascii="Calibri" w:hAnsi="Calibri"/>
                <w:color w:val="000000"/>
                <w:sz w:val="22"/>
                <w:szCs w:val="22"/>
              </w:rPr>
            </w:pPr>
            <w:ins w:id="9882" w:author="Perrine, Martin L. (GSFC-5670)" w:date="2016-09-02T11:58:00Z">
              <w:r w:rsidRPr="002564D7">
                <w:rPr>
                  <w:rFonts w:ascii="Calibri" w:hAnsi="Calibri"/>
                  <w:color w:val="000000"/>
                  <w:sz w:val="22"/>
                  <w:szCs w:val="22"/>
                </w:rPr>
                <w:lastRenderedPageBreak/>
                <w:t>Requirement Summary</w:t>
              </w:r>
            </w:ins>
          </w:p>
        </w:tc>
        <w:tc>
          <w:tcPr>
            <w:tcW w:w="1400" w:type="dxa"/>
            <w:tcBorders>
              <w:top w:val="single" w:sz="4" w:space="0" w:color="auto"/>
              <w:left w:val="nil"/>
              <w:bottom w:val="single" w:sz="4" w:space="0" w:color="auto"/>
              <w:right w:val="single" w:sz="4" w:space="0" w:color="auto"/>
            </w:tcBorders>
            <w:shd w:val="clear" w:color="auto" w:fill="auto"/>
            <w:vAlign w:val="bottom"/>
            <w:hideMark/>
            <w:tcPrChange w:id="9883" w:author="Perrine, Martin L. (GSFC-5670)" w:date="2016-09-02T12:29:00Z">
              <w:tcPr>
                <w:tcW w:w="1400" w:type="dxa"/>
                <w:gridSpan w:val="2"/>
                <w:tcBorders>
                  <w:top w:val="single" w:sz="4" w:space="0" w:color="auto"/>
                  <w:left w:val="nil"/>
                  <w:bottom w:val="single" w:sz="4" w:space="0" w:color="auto"/>
                  <w:right w:val="single" w:sz="4" w:space="0" w:color="auto"/>
                </w:tcBorders>
                <w:shd w:val="clear" w:color="auto" w:fill="auto"/>
                <w:vAlign w:val="bottom"/>
                <w:hideMark/>
              </w:tcPr>
            </w:tcPrChange>
          </w:tcPr>
          <w:p w14:paraId="258CB276" w14:textId="77777777" w:rsidR="002564D7" w:rsidRPr="002564D7" w:rsidRDefault="002564D7" w:rsidP="002564D7">
            <w:pPr>
              <w:jc w:val="left"/>
              <w:rPr>
                <w:ins w:id="9884" w:author="Perrine, Martin L. (GSFC-5670)" w:date="2016-09-02T11:58:00Z"/>
                <w:rFonts w:ascii="Calibri" w:hAnsi="Calibri"/>
                <w:color w:val="000000"/>
                <w:sz w:val="22"/>
                <w:szCs w:val="22"/>
              </w:rPr>
            </w:pPr>
            <w:ins w:id="9885" w:author="Perrine, Martin L. (GSFC-5670)" w:date="2016-09-02T11:58:00Z">
              <w:r w:rsidRPr="002564D7">
                <w:rPr>
                  <w:rFonts w:ascii="Calibri" w:hAnsi="Calibri"/>
                  <w:color w:val="000000"/>
                  <w:sz w:val="22"/>
                  <w:szCs w:val="22"/>
                </w:rPr>
                <w:t>Pass/Fall</w:t>
              </w:r>
            </w:ins>
          </w:p>
        </w:tc>
      </w:tr>
      <w:tr w:rsidR="002564D7" w:rsidRPr="002564D7" w14:paraId="1AF94D9E" w14:textId="77777777" w:rsidTr="002564D7">
        <w:trPr>
          <w:trHeight w:val="1116"/>
          <w:ins w:id="9886"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2293E67E" w14:textId="561838F6" w:rsidR="002564D7" w:rsidRPr="002564D7" w:rsidRDefault="00055AC4" w:rsidP="002564D7">
            <w:pPr>
              <w:jc w:val="left"/>
              <w:rPr>
                <w:ins w:id="9887" w:author="Perrine, Martin L. (GSFC-5670)" w:date="2016-09-02T11:58:00Z"/>
                <w:rFonts w:ascii="Calibri" w:hAnsi="Calibri"/>
                <w:color w:val="000000"/>
                <w:sz w:val="22"/>
                <w:szCs w:val="22"/>
              </w:rPr>
            </w:pPr>
            <w:ins w:id="9888" w:author="Perrine, Martin L. (GSFC-5670)" w:date="2016-09-13T14:29:00Z">
              <w:r>
                <w:rPr>
                  <w:rFonts w:ascii="Calibri" w:hAnsi="Calibri"/>
                  <w:color w:val="000000"/>
                  <w:sz w:val="22"/>
                  <w:szCs w:val="22"/>
                </w:rPr>
                <w:t>DAPHNE</w:t>
              </w:r>
            </w:ins>
            <w:ins w:id="9889" w:author="Perrine, Martin L. (GSFC-5670)" w:date="2016-09-02T11:58:00Z">
              <w:r w:rsidR="002564D7" w:rsidRPr="002564D7">
                <w:rPr>
                  <w:rFonts w:ascii="Calibri" w:hAnsi="Calibri"/>
                  <w:color w:val="000000"/>
                  <w:sz w:val="22"/>
                  <w:szCs w:val="22"/>
                </w:rPr>
                <w:t>-SEC-001 Audit Trail NPR 2810.1A</w:t>
              </w:r>
            </w:ins>
          </w:p>
        </w:tc>
        <w:tc>
          <w:tcPr>
            <w:tcW w:w="1400" w:type="dxa"/>
            <w:tcBorders>
              <w:top w:val="nil"/>
              <w:left w:val="nil"/>
              <w:bottom w:val="single" w:sz="4" w:space="0" w:color="auto"/>
              <w:right w:val="single" w:sz="4" w:space="0" w:color="auto"/>
            </w:tcBorders>
            <w:shd w:val="clear" w:color="auto" w:fill="auto"/>
            <w:vAlign w:val="bottom"/>
            <w:hideMark/>
          </w:tcPr>
          <w:p w14:paraId="1EFE4066" w14:textId="77777777" w:rsidR="002564D7" w:rsidRPr="002564D7" w:rsidRDefault="002564D7" w:rsidP="002564D7">
            <w:pPr>
              <w:jc w:val="left"/>
              <w:rPr>
                <w:ins w:id="9890" w:author="Perrine, Martin L. (GSFC-5670)" w:date="2016-09-02T11:58:00Z"/>
                <w:rFonts w:ascii="Calibri" w:hAnsi="Calibri"/>
                <w:color w:val="000000"/>
                <w:sz w:val="22"/>
                <w:szCs w:val="22"/>
              </w:rPr>
            </w:pPr>
            <w:ins w:id="9891" w:author="Perrine, Martin L. (GSFC-5670)" w:date="2016-09-02T11:58:00Z">
              <w:r w:rsidRPr="002564D7">
                <w:rPr>
                  <w:rFonts w:ascii="Calibri" w:hAnsi="Calibri"/>
                  <w:color w:val="000000"/>
                  <w:sz w:val="22"/>
                  <w:szCs w:val="22"/>
                </w:rPr>
                <w:t> </w:t>
              </w:r>
            </w:ins>
          </w:p>
        </w:tc>
      </w:tr>
      <w:tr w:rsidR="002564D7" w:rsidRPr="002564D7" w14:paraId="4865187D" w14:textId="77777777" w:rsidTr="002564D7">
        <w:trPr>
          <w:trHeight w:val="804"/>
          <w:ins w:id="9892"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69236197" w14:textId="21B83E43" w:rsidR="002564D7" w:rsidRPr="002564D7" w:rsidRDefault="00055AC4" w:rsidP="002564D7">
            <w:pPr>
              <w:jc w:val="left"/>
              <w:rPr>
                <w:ins w:id="9893" w:author="Perrine, Martin L. (GSFC-5670)" w:date="2016-09-02T11:58:00Z"/>
                <w:rFonts w:ascii="Calibri" w:hAnsi="Calibri"/>
                <w:color w:val="000000"/>
                <w:sz w:val="22"/>
                <w:szCs w:val="22"/>
              </w:rPr>
            </w:pPr>
            <w:ins w:id="9894" w:author="Perrine, Martin L. (GSFC-5670)" w:date="2016-09-13T14:29:00Z">
              <w:r>
                <w:rPr>
                  <w:rFonts w:ascii="Calibri" w:hAnsi="Calibri"/>
                  <w:color w:val="000000"/>
                  <w:sz w:val="22"/>
                  <w:szCs w:val="22"/>
                </w:rPr>
                <w:t>DAPHNE</w:t>
              </w:r>
            </w:ins>
            <w:ins w:id="9895" w:author="Perrine, Martin L. (GSFC-5670)" w:date="2016-09-02T11:58:00Z">
              <w:r w:rsidR="002564D7" w:rsidRPr="002564D7">
                <w:rPr>
                  <w:rFonts w:ascii="Calibri" w:hAnsi="Calibri"/>
                  <w:color w:val="000000"/>
                  <w:sz w:val="22"/>
                  <w:szCs w:val="22"/>
                </w:rPr>
                <w:t>-SEC-002 support security functions</w:t>
              </w:r>
            </w:ins>
          </w:p>
        </w:tc>
        <w:tc>
          <w:tcPr>
            <w:tcW w:w="1400" w:type="dxa"/>
            <w:tcBorders>
              <w:top w:val="nil"/>
              <w:left w:val="nil"/>
              <w:bottom w:val="single" w:sz="4" w:space="0" w:color="auto"/>
              <w:right w:val="single" w:sz="4" w:space="0" w:color="auto"/>
            </w:tcBorders>
            <w:shd w:val="clear" w:color="auto" w:fill="auto"/>
            <w:vAlign w:val="bottom"/>
            <w:hideMark/>
          </w:tcPr>
          <w:p w14:paraId="0D63CABB" w14:textId="77777777" w:rsidR="002564D7" w:rsidRPr="002564D7" w:rsidRDefault="002564D7" w:rsidP="002564D7">
            <w:pPr>
              <w:jc w:val="left"/>
              <w:rPr>
                <w:ins w:id="9896" w:author="Perrine, Martin L. (GSFC-5670)" w:date="2016-09-02T11:58:00Z"/>
                <w:rFonts w:ascii="Calibri" w:hAnsi="Calibri"/>
                <w:color w:val="000000"/>
                <w:sz w:val="22"/>
                <w:szCs w:val="22"/>
              </w:rPr>
            </w:pPr>
            <w:ins w:id="9897" w:author="Perrine, Martin L. (GSFC-5670)" w:date="2016-09-02T11:58:00Z">
              <w:r w:rsidRPr="002564D7">
                <w:rPr>
                  <w:rFonts w:ascii="Calibri" w:hAnsi="Calibri"/>
                  <w:color w:val="000000"/>
                  <w:sz w:val="22"/>
                  <w:szCs w:val="22"/>
                </w:rPr>
                <w:t> </w:t>
              </w:r>
            </w:ins>
          </w:p>
        </w:tc>
      </w:tr>
      <w:tr w:rsidR="002564D7" w:rsidRPr="002564D7" w14:paraId="407B94BE" w14:textId="77777777" w:rsidTr="002564D7">
        <w:trPr>
          <w:trHeight w:val="996"/>
          <w:ins w:id="9898"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696941DC" w14:textId="15D4249D" w:rsidR="002564D7" w:rsidRPr="002564D7" w:rsidRDefault="00055AC4" w:rsidP="002564D7">
            <w:pPr>
              <w:jc w:val="left"/>
              <w:rPr>
                <w:ins w:id="9899" w:author="Perrine, Martin L. (GSFC-5670)" w:date="2016-09-02T11:58:00Z"/>
                <w:rFonts w:ascii="Calibri" w:hAnsi="Calibri"/>
                <w:color w:val="000000"/>
                <w:sz w:val="22"/>
                <w:szCs w:val="22"/>
              </w:rPr>
            </w:pPr>
            <w:ins w:id="9900" w:author="Perrine, Martin L. (GSFC-5670)" w:date="2016-09-13T14:29:00Z">
              <w:r>
                <w:rPr>
                  <w:rFonts w:ascii="Calibri" w:hAnsi="Calibri"/>
                  <w:color w:val="000000"/>
                  <w:sz w:val="22"/>
                  <w:szCs w:val="22"/>
                </w:rPr>
                <w:t>DAPHNE</w:t>
              </w:r>
            </w:ins>
            <w:ins w:id="9901" w:author="Perrine, Martin L. (GSFC-5670)" w:date="2016-09-02T11:58:00Z">
              <w:r w:rsidR="002564D7" w:rsidRPr="002564D7">
                <w:rPr>
                  <w:rFonts w:ascii="Calibri" w:hAnsi="Calibri"/>
                  <w:color w:val="000000"/>
                  <w:sz w:val="22"/>
                  <w:szCs w:val="22"/>
                </w:rPr>
                <w:t>-SEC-003 Adherence to CSO requirements</w:t>
              </w:r>
            </w:ins>
          </w:p>
        </w:tc>
        <w:tc>
          <w:tcPr>
            <w:tcW w:w="1400" w:type="dxa"/>
            <w:tcBorders>
              <w:top w:val="nil"/>
              <w:left w:val="nil"/>
              <w:bottom w:val="single" w:sz="4" w:space="0" w:color="auto"/>
              <w:right w:val="single" w:sz="4" w:space="0" w:color="auto"/>
            </w:tcBorders>
            <w:shd w:val="clear" w:color="auto" w:fill="auto"/>
            <w:vAlign w:val="bottom"/>
            <w:hideMark/>
          </w:tcPr>
          <w:p w14:paraId="06107595" w14:textId="77777777" w:rsidR="002564D7" w:rsidRPr="002564D7" w:rsidRDefault="002564D7" w:rsidP="002564D7">
            <w:pPr>
              <w:jc w:val="left"/>
              <w:rPr>
                <w:ins w:id="9902" w:author="Perrine, Martin L. (GSFC-5670)" w:date="2016-09-02T11:58:00Z"/>
                <w:rFonts w:ascii="Calibri" w:hAnsi="Calibri"/>
                <w:color w:val="000000"/>
                <w:sz w:val="22"/>
                <w:szCs w:val="22"/>
              </w:rPr>
            </w:pPr>
            <w:ins w:id="9903" w:author="Perrine, Martin L. (GSFC-5670)" w:date="2016-09-02T11:58:00Z">
              <w:r w:rsidRPr="002564D7">
                <w:rPr>
                  <w:rFonts w:ascii="Calibri" w:hAnsi="Calibri"/>
                  <w:color w:val="000000"/>
                  <w:sz w:val="22"/>
                  <w:szCs w:val="22"/>
                </w:rPr>
                <w:t> </w:t>
              </w:r>
            </w:ins>
          </w:p>
        </w:tc>
      </w:tr>
      <w:tr w:rsidR="002564D7" w:rsidRPr="002564D7" w14:paraId="0D5BBF7B" w14:textId="77777777" w:rsidTr="002564D7">
        <w:trPr>
          <w:trHeight w:val="1020"/>
          <w:ins w:id="9904"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60061F07" w14:textId="7A371926" w:rsidR="002564D7" w:rsidRPr="002564D7" w:rsidRDefault="00055AC4" w:rsidP="002564D7">
            <w:pPr>
              <w:jc w:val="left"/>
              <w:rPr>
                <w:ins w:id="9905" w:author="Perrine, Martin L. (GSFC-5670)" w:date="2016-09-02T11:58:00Z"/>
                <w:rFonts w:ascii="Calibri" w:hAnsi="Calibri"/>
                <w:color w:val="000000"/>
                <w:sz w:val="22"/>
                <w:szCs w:val="22"/>
              </w:rPr>
            </w:pPr>
            <w:ins w:id="9906" w:author="Perrine, Martin L. (GSFC-5670)" w:date="2016-09-13T14:29:00Z">
              <w:r>
                <w:rPr>
                  <w:rFonts w:ascii="Calibri" w:hAnsi="Calibri"/>
                  <w:color w:val="000000"/>
                  <w:sz w:val="22"/>
                  <w:szCs w:val="22"/>
                </w:rPr>
                <w:t>DAPHNE</w:t>
              </w:r>
            </w:ins>
            <w:ins w:id="9907" w:author="Perrine, Martin L. (GSFC-5670)" w:date="2016-09-02T11:58:00Z">
              <w:r w:rsidR="002564D7" w:rsidRPr="002564D7">
                <w:rPr>
                  <w:rFonts w:ascii="Calibri" w:hAnsi="Calibri"/>
                  <w:color w:val="000000"/>
                  <w:sz w:val="22"/>
                  <w:szCs w:val="22"/>
                </w:rPr>
                <w:t>-SEC-004 User access and authentication control</w:t>
              </w:r>
            </w:ins>
          </w:p>
        </w:tc>
        <w:tc>
          <w:tcPr>
            <w:tcW w:w="1400" w:type="dxa"/>
            <w:tcBorders>
              <w:top w:val="nil"/>
              <w:left w:val="nil"/>
              <w:bottom w:val="single" w:sz="4" w:space="0" w:color="auto"/>
              <w:right w:val="single" w:sz="4" w:space="0" w:color="auto"/>
            </w:tcBorders>
            <w:shd w:val="clear" w:color="auto" w:fill="auto"/>
            <w:vAlign w:val="bottom"/>
            <w:hideMark/>
          </w:tcPr>
          <w:p w14:paraId="65E13FDC" w14:textId="77777777" w:rsidR="002564D7" w:rsidRPr="002564D7" w:rsidRDefault="002564D7" w:rsidP="002564D7">
            <w:pPr>
              <w:jc w:val="left"/>
              <w:rPr>
                <w:ins w:id="9908" w:author="Perrine, Martin L. (GSFC-5670)" w:date="2016-09-02T11:58:00Z"/>
                <w:rFonts w:ascii="Calibri" w:hAnsi="Calibri"/>
                <w:color w:val="000000"/>
                <w:sz w:val="22"/>
                <w:szCs w:val="22"/>
              </w:rPr>
            </w:pPr>
            <w:ins w:id="9909" w:author="Perrine, Martin L. (GSFC-5670)" w:date="2016-09-02T11:58:00Z">
              <w:r w:rsidRPr="002564D7">
                <w:rPr>
                  <w:rFonts w:ascii="Calibri" w:hAnsi="Calibri"/>
                  <w:color w:val="000000"/>
                  <w:sz w:val="22"/>
                  <w:szCs w:val="22"/>
                </w:rPr>
                <w:t> </w:t>
              </w:r>
            </w:ins>
          </w:p>
        </w:tc>
      </w:tr>
      <w:tr w:rsidR="002564D7" w:rsidRPr="002564D7" w14:paraId="3689E868" w14:textId="77777777" w:rsidTr="002564D7">
        <w:trPr>
          <w:trHeight w:val="864"/>
          <w:ins w:id="9910"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13CD7C05" w14:textId="0123A7AB" w:rsidR="002564D7" w:rsidRPr="002564D7" w:rsidRDefault="00055AC4" w:rsidP="002564D7">
            <w:pPr>
              <w:jc w:val="left"/>
              <w:rPr>
                <w:ins w:id="9911" w:author="Perrine, Martin L. (GSFC-5670)" w:date="2016-09-02T11:58:00Z"/>
                <w:rFonts w:ascii="Calibri" w:hAnsi="Calibri"/>
                <w:color w:val="000000"/>
                <w:sz w:val="22"/>
                <w:szCs w:val="22"/>
              </w:rPr>
            </w:pPr>
            <w:ins w:id="9912" w:author="Perrine, Martin L. (GSFC-5670)" w:date="2016-09-13T14:29:00Z">
              <w:r>
                <w:rPr>
                  <w:rFonts w:ascii="Calibri" w:hAnsi="Calibri"/>
                  <w:color w:val="000000"/>
                  <w:sz w:val="22"/>
                  <w:szCs w:val="22"/>
                </w:rPr>
                <w:t>DAPHNE</w:t>
              </w:r>
            </w:ins>
            <w:ins w:id="9913" w:author="Perrine, Martin L. (GSFC-5670)" w:date="2016-09-02T11:58:00Z">
              <w:r w:rsidR="002564D7" w:rsidRPr="002564D7">
                <w:rPr>
                  <w:rFonts w:ascii="Calibri" w:hAnsi="Calibri"/>
                  <w:color w:val="000000"/>
                  <w:sz w:val="22"/>
                  <w:szCs w:val="22"/>
                </w:rPr>
                <w:t>-SEC-011 Log user access and authentication</w:t>
              </w:r>
            </w:ins>
          </w:p>
        </w:tc>
        <w:tc>
          <w:tcPr>
            <w:tcW w:w="1400" w:type="dxa"/>
            <w:tcBorders>
              <w:top w:val="nil"/>
              <w:left w:val="nil"/>
              <w:bottom w:val="single" w:sz="4" w:space="0" w:color="auto"/>
              <w:right w:val="single" w:sz="4" w:space="0" w:color="auto"/>
            </w:tcBorders>
            <w:shd w:val="clear" w:color="auto" w:fill="auto"/>
            <w:vAlign w:val="bottom"/>
            <w:hideMark/>
          </w:tcPr>
          <w:p w14:paraId="4D1B9758" w14:textId="77777777" w:rsidR="002564D7" w:rsidRPr="002564D7" w:rsidRDefault="002564D7" w:rsidP="002564D7">
            <w:pPr>
              <w:jc w:val="left"/>
              <w:rPr>
                <w:ins w:id="9914" w:author="Perrine, Martin L. (GSFC-5670)" w:date="2016-09-02T11:58:00Z"/>
                <w:rFonts w:ascii="Calibri" w:hAnsi="Calibri"/>
                <w:color w:val="000000"/>
                <w:sz w:val="22"/>
                <w:szCs w:val="22"/>
              </w:rPr>
            </w:pPr>
            <w:ins w:id="9915" w:author="Perrine, Martin L. (GSFC-5670)" w:date="2016-09-02T11:58:00Z">
              <w:r w:rsidRPr="002564D7">
                <w:rPr>
                  <w:rFonts w:ascii="Calibri" w:hAnsi="Calibri"/>
                  <w:color w:val="000000"/>
                  <w:sz w:val="22"/>
                  <w:szCs w:val="22"/>
                </w:rPr>
                <w:t> </w:t>
              </w:r>
            </w:ins>
          </w:p>
        </w:tc>
      </w:tr>
      <w:tr w:rsidR="002564D7" w:rsidRPr="002564D7" w14:paraId="0A8C7561" w14:textId="77777777" w:rsidTr="002564D7">
        <w:trPr>
          <w:trHeight w:val="864"/>
          <w:ins w:id="9916"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63A5A4A9" w14:textId="76BF7B5E" w:rsidR="002564D7" w:rsidRPr="002564D7" w:rsidRDefault="00055AC4" w:rsidP="002564D7">
            <w:pPr>
              <w:jc w:val="left"/>
              <w:rPr>
                <w:ins w:id="9917" w:author="Perrine, Martin L. (GSFC-5670)" w:date="2016-09-02T11:58:00Z"/>
                <w:rFonts w:ascii="Calibri" w:hAnsi="Calibri"/>
                <w:color w:val="000000"/>
                <w:sz w:val="22"/>
                <w:szCs w:val="22"/>
              </w:rPr>
            </w:pPr>
            <w:ins w:id="9918" w:author="Perrine, Martin L. (GSFC-5670)" w:date="2016-09-13T14:29:00Z">
              <w:r>
                <w:rPr>
                  <w:rFonts w:ascii="Calibri" w:hAnsi="Calibri"/>
                  <w:color w:val="000000"/>
                  <w:sz w:val="22"/>
                  <w:szCs w:val="22"/>
                </w:rPr>
                <w:t>DAPHNE</w:t>
              </w:r>
            </w:ins>
            <w:ins w:id="9919" w:author="Perrine, Martin L. (GSFC-5670)" w:date="2016-09-02T11:58:00Z">
              <w:r w:rsidR="002564D7" w:rsidRPr="002564D7">
                <w:rPr>
                  <w:rFonts w:ascii="Calibri" w:hAnsi="Calibri"/>
                  <w:color w:val="000000"/>
                  <w:sz w:val="22"/>
                  <w:szCs w:val="22"/>
                </w:rPr>
                <w:t>-SEC-012 Log configuration modifications</w:t>
              </w:r>
            </w:ins>
          </w:p>
        </w:tc>
        <w:tc>
          <w:tcPr>
            <w:tcW w:w="1400" w:type="dxa"/>
            <w:tcBorders>
              <w:top w:val="nil"/>
              <w:left w:val="nil"/>
              <w:bottom w:val="single" w:sz="4" w:space="0" w:color="auto"/>
              <w:right w:val="single" w:sz="4" w:space="0" w:color="auto"/>
            </w:tcBorders>
            <w:shd w:val="clear" w:color="auto" w:fill="auto"/>
            <w:vAlign w:val="bottom"/>
            <w:hideMark/>
          </w:tcPr>
          <w:p w14:paraId="64AAE127" w14:textId="77777777" w:rsidR="002564D7" w:rsidRPr="002564D7" w:rsidRDefault="002564D7" w:rsidP="002564D7">
            <w:pPr>
              <w:jc w:val="left"/>
              <w:rPr>
                <w:ins w:id="9920" w:author="Perrine, Martin L. (GSFC-5670)" w:date="2016-09-02T11:58:00Z"/>
                <w:rFonts w:ascii="Calibri" w:hAnsi="Calibri"/>
                <w:color w:val="000000"/>
                <w:sz w:val="22"/>
                <w:szCs w:val="22"/>
              </w:rPr>
            </w:pPr>
            <w:ins w:id="9921" w:author="Perrine, Martin L. (GSFC-5670)" w:date="2016-09-02T11:58:00Z">
              <w:r w:rsidRPr="002564D7">
                <w:rPr>
                  <w:rFonts w:ascii="Calibri" w:hAnsi="Calibri"/>
                  <w:color w:val="000000"/>
                  <w:sz w:val="22"/>
                  <w:szCs w:val="22"/>
                </w:rPr>
                <w:t> </w:t>
              </w:r>
            </w:ins>
          </w:p>
        </w:tc>
      </w:tr>
      <w:tr w:rsidR="002564D7" w:rsidRPr="002564D7" w14:paraId="70A197DF" w14:textId="77777777" w:rsidTr="002564D7">
        <w:trPr>
          <w:trHeight w:val="864"/>
          <w:ins w:id="9922"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497FC668" w14:textId="5661F634" w:rsidR="002564D7" w:rsidRPr="002564D7" w:rsidRDefault="00055AC4" w:rsidP="002564D7">
            <w:pPr>
              <w:jc w:val="left"/>
              <w:rPr>
                <w:ins w:id="9923" w:author="Perrine, Martin L. (GSFC-5670)" w:date="2016-09-02T11:58:00Z"/>
                <w:rFonts w:ascii="Calibri" w:hAnsi="Calibri"/>
                <w:color w:val="000000"/>
                <w:sz w:val="22"/>
                <w:szCs w:val="22"/>
              </w:rPr>
            </w:pPr>
            <w:ins w:id="9924" w:author="Perrine, Martin L. (GSFC-5670)" w:date="2016-09-13T14:29:00Z">
              <w:r>
                <w:rPr>
                  <w:rFonts w:ascii="Calibri" w:hAnsi="Calibri"/>
                  <w:color w:val="000000"/>
                  <w:sz w:val="22"/>
                  <w:szCs w:val="22"/>
                </w:rPr>
                <w:t>DAPHNE</w:t>
              </w:r>
            </w:ins>
            <w:ins w:id="9925" w:author="Perrine, Martin L. (GSFC-5670)" w:date="2016-09-02T11:58:00Z">
              <w:r w:rsidR="002564D7" w:rsidRPr="002564D7">
                <w:rPr>
                  <w:rFonts w:ascii="Calibri" w:hAnsi="Calibri"/>
                  <w:color w:val="000000"/>
                  <w:sz w:val="22"/>
                  <w:szCs w:val="22"/>
                </w:rPr>
                <w:t>-OPS-012.1 Secure file system</w:t>
              </w:r>
            </w:ins>
          </w:p>
        </w:tc>
        <w:tc>
          <w:tcPr>
            <w:tcW w:w="1400" w:type="dxa"/>
            <w:tcBorders>
              <w:top w:val="nil"/>
              <w:left w:val="nil"/>
              <w:bottom w:val="single" w:sz="4" w:space="0" w:color="auto"/>
              <w:right w:val="single" w:sz="4" w:space="0" w:color="auto"/>
            </w:tcBorders>
            <w:shd w:val="clear" w:color="auto" w:fill="auto"/>
            <w:vAlign w:val="bottom"/>
            <w:hideMark/>
          </w:tcPr>
          <w:p w14:paraId="45EB5827" w14:textId="77777777" w:rsidR="002564D7" w:rsidRPr="002564D7" w:rsidRDefault="002564D7" w:rsidP="002564D7">
            <w:pPr>
              <w:jc w:val="left"/>
              <w:rPr>
                <w:ins w:id="9926" w:author="Perrine, Martin L. (GSFC-5670)" w:date="2016-09-02T11:58:00Z"/>
                <w:rFonts w:ascii="Calibri" w:hAnsi="Calibri"/>
                <w:color w:val="000000"/>
                <w:sz w:val="22"/>
                <w:szCs w:val="22"/>
              </w:rPr>
            </w:pPr>
            <w:ins w:id="9927" w:author="Perrine, Martin L. (GSFC-5670)" w:date="2016-09-02T11:58:00Z">
              <w:r w:rsidRPr="002564D7">
                <w:rPr>
                  <w:rFonts w:ascii="Calibri" w:hAnsi="Calibri"/>
                  <w:color w:val="000000"/>
                  <w:sz w:val="22"/>
                  <w:szCs w:val="22"/>
                </w:rPr>
                <w:t> </w:t>
              </w:r>
            </w:ins>
          </w:p>
        </w:tc>
      </w:tr>
      <w:tr w:rsidR="002564D7" w:rsidRPr="002564D7" w14:paraId="6FA94C92" w14:textId="77777777" w:rsidTr="002564D7">
        <w:trPr>
          <w:trHeight w:val="864"/>
          <w:ins w:id="9928"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024C3FB3" w14:textId="31F8AC90" w:rsidR="002564D7" w:rsidRPr="002564D7" w:rsidRDefault="00055AC4" w:rsidP="002564D7">
            <w:pPr>
              <w:jc w:val="left"/>
              <w:rPr>
                <w:ins w:id="9929" w:author="Perrine, Martin L. (GSFC-5670)" w:date="2016-09-02T11:58:00Z"/>
                <w:rFonts w:ascii="Calibri" w:hAnsi="Calibri"/>
                <w:color w:val="000000"/>
                <w:sz w:val="22"/>
                <w:szCs w:val="22"/>
              </w:rPr>
            </w:pPr>
            <w:ins w:id="9930" w:author="Perrine, Martin L. (GSFC-5670)" w:date="2016-09-13T14:29:00Z">
              <w:r>
                <w:rPr>
                  <w:rFonts w:ascii="Calibri" w:hAnsi="Calibri"/>
                  <w:color w:val="000000"/>
                  <w:sz w:val="22"/>
                  <w:szCs w:val="22"/>
                </w:rPr>
                <w:t>DAPHNE</w:t>
              </w:r>
            </w:ins>
            <w:ins w:id="9931" w:author="Perrine, Martin L. (GSFC-5670)" w:date="2016-09-02T11:58:00Z">
              <w:r w:rsidR="002564D7" w:rsidRPr="002564D7">
                <w:rPr>
                  <w:rFonts w:ascii="Calibri" w:hAnsi="Calibri"/>
                  <w:color w:val="000000"/>
                  <w:sz w:val="22"/>
                  <w:szCs w:val="22"/>
                </w:rPr>
                <w:t>-SEC-007 Identification and authentication</w:t>
              </w:r>
            </w:ins>
          </w:p>
        </w:tc>
        <w:tc>
          <w:tcPr>
            <w:tcW w:w="1400" w:type="dxa"/>
            <w:tcBorders>
              <w:top w:val="nil"/>
              <w:left w:val="nil"/>
              <w:bottom w:val="single" w:sz="4" w:space="0" w:color="auto"/>
              <w:right w:val="single" w:sz="4" w:space="0" w:color="auto"/>
            </w:tcBorders>
            <w:shd w:val="clear" w:color="auto" w:fill="auto"/>
            <w:vAlign w:val="bottom"/>
            <w:hideMark/>
          </w:tcPr>
          <w:p w14:paraId="423468E7" w14:textId="77777777" w:rsidR="002564D7" w:rsidRPr="002564D7" w:rsidRDefault="002564D7" w:rsidP="002564D7">
            <w:pPr>
              <w:jc w:val="left"/>
              <w:rPr>
                <w:ins w:id="9932" w:author="Perrine, Martin L. (GSFC-5670)" w:date="2016-09-02T11:58:00Z"/>
                <w:rFonts w:ascii="Calibri" w:hAnsi="Calibri"/>
                <w:color w:val="000000"/>
                <w:sz w:val="22"/>
                <w:szCs w:val="22"/>
              </w:rPr>
            </w:pPr>
            <w:ins w:id="9933" w:author="Perrine, Martin L. (GSFC-5670)" w:date="2016-09-02T11:58:00Z">
              <w:r w:rsidRPr="002564D7">
                <w:rPr>
                  <w:rFonts w:ascii="Calibri" w:hAnsi="Calibri"/>
                  <w:color w:val="000000"/>
                  <w:sz w:val="22"/>
                  <w:szCs w:val="22"/>
                </w:rPr>
                <w:t> </w:t>
              </w:r>
            </w:ins>
          </w:p>
        </w:tc>
      </w:tr>
      <w:tr w:rsidR="002564D7" w:rsidRPr="002564D7" w14:paraId="559B997F" w14:textId="77777777" w:rsidTr="002564D7">
        <w:trPr>
          <w:trHeight w:val="1152"/>
          <w:ins w:id="9934"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4CEB6809" w14:textId="38FB9929" w:rsidR="002564D7" w:rsidRPr="002564D7" w:rsidRDefault="00055AC4" w:rsidP="002564D7">
            <w:pPr>
              <w:jc w:val="left"/>
              <w:rPr>
                <w:ins w:id="9935" w:author="Perrine, Martin L. (GSFC-5670)" w:date="2016-09-02T11:58:00Z"/>
                <w:rFonts w:ascii="Calibri" w:hAnsi="Calibri"/>
                <w:color w:val="000000"/>
                <w:sz w:val="22"/>
                <w:szCs w:val="22"/>
              </w:rPr>
            </w:pPr>
            <w:ins w:id="9936" w:author="Perrine, Martin L. (GSFC-5670)" w:date="2016-09-13T14:29:00Z">
              <w:r>
                <w:rPr>
                  <w:rFonts w:ascii="Calibri" w:hAnsi="Calibri"/>
                  <w:color w:val="000000"/>
                  <w:sz w:val="22"/>
                  <w:szCs w:val="22"/>
                </w:rPr>
                <w:t>DAPHNE</w:t>
              </w:r>
            </w:ins>
            <w:ins w:id="9937" w:author="Perrine, Martin L. (GSFC-5670)" w:date="2016-09-02T11:58:00Z">
              <w:r w:rsidR="002564D7" w:rsidRPr="002564D7">
                <w:rPr>
                  <w:rFonts w:ascii="Calibri" w:hAnsi="Calibri"/>
                  <w:color w:val="000000"/>
                  <w:sz w:val="22"/>
                  <w:szCs w:val="22"/>
                </w:rPr>
                <w:t>-SEC-010 Access enforcement</w:t>
              </w:r>
            </w:ins>
          </w:p>
        </w:tc>
        <w:tc>
          <w:tcPr>
            <w:tcW w:w="1400" w:type="dxa"/>
            <w:tcBorders>
              <w:top w:val="nil"/>
              <w:left w:val="nil"/>
              <w:bottom w:val="single" w:sz="4" w:space="0" w:color="auto"/>
              <w:right w:val="single" w:sz="4" w:space="0" w:color="auto"/>
            </w:tcBorders>
            <w:shd w:val="clear" w:color="auto" w:fill="auto"/>
            <w:vAlign w:val="bottom"/>
            <w:hideMark/>
          </w:tcPr>
          <w:p w14:paraId="7E0309CB" w14:textId="77777777" w:rsidR="002564D7" w:rsidRPr="002564D7" w:rsidRDefault="002564D7" w:rsidP="002564D7">
            <w:pPr>
              <w:jc w:val="left"/>
              <w:rPr>
                <w:ins w:id="9938" w:author="Perrine, Martin L. (GSFC-5670)" w:date="2016-09-02T11:58:00Z"/>
                <w:rFonts w:ascii="Calibri" w:hAnsi="Calibri"/>
                <w:color w:val="000000"/>
                <w:sz w:val="22"/>
                <w:szCs w:val="22"/>
              </w:rPr>
            </w:pPr>
            <w:ins w:id="9939" w:author="Perrine, Martin L. (GSFC-5670)" w:date="2016-09-02T11:58:00Z">
              <w:r w:rsidRPr="002564D7">
                <w:rPr>
                  <w:rFonts w:ascii="Calibri" w:hAnsi="Calibri"/>
                  <w:color w:val="000000"/>
                  <w:sz w:val="22"/>
                  <w:szCs w:val="22"/>
                </w:rPr>
                <w:t> </w:t>
              </w:r>
            </w:ins>
          </w:p>
        </w:tc>
      </w:tr>
      <w:tr w:rsidR="002564D7" w:rsidRPr="002564D7" w14:paraId="34FD4CAA" w14:textId="77777777" w:rsidTr="002564D7">
        <w:trPr>
          <w:trHeight w:val="864"/>
          <w:ins w:id="9940"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4D5C7494" w14:textId="6791017A" w:rsidR="002564D7" w:rsidRPr="002564D7" w:rsidRDefault="00055AC4" w:rsidP="002564D7">
            <w:pPr>
              <w:jc w:val="left"/>
              <w:rPr>
                <w:ins w:id="9941" w:author="Perrine, Martin L. (GSFC-5670)" w:date="2016-09-02T11:58:00Z"/>
                <w:rFonts w:ascii="Calibri" w:hAnsi="Calibri"/>
                <w:color w:val="000000"/>
                <w:sz w:val="22"/>
                <w:szCs w:val="22"/>
              </w:rPr>
            </w:pPr>
            <w:ins w:id="9942" w:author="Perrine, Martin L. (GSFC-5670)" w:date="2016-09-13T14:29:00Z">
              <w:r>
                <w:rPr>
                  <w:rFonts w:ascii="Calibri" w:hAnsi="Calibri"/>
                  <w:color w:val="000000"/>
                  <w:sz w:val="22"/>
                  <w:szCs w:val="22"/>
                </w:rPr>
                <w:t>DAPHNE</w:t>
              </w:r>
            </w:ins>
            <w:ins w:id="9943" w:author="Perrine, Martin L. (GSFC-5670)" w:date="2016-09-02T11:58:00Z">
              <w:r w:rsidR="002564D7" w:rsidRPr="002564D7">
                <w:rPr>
                  <w:rFonts w:ascii="Calibri" w:hAnsi="Calibri"/>
                  <w:color w:val="000000"/>
                  <w:sz w:val="22"/>
                  <w:szCs w:val="22"/>
                </w:rPr>
                <w:t>-STD-002 Time &amp; Frequency input</w:t>
              </w:r>
            </w:ins>
          </w:p>
        </w:tc>
        <w:tc>
          <w:tcPr>
            <w:tcW w:w="1400" w:type="dxa"/>
            <w:tcBorders>
              <w:top w:val="nil"/>
              <w:left w:val="nil"/>
              <w:bottom w:val="single" w:sz="4" w:space="0" w:color="auto"/>
              <w:right w:val="single" w:sz="4" w:space="0" w:color="auto"/>
            </w:tcBorders>
            <w:shd w:val="clear" w:color="auto" w:fill="auto"/>
            <w:vAlign w:val="bottom"/>
            <w:hideMark/>
          </w:tcPr>
          <w:p w14:paraId="6EF12AA1" w14:textId="77777777" w:rsidR="002564D7" w:rsidRPr="002564D7" w:rsidRDefault="002564D7" w:rsidP="002564D7">
            <w:pPr>
              <w:jc w:val="left"/>
              <w:rPr>
                <w:ins w:id="9944" w:author="Perrine, Martin L. (GSFC-5670)" w:date="2016-09-02T11:58:00Z"/>
                <w:rFonts w:ascii="Calibri" w:hAnsi="Calibri"/>
                <w:color w:val="000000"/>
                <w:sz w:val="22"/>
                <w:szCs w:val="22"/>
              </w:rPr>
            </w:pPr>
            <w:ins w:id="9945" w:author="Perrine, Martin L. (GSFC-5670)" w:date="2016-09-02T11:58:00Z">
              <w:r w:rsidRPr="002564D7">
                <w:rPr>
                  <w:rFonts w:ascii="Calibri" w:hAnsi="Calibri"/>
                  <w:color w:val="000000"/>
                  <w:sz w:val="22"/>
                  <w:szCs w:val="22"/>
                </w:rPr>
                <w:t> </w:t>
              </w:r>
            </w:ins>
          </w:p>
        </w:tc>
      </w:tr>
      <w:tr w:rsidR="002564D7" w:rsidRPr="002564D7" w14:paraId="1CBFBF56" w14:textId="77777777" w:rsidTr="002564D7">
        <w:trPr>
          <w:trHeight w:val="864"/>
          <w:ins w:id="9946"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7472D811" w14:textId="328673BF" w:rsidR="002564D7" w:rsidRPr="002564D7" w:rsidRDefault="00055AC4" w:rsidP="002564D7">
            <w:pPr>
              <w:jc w:val="left"/>
              <w:rPr>
                <w:ins w:id="9947" w:author="Perrine, Martin L. (GSFC-5670)" w:date="2016-09-02T11:58:00Z"/>
                <w:rFonts w:ascii="Calibri" w:hAnsi="Calibri"/>
                <w:color w:val="000000"/>
                <w:sz w:val="22"/>
                <w:szCs w:val="22"/>
              </w:rPr>
            </w:pPr>
            <w:ins w:id="9948" w:author="Perrine, Martin L. (GSFC-5670)" w:date="2016-09-13T14:29:00Z">
              <w:r>
                <w:rPr>
                  <w:rFonts w:ascii="Calibri" w:hAnsi="Calibri"/>
                  <w:color w:val="000000"/>
                  <w:sz w:val="22"/>
                  <w:szCs w:val="22"/>
                </w:rPr>
                <w:t>DAPHNE</w:t>
              </w:r>
            </w:ins>
            <w:ins w:id="9949" w:author="Perrine, Martin L. (GSFC-5670)" w:date="2016-09-02T11:58:00Z">
              <w:r w:rsidR="002564D7" w:rsidRPr="002564D7">
                <w:rPr>
                  <w:rFonts w:ascii="Calibri" w:hAnsi="Calibri"/>
                  <w:color w:val="000000"/>
                  <w:sz w:val="22"/>
                  <w:szCs w:val="22"/>
                </w:rPr>
                <w:t>-SEC-013 Limited active ports and protocols</w:t>
              </w:r>
            </w:ins>
          </w:p>
        </w:tc>
        <w:tc>
          <w:tcPr>
            <w:tcW w:w="1400" w:type="dxa"/>
            <w:tcBorders>
              <w:top w:val="nil"/>
              <w:left w:val="nil"/>
              <w:bottom w:val="single" w:sz="4" w:space="0" w:color="auto"/>
              <w:right w:val="single" w:sz="4" w:space="0" w:color="auto"/>
            </w:tcBorders>
            <w:shd w:val="clear" w:color="auto" w:fill="auto"/>
            <w:vAlign w:val="bottom"/>
            <w:hideMark/>
          </w:tcPr>
          <w:p w14:paraId="74D7FADC" w14:textId="77777777" w:rsidR="002564D7" w:rsidRPr="002564D7" w:rsidRDefault="002564D7" w:rsidP="002564D7">
            <w:pPr>
              <w:jc w:val="left"/>
              <w:rPr>
                <w:ins w:id="9950" w:author="Perrine, Martin L. (GSFC-5670)" w:date="2016-09-02T11:58:00Z"/>
                <w:rFonts w:ascii="Calibri" w:hAnsi="Calibri"/>
                <w:color w:val="000000"/>
                <w:sz w:val="22"/>
                <w:szCs w:val="22"/>
              </w:rPr>
            </w:pPr>
            <w:ins w:id="9951" w:author="Perrine, Martin L. (GSFC-5670)" w:date="2016-09-02T11:58:00Z">
              <w:r w:rsidRPr="002564D7">
                <w:rPr>
                  <w:rFonts w:ascii="Calibri" w:hAnsi="Calibri"/>
                  <w:color w:val="000000"/>
                  <w:sz w:val="22"/>
                  <w:szCs w:val="22"/>
                </w:rPr>
                <w:t> </w:t>
              </w:r>
            </w:ins>
          </w:p>
        </w:tc>
      </w:tr>
      <w:tr w:rsidR="002564D7" w:rsidRPr="002564D7" w14:paraId="678E7AEB" w14:textId="77777777" w:rsidTr="002564D7">
        <w:trPr>
          <w:trHeight w:val="864"/>
          <w:ins w:id="9952" w:author="Perrine, Martin L. (GSFC-5670)" w:date="2016-09-02T11:58:00Z"/>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031C1200" w14:textId="5D76D886" w:rsidR="002564D7" w:rsidRPr="002564D7" w:rsidRDefault="00055AC4" w:rsidP="002564D7">
            <w:pPr>
              <w:jc w:val="left"/>
              <w:rPr>
                <w:ins w:id="9953" w:author="Perrine, Martin L. (GSFC-5670)" w:date="2016-09-02T11:58:00Z"/>
                <w:rFonts w:ascii="Calibri" w:hAnsi="Calibri"/>
                <w:color w:val="000000"/>
                <w:sz w:val="22"/>
                <w:szCs w:val="22"/>
              </w:rPr>
            </w:pPr>
            <w:ins w:id="9954" w:author="Perrine, Martin L. (GSFC-5670)" w:date="2016-09-13T14:29:00Z">
              <w:r>
                <w:rPr>
                  <w:rFonts w:ascii="Calibri" w:hAnsi="Calibri"/>
                  <w:color w:val="000000"/>
                  <w:sz w:val="22"/>
                  <w:szCs w:val="22"/>
                </w:rPr>
                <w:t>DAPHNE</w:t>
              </w:r>
            </w:ins>
            <w:ins w:id="9955" w:author="Perrine, Martin L. (GSFC-5670)" w:date="2016-09-02T11:58:00Z">
              <w:r w:rsidR="002564D7" w:rsidRPr="002564D7">
                <w:rPr>
                  <w:rFonts w:ascii="Calibri" w:hAnsi="Calibri"/>
                  <w:color w:val="000000"/>
                  <w:sz w:val="22"/>
                  <w:szCs w:val="22"/>
                </w:rPr>
                <w:t>-SEC-014 static IP addresses</w:t>
              </w:r>
            </w:ins>
          </w:p>
        </w:tc>
        <w:tc>
          <w:tcPr>
            <w:tcW w:w="1400" w:type="dxa"/>
            <w:tcBorders>
              <w:top w:val="nil"/>
              <w:left w:val="nil"/>
              <w:bottom w:val="single" w:sz="4" w:space="0" w:color="auto"/>
              <w:right w:val="single" w:sz="4" w:space="0" w:color="auto"/>
            </w:tcBorders>
            <w:shd w:val="clear" w:color="auto" w:fill="auto"/>
            <w:vAlign w:val="bottom"/>
            <w:hideMark/>
          </w:tcPr>
          <w:p w14:paraId="66EB2F9D" w14:textId="77777777" w:rsidR="002564D7" w:rsidRPr="002564D7" w:rsidRDefault="002564D7" w:rsidP="002564D7">
            <w:pPr>
              <w:jc w:val="left"/>
              <w:rPr>
                <w:ins w:id="9956" w:author="Perrine, Martin L. (GSFC-5670)" w:date="2016-09-02T11:58:00Z"/>
                <w:rFonts w:ascii="Calibri" w:hAnsi="Calibri"/>
                <w:color w:val="000000"/>
                <w:sz w:val="22"/>
                <w:szCs w:val="22"/>
              </w:rPr>
            </w:pPr>
            <w:ins w:id="9957" w:author="Perrine, Martin L. (GSFC-5670)" w:date="2016-09-02T11:58:00Z">
              <w:r w:rsidRPr="002564D7">
                <w:rPr>
                  <w:rFonts w:ascii="Calibri" w:hAnsi="Calibri"/>
                  <w:color w:val="000000"/>
                  <w:sz w:val="22"/>
                  <w:szCs w:val="22"/>
                </w:rPr>
                <w:t> </w:t>
              </w:r>
            </w:ins>
          </w:p>
        </w:tc>
      </w:tr>
    </w:tbl>
    <w:p w14:paraId="121A6D29" w14:textId="1508B35F" w:rsidR="00C673AF" w:rsidDel="002564D7" w:rsidRDefault="00C673AF">
      <w:pPr>
        <w:pStyle w:val="Caption"/>
        <w:rPr>
          <w:del w:id="9958" w:author="Perrine, Martin L. (GSFC-5670)" w:date="2016-09-02T11:47:00Z"/>
        </w:rPr>
        <w:pPrChange w:id="9959" w:author="Perrine, Martin L. (GSFC-5670)" w:date="2016-09-08T12:46:00Z">
          <w:pPr>
            <w:ind w:left="720"/>
          </w:pPr>
        </w:pPrChange>
      </w:pPr>
      <w:del w:id="9960" w:author="Perrine, Martin L. (GSFC-5670)" w:date="2016-09-02T11:47:00Z">
        <w:r w:rsidRPr="00D43D5B" w:rsidDel="002564D7">
          <w:delText>Results:</w:delText>
        </w:r>
      </w:del>
    </w:p>
    <w:p w14:paraId="1ADA6E00" w14:textId="70A1C8FC" w:rsidR="00C673AF" w:rsidDel="00717CB6" w:rsidRDefault="00C673AF">
      <w:pPr>
        <w:pStyle w:val="Caption"/>
        <w:rPr>
          <w:del w:id="9961" w:author="Perrine, Martin L. (GSFC-5670)" w:date="2016-09-02T14:48:00Z"/>
        </w:rPr>
        <w:pPrChange w:id="9962" w:author="Perrine, Martin L. (GSFC-5670)" w:date="2016-09-08T12:46:00Z">
          <w:pPr>
            <w:ind w:left="720"/>
          </w:pPr>
        </w:pPrChange>
      </w:pPr>
    </w:p>
    <w:p w14:paraId="48BAC101" w14:textId="783691AB" w:rsidR="00C673AF" w:rsidRPr="00D43D5B" w:rsidRDefault="00C673AF" w:rsidP="005152B5">
      <w:pPr>
        <w:pStyle w:val="Caption"/>
      </w:pPr>
      <w:bookmarkStart w:id="9963" w:name="_Toc460236110"/>
      <w:del w:id="9964" w:author="Perrine, Martin L. (GSFC-5670)" w:date="2016-09-02T11:59:00Z">
        <w:r w:rsidDel="002564D7">
          <w:delText xml:space="preserve">Table </w:delText>
        </w:r>
        <w:r w:rsidR="00701FED" w:rsidDel="002564D7">
          <w:fldChar w:fldCharType="begin"/>
        </w:r>
        <w:r w:rsidR="00701FED" w:rsidDel="002564D7">
          <w:delInstrText xml:space="preserve"> SEQ Table \* ARABIC </w:delInstrText>
        </w:r>
        <w:r w:rsidR="00701FED" w:rsidDel="002564D7">
          <w:fldChar w:fldCharType="separate"/>
        </w:r>
      </w:del>
      <w:del w:id="9965" w:author="Perrine, Martin L. (GSFC-5670)" w:date="2016-08-31T14:24:00Z">
        <w:r w:rsidR="00EF27DF" w:rsidDel="00C9508F">
          <w:rPr>
            <w:noProof/>
          </w:rPr>
          <w:delText>9</w:delText>
        </w:r>
      </w:del>
      <w:del w:id="9966" w:author="Perrine, Martin L. (GSFC-5670)" w:date="2016-09-02T11:59:00Z">
        <w:r w:rsidR="00701FED" w:rsidDel="002564D7">
          <w:rPr>
            <w:noProof/>
          </w:rPr>
          <w:fldChar w:fldCharType="end"/>
        </w:r>
        <w:r w:rsidDel="002564D7">
          <w:delText xml:space="preserve"> Verification Table</w:delText>
        </w:r>
      </w:del>
      <w:bookmarkEnd w:id="9963"/>
    </w:p>
    <w:tbl>
      <w:tblPr>
        <w:tblStyle w:val="TableGrid"/>
        <w:tblW w:w="0" w:type="auto"/>
        <w:tblInd w:w="720" w:type="dxa"/>
        <w:tblLook w:val="04A0" w:firstRow="1" w:lastRow="0" w:firstColumn="1" w:lastColumn="0" w:noHBand="0" w:noVBand="1"/>
      </w:tblPr>
      <w:tblGrid>
        <w:gridCol w:w="1204"/>
        <w:gridCol w:w="1884"/>
      </w:tblGrid>
      <w:tr w:rsidR="00C673AF" w:rsidDel="002564D7" w14:paraId="09623AA8" w14:textId="26C41FBE" w:rsidTr="00605644">
        <w:trPr>
          <w:del w:id="9967" w:author="Perrine, Martin L. (GSFC-5670)" w:date="2016-09-02T12:03:00Z"/>
        </w:trPr>
        <w:tc>
          <w:tcPr>
            <w:tcW w:w="0" w:type="auto"/>
          </w:tcPr>
          <w:p w14:paraId="3F8B1662" w14:textId="614EC9BE" w:rsidR="00C673AF" w:rsidDel="002564D7" w:rsidRDefault="00C673AF" w:rsidP="00605644">
            <w:pPr>
              <w:rPr>
                <w:del w:id="9968" w:author="Perrine, Martin L. (GSFC-5670)" w:date="2016-09-02T12:03:00Z"/>
              </w:rPr>
            </w:pPr>
            <w:del w:id="9969" w:author="Perrine, Martin L. (GSFC-5670)" w:date="2016-09-02T12:03:00Z">
              <w:r w:rsidDel="002564D7">
                <w:delText>Line Item</w:delText>
              </w:r>
            </w:del>
          </w:p>
        </w:tc>
        <w:tc>
          <w:tcPr>
            <w:tcW w:w="0" w:type="auto"/>
          </w:tcPr>
          <w:p w14:paraId="55E69155" w14:textId="251EB9A1" w:rsidR="00C673AF" w:rsidDel="002564D7" w:rsidRDefault="00C673AF" w:rsidP="00605644">
            <w:pPr>
              <w:rPr>
                <w:del w:id="9970" w:author="Perrine, Martin L. (GSFC-5670)" w:date="2016-09-02T12:03:00Z"/>
              </w:rPr>
            </w:pPr>
            <w:del w:id="9971" w:author="Perrine, Martin L. (GSFC-5670)" w:date="2016-09-02T11:48:00Z">
              <w:r w:rsidDel="002564D7">
                <w:delText>Result</w:delText>
              </w:r>
            </w:del>
          </w:p>
        </w:tc>
      </w:tr>
      <w:tr w:rsidR="00C673AF" w:rsidDel="002564D7" w14:paraId="2B9665A9" w14:textId="21369E11" w:rsidTr="00605644">
        <w:trPr>
          <w:del w:id="9972" w:author="Perrine, Martin L. (GSFC-5670)" w:date="2016-09-02T12:03:00Z"/>
        </w:trPr>
        <w:tc>
          <w:tcPr>
            <w:tcW w:w="0" w:type="auto"/>
          </w:tcPr>
          <w:p w14:paraId="1870EB2B" w14:textId="4D029616" w:rsidR="00C673AF" w:rsidDel="002564D7" w:rsidRDefault="00C673AF" w:rsidP="00605644">
            <w:pPr>
              <w:rPr>
                <w:del w:id="9973" w:author="Perrine, Martin L. (GSFC-5670)" w:date="2016-09-02T12:03:00Z"/>
              </w:rPr>
            </w:pPr>
            <w:del w:id="9974" w:author="Perrine, Martin L. (GSFC-5670)" w:date="2016-09-02T11:48:00Z">
              <w:r w:rsidDel="002564D7">
                <w:delText>1</w:delText>
              </w:r>
            </w:del>
          </w:p>
        </w:tc>
        <w:tc>
          <w:tcPr>
            <w:tcW w:w="0" w:type="auto"/>
          </w:tcPr>
          <w:p w14:paraId="3EFA8393" w14:textId="7744B091" w:rsidR="00C673AF" w:rsidDel="002564D7" w:rsidRDefault="00C673AF" w:rsidP="00605644">
            <w:pPr>
              <w:rPr>
                <w:del w:id="9975" w:author="Perrine, Martin L. (GSFC-5670)" w:date="2016-09-02T12:03:00Z"/>
              </w:rPr>
            </w:pPr>
          </w:p>
        </w:tc>
      </w:tr>
      <w:tr w:rsidR="00C673AF" w:rsidDel="002564D7" w14:paraId="0F3A5287" w14:textId="6137C752" w:rsidTr="00605644">
        <w:trPr>
          <w:del w:id="9976" w:author="Perrine, Martin L. (GSFC-5670)" w:date="2016-09-02T12:03:00Z"/>
        </w:trPr>
        <w:tc>
          <w:tcPr>
            <w:tcW w:w="0" w:type="auto"/>
          </w:tcPr>
          <w:p w14:paraId="43C6D445" w14:textId="475AC186" w:rsidR="00C673AF" w:rsidDel="002564D7" w:rsidRDefault="00C673AF" w:rsidP="00605644">
            <w:pPr>
              <w:rPr>
                <w:del w:id="9977" w:author="Perrine, Martin L. (GSFC-5670)" w:date="2016-09-02T12:03:00Z"/>
              </w:rPr>
            </w:pPr>
            <w:del w:id="9978" w:author="Perrine, Martin L. (GSFC-5670)" w:date="2016-09-02T11:48:00Z">
              <w:r w:rsidDel="002564D7">
                <w:delText>2</w:delText>
              </w:r>
            </w:del>
          </w:p>
        </w:tc>
        <w:tc>
          <w:tcPr>
            <w:tcW w:w="0" w:type="auto"/>
          </w:tcPr>
          <w:p w14:paraId="3DCA26AB" w14:textId="7FBF193A" w:rsidR="00C673AF" w:rsidDel="002564D7" w:rsidRDefault="00C673AF" w:rsidP="00605644">
            <w:pPr>
              <w:rPr>
                <w:del w:id="9979" w:author="Perrine, Martin L. (GSFC-5670)" w:date="2016-09-02T12:03:00Z"/>
              </w:rPr>
            </w:pPr>
          </w:p>
        </w:tc>
      </w:tr>
      <w:tr w:rsidR="00C673AF" w:rsidDel="002564D7" w14:paraId="5352FFFE" w14:textId="1F4F97B3" w:rsidTr="00605644">
        <w:trPr>
          <w:del w:id="9980" w:author="Perrine, Martin L. (GSFC-5670)" w:date="2016-09-02T12:03:00Z"/>
        </w:trPr>
        <w:tc>
          <w:tcPr>
            <w:tcW w:w="0" w:type="auto"/>
          </w:tcPr>
          <w:p w14:paraId="4B7CC7CE" w14:textId="33E67B5E" w:rsidR="00C673AF" w:rsidDel="002564D7" w:rsidRDefault="00C673AF" w:rsidP="00605644">
            <w:pPr>
              <w:rPr>
                <w:del w:id="9981" w:author="Perrine, Martin L. (GSFC-5670)" w:date="2016-09-02T12:03:00Z"/>
              </w:rPr>
            </w:pPr>
            <w:del w:id="9982" w:author="Perrine, Martin L. (GSFC-5670)" w:date="2016-09-02T11:48:00Z">
              <w:r w:rsidDel="002564D7">
                <w:delText>3</w:delText>
              </w:r>
            </w:del>
          </w:p>
        </w:tc>
        <w:tc>
          <w:tcPr>
            <w:tcW w:w="0" w:type="auto"/>
          </w:tcPr>
          <w:p w14:paraId="0D09FD9C" w14:textId="2C17922D" w:rsidR="00C673AF" w:rsidDel="002564D7" w:rsidRDefault="00C673AF" w:rsidP="00605644">
            <w:pPr>
              <w:rPr>
                <w:del w:id="9983" w:author="Perrine, Martin L. (GSFC-5670)" w:date="2016-09-02T12:03:00Z"/>
              </w:rPr>
            </w:pPr>
          </w:p>
        </w:tc>
      </w:tr>
      <w:tr w:rsidR="00C673AF" w:rsidDel="002564D7" w14:paraId="3837C50C" w14:textId="49450A26" w:rsidTr="00605644">
        <w:trPr>
          <w:del w:id="9984" w:author="Perrine, Martin L. (GSFC-5670)" w:date="2016-09-02T12:03:00Z"/>
        </w:trPr>
        <w:tc>
          <w:tcPr>
            <w:tcW w:w="0" w:type="auto"/>
          </w:tcPr>
          <w:p w14:paraId="3233A790" w14:textId="4B7B6F37" w:rsidR="00C673AF" w:rsidDel="002564D7" w:rsidRDefault="00C673AF" w:rsidP="00605644">
            <w:pPr>
              <w:rPr>
                <w:del w:id="9985" w:author="Perrine, Martin L. (GSFC-5670)" w:date="2016-09-02T12:03:00Z"/>
              </w:rPr>
            </w:pPr>
            <w:del w:id="9986" w:author="Perrine, Martin L. (GSFC-5670)" w:date="2016-09-02T11:48:00Z">
              <w:r w:rsidDel="002564D7">
                <w:delText>4</w:delText>
              </w:r>
            </w:del>
          </w:p>
        </w:tc>
        <w:tc>
          <w:tcPr>
            <w:tcW w:w="0" w:type="auto"/>
          </w:tcPr>
          <w:p w14:paraId="02B0158F" w14:textId="59666BDE" w:rsidR="00C673AF" w:rsidDel="002564D7" w:rsidRDefault="00C673AF" w:rsidP="00605644">
            <w:pPr>
              <w:rPr>
                <w:del w:id="9987" w:author="Perrine, Martin L. (GSFC-5670)" w:date="2016-09-02T12:03:00Z"/>
              </w:rPr>
            </w:pPr>
          </w:p>
        </w:tc>
      </w:tr>
      <w:tr w:rsidR="00C673AF" w:rsidDel="002564D7" w14:paraId="51E19F1F" w14:textId="21F7C976" w:rsidTr="00605644">
        <w:trPr>
          <w:del w:id="9988" w:author="Perrine, Martin L. (GSFC-5670)" w:date="2016-09-02T12:03:00Z"/>
        </w:trPr>
        <w:tc>
          <w:tcPr>
            <w:tcW w:w="0" w:type="auto"/>
          </w:tcPr>
          <w:p w14:paraId="4E8F3CBF" w14:textId="78A34039" w:rsidR="00C673AF" w:rsidDel="002564D7" w:rsidRDefault="00C673AF" w:rsidP="00605644">
            <w:pPr>
              <w:rPr>
                <w:del w:id="9989" w:author="Perrine, Martin L. (GSFC-5670)" w:date="2016-09-02T12:03:00Z"/>
              </w:rPr>
            </w:pPr>
            <w:del w:id="9990" w:author="Perrine, Martin L. (GSFC-5670)" w:date="2016-09-02T11:48:00Z">
              <w:r w:rsidDel="002564D7">
                <w:delText>5</w:delText>
              </w:r>
            </w:del>
          </w:p>
        </w:tc>
        <w:tc>
          <w:tcPr>
            <w:tcW w:w="0" w:type="auto"/>
          </w:tcPr>
          <w:p w14:paraId="681A3EA1" w14:textId="29E3C48B" w:rsidR="00C673AF" w:rsidDel="002564D7" w:rsidRDefault="00C673AF" w:rsidP="00605644">
            <w:pPr>
              <w:rPr>
                <w:del w:id="9991" w:author="Perrine, Martin L. (GSFC-5670)" w:date="2016-09-02T12:03:00Z"/>
              </w:rPr>
            </w:pPr>
          </w:p>
        </w:tc>
      </w:tr>
      <w:tr w:rsidR="00C673AF" w:rsidDel="002564D7" w14:paraId="1C972095" w14:textId="76C1D3F5" w:rsidTr="00605644">
        <w:trPr>
          <w:del w:id="9992" w:author="Perrine, Martin L. (GSFC-5670)" w:date="2016-09-02T12:03:00Z"/>
        </w:trPr>
        <w:tc>
          <w:tcPr>
            <w:tcW w:w="0" w:type="auto"/>
          </w:tcPr>
          <w:p w14:paraId="57A25309" w14:textId="39F879DA" w:rsidR="00C673AF" w:rsidDel="002564D7" w:rsidRDefault="00C673AF" w:rsidP="00605644">
            <w:pPr>
              <w:rPr>
                <w:del w:id="9993" w:author="Perrine, Martin L. (GSFC-5670)" w:date="2016-09-02T12:03:00Z"/>
              </w:rPr>
            </w:pPr>
            <w:del w:id="9994" w:author="Perrine, Martin L. (GSFC-5670)" w:date="2016-09-02T11:48:00Z">
              <w:r w:rsidDel="002564D7">
                <w:delText>6</w:delText>
              </w:r>
            </w:del>
          </w:p>
        </w:tc>
        <w:tc>
          <w:tcPr>
            <w:tcW w:w="0" w:type="auto"/>
          </w:tcPr>
          <w:p w14:paraId="095853E5" w14:textId="0C676CB3" w:rsidR="00C673AF" w:rsidDel="002564D7" w:rsidRDefault="00C673AF" w:rsidP="00605644">
            <w:pPr>
              <w:rPr>
                <w:del w:id="9995" w:author="Perrine, Martin L. (GSFC-5670)" w:date="2016-09-02T12:03:00Z"/>
              </w:rPr>
            </w:pPr>
          </w:p>
        </w:tc>
      </w:tr>
    </w:tbl>
    <w:p w14:paraId="6CC9A3EE" w14:textId="77777777" w:rsidR="00C673AF" w:rsidRDefault="00C673AF" w:rsidP="00C673AF">
      <w:pPr>
        <w:ind w:left="720"/>
      </w:pPr>
    </w:p>
    <w:p w14:paraId="0EA2DD52" w14:textId="77777777" w:rsidR="00C673AF" w:rsidRDefault="00C673AF" w:rsidP="00C673AF">
      <w:pPr>
        <w:ind w:left="720"/>
        <w:jc w:val="left"/>
      </w:pPr>
      <w:r>
        <w:br w:type="page"/>
      </w:r>
    </w:p>
    <w:p w14:paraId="00BDBB6E" w14:textId="25D4F501" w:rsidR="00C673AF" w:rsidRDefault="00C673AF" w:rsidP="003127AA">
      <w:pPr>
        <w:pStyle w:val="Heading3"/>
        <w:pPrChange w:id="9996" w:author="Perrine, Martin L. (GSFC-5670)" w:date="2016-09-14T15:03:00Z">
          <w:pPr>
            <w:pStyle w:val="Heading3"/>
          </w:pPr>
        </w:pPrChange>
      </w:pPr>
      <w:bookmarkStart w:id="9997" w:name="_Toc460592896"/>
      <w:r>
        <w:lastRenderedPageBreak/>
        <w:t xml:space="preserve">System Failure </w:t>
      </w:r>
      <w:ins w:id="9998" w:author="Perrine, Martin L. (GSFC-5670)" w:date="2016-09-02T14:59:00Z">
        <w:r w:rsidR="00717CB6">
          <w:t xml:space="preserve">Mode </w:t>
        </w:r>
      </w:ins>
      <w:r>
        <w:t>Test</w:t>
      </w:r>
      <w:bookmarkEnd w:id="9997"/>
    </w:p>
    <w:p w14:paraId="09CC1274" w14:textId="77777777" w:rsidR="00C673AF" w:rsidRDefault="00C673AF" w:rsidP="00C673AF">
      <w:pPr>
        <w:ind w:left="720"/>
        <w:rPr>
          <w:b/>
        </w:rPr>
      </w:pPr>
      <w:r>
        <w:rPr>
          <w:b/>
        </w:rPr>
        <w:t>Purpose:</w:t>
      </w:r>
    </w:p>
    <w:p w14:paraId="74EC950D" w14:textId="77777777" w:rsidR="00C673AF" w:rsidRDefault="00C673AF" w:rsidP="00C673AF">
      <w:pPr>
        <w:ind w:left="720"/>
      </w:pPr>
    </w:p>
    <w:p w14:paraId="331EFFCF" w14:textId="00B6C003" w:rsidR="00C673AF" w:rsidRDefault="005152B5" w:rsidP="00C673AF">
      <w:pPr>
        <w:ind w:left="720"/>
      </w:pPr>
      <w:ins w:id="9999" w:author="Perrine, Martin L. (GSFC-5670)" w:date="2016-09-08T12:41:00Z">
        <w:r>
          <w:t xml:space="preserve">To verify that the systems meets the requirements stated below. </w:t>
        </w:r>
      </w:ins>
      <w:ins w:id="10000" w:author="Perrine, Martin L. (GSFC-5670)" w:date="2016-09-08T12:42:00Z">
        <w:r>
          <w:t xml:space="preserve">To </w:t>
        </w:r>
      </w:ins>
      <w:del w:id="10001" w:author="Perrine, Martin L. (GSFC-5670)" w:date="2016-09-08T12:42:00Z">
        <w:r w:rsidR="00C673AF" w:rsidDel="005152B5">
          <w:delText>V</w:delText>
        </w:r>
      </w:del>
      <w:ins w:id="10002" w:author="Perrine, Martin L. (GSFC-5670)" w:date="2016-09-08T12:42:00Z">
        <w:r>
          <w:t>v</w:t>
        </w:r>
      </w:ins>
      <w:r w:rsidR="00C673AF">
        <w:t xml:space="preserve">erify that the </w:t>
      </w:r>
      <w:del w:id="10003" w:author="Perrine, Martin L. (GSFC-5670)" w:date="2016-09-13T14:30:00Z">
        <w:r w:rsidR="00C673AF" w:rsidDel="00055AC4">
          <w:delText>NEN Gateway</w:delText>
        </w:r>
      </w:del>
      <w:ins w:id="10004" w:author="Perrine, Martin L. (GSFC-5670)" w:date="2016-09-13T14:30:00Z">
        <w:r w:rsidR="00055AC4">
          <w:t>DAPHNE</w:t>
        </w:r>
      </w:ins>
      <w:r w:rsidR="00C673AF">
        <w:t xml:space="preserve"> system performs a self-check and reports only warnings and erroneous conditions to the M&amp;C</w:t>
      </w:r>
      <w:r w:rsidR="00D042EC">
        <w:t xml:space="preserve"> see red warning in </w:t>
      </w:r>
      <w:r w:rsidR="00D042EC">
        <w:fldChar w:fldCharType="begin"/>
      </w:r>
      <w:r w:rsidR="00D042EC">
        <w:instrText xml:space="preserve"> REF _Ref455681005 \h </w:instrText>
      </w:r>
      <w:r w:rsidR="00D042EC">
        <w:fldChar w:fldCharType="separate"/>
      </w:r>
      <w:ins w:id="10005" w:author="Perrine, Martin L. (GSFC-5670)" w:date="2016-08-31T11:10:00Z">
        <w:r w:rsidR="00EF27DF">
          <w:t xml:space="preserve">Figure </w:t>
        </w:r>
        <w:r w:rsidR="00EF27DF">
          <w:rPr>
            <w:noProof/>
          </w:rPr>
          <w:t>6</w:t>
        </w:r>
        <w:r w:rsidR="00EF27DF">
          <w:noBreakHyphen/>
        </w:r>
        <w:proofErr w:type="gramStart"/>
        <w:r w:rsidR="00EF27DF">
          <w:rPr>
            <w:noProof/>
          </w:rPr>
          <w:t>63</w:t>
        </w:r>
        <w:r w:rsidR="00EF27DF">
          <w:t xml:space="preserve"> </w:t>
        </w:r>
      </w:ins>
      <w:proofErr w:type="gramEnd"/>
      <w:ins w:id="10006" w:author="Muhammad, Alimayo (GSFC-5660)" w:date="2016-08-17T11:34:00Z">
        <w:del w:id="10007" w:author="Perrine, Martin L. (GSFC-5670)" w:date="2016-08-31T11:09:00Z">
          <w:r w:rsidR="00377DFC" w:rsidDel="00EF27DF">
            <w:delText xml:space="preserve">Figure </w:delText>
          </w:r>
          <w:r w:rsidR="00377DFC" w:rsidDel="00EF27DF">
            <w:rPr>
              <w:noProof/>
            </w:rPr>
            <w:delText>6</w:delText>
          </w:r>
          <w:r w:rsidR="00377DFC" w:rsidDel="00EF27DF">
            <w:noBreakHyphen/>
          </w:r>
          <w:r w:rsidR="00377DFC" w:rsidDel="00EF27DF">
            <w:rPr>
              <w:noProof/>
            </w:rPr>
            <w:delText>57</w:delText>
          </w:r>
        </w:del>
      </w:ins>
      <w:del w:id="10008" w:author="Perrine, Martin L. (GSFC-5670)" w:date="2016-08-31T11:09:00Z">
        <w:r w:rsidR="009273D6" w:rsidDel="00EF27DF">
          <w:delText xml:space="preserve">Figure </w:delText>
        </w:r>
        <w:r w:rsidR="009273D6" w:rsidDel="00EF27DF">
          <w:rPr>
            <w:noProof/>
          </w:rPr>
          <w:delText>536</w:delText>
        </w:r>
        <w:r w:rsidR="009273D6" w:rsidDel="00EF27DF">
          <w:noBreakHyphen/>
        </w:r>
        <w:r w:rsidR="009273D6" w:rsidDel="00EF27DF">
          <w:rPr>
            <w:noProof/>
          </w:rPr>
          <w:delText>55</w:delText>
        </w:r>
      </w:del>
      <w:r w:rsidR="00D042EC">
        <w:fldChar w:fldCharType="end"/>
      </w:r>
      <w:r w:rsidR="00D042EC">
        <w:t>.</w:t>
      </w:r>
    </w:p>
    <w:p w14:paraId="47486F9B" w14:textId="77777777" w:rsidR="00C673AF" w:rsidRDefault="00C673AF" w:rsidP="00C673AF">
      <w:pPr>
        <w:ind w:left="720"/>
        <w:rPr>
          <w:ins w:id="10009" w:author="Perrine, Martin L. (GSFC-5670)" w:date="2016-09-02T12:25:00Z"/>
        </w:rPr>
      </w:pPr>
    </w:p>
    <w:p w14:paraId="2AFB44B6" w14:textId="6599C0B0" w:rsidR="00275E5F" w:rsidRPr="00EC242C" w:rsidRDefault="00275E5F" w:rsidP="00C673AF">
      <w:pPr>
        <w:ind w:left="720"/>
        <w:rPr>
          <w:ins w:id="10010" w:author="Perrine, Martin L. (GSFC-5670)" w:date="2016-09-02T12:25:00Z"/>
          <w:b/>
          <w:bCs/>
          <w:rPrChange w:id="10011" w:author="Perrine, Martin L. (GSFC-5670)" w:date="2016-09-02T14:45:00Z">
            <w:rPr>
              <w:ins w:id="10012" w:author="Perrine, Martin L. (GSFC-5670)" w:date="2016-09-02T12:25:00Z"/>
            </w:rPr>
          </w:rPrChange>
        </w:rPr>
      </w:pPr>
      <w:ins w:id="10013" w:author="Perrine, Martin L. (GSFC-5670)" w:date="2016-09-02T12:25:00Z">
        <w:r w:rsidRPr="00EC242C">
          <w:rPr>
            <w:b/>
            <w:bCs/>
            <w:rPrChange w:id="10014" w:author="Perrine, Martin L. (GSFC-5670)" w:date="2016-09-02T14:45:00Z">
              <w:rPr/>
            </w:rPrChange>
          </w:rPr>
          <w:t>Requirements:</w:t>
        </w:r>
      </w:ins>
    </w:p>
    <w:p w14:paraId="568214AD" w14:textId="24186CA0" w:rsidR="00275E5F" w:rsidRDefault="00055AC4" w:rsidP="00275E5F">
      <w:pPr>
        <w:rPr>
          <w:ins w:id="10015" w:author="Perrine, Martin L. (GSFC-5670)" w:date="2016-09-02T12:25:00Z"/>
        </w:rPr>
      </w:pPr>
      <w:ins w:id="10016" w:author="Perrine, Martin L. (GSFC-5670)" w:date="2016-09-13T14:29:00Z">
        <w:r>
          <w:t>DAPHNE</w:t>
        </w:r>
      </w:ins>
      <w:ins w:id="10017" w:author="Perrine, Martin L. (GSFC-5670)" w:date="2016-09-02T12:25:00Z">
        <w:r w:rsidR="00275E5F">
          <w:t xml:space="preserve">-OPS-005 Negative reporting </w:t>
        </w:r>
      </w:ins>
    </w:p>
    <w:p w14:paraId="57600A89" w14:textId="5D9FF883" w:rsidR="00275E5F" w:rsidRDefault="00055AC4" w:rsidP="00275E5F">
      <w:pPr>
        <w:rPr>
          <w:ins w:id="10018" w:author="Perrine, Martin L. (GSFC-5670)" w:date="2016-09-02T12:25:00Z"/>
        </w:rPr>
      </w:pPr>
      <w:ins w:id="10019" w:author="Perrine, Martin L. (GSFC-5670)" w:date="2016-09-13T14:29:00Z">
        <w:r>
          <w:t>DAPHNE</w:t>
        </w:r>
      </w:ins>
      <w:ins w:id="10020" w:author="Perrine, Martin L. (GSFC-5670)" w:date="2016-09-02T12:25:00Z">
        <w:r w:rsidR="00275E5F">
          <w:t>-OPS-006 Self diagnosis</w:t>
        </w:r>
      </w:ins>
    </w:p>
    <w:p w14:paraId="1A8113DF" w14:textId="6C92F7FE" w:rsidR="00275E5F" w:rsidRDefault="00055AC4" w:rsidP="00275E5F">
      <w:pPr>
        <w:rPr>
          <w:ins w:id="10021" w:author="Perrine, Martin L. (GSFC-5670)" w:date="2016-09-02T12:25:00Z"/>
        </w:rPr>
      </w:pPr>
      <w:ins w:id="10022" w:author="Perrine, Martin L. (GSFC-5670)" w:date="2016-09-13T14:29:00Z">
        <w:r>
          <w:t>DAPHNE</w:t>
        </w:r>
      </w:ins>
      <w:ins w:id="10023" w:author="Perrine, Martin L. (GSFC-5670)" w:date="2016-09-02T12:25:00Z">
        <w:r w:rsidR="00275E5F">
          <w:t>-ServAssure-003 no connection to MOC</w:t>
        </w:r>
      </w:ins>
    </w:p>
    <w:p w14:paraId="0487B790" w14:textId="77777777" w:rsidR="00275E5F" w:rsidRDefault="00275E5F" w:rsidP="00C673AF">
      <w:pPr>
        <w:ind w:left="720"/>
      </w:pPr>
    </w:p>
    <w:p w14:paraId="40EE6B1E" w14:textId="77777777" w:rsidR="00C673AF" w:rsidRPr="000519EC" w:rsidRDefault="00C673AF" w:rsidP="00C673AF">
      <w:pPr>
        <w:ind w:left="720"/>
        <w:rPr>
          <w:b/>
        </w:rPr>
      </w:pPr>
      <w:r>
        <w:rPr>
          <w:b/>
        </w:rPr>
        <w:t>Images and/ or Drawings</w:t>
      </w:r>
      <w:r w:rsidRPr="000519EC">
        <w:rPr>
          <w:b/>
        </w:rPr>
        <w:t>:</w:t>
      </w:r>
    </w:p>
    <w:p w14:paraId="159047A0" w14:textId="77777777" w:rsidR="00C673AF" w:rsidRDefault="00C673AF" w:rsidP="00C673AF">
      <w:pPr>
        <w:ind w:left="720"/>
      </w:pPr>
    </w:p>
    <w:p w14:paraId="5B1883EA" w14:textId="77777777" w:rsidR="00C673AF" w:rsidRDefault="00C673AF" w:rsidP="00C673AF">
      <w:pPr>
        <w:ind w:left="720"/>
        <w:jc w:val="center"/>
      </w:pPr>
      <w:r>
        <w:rPr>
          <w:noProof/>
        </w:rPr>
        <w:drawing>
          <wp:inline distT="0" distB="0" distL="0" distR="0" wp14:anchorId="520E8195" wp14:editId="118E1323">
            <wp:extent cx="2968388" cy="3881327"/>
            <wp:effectExtent l="0" t="0" r="381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7129" cy="3892757"/>
                    </a:xfrm>
                    <a:prstGeom prst="rect">
                      <a:avLst/>
                    </a:prstGeom>
                    <a:noFill/>
                    <a:ln>
                      <a:noFill/>
                    </a:ln>
                  </pic:spPr>
                </pic:pic>
              </a:graphicData>
            </a:graphic>
          </wp:inline>
        </w:drawing>
      </w:r>
    </w:p>
    <w:p w14:paraId="56898A17" w14:textId="7DF0F5C6" w:rsidR="00C673AF" w:rsidRPr="006E1B3D" w:rsidRDefault="006E1B3D" w:rsidP="005152B5">
      <w:pPr>
        <w:pStyle w:val="Caption"/>
        <w:rPr>
          <w:rPrChange w:id="10024" w:author="Muhammad, Alimayo (GSFC-5660)" w:date="2016-08-08T10:50:00Z">
            <w:rPr>
              <w:b/>
            </w:rPr>
          </w:rPrChange>
        </w:rPr>
      </w:pPr>
      <w:bookmarkStart w:id="10025" w:name="_Ref461101524"/>
      <w:bookmarkStart w:id="10026" w:name="_Ref455681005"/>
      <w:bookmarkStart w:id="10027" w:name="_Ref459205753"/>
      <w:bookmarkStart w:id="10028" w:name="_Toc460235972"/>
      <w:ins w:id="10029" w:author="Muhammad, Alimayo (GSFC-5660)" w:date="2016-08-08T10:49:00Z">
        <w:r>
          <w:t xml:space="preserve">Figure </w:t>
        </w:r>
      </w:ins>
      <w:ins w:id="10030"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10031"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10032" w:author="Perrine, Martin L. (GSFC-5670)" w:date="2016-08-31T11:10:00Z">
        <w:r w:rsidR="00EF27DF">
          <w:rPr>
            <w:noProof/>
          </w:rPr>
          <w:t>63</w:t>
        </w:r>
      </w:ins>
      <w:ins w:id="10033" w:author="Muhammad, Alimayo (GSFC-5660)" w:date="2016-08-29T12:55:00Z">
        <w:r w:rsidR="004B56B2">
          <w:fldChar w:fldCharType="end"/>
        </w:r>
      </w:ins>
      <w:bookmarkEnd w:id="10025"/>
      <w:ins w:id="10034" w:author="Muhammad, Alimayo (GSFC-5660)" w:date="2016-08-08T10:50:00Z">
        <w:r>
          <w:t xml:space="preserve"> </w:t>
        </w:r>
      </w:ins>
      <w:del w:id="10035" w:author="Muhammad, Alimayo (GSFC-5660)" w:date="2016-08-08T10:13:00Z">
        <w:r w:rsidR="00C673AF"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53</w:delText>
        </w:r>
        <w:r w:rsidR="00386256" w:rsidDel="00D349FE">
          <w:rPr>
            <w:noProof/>
          </w:rPr>
          <w:fldChar w:fldCharType="end"/>
        </w:r>
        <w:bookmarkEnd w:id="10026"/>
        <w:r w:rsidR="00C673AF" w:rsidDel="00D349FE">
          <w:delText xml:space="preserve"> </w:delText>
        </w:r>
      </w:del>
      <w:del w:id="10036" w:author="Perrine, Martin L. (GSFC-5670)" w:date="2016-09-13T14:30:00Z">
        <w:r w:rsidR="00C673AF" w:rsidRPr="0069226B" w:rsidDel="00055AC4">
          <w:delText>NEN Gateway</w:delText>
        </w:r>
      </w:del>
      <w:ins w:id="10037" w:author="Perrine, Martin L. (GSFC-5670)" w:date="2016-09-13T14:30:00Z">
        <w:r w:rsidR="00055AC4">
          <w:t>DAPHNE</w:t>
        </w:r>
      </w:ins>
      <w:r w:rsidR="00C673AF" w:rsidRPr="0069226B">
        <w:t xml:space="preserve"> M&amp;C </w:t>
      </w:r>
      <w:r w:rsidR="006317C5">
        <w:t>GUI</w:t>
      </w:r>
      <w:r w:rsidR="00C673AF">
        <w:t xml:space="preserve"> with a failure</w:t>
      </w:r>
      <w:bookmarkEnd w:id="10027"/>
      <w:bookmarkEnd w:id="10028"/>
    </w:p>
    <w:p w14:paraId="1D3C162B" w14:textId="77777777" w:rsidR="003B66CD" w:rsidRDefault="003B66CD" w:rsidP="00C673AF">
      <w:pPr>
        <w:ind w:left="720"/>
        <w:rPr>
          <w:ins w:id="10038" w:author="Perrine, Martin L. (GSFC-5670)" w:date="2016-09-02T14:23:00Z"/>
          <w:b/>
        </w:rPr>
      </w:pPr>
    </w:p>
    <w:p w14:paraId="75836546" w14:textId="252B262C" w:rsidR="00C673AF" w:rsidRPr="000519EC" w:rsidRDefault="003B66CD" w:rsidP="00C673AF">
      <w:pPr>
        <w:ind w:left="720"/>
        <w:rPr>
          <w:b/>
        </w:rPr>
      </w:pPr>
      <w:ins w:id="10039" w:author="Perrine, Martin L. (GSFC-5670)" w:date="2016-09-02T14:23:00Z">
        <w:r>
          <w:rPr>
            <w:b/>
          </w:rPr>
          <w:t xml:space="preserve">Procedure </w:t>
        </w:r>
      </w:ins>
      <w:r w:rsidR="00C673AF" w:rsidRPr="000519EC">
        <w:rPr>
          <w:b/>
        </w:rPr>
        <w:t>Description:</w:t>
      </w:r>
    </w:p>
    <w:p w14:paraId="4CD1353A" w14:textId="75CA579C" w:rsidR="00C673AF" w:rsidRDefault="00C673AF" w:rsidP="00C673AF">
      <w:pPr>
        <w:pStyle w:val="ListParagraph"/>
        <w:numPr>
          <w:ilvl w:val="0"/>
          <w:numId w:val="11"/>
        </w:numPr>
        <w:ind w:left="1800"/>
      </w:pPr>
      <w:r>
        <w:t xml:space="preserve">This is tested as </w:t>
      </w:r>
      <w:ins w:id="10040" w:author="Perrine, Martin L. (GSFC-5670)" w:date="2016-09-08T12:44:00Z">
        <w:r w:rsidR="005152B5">
          <w:t xml:space="preserve">an add-on scenario to </w:t>
        </w:r>
      </w:ins>
      <w:del w:id="10041" w:author="Perrine, Martin L. (GSFC-5670)" w:date="2016-09-08T12:44:00Z">
        <w:r w:rsidDel="005152B5">
          <w:delText xml:space="preserve">part of </w:delText>
        </w:r>
      </w:del>
      <w:r>
        <w:t xml:space="preserve">the parallel testing explained earlier in section </w:t>
      </w:r>
      <w:del w:id="10042" w:author="Muhammad, Alimayo (GSFC-5660)" w:date="2016-08-17T14:01:00Z">
        <w:r w:rsidDel="00BE3C67">
          <w:fldChar w:fldCharType="begin"/>
        </w:r>
        <w:r w:rsidDel="00BE3C67">
          <w:delInstrText xml:space="preserve"> REF _Ref407013665 \n \h </w:delInstrText>
        </w:r>
        <w:r w:rsidDel="00BE3C67">
          <w:fldChar w:fldCharType="separate"/>
        </w:r>
      </w:del>
      <w:del w:id="10043" w:author="Muhammad, Alimayo (GSFC-5660)" w:date="2016-08-15T15:01:00Z">
        <w:r w:rsidR="009273D6" w:rsidDel="007B050B">
          <w:delText>0</w:delText>
        </w:r>
      </w:del>
      <w:del w:id="10044" w:author="Muhammad, Alimayo (GSFC-5660)" w:date="2016-08-17T14:01:00Z">
        <w:r w:rsidDel="00BE3C67">
          <w:fldChar w:fldCharType="end"/>
        </w:r>
        <w:r w:rsidDel="00BE3C67">
          <w:delText>.</w:delText>
        </w:r>
      </w:del>
      <w:ins w:id="10045" w:author="Muhammad, Alimayo (GSFC-5660)" w:date="2016-08-17T14:01:00Z">
        <w:r w:rsidR="00BE3C67">
          <w:t>6.2.1.</w:t>
        </w:r>
      </w:ins>
    </w:p>
    <w:p w14:paraId="10F3C339" w14:textId="50F8E214" w:rsidR="00C673AF" w:rsidRDefault="00C673AF" w:rsidP="00C673AF">
      <w:pPr>
        <w:pStyle w:val="ListParagraph"/>
        <w:numPr>
          <w:ilvl w:val="0"/>
          <w:numId w:val="11"/>
        </w:numPr>
        <w:ind w:left="1800"/>
      </w:pPr>
      <w:r>
        <w:t>The “</w:t>
      </w:r>
      <w:del w:id="10046" w:author="Perrine, Martin L. (GSFC-5670)" w:date="2016-09-13T14:30:00Z">
        <w:r w:rsidDel="00055AC4">
          <w:delText>NEN Gateway</w:delText>
        </w:r>
      </w:del>
      <w:ins w:id="10047" w:author="Perrine, Martin L. (GSFC-5670)" w:date="2016-09-13T14:30:00Z">
        <w:r w:rsidR="00055AC4">
          <w:t>DAPHNE</w:t>
        </w:r>
      </w:ins>
      <w:r>
        <w:t xml:space="preserve"> under test” file output path needs to be changed to dump the received (from Cortex-XXL) data locally on its internal drive.</w:t>
      </w:r>
      <w:ins w:id="10048" w:author="Perrine, Martin L. (GSFC-5670)" w:date="2016-09-08T12:40:00Z">
        <w:r w:rsidR="005152B5">
          <w:t xml:space="preserve"> (This in effect cuts the network path to the MOC)</w:t>
        </w:r>
      </w:ins>
    </w:p>
    <w:p w14:paraId="72950A51" w14:textId="289FD7FA" w:rsidR="00C673AF" w:rsidRDefault="00C673AF" w:rsidP="00C673AF">
      <w:pPr>
        <w:pStyle w:val="ListParagraph"/>
        <w:numPr>
          <w:ilvl w:val="0"/>
          <w:numId w:val="11"/>
        </w:numPr>
        <w:ind w:left="1800"/>
      </w:pPr>
      <w:r>
        <w:t>Wait for a pass</w:t>
      </w:r>
      <w:ins w:id="10049" w:author="Perrine, Martin L. (GSFC-5670)" w:date="2016-09-02T14:49:00Z">
        <w:r w:rsidR="00717CB6">
          <w:t xml:space="preserve"> operation</w:t>
        </w:r>
      </w:ins>
      <w:r>
        <w:t xml:space="preserve"> to happen</w:t>
      </w:r>
    </w:p>
    <w:p w14:paraId="172D56FB" w14:textId="101D08D5" w:rsidR="00717CB6" w:rsidRDefault="00C673AF" w:rsidP="00C673AF">
      <w:pPr>
        <w:pStyle w:val="ListParagraph"/>
        <w:numPr>
          <w:ilvl w:val="0"/>
          <w:numId w:val="11"/>
        </w:numPr>
        <w:ind w:left="1800"/>
        <w:rPr>
          <w:ins w:id="10050" w:author="Perrine, Martin L. (GSFC-5670)" w:date="2016-09-02T14:50:00Z"/>
        </w:rPr>
      </w:pPr>
      <w:r>
        <w:t xml:space="preserve">After the pass is done, the M&amp;C </w:t>
      </w:r>
      <w:r w:rsidR="006317C5">
        <w:t>GUI</w:t>
      </w:r>
      <w:r>
        <w:t xml:space="preserve"> should report an issue in Red as shown in</w:t>
      </w:r>
      <w:ins w:id="10051" w:author="Perrine, Martin L. (GSFC-5670)" w:date="2016-09-08T12:36:00Z">
        <w:r w:rsidR="0018082C">
          <w:t xml:space="preserve"> </w:t>
        </w:r>
      </w:ins>
      <w:del w:id="10052" w:author="Perrine, Martin L. (GSFC-5670)" w:date="2016-09-08T12:36:00Z">
        <w:r w:rsidDel="0018082C">
          <w:delText xml:space="preserve"> </w:delText>
        </w:r>
      </w:del>
      <w:ins w:id="10053" w:author="Muhammad, Alimayo (GSFC-5660)" w:date="2016-08-17T14:00:00Z">
        <w:del w:id="10054" w:author="Perrine, Martin L. (GSFC-5670)" w:date="2016-09-08T12:36:00Z">
          <w:r w:rsidR="00BE3C67" w:rsidDel="0018082C">
            <w:fldChar w:fldCharType="begin"/>
          </w:r>
          <w:r w:rsidR="00BE3C67" w:rsidDel="0018082C">
            <w:delInstrText xml:space="preserve"> REF _Ref459205753 \h </w:delInstrText>
          </w:r>
        </w:del>
      </w:ins>
      <w:del w:id="10055" w:author="Perrine, Martin L. (GSFC-5670)" w:date="2016-09-08T12:36:00Z">
        <w:r w:rsidR="00BE3C67" w:rsidDel="0018082C">
          <w:fldChar w:fldCharType="separate"/>
        </w:r>
      </w:del>
      <w:ins w:id="10056" w:author="Muhammad, Alimayo (GSFC-5660)" w:date="2016-08-17T14:00:00Z">
        <w:del w:id="10057" w:author="Perrine, Martin L. (GSFC-5670)" w:date="2016-08-31T11:09:00Z">
          <w:r w:rsidR="00BE3C67" w:rsidDel="00EF27DF">
            <w:delText xml:space="preserve">Figure </w:delText>
          </w:r>
          <w:r w:rsidR="00BE3C67" w:rsidDel="00EF27DF">
            <w:rPr>
              <w:noProof/>
            </w:rPr>
            <w:delText>6</w:delText>
          </w:r>
          <w:r w:rsidR="00BE3C67" w:rsidDel="00EF27DF">
            <w:noBreakHyphen/>
          </w:r>
          <w:r w:rsidR="00BE3C67" w:rsidDel="00EF27DF">
            <w:rPr>
              <w:noProof/>
            </w:rPr>
            <w:delText>57</w:delText>
          </w:r>
          <w:r w:rsidR="00BE3C67" w:rsidDel="00EF27DF">
            <w:delText>.</w:delText>
          </w:r>
        </w:del>
        <w:del w:id="10058" w:author="Perrine, Martin L. (GSFC-5670)" w:date="2016-09-08T12:36:00Z">
          <w:r w:rsidR="00BE3C67" w:rsidDel="0018082C">
            <w:fldChar w:fldCharType="end"/>
          </w:r>
        </w:del>
      </w:ins>
      <w:ins w:id="10059" w:author="Perrine, Martin L. (GSFC-5670)" w:date="2016-09-08T12:36:00Z">
        <w:r w:rsidR="0018082C">
          <w:fldChar w:fldCharType="begin"/>
        </w:r>
        <w:r w:rsidR="0018082C">
          <w:instrText xml:space="preserve"> REF _Ref461101524 \h </w:instrText>
        </w:r>
      </w:ins>
      <w:r w:rsidR="0018082C">
        <w:fldChar w:fldCharType="separate"/>
      </w:r>
      <w:ins w:id="10060" w:author="Perrine, Martin L. (GSFC-5670)" w:date="2016-09-08T12:36:00Z">
        <w:r w:rsidR="0018082C">
          <w:t xml:space="preserve">Figure </w:t>
        </w:r>
        <w:r w:rsidR="0018082C">
          <w:rPr>
            <w:noProof/>
          </w:rPr>
          <w:t>6</w:t>
        </w:r>
        <w:r w:rsidR="0018082C">
          <w:noBreakHyphen/>
        </w:r>
        <w:r w:rsidR="0018082C">
          <w:rPr>
            <w:noProof/>
          </w:rPr>
          <w:t>63</w:t>
        </w:r>
        <w:r w:rsidR="0018082C">
          <w:fldChar w:fldCharType="end"/>
        </w:r>
      </w:ins>
      <w:ins w:id="10061" w:author="Perrine, Martin L. (GSFC-5670)" w:date="2016-09-02T14:50:00Z">
        <w:r w:rsidR="00717CB6">
          <w:t>.</w:t>
        </w:r>
      </w:ins>
      <w:ins w:id="10062" w:author="Perrine, Martin L. (GSFC-5670)" w:date="2016-09-02T14:52:00Z">
        <w:r w:rsidR="00717CB6">
          <w:t xml:space="preserve"> </w:t>
        </w:r>
      </w:ins>
    </w:p>
    <w:p w14:paraId="14979606" w14:textId="77777777" w:rsidR="00717CB6" w:rsidRDefault="00717CB6" w:rsidP="00C673AF">
      <w:pPr>
        <w:pStyle w:val="ListParagraph"/>
        <w:numPr>
          <w:ilvl w:val="0"/>
          <w:numId w:val="11"/>
        </w:numPr>
        <w:ind w:left="1800"/>
        <w:rPr>
          <w:ins w:id="10063" w:author="Perrine, Martin L. (GSFC-5670)" w:date="2016-09-02T14:57:00Z"/>
        </w:rPr>
      </w:pPr>
      <w:ins w:id="10064" w:author="Perrine, Martin L. (GSFC-5670)" w:date="2016-09-02T14:50:00Z">
        <w:r>
          <w:t xml:space="preserve">Check log to confirm that </w:t>
        </w:r>
      </w:ins>
      <w:ins w:id="10065" w:author="Perrine, Martin L. (GSFC-5670)" w:date="2016-09-02T14:51:00Z">
        <w:r>
          <w:t>data was stored on the system despite the failure.</w:t>
        </w:r>
      </w:ins>
    </w:p>
    <w:p w14:paraId="5AB9B07F" w14:textId="69DB8A08" w:rsidR="00C673AF" w:rsidDel="00717CB6" w:rsidRDefault="00717CB6" w:rsidP="00C673AF">
      <w:pPr>
        <w:pStyle w:val="ListParagraph"/>
        <w:numPr>
          <w:ilvl w:val="0"/>
          <w:numId w:val="11"/>
        </w:numPr>
        <w:ind w:left="1800"/>
        <w:rPr>
          <w:del w:id="10066" w:author="Perrine, Martin L. (GSFC-5670)" w:date="2016-09-02T14:58:00Z"/>
        </w:rPr>
      </w:pPr>
      <w:ins w:id="10067" w:author="Perrine, Martin L. (GSFC-5670)" w:date="2016-09-02T14:57:00Z">
        <w:r>
          <w:lastRenderedPageBreak/>
          <w:t xml:space="preserve">Complete </w:t>
        </w:r>
      </w:ins>
      <w:del w:id="10068" w:author="Muhammad, Alimayo (GSFC-5660)" w:date="2016-08-17T14:00:00Z">
        <w:r w:rsidR="00C673AF" w:rsidDel="00BE3C67">
          <w:fldChar w:fldCharType="begin"/>
        </w:r>
        <w:r w:rsidR="00C673AF" w:rsidDel="00BE3C67">
          <w:delInstrText xml:space="preserve"> REF _Ref407014367 \h </w:delInstrText>
        </w:r>
        <w:r w:rsidR="00C673AF" w:rsidDel="00BE3C67">
          <w:fldChar w:fldCharType="separate"/>
        </w:r>
      </w:del>
      <w:del w:id="10069" w:author="Muhammad, Alimayo (GSFC-5660)" w:date="2016-08-15T15:01:00Z">
        <w:r w:rsidR="009273D6" w:rsidDel="007B050B">
          <w:delText xml:space="preserve">Figure </w:delText>
        </w:r>
        <w:r w:rsidR="009273D6" w:rsidDel="007B050B">
          <w:rPr>
            <w:noProof/>
          </w:rPr>
          <w:delText>8</w:delText>
        </w:r>
      </w:del>
      <w:del w:id="10070" w:author="Muhammad, Alimayo (GSFC-5660)" w:date="2016-08-17T14:00:00Z">
        <w:r w:rsidR="00C673AF" w:rsidDel="00BE3C67">
          <w:fldChar w:fldCharType="end"/>
        </w:r>
        <w:r w:rsidR="00C673AF" w:rsidDel="00BE3C67">
          <w:delText>.</w:delText>
        </w:r>
      </w:del>
    </w:p>
    <w:p w14:paraId="03642275" w14:textId="77777777" w:rsidR="003B66CD" w:rsidRDefault="003B66CD">
      <w:pPr>
        <w:pStyle w:val="ListParagraph"/>
        <w:numPr>
          <w:ilvl w:val="0"/>
          <w:numId w:val="11"/>
        </w:numPr>
        <w:ind w:left="1800"/>
        <w:rPr>
          <w:ins w:id="10071" w:author="Perrine, Martin L. (GSFC-5670)" w:date="2016-09-02T14:23:00Z"/>
          <w:b/>
        </w:rPr>
        <w:pPrChange w:id="10072" w:author="Perrine, Martin L. (GSFC-5670)" w:date="2016-09-02T14:58:00Z">
          <w:pPr>
            <w:ind w:left="720"/>
          </w:pPr>
        </w:pPrChange>
      </w:pPr>
    </w:p>
    <w:p w14:paraId="20B4E7B5" w14:textId="77777777" w:rsidR="00C673AF" w:rsidRDefault="00C673AF" w:rsidP="00C673AF">
      <w:pPr>
        <w:ind w:left="720"/>
        <w:rPr>
          <w:b/>
        </w:rPr>
      </w:pPr>
      <w:r w:rsidRPr="0005058D">
        <w:rPr>
          <w:b/>
        </w:rPr>
        <w:t>Result:</w:t>
      </w:r>
    </w:p>
    <w:p w14:paraId="68944C4C" w14:textId="31D9D82A" w:rsidR="005152B5" w:rsidRDefault="00717CB6" w:rsidP="005152B5">
      <w:pPr>
        <w:rPr>
          <w:ins w:id="10073" w:author="Perrine, Martin L. (GSFC-5670)" w:date="2016-09-08T12:46:00Z"/>
        </w:rPr>
      </w:pPr>
      <w:bookmarkStart w:id="10074" w:name="_Toc460236111"/>
      <w:ins w:id="10075" w:author="Perrine, Martin L. (GSFC-5670)" w:date="2016-09-02T14:53:00Z">
        <w:r>
          <w:t xml:space="preserve">A red indicator should be produce in this erroneous condition and is the pass criteria for the </w:t>
        </w:r>
      </w:ins>
      <w:ins w:id="10076" w:author="Perrine, Martin L. (GSFC-5670)" w:date="2016-09-08T12:46:00Z">
        <w:r w:rsidR="005152B5">
          <w:t xml:space="preserve">two </w:t>
        </w:r>
      </w:ins>
      <w:ins w:id="10077" w:author="Perrine, Martin L. (GSFC-5670)" w:date="2016-09-02T14:54:00Z">
        <w:r w:rsidR="005152B5">
          <w:t>requirements:</w:t>
        </w:r>
        <w:r>
          <w:t xml:space="preserve"> </w:t>
        </w:r>
      </w:ins>
      <w:ins w:id="10078" w:author="Perrine, Martin L. (GSFC-5670)" w:date="2016-09-13T14:29:00Z">
        <w:r w:rsidR="00055AC4">
          <w:t>DAPHNE</w:t>
        </w:r>
      </w:ins>
      <w:ins w:id="10079" w:author="Perrine, Martin L. (GSFC-5670)" w:date="2016-09-08T12:46:00Z">
        <w:r w:rsidR="005152B5">
          <w:t xml:space="preserve">-OPS-005 Negative reporting, and </w:t>
        </w:r>
      </w:ins>
      <w:ins w:id="10080" w:author="Perrine, Martin L. (GSFC-5670)" w:date="2016-09-13T14:29:00Z">
        <w:r w:rsidR="00055AC4">
          <w:t>DAPHNE</w:t>
        </w:r>
      </w:ins>
      <w:ins w:id="10081" w:author="Perrine, Martin L. (GSFC-5670)" w:date="2016-09-08T12:46:00Z">
        <w:r w:rsidR="005152B5">
          <w:t xml:space="preserve">-OPS-006 </w:t>
        </w:r>
        <w:proofErr w:type="spellStart"/>
        <w:r w:rsidR="005152B5">
          <w:t>Self diagnosis</w:t>
        </w:r>
        <w:proofErr w:type="spellEnd"/>
        <w:r w:rsidR="005152B5">
          <w:t>.</w:t>
        </w:r>
      </w:ins>
    </w:p>
    <w:p w14:paraId="5C3747FB" w14:textId="0BEDAB84" w:rsidR="00717CB6" w:rsidRDefault="00717CB6" w:rsidP="00717CB6">
      <w:pPr>
        <w:rPr>
          <w:ins w:id="10082" w:author="Perrine, Martin L. (GSFC-5670)" w:date="2016-09-02T14:54:00Z"/>
        </w:rPr>
      </w:pPr>
    </w:p>
    <w:p w14:paraId="2A2169FF" w14:textId="1AE1ADD2" w:rsidR="00717CB6" w:rsidRDefault="00717CB6" w:rsidP="005152B5">
      <w:pPr>
        <w:pStyle w:val="Caption"/>
        <w:rPr>
          <w:ins w:id="10083" w:author="Perrine, Martin L. (GSFC-5670)" w:date="2016-09-02T14:54:00Z"/>
        </w:rPr>
      </w:pPr>
    </w:p>
    <w:p w14:paraId="51A8B8FF" w14:textId="68957ECC" w:rsidR="00717CB6" w:rsidRDefault="00717CB6" w:rsidP="00717CB6">
      <w:pPr>
        <w:rPr>
          <w:ins w:id="10084" w:author="Perrine, Martin L. (GSFC-5670)" w:date="2016-09-02T14:55:00Z"/>
        </w:rPr>
      </w:pPr>
      <w:ins w:id="10085" w:author="Perrine, Martin L. (GSFC-5670)" w:date="2016-09-02T14:55:00Z">
        <w:r>
          <w:t xml:space="preserve">The pass criteria for the requirement, </w:t>
        </w:r>
      </w:ins>
      <w:ins w:id="10086" w:author="Perrine, Martin L. (GSFC-5670)" w:date="2016-09-13T14:29:00Z">
        <w:r w:rsidR="00055AC4">
          <w:t>DAPHNE</w:t>
        </w:r>
      </w:ins>
      <w:ins w:id="10087" w:author="Perrine, Martin L. (GSFC-5670)" w:date="2016-09-02T14:55:00Z">
        <w:r>
          <w:t xml:space="preserve">-ServAssure-003 no connection to MOC, is that data files are stored despite the loss of </w:t>
        </w:r>
      </w:ins>
      <w:ins w:id="10088" w:author="Perrine, Martin L. (GSFC-5670)" w:date="2016-09-02T14:56:00Z">
        <w:r>
          <w:t>a telecommunication path to the MOC.</w:t>
        </w:r>
      </w:ins>
    </w:p>
    <w:p w14:paraId="6442A40C" w14:textId="5335CA8F" w:rsidR="00717CB6" w:rsidRPr="00717CB6" w:rsidRDefault="00717CB6">
      <w:pPr>
        <w:pStyle w:val="BodyText"/>
        <w:rPr>
          <w:ins w:id="10089" w:author="Perrine, Martin L. (GSFC-5670)" w:date="2016-09-02T14:53:00Z"/>
        </w:rPr>
        <w:pPrChange w:id="10090" w:author="Perrine, Martin L. (GSFC-5670)" w:date="2016-09-02T14:54:00Z">
          <w:pPr>
            <w:pStyle w:val="Caption"/>
          </w:pPr>
        </w:pPrChange>
      </w:pPr>
    </w:p>
    <w:p w14:paraId="5729CFFD" w14:textId="65AE7364" w:rsidR="00C673AF" w:rsidRPr="0005058D" w:rsidRDefault="00C673AF" w:rsidP="005152B5">
      <w:pPr>
        <w:pStyle w:val="Caption"/>
        <w:rPr>
          <w:b/>
        </w:rPr>
      </w:pPr>
      <w:bookmarkStart w:id="10091" w:name="_Ref460591586"/>
      <w:del w:id="10092" w:author="Perrine, Martin L. (GSFC-5670)" w:date="2016-09-02T14:58:00Z">
        <w:r w:rsidDel="00717CB6">
          <w:delText xml:space="preserve">Table </w:delText>
        </w:r>
        <w:r w:rsidR="00701FED" w:rsidDel="00717CB6">
          <w:fldChar w:fldCharType="begin"/>
        </w:r>
        <w:r w:rsidR="00701FED" w:rsidDel="00717CB6">
          <w:delInstrText xml:space="preserve"> SEQ Table \* ARABIC </w:delInstrText>
        </w:r>
        <w:r w:rsidR="00701FED" w:rsidDel="00717CB6">
          <w:fldChar w:fldCharType="separate"/>
        </w:r>
      </w:del>
      <w:del w:id="10093" w:author="Perrine, Martin L. (GSFC-5670)" w:date="2016-08-31T14:24:00Z">
        <w:r w:rsidR="00EF27DF" w:rsidDel="00C9508F">
          <w:rPr>
            <w:noProof/>
          </w:rPr>
          <w:delText>10</w:delText>
        </w:r>
      </w:del>
      <w:del w:id="10094" w:author="Perrine, Martin L. (GSFC-5670)" w:date="2016-09-02T14:58:00Z">
        <w:r w:rsidR="00701FED" w:rsidDel="00717CB6">
          <w:rPr>
            <w:noProof/>
          </w:rPr>
          <w:fldChar w:fldCharType="end"/>
        </w:r>
        <w:bookmarkEnd w:id="10091"/>
        <w:r w:rsidDel="00717CB6">
          <w:delText xml:space="preserve"> System Failure Test</w:delText>
        </w:r>
      </w:del>
      <w:bookmarkEnd w:id="10074"/>
    </w:p>
    <w:p w14:paraId="69EF8BF0" w14:textId="2318F476" w:rsidR="00717CB6" w:rsidRDefault="00717CB6">
      <w:pPr>
        <w:pStyle w:val="Caption"/>
        <w:rPr>
          <w:ins w:id="10095" w:author="Perrine, Martin L. (GSFC-5670)" w:date="2016-09-02T14:58:00Z"/>
        </w:rPr>
        <w:pPrChange w:id="10096" w:author="Perrine, Martin L. (GSFC-5670)" w:date="2016-09-08T12:46:00Z">
          <w:pPr/>
        </w:pPrChange>
      </w:pPr>
      <w:ins w:id="10097" w:author="Perrine, Martin L. (GSFC-5670)" w:date="2016-09-02T14:58:00Z">
        <w:r>
          <w:t xml:space="preserve">Table </w:t>
        </w:r>
        <w:r>
          <w:fldChar w:fldCharType="begin"/>
        </w:r>
        <w:r>
          <w:instrText xml:space="preserve"> SEQ Table \* ARABIC </w:instrText>
        </w:r>
      </w:ins>
      <w:r>
        <w:fldChar w:fldCharType="separate"/>
      </w:r>
      <w:ins w:id="10098" w:author="Perrine, Martin L. (GSFC-5670)" w:date="2016-09-02T14:58:00Z">
        <w:r>
          <w:rPr>
            <w:noProof/>
          </w:rPr>
          <w:t>14</w:t>
        </w:r>
        <w:r>
          <w:fldChar w:fldCharType="end"/>
        </w:r>
        <w:r>
          <w:t xml:space="preserve"> </w:t>
        </w:r>
      </w:ins>
      <w:ins w:id="10099" w:author="Perrine, Martin L. (GSFC-5670)" w:date="2016-09-02T14:59:00Z">
        <w:r>
          <w:t>System Failure Mode Verification</w:t>
        </w:r>
      </w:ins>
    </w:p>
    <w:tbl>
      <w:tblPr>
        <w:tblStyle w:val="TableGrid"/>
        <w:tblW w:w="0" w:type="auto"/>
        <w:jc w:val="center"/>
        <w:tblLook w:val="04A0" w:firstRow="1" w:lastRow="0" w:firstColumn="1" w:lastColumn="0" w:noHBand="0" w:noVBand="1"/>
      </w:tblPr>
      <w:tblGrid>
        <w:gridCol w:w="5579"/>
        <w:gridCol w:w="1203"/>
      </w:tblGrid>
      <w:tr w:rsidR="00C673AF" w14:paraId="42E34AF5" w14:textId="77777777" w:rsidTr="00605644">
        <w:trPr>
          <w:jc w:val="center"/>
        </w:trPr>
        <w:tc>
          <w:tcPr>
            <w:tcW w:w="0" w:type="auto"/>
          </w:tcPr>
          <w:p w14:paraId="7A1CF074" w14:textId="77777777" w:rsidR="00C673AF" w:rsidRDefault="00C673AF" w:rsidP="00605644">
            <w:r>
              <w:t>Event</w:t>
            </w:r>
          </w:p>
        </w:tc>
        <w:tc>
          <w:tcPr>
            <w:tcW w:w="0" w:type="auto"/>
          </w:tcPr>
          <w:p w14:paraId="43418049" w14:textId="77777777" w:rsidR="00C673AF" w:rsidRDefault="00C673AF" w:rsidP="00605644">
            <w:r>
              <w:t>Pass/Fail</w:t>
            </w:r>
          </w:p>
        </w:tc>
      </w:tr>
      <w:tr w:rsidR="00C673AF" w14:paraId="6AEC1104" w14:textId="77777777" w:rsidTr="00605644">
        <w:trPr>
          <w:jc w:val="center"/>
        </w:trPr>
        <w:tc>
          <w:tcPr>
            <w:tcW w:w="0" w:type="auto"/>
          </w:tcPr>
          <w:p w14:paraId="24BF7C10" w14:textId="4436BB58" w:rsidR="00C673AF" w:rsidRDefault="00055AC4" w:rsidP="00605644">
            <w:ins w:id="10100" w:author="Perrine, Martin L. (GSFC-5670)" w:date="2016-09-13T14:29:00Z">
              <w:r>
                <w:t>DAPHNE</w:t>
              </w:r>
            </w:ins>
            <w:ins w:id="10101" w:author="Perrine, Martin L. (GSFC-5670)" w:date="2016-09-02T14:56:00Z">
              <w:r w:rsidR="00717CB6">
                <w:t>-OPS-005 Negative reporting</w:t>
              </w:r>
            </w:ins>
            <w:del w:id="10102" w:author="Perrine, Martin L. (GSFC-5670)" w:date="2016-09-02T14:56:00Z">
              <w:r w:rsidR="00C673AF" w:rsidDel="00717CB6">
                <w:delText>Turned Red</w:delText>
              </w:r>
            </w:del>
          </w:p>
        </w:tc>
        <w:tc>
          <w:tcPr>
            <w:tcW w:w="0" w:type="auto"/>
          </w:tcPr>
          <w:p w14:paraId="61072A3B" w14:textId="77777777" w:rsidR="00C673AF" w:rsidRDefault="00C673AF" w:rsidP="00605644"/>
        </w:tc>
      </w:tr>
      <w:tr w:rsidR="00717CB6" w14:paraId="4E42CAFB" w14:textId="77777777" w:rsidTr="00605644">
        <w:trPr>
          <w:jc w:val="center"/>
          <w:ins w:id="10103" w:author="Perrine, Martin L. (GSFC-5670)" w:date="2016-09-02T14:51:00Z"/>
        </w:trPr>
        <w:tc>
          <w:tcPr>
            <w:tcW w:w="0" w:type="auto"/>
          </w:tcPr>
          <w:p w14:paraId="432BE1FA" w14:textId="4A27AF97" w:rsidR="00717CB6" w:rsidRDefault="00055AC4" w:rsidP="00717CB6">
            <w:pPr>
              <w:rPr>
                <w:ins w:id="10104" w:author="Perrine, Martin L. (GSFC-5670)" w:date="2016-09-02T14:57:00Z"/>
              </w:rPr>
            </w:pPr>
            <w:ins w:id="10105" w:author="Perrine, Martin L. (GSFC-5670)" w:date="2016-09-13T14:29:00Z">
              <w:r>
                <w:t>DAPHNE</w:t>
              </w:r>
            </w:ins>
            <w:ins w:id="10106" w:author="Perrine, Martin L. (GSFC-5670)" w:date="2016-09-02T14:57:00Z">
              <w:r w:rsidR="00717CB6">
                <w:t>-OPS-006 Self diagnosis</w:t>
              </w:r>
            </w:ins>
          </w:p>
          <w:p w14:paraId="3D7CBA7E" w14:textId="22A586AA" w:rsidR="00717CB6" w:rsidRDefault="00717CB6" w:rsidP="00605644">
            <w:pPr>
              <w:rPr>
                <w:ins w:id="10107" w:author="Perrine, Martin L. (GSFC-5670)" w:date="2016-09-02T14:51:00Z"/>
              </w:rPr>
            </w:pPr>
          </w:p>
        </w:tc>
        <w:tc>
          <w:tcPr>
            <w:tcW w:w="0" w:type="auto"/>
          </w:tcPr>
          <w:p w14:paraId="750B5181" w14:textId="77777777" w:rsidR="00717CB6" w:rsidRDefault="00717CB6" w:rsidP="00605644">
            <w:pPr>
              <w:rPr>
                <w:ins w:id="10108" w:author="Perrine, Martin L. (GSFC-5670)" w:date="2016-09-02T14:51:00Z"/>
              </w:rPr>
            </w:pPr>
          </w:p>
        </w:tc>
      </w:tr>
      <w:tr w:rsidR="00717CB6" w14:paraId="09324CDF" w14:textId="77777777" w:rsidTr="00605644">
        <w:trPr>
          <w:jc w:val="center"/>
          <w:ins w:id="10109" w:author="Perrine, Martin L. (GSFC-5670)" w:date="2016-09-02T14:56:00Z"/>
        </w:trPr>
        <w:tc>
          <w:tcPr>
            <w:tcW w:w="0" w:type="auto"/>
          </w:tcPr>
          <w:p w14:paraId="156EA147" w14:textId="5276A358" w:rsidR="00717CB6" w:rsidRDefault="00055AC4" w:rsidP="00605644">
            <w:pPr>
              <w:rPr>
                <w:ins w:id="10110" w:author="Perrine, Martin L. (GSFC-5670)" w:date="2016-09-02T14:56:00Z"/>
              </w:rPr>
            </w:pPr>
            <w:ins w:id="10111" w:author="Perrine, Martin L. (GSFC-5670)" w:date="2016-09-13T14:29:00Z">
              <w:r>
                <w:t>DAPHNE</w:t>
              </w:r>
            </w:ins>
            <w:ins w:id="10112" w:author="Perrine, Martin L. (GSFC-5670)" w:date="2016-09-02T14:57:00Z">
              <w:r w:rsidR="00717CB6">
                <w:t>-ServAssure-003 no connection to MOC</w:t>
              </w:r>
            </w:ins>
          </w:p>
        </w:tc>
        <w:tc>
          <w:tcPr>
            <w:tcW w:w="0" w:type="auto"/>
          </w:tcPr>
          <w:p w14:paraId="502DD431" w14:textId="77777777" w:rsidR="00717CB6" w:rsidRDefault="00717CB6" w:rsidP="00605644">
            <w:pPr>
              <w:rPr>
                <w:ins w:id="10113" w:author="Perrine, Martin L. (GSFC-5670)" w:date="2016-09-02T14:56:00Z"/>
              </w:rPr>
            </w:pPr>
          </w:p>
        </w:tc>
      </w:tr>
    </w:tbl>
    <w:p w14:paraId="68DF6BFC" w14:textId="77777777" w:rsidR="00717CB6" w:rsidRPr="00E1400C" w:rsidRDefault="00717CB6">
      <w:pPr>
        <w:pStyle w:val="BodyText"/>
        <w:rPr>
          <w:ins w:id="10114" w:author="Perrine, Martin L. (GSFC-5670)" w:date="2016-09-02T15:00:00Z"/>
        </w:rPr>
        <w:pPrChange w:id="10115" w:author="Perrine, Martin L. (GSFC-5670)" w:date="2016-09-02T15:00:00Z">
          <w:pPr>
            <w:pStyle w:val="Heading3"/>
          </w:pPr>
        </w:pPrChange>
      </w:pPr>
    </w:p>
    <w:p w14:paraId="36EBE78A" w14:textId="37AB2866" w:rsidR="003419DA" w:rsidRPr="003419DA" w:rsidRDefault="003419DA">
      <w:pPr>
        <w:pStyle w:val="Heading2"/>
        <w:pPrChange w:id="10116" w:author="Perrine, Martin L. (GSFC-5670)" w:date="2016-09-07T09:40:00Z">
          <w:pPr>
            <w:pStyle w:val="Heading3"/>
          </w:pPr>
        </w:pPrChange>
      </w:pPr>
      <w:ins w:id="10117" w:author="Perrine, Martin L. (GSFC-5670)" w:date="2016-09-02T15:02:00Z">
        <w:r>
          <w:t xml:space="preserve"> </w:t>
        </w:r>
      </w:ins>
      <w:del w:id="10118" w:author="Perrine, Martin L. (GSFC-5670)" w:date="2016-09-02T14:59:00Z">
        <w:r w:rsidR="00C673AF" w:rsidDel="00717CB6">
          <w:br w:type="page"/>
        </w:r>
      </w:del>
      <w:bookmarkStart w:id="10119" w:name="_Toc460592897"/>
      <w:r w:rsidR="00B82E75">
        <w:t xml:space="preserve">Pre-Ops </w:t>
      </w:r>
      <w:del w:id="10120" w:author="Perrine, Martin L. (GSFC-5670)" w:date="2016-09-02T14:09:00Z">
        <w:r w:rsidR="00B82E75" w:rsidDel="003C1982">
          <w:delText>Verifications</w:delText>
        </w:r>
      </w:del>
      <w:ins w:id="10121" w:author="Perrine, Martin L. (GSFC-5670)" w:date="2016-09-02T14:09:00Z">
        <w:r w:rsidR="003C1982">
          <w:t>Checkout</w:t>
        </w:r>
      </w:ins>
      <w:r w:rsidR="00B82E75">
        <w:t>:</w:t>
      </w:r>
      <w:bookmarkEnd w:id="10119"/>
    </w:p>
    <w:p w14:paraId="7C253380" w14:textId="77777777" w:rsidR="00B82E75" w:rsidRPr="002E4593" w:rsidRDefault="00B82E75" w:rsidP="00B82E75">
      <w:pPr>
        <w:ind w:left="720"/>
        <w:rPr>
          <w:b/>
        </w:rPr>
      </w:pPr>
    </w:p>
    <w:p w14:paraId="3A359E2D" w14:textId="77777777" w:rsidR="00B82E75" w:rsidRDefault="00B82E75" w:rsidP="00B82E75">
      <w:pPr>
        <w:ind w:left="720"/>
        <w:rPr>
          <w:b/>
        </w:rPr>
      </w:pPr>
      <w:r>
        <w:rPr>
          <w:b/>
        </w:rPr>
        <w:t>Purpose:</w:t>
      </w:r>
    </w:p>
    <w:p w14:paraId="3601F4BF" w14:textId="77777777" w:rsidR="00B82E75" w:rsidRDefault="00B82E75" w:rsidP="00B82E75">
      <w:pPr>
        <w:ind w:left="720"/>
      </w:pPr>
    </w:p>
    <w:p w14:paraId="04171969" w14:textId="7705FEB7" w:rsidR="00B82E75" w:rsidRPr="00D43D5B" w:rsidRDefault="00B82E75" w:rsidP="00B82E75">
      <w:pPr>
        <w:ind w:left="720"/>
      </w:pPr>
      <w:r w:rsidRPr="00D43D5B">
        <w:t xml:space="preserve">Switching from parallel to operational configurations requires </w:t>
      </w:r>
      <w:ins w:id="10122" w:author="Perrine, Martin L. (GSFC-5670)" w:date="2016-09-07T09:45:00Z">
        <w:r w:rsidR="00CC3D44">
          <w:t xml:space="preserve">network </w:t>
        </w:r>
      </w:ins>
      <w:r w:rsidRPr="00D43D5B">
        <w:t xml:space="preserve">configuration changes to the system </w:t>
      </w:r>
      <w:del w:id="10123" w:author="Perrine, Martin L. (GSFC-5670)" w:date="2016-09-07T09:45:00Z">
        <w:r w:rsidRPr="00D43D5B" w:rsidDel="00CC3D44">
          <w:delText>and these</w:delText>
        </w:r>
      </w:del>
      <w:ins w:id="10124" w:author="Perrine, Martin L. (GSFC-5670)" w:date="2016-09-07T09:45:00Z">
        <w:r w:rsidR="00CC3D44">
          <w:t>which</w:t>
        </w:r>
      </w:ins>
      <w:r w:rsidRPr="00D43D5B">
        <w:t xml:space="preserve"> need to be </w:t>
      </w:r>
      <w:del w:id="10125" w:author="Perrine, Martin L. (GSFC-5670)" w:date="2016-09-07T09:40:00Z">
        <w:r w:rsidRPr="00D43D5B" w:rsidDel="00CC3D44">
          <w:delText xml:space="preserve">verified </w:delText>
        </w:r>
      </w:del>
      <w:ins w:id="10126" w:author="Perrine, Martin L. (GSFC-5670)" w:date="2016-09-07T09:40:00Z">
        <w:r w:rsidR="00CC3D44">
          <w:t>implemented and confirmed</w:t>
        </w:r>
      </w:ins>
      <w:del w:id="10127" w:author="Perrine, Martin L. (GSFC-5670)" w:date="2016-09-07T09:46:00Z">
        <w:r w:rsidRPr="00D43D5B" w:rsidDel="00CC3D44">
          <w:delText xml:space="preserve">before </w:delText>
        </w:r>
      </w:del>
      <w:del w:id="10128" w:author="Perrine, Martin L. (GSFC-5670)" w:date="2016-09-07T09:40:00Z">
        <w:r w:rsidRPr="00D43D5B" w:rsidDel="00CC3D44">
          <w:delText>the first real pass on the system</w:delText>
        </w:r>
      </w:del>
      <w:r w:rsidRPr="00D43D5B">
        <w:t>.</w:t>
      </w:r>
      <w:r>
        <w:t xml:space="preserve"> </w:t>
      </w:r>
      <w:ins w:id="10129" w:author="Perrine, Martin L. (GSFC-5670)" w:date="2016-09-07T09:44:00Z">
        <w:r w:rsidR="00CC3D44">
          <w:t xml:space="preserve"> </w:t>
        </w:r>
      </w:ins>
      <w:r w:rsidRPr="00D43D5B">
        <w:t>Th</w:t>
      </w:r>
      <w:ins w:id="10130" w:author="Perrine, Martin L. (GSFC-5670)" w:date="2016-09-07T09:42:00Z">
        <w:r w:rsidR="00CC3D44">
          <w:t xml:space="preserve">e checks listed below </w:t>
        </w:r>
      </w:ins>
      <w:del w:id="10131" w:author="Perrine, Martin L. (GSFC-5670)" w:date="2016-09-07T09:42:00Z">
        <w:r w:rsidRPr="00D43D5B" w:rsidDel="00CC3D44">
          <w:delText xml:space="preserve">is test verifies </w:delText>
        </w:r>
      </w:del>
      <w:ins w:id="10132" w:author="Perrine, Martin L. (GSFC-5670)" w:date="2016-09-07T09:42:00Z">
        <w:r w:rsidR="00CC3D44">
          <w:t xml:space="preserve">confirms </w:t>
        </w:r>
      </w:ins>
      <w:r w:rsidRPr="00D43D5B">
        <w:t xml:space="preserve">that the </w:t>
      </w:r>
      <w:del w:id="10133" w:author="Perrine, Martin L. (GSFC-5670)" w:date="2016-09-13T14:30:00Z">
        <w:r w:rsidRPr="00D43D5B" w:rsidDel="00055AC4">
          <w:delText>NEN Gateway</w:delText>
        </w:r>
      </w:del>
      <w:ins w:id="10134" w:author="Perrine, Martin L. (GSFC-5670)" w:date="2016-09-13T14:30:00Z">
        <w:r w:rsidR="00055AC4">
          <w:t>DAPHNE</w:t>
        </w:r>
      </w:ins>
      <w:r w:rsidRPr="00D43D5B">
        <w:t xml:space="preserve"> system </w:t>
      </w:r>
      <w:ins w:id="10135" w:author="Perrine, Martin L. (GSFC-5670)" w:date="2016-09-07T09:43:00Z">
        <w:r w:rsidR="00CC3D44">
          <w:t xml:space="preserve">network parameters are </w:t>
        </w:r>
      </w:ins>
      <w:del w:id="10136" w:author="Perrine, Martin L. (GSFC-5670)" w:date="2016-09-07T09:43:00Z">
        <w:r w:rsidRPr="00D43D5B" w:rsidDel="00CC3D44">
          <w:delText>will only attempt deli</w:delText>
        </w:r>
        <w:r w:rsidDel="00CC3D44">
          <w:delText>very to the end customer once.</w:delText>
        </w:r>
      </w:del>
      <w:ins w:id="10137" w:author="Perrine, Martin L. (GSFC-5670)" w:date="2016-09-07T09:43:00Z">
        <w:r w:rsidR="00CC3D44">
          <w:t xml:space="preserve">configured correctly </w:t>
        </w:r>
      </w:ins>
      <w:ins w:id="10138" w:author="Perrine, Martin L. (GSFC-5670)" w:date="2016-09-07T09:46:00Z">
        <w:r w:rsidR="00CC3D44">
          <w:t xml:space="preserve">and the system is ready </w:t>
        </w:r>
      </w:ins>
      <w:ins w:id="10139" w:author="Perrine, Martin L. (GSFC-5670)" w:date="2016-09-07T09:43:00Z">
        <w:r w:rsidR="00CC3D44">
          <w:t xml:space="preserve">for operations. </w:t>
        </w:r>
      </w:ins>
      <w:r>
        <w:t xml:space="preserve"> </w:t>
      </w:r>
      <w:del w:id="10140" w:author="Perrine, Martin L. (GSFC-5670)" w:date="2016-09-07T09:42:00Z">
        <w:r w:rsidRPr="00D43D5B" w:rsidDel="00CC3D44">
          <w:delText xml:space="preserve">This test </w:delText>
        </w:r>
        <w:r w:rsidDel="00CC3D44">
          <w:delText xml:space="preserve">should be conducted </w:delText>
        </w:r>
        <w:r w:rsidRPr="00D43D5B" w:rsidDel="00CC3D44">
          <w:delText xml:space="preserve">just before going live. </w:delText>
        </w:r>
      </w:del>
      <w:del w:id="10141" w:author="Perrine, Martin L. (GSFC-5670)" w:date="2016-09-07T09:44:00Z">
        <w:r w:rsidRPr="00D43D5B" w:rsidDel="00CC3D44">
          <w:delText xml:space="preserve">Its main </w:delText>
        </w:r>
        <w:r w:rsidDel="00CC3D44">
          <w:delText>objective</w:delText>
        </w:r>
        <w:r w:rsidRPr="00D43D5B" w:rsidDel="00CC3D44">
          <w:delText xml:space="preserve"> is to verify </w:delText>
        </w:r>
        <w:r w:rsidDel="00CC3D44">
          <w:delText xml:space="preserve">that </w:delText>
        </w:r>
        <w:r w:rsidRPr="00D43D5B" w:rsidDel="00CC3D44">
          <w:delText>the system configuration is correct after cut-over as the operational system.</w:delText>
        </w:r>
      </w:del>
    </w:p>
    <w:p w14:paraId="05367257" w14:textId="77777777" w:rsidR="00B82E75" w:rsidRDefault="00B82E75" w:rsidP="00B82E75">
      <w:pPr>
        <w:ind w:left="720"/>
        <w:rPr>
          <w:b/>
        </w:rPr>
      </w:pPr>
    </w:p>
    <w:p w14:paraId="14CD38FE" w14:textId="77777777" w:rsidR="00B82E75" w:rsidRPr="000519EC" w:rsidRDefault="00B82E75" w:rsidP="00B82E75">
      <w:pPr>
        <w:ind w:left="720"/>
        <w:rPr>
          <w:b/>
        </w:rPr>
      </w:pPr>
      <w:r>
        <w:rPr>
          <w:b/>
        </w:rPr>
        <w:t>Images and/ or Drawings</w:t>
      </w:r>
      <w:r w:rsidRPr="000519EC">
        <w:rPr>
          <w:b/>
        </w:rPr>
        <w:t>:</w:t>
      </w:r>
    </w:p>
    <w:p w14:paraId="20102365" w14:textId="77777777" w:rsidR="00B82E75" w:rsidRDefault="00B82E75" w:rsidP="00B82E75">
      <w:pPr>
        <w:ind w:left="720"/>
        <w:rPr>
          <w:b/>
        </w:rPr>
      </w:pPr>
    </w:p>
    <w:p w14:paraId="262A993C" w14:textId="77777777" w:rsidR="00B82E75" w:rsidRDefault="00B82E75" w:rsidP="00B82E75">
      <w:pPr>
        <w:ind w:left="720"/>
        <w:jc w:val="center"/>
        <w:rPr>
          <w:b/>
        </w:rPr>
      </w:pPr>
      <w:r>
        <w:rPr>
          <w:b/>
          <w:noProof/>
        </w:rPr>
        <w:drawing>
          <wp:inline distT="0" distB="0" distL="0" distR="0" wp14:anchorId="519D0E36" wp14:editId="11371C11">
            <wp:extent cx="3439236" cy="2028230"/>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44627" cy="2031409"/>
                    </a:xfrm>
                    <a:prstGeom prst="rect">
                      <a:avLst/>
                    </a:prstGeom>
                    <a:noFill/>
                    <a:ln>
                      <a:noFill/>
                    </a:ln>
                  </pic:spPr>
                </pic:pic>
              </a:graphicData>
            </a:graphic>
          </wp:inline>
        </w:drawing>
      </w:r>
    </w:p>
    <w:p w14:paraId="4B454779" w14:textId="08B864C2" w:rsidR="00B82E75" w:rsidRPr="006E1B3D" w:rsidRDefault="006E1B3D" w:rsidP="005152B5">
      <w:pPr>
        <w:pStyle w:val="Caption"/>
        <w:rPr>
          <w:rPrChange w:id="10142" w:author="Muhammad, Alimayo (GSFC-5660)" w:date="2016-08-08T10:50:00Z">
            <w:rPr>
              <w:b/>
            </w:rPr>
          </w:rPrChange>
        </w:rPr>
      </w:pPr>
      <w:bookmarkStart w:id="10143" w:name="_Ref461101554"/>
      <w:bookmarkStart w:id="10144" w:name="_Ref459205874"/>
      <w:bookmarkStart w:id="10145" w:name="_Toc460235973"/>
      <w:ins w:id="10146" w:author="Muhammad, Alimayo (GSFC-5660)" w:date="2016-08-08T10:49:00Z">
        <w:r>
          <w:t xml:space="preserve">Figure </w:t>
        </w:r>
      </w:ins>
      <w:ins w:id="10147" w:author="Muhammad, Alimayo (GSFC-5660)" w:date="2016-08-29T12:55:00Z">
        <w:r w:rsidR="004B56B2">
          <w:fldChar w:fldCharType="begin"/>
        </w:r>
        <w:r w:rsidR="004B56B2">
          <w:instrText xml:space="preserve"> STYLEREF 1 \s </w:instrText>
        </w:r>
      </w:ins>
      <w:r w:rsidR="004B56B2">
        <w:fldChar w:fldCharType="separate"/>
      </w:r>
      <w:r w:rsidR="00EF27DF">
        <w:rPr>
          <w:noProof/>
        </w:rPr>
        <w:t>6</w:t>
      </w:r>
      <w:ins w:id="10148" w:author="Muhammad, Alimayo (GSFC-5660)" w:date="2016-08-29T12:55:00Z">
        <w:r w:rsidR="004B56B2">
          <w:fldChar w:fldCharType="end"/>
        </w:r>
        <w:r w:rsidR="004B56B2">
          <w:noBreakHyphen/>
        </w:r>
        <w:r w:rsidR="004B56B2">
          <w:fldChar w:fldCharType="begin"/>
        </w:r>
        <w:r w:rsidR="004B56B2">
          <w:instrText xml:space="preserve"> SEQ Figure \* ARABIC \s 1 </w:instrText>
        </w:r>
      </w:ins>
      <w:r w:rsidR="004B56B2">
        <w:fldChar w:fldCharType="separate"/>
      </w:r>
      <w:ins w:id="10149" w:author="Perrine, Martin L. (GSFC-5670)" w:date="2016-08-31T11:10:00Z">
        <w:r w:rsidR="00EF27DF">
          <w:rPr>
            <w:noProof/>
          </w:rPr>
          <w:t>64</w:t>
        </w:r>
      </w:ins>
      <w:ins w:id="10150" w:author="Muhammad, Alimayo (GSFC-5660)" w:date="2016-08-29T12:55:00Z">
        <w:r w:rsidR="004B56B2">
          <w:fldChar w:fldCharType="end"/>
        </w:r>
      </w:ins>
      <w:bookmarkEnd w:id="10143"/>
      <w:ins w:id="10151" w:author="Muhammad, Alimayo (GSFC-5660)" w:date="2016-08-08T10:50:00Z">
        <w:r>
          <w:t xml:space="preserve"> </w:t>
        </w:r>
      </w:ins>
      <w:del w:id="10152" w:author="Muhammad, Alimayo (GSFC-5660)" w:date="2016-08-08T10:12:00Z">
        <w:r w:rsidR="00B82E75" w:rsidDel="00D349FE">
          <w:delText xml:space="preserve">Figure </w:delText>
        </w:r>
        <w:r w:rsidR="00386256" w:rsidDel="00D349FE">
          <w:fldChar w:fldCharType="begin"/>
        </w:r>
        <w:r w:rsidR="00386256" w:rsidDel="00D349FE">
          <w:delInstrText xml:space="preserve"> SEQ Figure \* ARABIC </w:delInstrText>
        </w:r>
        <w:r w:rsidR="00386256" w:rsidDel="00D349FE">
          <w:fldChar w:fldCharType="separate"/>
        </w:r>
        <w:r w:rsidR="009273D6" w:rsidDel="00D349FE">
          <w:rPr>
            <w:noProof/>
          </w:rPr>
          <w:delText>54</w:delText>
        </w:r>
        <w:r w:rsidR="00386256" w:rsidDel="00D349FE">
          <w:rPr>
            <w:noProof/>
          </w:rPr>
          <w:fldChar w:fldCharType="end"/>
        </w:r>
        <w:r w:rsidR="00B82E75" w:rsidDel="00D349FE">
          <w:delText xml:space="preserve"> </w:delText>
        </w:r>
      </w:del>
      <w:r w:rsidR="00B82E75">
        <w:t>File permission</w:t>
      </w:r>
      <w:bookmarkEnd w:id="10144"/>
      <w:bookmarkEnd w:id="10145"/>
    </w:p>
    <w:p w14:paraId="5C621E4B" w14:textId="77777777" w:rsidR="003C1982" w:rsidRDefault="003C1982" w:rsidP="00B82E75">
      <w:pPr>
        <w:ind w:left="720"/>
        <w:rPr>
          <w:ins w:id="10153" w:author="Perrine, Martin L. (GSFC-5670)" w:date="2016-09-02T14:10:00Z"/>
          <w:b/>
        </w:rPr>
      </w:pPr>
    </w:p>
    <w:p w14:paraId="3BD3BB08" w14:textId="3B311A9C" w:rsidR="00B82E75" w:rsidRPr="000519EC" w:rsidRDefault="003C1982" w:rsidP="00B82E75">
      <w:pPr>
        <w:ind w:left="720"/>
        <w:rPr>
          <w:b/>
        </w:rPr>
      </w:pPr>
      <w:ins w:id="10154" w:author="Perrine, Martin L. (GSFC-5670)" w:date="2016-09-02T14:10:00Z">
        <w:r>
          <w:rPr>
            <w:b/>
          </w:rPr>
          <w:t xml:space="preserve">Procedure </w:t>
        </w:r>
      </w:ins>
      <w:r w:rsidR="00B82E75" w:rsidRPr="000519EC">
        <w:rPr>
          <w:b/>
        </w:rPr>
        <w:t>Description:</w:t>
      </w:r>
      <w:ins w:id="10155" w:author="Perrine, Martin L. (GSFC-5670)" w:date="2016-09-02T14:10:00Z">
        <w:r>
          <w:rPr>
            <w:b/>
          </w:rPr>
          <w:t xml:space="preserve"> Line items to check</w:t>
        </w:r>
      </w:ins>
    </w:p>
    <w:p w14:paraId="44BB0616" w14:textId="77777777" w:rsidR="00B82E75" w:rsidRDefault="00B82E75" w:rsidP="00B82E75">
      <w:pPr>
        <w:ind w:left="720"/>
      </w:pPr>
    </w:p>
    <w:p w14:paraId="55E54E36" w14:textId="77777777" w:rsidR="00B82E75" w:rsidRDefault="00B82E75" w:rsidP="00B82E75">
      <w:pPr>
        <w:numPr>
          <w:ilvl w:val="0"/>
          <w:numId w:val="6"/>
        </w:numPr>
        <w:ind w:left="1800"/>
      </w:pPr>
      <w:r w:rsidRPr="00D43D5B">
        <w:t>Verify IP connectivity with Cortex XXL.</w:t>
      </w:r>
    </w:p>
    <w:p w14:paraId="58F64DC0" w14:textId="77777777" w:rsidR="00B82E75" w:rsidRDefault="00B82E75" w:rsidP="00B82E75">
      <w:pPr>
        <w:numPr>
          <w:ilvl w:val="1"/>
          <w:numId w:val="6"/>
        </w:numPr>
        <w:ind w:left="2232"/>
      </w:pPr>
      <w:r>
        <w:t>Type:</w:t>
      </w:r>
    </w:p>
    <w:p w14:paraId="7C119A4F" w14:textId="77777777" w:rsidR="00B82E75" w:rsidRDefault="00B82E75" w:rsidP="00B82E75">
      <w:pPr>
        <w:ind w:left="2232"/>
      </w:pPr>
      <w:proofErr w:type="gramStart"/>
      <w:r>
        <w:lastRenderedPageBreak/>
        <w:t>ping</w:t>
      </w:r>
      <w:proofErr w:type="gramEnd"/>
      <w:r>
        <w:t xml:space="preserve"> hdr1</w:t>
      </w:r>
    </w:p>
    <w:p w14:paraId="4A59C78D" w14:textId="77777777" w:rsidR="00B82E75" w:rsidRPr="00D43D5B" w:rsidRDefault="00B82E75" w:rsidP="00B82E75">
      <w:pPr>
        <w:ind w:left="2232"/>
      </w:pPr>
      <w:proofErr w:type="gramStart"/>
      <w:r>
        <w:t>ping</w:t>
      </w:r>
      <w:proofErr w:type="gramEnd"/>
      <w:r>
        <w:t xml:space="preserve"> hdr2</w:t>
      </w:r>
    </w:p>
    <w:p w14:paraId="714959FD" w14:textId="77777777" w:rsidR="00B82E75" w:rsidRPr="00D43D5B" w:rsidRDefault="00B82E75" w:rsidP="00B82E75">
      <w:pPr>
        <w:numPr>
          <w:ilvl w:val="0"/>
          <w:numId w:val="6"/>
        </w:numPr>
        <w:ind w:left="1800"/>
      </w:pPr>
      <w:r w:rsidRPr="00D43D5B">
        <w:t>Verify IP connectivity with M&amp;C.</w:t>
      </w:r>
    </w:p>
    <w:p w14:paraId="260E4316" w14:textId="2A9E01A0" w:rsidR="00B82E75" w:rsidRPr="00D43D5B" w:rsidRDefault="00B82E75" w:rsidP="00B82E75">
      <w:pPr>
        <w:numPr>
          <w:ilvl w:val="0"/>
          <w:numId w:val="6"/>
        </w:numPr>
        <w:ind w:left="1800"/>
      </w:pPr>
      <w:r w:rsidRPr="00D43D5B">
        <w:t>Verify IP connectivity with IRIS M</w:t>
      </w:r>
      <w:ins w:id="10156" w:author="Perrine, Martin L. (GSFC-5670)" w:date="2016-09-02T14:14:00Z">
        <w:r w:rsidR="003C1982">
          <w:t>O</w:t>
        </w:r>
      </w:ins>
      <w:del w:id="10157" w:author="Perrine, Martin L. (GSFC-5670)" w:date="2016-09-02T14:14:00Z">
        <w:r w:rsidDel="003C1982">
          <w:delText>&amp;</w:delText>
        </w:r>
      </w:del>
      <w:r w:rsidRPr="00D43D5B">
        <w:t>C.</w:t>
      </w:r>
    </w:p>
    <w:p w14:paraId="0C30665B" w14:textId="77777777" w:rsidR="00B82E75" w:rsidRPr="00D43D5B" w:rsidRDefault="00B82E75" w:rsidP="00B82E75">
      <w:pPr>
        <w:numPr>
          <w:ilvl w:val="0"/>
          <w:numId w:val="6"/>
        </w:numPr>
        <w:ind w:left="1800"/>
      </w:pPr>
      <w:r w:rsidRPr="00D43D5B">
        <w:t xml:space="preserve">Verify SSH login capabilities to IRIS </w:t>
      </w:r>
      <w:proofErr w:type="gramStart"/>
      <w:r>
        <w:t xml:space="preserve">MOC </w:t>
      </w:r>
      <w:r w:rsidRPr="00D43D5B">
        <w:t xml:space="preserve"> file</w:t>
      </w:r>
      <w:proofErr w:type="gramEnd"/>
      <w:r w:rsidRPr="00D43D5B">
        <w:t xml:space="preserve"> server. (SSH Keys)</w:t>
      </w:r>
    </w:p>
    <w:p w14:paraId="37D36FD9" w14:textId="77777777" w:rsidR="00B82E75" w:rsidRPr="00D43D5B" w:rsidRDefault="00B82E75" w:rsidP="00B82E75">
      <w:pPr>
        <w:numPr>
          <w:ilvl w:val="0"/>
          <w:numId w:val="6"/>
        </w:numPr>
        <w:ind w:left="1800"/>
      </w:pPr>
      <w:r w:rsidRPr="00D43D5B">
        <w:t xml:space="preserve">Verify IRIS </w:t>
      </w:r>
      <w:r>
        <w:t>MOC</w:t>
      </w:r>
      <w:r w:rsidRPr="00D43D5B">
        <w:t xml:space="preserve"> open server access. (SSH Keys, Host keys need updating with IRIS)</w:t>
      </w:r>
    </w:p>
    <w:p w14:paraId="4576B9EA" w14:textId="77777777" w:rsidR="00B82E75" w:rsidRPr="00D43D5B" w:rsidRDefault="00B82E75" w:rsidP="00B82E75">
      <w:pPr>
        <w:numPr>
          <w:ilvl w:val="0"/>
          <w:numId w:val="6"/>
        </w:numPr>
        <w:ind w:left="1800"/>
      </w:pPr>
      <w:r w:rsidRPr="00D43D5B">
        <w:t>Verify RIP</w:t>
      </w:r>
      <w:r>
        <w:t xml:space="preserve"> Secure Side</w:t>
      </w:r>
      <w:r w:rsidRPr="00D43D5B">
        <w:t xml:space="preserve"> and RIP </w:t>
      </w:r>
      <w:r>
        <w:t xml:space="preserve">Open Side </w:t>
      </w:r>
      <w:r w:rsidRPr="00D43D5B">
        <w:t>connectivity.</w:t>
      </w:r>
    </w:p>
    <w:p w14:paraId="76C716ED" w14:textId="77777777" w:rsidR="00B82E75" w:rsidRDefault="00B82E75" w:rsidP="00B82E75">
      <w:pPr>
        <w:numPr>
          <w:ilvl w:val="0"/>
          <w:numId w:val="6"/>
        </w:numPr>
        <w:ind w:left="1800"/>
      </w:pPr>
      <w:r w:rsidRPr="00D43D5B">
        <w:t>Verify Directory Permissions for IRIS files on Open Server.</w:t>
      </w:r>
    </w:p>
    <w:p w14:paraId="4EC788E5" w14:textId="77777777" w:rsidR="00B82E75" w:rsidRDefault="00B82E75" w:rsidP="00B82E75">
      <w:pPr>
        <w:numPr>
          <w:ilvl w:val="1"/>
          <w:numId w:val="6"/>
        </w:numPr>
        <w:ind w:left="2232"/>
      </w:pPr>
      <w:r>
        <w:t>Connect to ORIP (</w:t>
      </w:r>
      <w:proofErr w:type="spellStart"/>
      <w:r>
        <w:t>ssh</w:t>
      </w:r>
      <w:proofErr w:type="spellEnd"/>
      <w:r>
        <w:t xml:space="preserve">  </w:t>
      </w:r>
      <w:proofErr w:type="spellStart"/>
      <w:r>
        <w:t>orip</w:t>
      </w:r>
      <w:proofErr w:type="spellEnd"/>
      <w:r>
        <w:t xml:space="preserve"> </w:t>
      </w:r>
      <w:proofErr w:type="spellStart"/>
      <w:r>
        <w:t>ip</w:t>
      </w:r>
      <w:proofErr w:type="spellEnd"/>
      <w:r>
        <w:t>)</w:t>
      </w:r>
    </w:p>
    <w:p w14:paraId="57DB8A56" w14:textId="77777777" w:rsidR="00B82E75" w:rsidRDefault="00B82E75" w:rsidP="00B82E75">
      <w:pPr>
        <w:numPr>
          <w:ilvl w:val="1"/>
          <w:numId w:val="6"/>
        </w:numPr>
        <w:ind w:left="2232"/>
      </w:pPr>
      <w:r>
        <w:t>switch to data directory (cd data)</w:t>
      </w:r>
    </w:p>
    <w:p w14:paraId="1C56FA95" w14:textId="77777777" w:rsidR="00B82E75" w:rsidRDefault="00B82E75" w:rsidP="00B82E75">
      <w:pPr>
        <w:numPr>
          <w:ilvl w:val="1"/>
          <w:numId w:val="6"/>
        </w:numPr>
        <w:ind w:left="2232"/>
      </w:pPr>
      <w:r>
        <w:t>type:</w:t>
      </w:r>
    </w:p>
    <w:p w14:paraId="4FD7EAD6" w14:textId="77777777" w:rsidR="00B82E75" w:rsidRDefault="00B82E75" w:rsidP="00B82E75">
      <w:pPr>
        <w:pStyle w:val="ListParagraph"/>
        <w:ind w:left="1800" w:firstLine="360"/>
      </w:pPr>
      <w:proofErr w:type="spellStart"/>
      <w:proofErr w:type="gramStart"/>
      <w:r>
        <w:t>ls</w:t>
      </w:r>
      <w:proofErr w:type="spellEnd"/>
      <w:proofErr w:type="gramEnd"/>
      <w:r>
        <w:t xml:space="preserve"> –al iris</w:t>
      </w:r>
    </w:p>
    <w:p w14:paraId="2959033D" w14:textId="77777777" w:rsidR="00B82E75" w:rsidRDefault="00B82E75" w:rsidP="00B82E75">
      <w:pPr>
        <w:pStyle w:val="ListParagraph"/>
        <w:ind w:left="1800" w:firstLine="360"/>
      </w:pPr>
      <w:proofErr w:type="spellStart"/>
      <w:proofErr w:type="gramStart"/>
      <w:r>
        <w:t>ls</w:t>
      </w:r>
      <w:proofErr w:type="spellEnd"/>
      <w:proofErr w:type="gramEnd"/>
      <w:r>
        <w:t xml:space="preserve"> –al iris/</w:t>
      </w:r>
      <w:proofErr w:type="spellStart"/>
      <w:r>
        <w:t>ldf</w:t>
      </w:r>
      <w:proofErr w:type="spellEnd"/>
      <w:r>
        <w:t>/001</w:t>
      </w:r>
    </w:p>
    <w:p w14:paraId="56DDF96D" w14:textId="77777777" w:rsidR="00B82E75" w:rsidRDefault="00B82E75" w:rsidP="00B82E75">
      <w:pPr>
        <w:pStyle w:val="ListParagraph"/>
        <w:ind w:left="1800" w:firstLine="360"/>
      </w:pPr>
      <w:proofErr w:type="spellStart"/>
      <w:proofErr w:type="gramStart"/>
      <w:r>
        <w:t>ls</w:t>
      </w:r>
      <w:proofErr w:type="spellEnd"/>
      <w:proofErr w:type="gramEnd"/>
      <w:r>
        <w:t xml:space="preserve"> –al iris/</w:t>
      </w:r>
      <w:proofErr w:type="spellStart"/>
      <w:r>
        <w:t>tlm</w:t>
      </w:r>
      <w:proofErr w:type="spellEnd"/>
      <w:r>
        <w:t>/001</w:t>
      </w:r>
    </w:p>
    <w:p w14:paraId="1CB6A244" w14:textId="77777777" w:rsidR="00B82E75" w:rsidRDefault="00B82E75" w:rsidP="00B82E75">
      <w:pPr>
        <w:pStyle w:val="ListParagraph"/>
        <w:ind w:left="1800" w:firstLine="360"/>
      </w:pPr>
      <w:proofErr w:type="gramStart"/>
      <w:r>
        <w:t>date</w:t>
      </w:r>
      <w:proofErr w:type="gramEnd"/>
    </w:p>
    <w:p w14:paraId="257BD21D" w14:textId="77777777" w:rsidR="00B82E75" w:rsidRDefault="00B82E75" w:rsidP="00B82E75">
      <w:pPr>
        <w:ind w:left="2232"/>
      </w:pPr>
    </w:p>
    <w:p w14:paraId="1A3859FC" w14:textId="26D291F5" w:rsidR="00B82E75" w:rsidRDefault="00B82E75" w:rsidP="00B82E75">
      <w:pPr>
        <w:ind w:left="2232"/>
      </w:pPr>
      <w:r>
        <w:t>Note: Make sure that the permission for the files is (-</w:t>
      </w:r>
      <w:proofErr w:type="spellStart"/>
      <w:r>
        <w:t>rwxr</w:t>
      </w:r>
      <w:proofErr w:type="spellEnd"/>
      <w:r>
        <w:t>-x---).</w:t>
      </w:r>
      <w:ins w:id="10158" w:author="Perrine, Martin L. (GSFC-5670)" w:date="2016-09-08T12:37:00Z">
        <w:r w:rsidR="0018082C">
          <w:t xml:space="preserve"> </w:t>
        </w:r>
      </w:ins>
      <w:ins w:id="10159" w:author="Muhammad, Alimayo (GSFC-5660)" w:date="2016-08-17T14:02:00Z">
        <w:del w:id="10160" w:author="Perrine, Martin L. (GSFC-5670)" w:date="2016-09-08T12:37:00Z">
          <w:r w:rsidR="00493EA5" w:rsidDel="0018082C">
            <w:delText xml:space="preserve"> </w:delText>
          </w:r>
          <w:r w:rsidR="00493EA5" w:rsidDel="0018082C">
            <w:fldChar w:fldCharType="begin"/>
          </w:r>
          <w:r w:rsidR="00493EA5" w:rsidDel="0018082C">
            <w:delInstrText xml:space="preserve"> REF _Ref459205874 \h </w:delInstrText>
          </w:r>
        </w:del>
      </w:ins>
      <w:del w:id="10161" w:author="Perrine, Martin L. (GSFC-5670)" w:date="2016-09-08T12:37:00Z">
        <w:r w:rsidR="00493EA5" w:rsidDel="0018082C">
          <w:fldChar w:fldCharType="separate"/>
        </w:r>
      </w:del>
      <w:ins w:id="10162" w:author="Muhammad, Alimayo (GSFC-5660)" w:date="2016-08-17T14:02:00Z">
        <w:del w:id="10163" w:author="Perrine, Martin L. (GSFC-5670)" w:date="2016-08-31T11:09:00Z">
          <w:r w:rsidR="00493EA5" w:rsidDel="00EF27DF">
            <w:delText xml:space="preserve">Figure </w:delText>
          </w:r>
          <w:r w:rsidR="00493EA5" w:rsidDel="00EF27DF">
            <w:rPr>
              <w:noProof/>
            </w:rPr>
            <w:delText>6</w:delText>
          </w:r>
          <w:r w:rsidR="00493EA5" w:rsidDel="00EF27DF">
            <w:noBreakHyphen/>
          </w:r>
          <w:r w:rsidR="00493EA5" w:rsidDel="00EF27DF">
            <w:rPr>
              <w:noProof/>
            </w:rPr>
            <w:delText>58</w:delText>
          </w:r>
          <w:r w:rsidR="00493EA5" w:rsidDel="00EF27DF">
            <w:delText xml:space="preserve"> File</w:delText>
          </w:r>
        </w:del>
        <w:del w:id="10164" w:author="Perrine, Martin L. (GSFC-5670)" w:date="2016-09-08T12:37:00Z">
          <w:r w:rsidR="00493EA5" w:rsidDel="0018082C">
            <w:fldChar w:fldCharType="end"/>
          </w:r>
        </w:del>
      </w:ins>
      <w:ins w:id="10165" w:author="Perrine, Martin L. (GSFC-5670)" w:date="2016-09-08T12:37:00Z">
        <w:r w:rsidR="0018082C">
          <w:fldChar w:fldCharType="begin"/>
        </w:r>
        <w:r w:rsidR="0018082C">
          <w:instrText xml:space="preserve"> REF _Ref461101554 \h </w:instrText>
        </w:r>
      </w:ins>
      <w:r w:rsidR="0018082C">
        <w:fldChar w:fldCharType="separate"/>
      </w:r>
      <w:ins w:id="10166" w:author="Perrine, Martin L. (GSFC-5670)" w:date="2016-09-08T12:37:00Z">
        <w:r w:rsidR="0018082C">
          <w:t xml:space="preserve">Figure </w:t>
        </w:r>
        <w:r w:rsidR="0018082C">
          <w:rPr>
            <w:noProof/>
          </w:rPr>
          <w:t>6</w:t>
        </w:r>
        <w:r w:rsidR="0018082C">
          <w:noBreakHyphen/>
        </w:r>
        <w:r w:rsidR="0018082C">
          <w:rPr>
            <w:noProof/>
          </w:rPr>
          <w:t>64</w:t>
        </w:r>
        <w:r w:rsidR="0018082C">
          <w:fldChar w:fldCharType="end"/>
        </w:r>
      </w:ins>
      <w:ins w:id="10167" w:author="Muhammad, Alimayo (GSFC-5660)" w:date="2016-08-17T14:02:00Z">
        <w:r w:rsidR="00493EA5">
          <w:t xml:space="preserve"> </w:t>
        </w:r>
      </w:ins>
      <w:del w:id="10168" w:author="Muhammad, Alimayo (GSFC-5660)" w:date="2016-08-17T14:02:00Z">
        <w:r w:rsidDel="00493EA5">
          <w:delText xml:space="preserve"> </w:delText>
        </w:r>
        <w:r w:rsidDel="00493EA5">
          <w:fldChar w:fldCharType="begin"/>
        </w:r>
        <w:r w:rsidDel="00493EA5">
          <w:delInstrText xml:space="preserve"> REF _Ref408216179 \h  \* MERGEFORMAT </w:delInstrText>
        </w:r>
        <w:r w:rsidDel="00493EA5">
          <w:fldChar w:fldCharType="separate"/>
        </w:r>
      </w:del>
      <w:del w:id="10169" w:author="Muhammad, Alimayo (GSFC-5660)" w:date="2016-08-15T15:01:00Z">
        <w:r w:rsidR="009273D6" w:rsidDel="007B050B">
          <w:delText xml:space="preserve">Figure </w:delText>
        </w:r>
        <w:r w:rsidR="009273D6" w:rsidDel="007B050B">
          <w:rPr>
            <w:noProof/>
          </w:rPr>
          <w:delText>5</w:delText>
        </w:r>
      </w:del>
      <w:del w:id="10170" w:author="Muhammad, Alimayo (GSFC-5660)" w:date="2016-08-17T14:02:00Z">
        <w:r w:rsidDel="00493EA5">
          <w:fldChar w:fldCharType="end"/>
        </w:r>
        <w:r w:rsidDel="00493EA5">
          <w:delText xml:space="preserve"> </w:delText>
        </w:r>
      </w:del>
      <w:r>
        <w:t>illustrate</w:t>
      </w:r>
      <w:ins w:id="10171" w:author="Muhammad, Alimayo (GSFC-5660)" w:date="2016-08-17T14:02:00Z">
        <w:r w:rsidR="00493EA5">
          <w:t>s</w:t>
        </w:r>
      </w:ins>
      <w:r>
        <w:t xml:space="preserve"> the meaning of each section of the file permission</w:t>
      </w:r>
    </w:p>
    <w:p w14:paraId="7EE0DBE7" w14:textId="77777777" w:rsidR="00B82E75" w:rsidRDefault="00B82E75" w:rsidP="00B82E75">
      <w:pPr>
        <w:ind w:left="720"/>
      </w:pPr>
      <w:r>
        <w:br/>
      </w:r>
    </w:p>
    <w:p w14:paraId="13613870" w14:textId="77777777" w:rsidR="00B82E75" w:rsidRDefault="00B82E75" w:rsidP="00B82E75">
      <w:pPr>
        <w:ind w:left="720"/>
        <w:rPr>
          <w:b/>
        </w:rPr>
      </w:pPr>
      <w:r w:rsidRPr="00D43D5B">
        <w:rPr>
          <w:b/>
        </w:rPr>
        <w:t>Results:</w:t>
      </w:r>
    </w:p>
    <w:p w14:paraId="13BEDC8F" w14:textId="77777777" w:rsidR="00B82E75" w:rsidRDefault="00B82E75" w:rsidP="00B82E75">
      <w:pPr>
        <w:ind w:left="720"/>
        <w:rPr>
          <w:ins w:id="10172" w:author="Perrine, Martin L. (GSFC-5670)" w:date="2016-09-02T14:11:00Z"/>
          <w:b/>
        </w:rPr>
      </w:pPr>
    </w:p>
    <w:p w14:paraId="2868875B" w14:textId="1499DBAF" w:rsidR="003C1982" w:rsidRDefault="003C1982" w:rsidP="00B82E75">
      <w:pPr>
        <w:ind w:left="720"/>
        <w:rPr>
          <w:b/>
        </w:rPr>
      </w:pPr>
      <w:ins w:id="10173" w:author="Perrine, Martin L. (GSFC-5670)" w:date="2016-09-02T14:11:00Z">
        <w:r>
          <w:rPr>
            <w:b/>
          </w:rPr>
          <w:t xml:space="preserve">Confirm that each line above is checked and fill out </w:t>
        </w:r>
      </w:ins>
      <w:ins w:id="10174" w:author="Perrine, Martin L. (GSFC-5670)" w:date="2016-09-02T14:12:00Z">
        <w:r>
          <w:rPr>
            <w:b/>
          </w:rPr>
          <w:fldChar w:fldCharType="begin"/>
        </w:r>
        <w:r>
          <w:rPr>
            <w:b/>
          </w:rPr>
          <w:instrText xml:space="preserve"> REF _Ref460418237 \h </w:instrText>
        </w:r>
      </w:ins>
      <w:r>
        <w:rPr>
          <w:b/>
        </w:rPr>
      </w:r>
      <w:r>
        <w:rPr>
          <w:b/>
        </w:rPr>
        <w:fldChar w:fldCharType="separate"/>
      </w:r>
      <w:ins w:id="10175" w:author="Perrine, Martin L. (GSFC-5670)" w:date="2016-09-02T14:12:00Z">
        <w:r>
          <w:t xml:space="preserve">Table </w:t>
        </w:r>
        <w:r>
          <w:rPr>
            <w:noProof/>
          </w:rPr>
          <w:t>14</w:t>
        </w:r>
        <w:r>
          <w:rPr>
            <w:b/>
          </w:rPr>
          <w:fldChar w:fldCharType="end"/>
        </w:r>
        <w:r>
          <w:rPr>
            <w:b/>
          </w:rPr>
          <w:t xml:space="preserve"> and insert into the test report.</w:t>
        </w:r>
      </w:ins>
    </w:p>
    <w:p w14:paraId="1C201273" w14:textId="6BB574EC" w:rsidR="00B82E75" w:rsidRPr="00D43D5B" w:rsidRDefault="00B82E75" w:rsidP="005152B5">
      <w:pPr>
        <w:pStyle w:val="Caption"/>
        <w:rPr>
          <w:b/>
        </w:rPr>
      </w:pPr>
      <w:bookmarkStart w:id="10176" w:name="_Ref460418237"/>
      <w:bookmarkStart w:id="10177" w:name="_Toc460236112"/>
      <w:bookmarkStart w:id="10178" w:name="_Ref460418230"/>
      <w:r>
        <w:t xml:space="preserve">Table </w:t>
      </w:r>
      <w:fldSimple w:instr=" SEQ Table \* ARABIC ">
        <w:ins w:id="10179" w:author="Perrine, Martin L. (GSFC-5670)" w:date="2016-09-01T10:49:00Z">
          <w:r w:rsidR="00142C19">
            <w:rPr>
              <w:noProof/>
            </w:rPr>
            <w:t>14</w:t>
          </w:r>
        </w:ins>
        <w:del w:id="10180" w:author="Perrine, Martin L. (GSFC-5670)" w:date="2016-08-31T14:24:00Z">
          <w:r w:rsidR="00EF27DF" w:rsidDel="00C9508F">
            <w:rPr>
              <w:noProof/>
            </w:rPr>
            <w:delText>11</w:delText>
          </w:r>
        </w:del>
      </w:fldSimple>
      <w:bookmarkEnd w:id="10176"/>
      <w:r>
        <w:t xml:space="preserve"> </w:t>
      </w:r>
      <w:del w:id="10181" w:author="Perrine, Martin L. (GSFC-5670)" w:date="2016-09-02T14:12:00Z">
        <w:r w:rsidDel="003C1982">
          <w:delText>Verification Table</w:delText>
        </w:r>
      </w:del>
      <w:bookmarkEnd w:id="10177"/>
      <w:bookmarkEnd w:id="10178"/>
      <w:ins w:id="10182" w:author="Perrine, Martin L. (GSFC-5670)" w:date="2016-09-02T14:12:00Z">
        <w:r w:rsidR="003C1982">
          <w:t>Pre-Ops Checkout Table</w:t>
        </w:r>
      </w:ins>
    </w:p>
    <w:tbl>
      <w:tblPr>
        <w:tblStyle w:val="TableGrid"/>
        <w:tblW w:w="0" w:type="auto"/>
        <w:tblInd w:w="720" w:type="dxa"/>
        <w:tblLook w:val="04A0" w:firstRow="1" w:lastRow="0" w:firstColumn="1" w:lastColumn="0" w:noHBand="0" w:noVBand="1"/>
      </w:tblPr>
      <w:tblGrid>
        <w:gridCol w:w="5885"/>
        <w:gridCol w:w="2004"/>
      </w:tblGrid>
      <w:tr w:rsidR="00B82E75" w14:paraId="771AA450" w14:textId="77777777" w:rsidTr="00B82E75">
        <w:tc>
          <w:tcPr>
            <w:tcW w:w="0" w:type="auto"/>
          </w:tcPr>
          <w:p w14:paraId="1570779C" w14:textId="77777777" w:rsidR="00B82E75" w:rsidRDefault="00B82E75" w:rsidP="00B82E75">
            <w:r>
              <w:t>Line Item</w:t>
            </w:r>
          </w:p>
        </w:tc>
        <w:tc>
          <w:tcPr>
            <w:tcW w:w="0" w:type="auto"/>
          </w:tcPr>
          <w:p w14:paraId="16A94722" w14:textId="0395E46B" w:rsidR="00B82E75" w:rsidRDefault="00B82E75" w:rsidP="00B82E75">
            <w:del w:id="10183" w:author="Perrine, Martin L. (GSFC-5670)" w:date="2016-09-02T14:11:00Z">
              <w:r w:rsidDel="003C1982">
                <w:delText>Result</w:delText>
              </w:r>
            </w:del>
            <w:ins w:id="10184" w:author="Perrine, Martin L. (GSFC-5670)" w:date="2016-09-02T14:11:00Z">
              <w:r w:rsidR="003C1982">
                <w:t>Confirmed</w:t>
              </w:r>
            </w:ins>
          </w:p>
        </w:tc>
      </w:tr>
      <w:tr w:rsidR="00B82E75" w14:paraId="01F1F1FC" w14:textId="77777777" w:rsidTr="00B82E75">
        <w:tc>
          <w:tcPr>
            <w:tcW w:w="0" w:type="auto"/>
          </w:tcPr>
          <w:p w14:paraId="541E7D68" w14:textId="6CD25016" w:rsidR="00B82E75" w:rsidRDefault="00B82E75" w:rsidP="00B82E75">
            <w:r>
              <w:t>1</w:t>
            </w:r>
            <w:ins w:id="10185" w:author="Perrine, Martin L. (GSFC-5670)" w:date="2016-09-02T14:13:00Z">
              <w:r w:rsidR="003C1982">
                <w:t xml:space="preserve"> </w:t>
              </w:r>
              <w:r w:rsidR="003C1982" w:rsidRPr="00D43D5B">
                <w:t>IP connectivity with Cortex XXL</w:t>
              </w:r>
            </w:ins>
          </w:p>
        </w:tc>
        <w:tc>
          <w:tcPr>
            <w:tcW w:w="0" w:type="auto"/>
          </w:tcPr>
          <w:p w14:paraId="30BDF1CC" w14:textId="77777777" w:rsidR="00B82E75" w:rsidRDefault="00B82E75" w:rsidP="00B82E75"/>
        </w:tc>
      </w:tr>
      <w:tr w:rsidR="00B82E75" w14:paraId="4BF4E47E" w14:textId="77777777" w:rsidTr="00B82E75">
        <w:tc>
          <w:tcPr>
            <w:tcW w:w="0" w:type="auto"/>
          </w:tcPr>
          <w:p w14:paraId="39DCFFFA" w14:textId="2290BB22" w:rsidR="00B82E75" w:rsidRDefault="00B82E75" w:rsidP="00B82E75">
            <w:r>
              <w:t>2</w:t>
            </w:r>
            <w:ins w:id="10186" w:author="Perrine, Martin L. (GSFC-5670)" w:date="2016-09-02T14:13:00Z">
              <w:r w:rsidR="003C1982" w:rsidRPr="00D43D5B">
                <w:t xml:space="preserve"> IP connectivity with M&amp;C</w:t>
              </w:r>
            </w:ins>
          </w:p>
        </w:tc>
        <w:tc>
          <w:tcPr>
            <w:tcW w:w="0" w:type="auto"/>
          </w:tcPr>
          <w:p w14:paraId="6E54F2D6" w14:textId="77777777" w:rsidR="00B82E75" w:rsidRDefault="00B82E75" w:rsidP="00B82E75"/>
        </w:tc>
      </w:tr>
      <w:tr w:rsidR="00B82E75" w14:paraId="0B7FFBA5" w14:textId="77777777" w:rsidTr="00B82E75">
        <w:tc>
          <w:tcPr>
            <w:tcW w:w="0" w:type="auto"/>
          </w:tcPr>
          <w:p w14:paraId="0CEE8D38" w14:textId="4FF5FAA9" w:rsidR="00B82E75" w:rsidRDefault="00B82E75" w:rsidP="00B82E75">
            <w:r>
              <w:t>3</w:t>
            </w:r>
            <w:ins w:id="10187" w:author="Perrine, Martin L. (GSFC-5670)" w:date="2016-09-02T14:13:00Z">
              <w:r w:rsidR="003C1982">
                <w:t xml:space="preserve"> </w:t>
              </w:r>
              <w:r w:rsidR="003C1982" w:rsidRPr="00D43D5B">
                <w:t>IP connectivity with IRIS M</w:t>
              </w:r>
              <w:r w:rsidR="003C1982">
                <w:t>O</w:t>
              </w:r>
              <w:r w:rsidR="003C1982" w:rsidRPr="00D43D5B">
                <w:t>C</w:t>
              </w:r>
            </w:ins>
          </w:p>
        </w:tc>
        <w:tc>
          <w:tcPr>
            <w:tcW w:w="0" w:type="auto"/>
          </w:tcPr>
          <w:p w14:paraId="36AC4FD9" w14:textId="77777777" w:rsidR="00B82E75" w:rsidRDefault="00B82E75" w:rsidP="00B82E75"/>
        </w:tc>
      </w:tr>
      <w:tr w:rsidR="00B82E75" w14:paraId="749BD858" w14:textId="77777777" w:rsidTr="00B82E75">
        <w:tc>
          <w:tcPr>
            <w:tcW w:w="0" w:type="auto"/>
          </w:tcPr>
          <w:p w14:paraId="47E5AB2E" w14:textId="248D057F" w:rsidR="00B82E75" w:rsidRDefault="00B82E75" w:rsidP="00B82E75">
            <w:r>
              <w:t>4</w:t>
            </w:r>
            <w:ins w:id="10188" w:author="Perrine, Martin L. (GSFC-5670)" w:date="2016-09-02T14:14:00Z">
              <w:r w:rsidR="003C1982">
                <w:t xml:space="preserve"> </w:t>
              </w:r>
              <w:r w:rsidR="003C1982" w:rsidRPr="00D43D5B">
                <w:t xml:space="preserve">SSH login capabilities to IRIS </w:t>
              </w:r>
              <w:r w:rsidR="003C1982">
                <w:t xml:space="preserve">MOC </w:t>
              </w:r>
              <w:r w:rsidR="003C1982" w:rsidRPr="00D43D5B">
                <w:t xml:space="preserve"> file server</w:t>
              </w:r>
            </w:ins>
          </w:p>
        </w:tc>
        <w:tc>
          <w:tcPr>
            <w:tcW w:w="0" w:type="auto"/>
          </w:tcPr>
          <w:p w14:paraId="50E4CD11" w14:textId="77777777" w:rsidR="00B82E75" w:rsidRDefault="00B82E75" w:rsidP="00B82E75"/>
        </w:tc>
      </w:tr>
      <w:tr w:rsidR="00B82E75" w14:paraId="3E3AB481" w14:textId="77777777" w:rsidTr="00B82E75">
        <w:tc>
          <w:tcPr>
            <w:tcW w:w="0" w:type="auto"/>
          </w:tcPr>
          <w:p w14:paraId="19C799A3" w14:textId="070A251F" w:rsidR="00B82E75" w:rsidRDefault="00B82E75" w:rsidP="00B82E75">
            <w:r>
              <w:t>5</w:t>
            </w:r>
            <w:ins w:id="10189" w:author="Perrine, Martin L. (GSFC-5670)" w:date="2016-09-02T14:14:00Z">
              <w:r w:rsidR="003C1982">
                <w:t xml:space="preserve"> </w:t>
              </w:r>
              <w:r w:rsidR="003C1982" w:rsidRPr="00D43D5B">
                <w:t xml:space="preserve">IRIS </w:t>
              </w:r>
              <w:r w:rsidR="003C1982">
                <w:t>MOC</w:t>
              </w:r>
              <w:r w:rsidR="003C1982" w:rsidRPr="00D43D5B">
                <w:t xml:space="preserve"> open server access</w:t>
              </w:r>
            </w:ins>
          </w:p>
        </w:tc>
        <w:tc>
          <w:tcPr>
            <w:tcW w:w="0" w:type="auto"/>
          </w:tcPr>
          <w:p w14:paraId="195DCAD3" w14:textId="77777777" w:rsidR="00B82E75" w:rsidRDefault="00B82E75" w:rsidP="00B82E75"/>
        </w:tc>
      </w:tr>
      <w:tr w:rsidR="00B82E75" w14:paraId="7DBD1968" w14:textId="77777777" w:rsidTr="00B82E75">
        <w:tc>
          <w:tcPr>
            <w:tcW w:w="0" w:type="auto"/>
          </w:tcPr>
          <w:p w14:paraId="6D2B8703" w14:textId="366AA14A" w:rsidR="00B82E75" w:rsidRDefault="00B82E75" w:rsidP="00B82E75">
            <w:r>
              <w:t>6</w:t>
            </w:r>
            <w:ins w:id="10190" w:author="Perrine, Martin L. (GSFC-5670)" w:date="2016-09-02T14:14:00Z">
              <w:r w:rsidR="003C1982">
                <w:t xml:space="preserve"> </w:t>
              </w:r>
              <w:r w:rsidR="003C1982" w:rsidRPr="00D43D5B">
                <w:t>RIP</w:t>
              </w:r>
              <w:r w:rsidR="003C1982">
                <w:t xml:space="preserve"> Secure Side</w:t>
              </w:r>
              <w:r w:rsidR="003C1982" w:rsidRPr="00D43D5B">
                <w:t xml:space="preserve"> and RIP </w:t>
              </w:r>
              <w:r w:rsidR="003C1982">
                <w:t xml:space="preserve">Open Side </w:t>
              </w:r>
              <w:r w:rsidR="003C1982" w:rsidRPr="00D43D5B">
                <w:t>connectivity</w:t>
              </w:r>
            </w:ins>
          </w:p>
        </w:tc>
        <w:tc>
          <w:tcPr>
            <w:tcW w:w="0" w:type="auto"/>
          </w:tcPr>
          <w:p w14:paraId="39E7693D" w14:textId="77777777" w:rsidR="00B82E75" w:rsidRDefault="00B82E75" w:rsidP="00B82E75"/>
        </w:tc>
      </w:tr>
      <w:tr w:rsidR="00B82E75" w14:paraId="41149063" w14:textId="77777777" w:rsidTr="00B82E75">
        <w:tc>
          <w:tcPr>
            <w:tcW w:w="0" w:type="auto"/>
          </w:tcPr>
          <w:p w14:paraId="5A849939" w14:textId="5AE5F51D" w:rsidR="00B82E75" w:rsidRDefault="00B82E75" w:rsidP="00B82E75">
            <w:r>
              <w:t>7</w:t>
            </w:r>
            <w:ins w:id="10191" w:author="Perrine, Martin L. (GSFC-5670)" w:date="2016-09-02T14:15:00Z">
              <w:r w:rsidR="003C1982">
                <w:t xml:space="preserve"> </w:t>
              </w:r>
              <w:r w:rsidR="003C1982" w:rsidRPr="00D43D5B">
                <w:t>Directory Permissions for IRIS files on Open Server</w:t>
              </w:r>
            </w:ins>
          </w:p>
        </w:tc>
        <w:tc>
          <w:tcPr>
            <w:tcW w:w="0" w:type="auto"/>
          </w:tcPr>
          <w:p w14:paraId="2BF71605" w14:textId="77777777" w:rsidR="00B82E75" w:rsidRDefault="00B82E75" w:rsidP="00B82E75"/>
        </w:tc>
      </w:tr>
    </w:tbl>
    <w:p w14:paraId="4CF4063F" w14:textId="77777777" w:rsidR="00B82E75" w:rsidRDefault="00B82E75" w:rsidP="00B82E75">
      <w:pPr>
        <w:ind w:left="720"/>
      </w:pPr>
    </w:p>
    <w:p w14:paraId="53DF21CB" w14:textId="77777777" w:rsidR="00D0149B" w:rsidRDefault="00D0149B" w:rsidP="00B82E75">
      <w:pPr>
        <w:ind w:left="720"/>
        <w:jc w:val="left"/>
      </w:pPr>
    </w:p>
    <w:p w14:paraId="32204A27" w14:textId="77777777" w:rsidR="00D0149B" w:rsidRDefault="00D0149B" w:rsidP="00B82E75">
      <w:pPr>
        <w:ind w:left="720"/>
        <w:jc w:val="left"/>
      </w:pPr>
    </w:p>
    <w:p w14:paraId="1BC9991B" w14:textId="77777777" w:rsidR="00D0149B" w:rsidRDefault="00D0149B" w:rsidP="00B82E75">
      <w:pPr>
        <w:ind w:left="720"/>
        <w:jc w:val="left"/>
      </w:pPr>
    </w:p>
    <w:p w14:paraId="2003599B" w14:textId="77777777" w:rsidR="00D0149B" w:rsidRDefault="00D0149B" w:rsidP="00B82E75">
      <w:pPr>
        <w:ind w:left="720"/>
        <w:jc w:val="left"/>
        <w:rPr>
          <w:ins w:id="10192" w:author="Perrine, Martin L. (GSFC-5670)" w:date="2016-09-14T15:05:00Z"/>
        </w:rPr>
      </w:pPr>
    </w:p>
    <w:p w14:paraId="304DDB75" w14:textId="77777777" w:rsidR="003127AA" w:rsidRDefault="003127AA" w:rsidP="00B82E75">
      <w:pPr>
        <w:ind w:left="720"/>
        <w:jc w:val="left"/>
        <w:rPr>
          <w:ins w:id="10193" w:author="Perrine, Martin L. (GSFC-5670)" w:date="2016-09-14T15:05:00Z"/>
        </w:rPr>
      </w:pPr>
    </w:p>
    <w:p w14:paraId="35E8F311" w14:textId="77777777" w:rsidR="003127AA" w:rsidRDefault="003127AA" w:rsidP="00B82E75">
      <w:pPr>
        <w:ind w:left="720"/>
        <w:jc w:val="left"/>
        <w:rPr>
          <w:ins w:id="10194" w:author="Perrine, Martin L. (GSFC-5670)" w:date="2016-09-14T15:05:00Z"/>
        </w:rPr>
      </w:pPr>
    </w:p>
    <w:p w14:paraId="44C1ABAB" w14:textId="77777777" w:rsidR="003127AA" w:rsidRDefault="003127AA" w:rsidP="00B82E75">
      <w:pPr>
        <w:ind w:left="720"/>
        <w:jc w:val="left"/>
      </w:pPr>
    </w:p>
    <w:p w14:paraId="7F897945" w14:textId="77777777" w:rsidR="00D0149B" w:rsidRDefault="00D0149B" w:rsidP="00B82E75">
      <w:pPr>
        <w:ind w:left="720"/>
        <w:jc w:val="left"/>
      </w:pPr>
    </w:p>
    <w:p w14:paraId="57FE4FDD" w14:textId="77777777" w:rsidR="00D0149B" w:rsidRDefault="00D0149B" w:rsidP="00B82E75">
      <w:pPr>
        <w:ind w:left="720"/>
        <w:jc w:val="left"/>
      </w:pPr>
    </w:p>
    <w:p w14:paraId="524ABE9B" w14:textId="77777777" w:rsidR="00D0149B" w:rsidRDefault="00D0149B" w:rsidP="00B82E75">
      <w:pPr>
        <w:ind w:left="720"/>
        <w:jc w:val="left"/>
      </w:pPr>
    </w:p>
    <w:p w14:paraId="3C63C8F9" w14:textId="77777777" w:rsidR="003127AA" w:rsidRPr="00E15036" w:rsidRDefault="003127AA" w:rsidP="003127AA">
      <w:pPr>
        <w:pStyle w:val="Appendix"/>
        <w:rPr>
          <w:moveTo w:id="10195" w:author="Perrine, Martin L. (GSFC-5670)" w:date="2016-09-14T15:05:00Z"/>
        </w:rPr>
      </w:pPr>
      <w:moveToRangeStart w:id="10196" w:author="Perrine, Martin L. (GSFC-5670)" w:date="2016-09-14T15:05:00Z" w:name="move461628867"/>
      <w:moveTo w:id="10197" w:author="Perrine, Martin L. (GSFC-5670)" w:date="2016-09-14T15:05:00Z">
        <w:r w:rsidRPr="00E15036">
          <w:lastRenderedPageBreak/>
          <w:t>Requirements and Verification Matrix</w:t>
        </w:r>
      </w:moveTo>
    </w:p>
    <w:tbl>
      <w:tblPr>
        <w:tblW w:w="9240" w:type="dxa"/>
        <w:tblLook w:val="04A0" w:firstRow="1" w:lastRow="0" w:firstColumn="1" w:lastColumn="0" w:noHBand="0" w:noVBand="1"/>
      </w:tblPr>
      <w:tblGrid>
        <w:gridCol w:w="1287"/>
        <w:gridCol w:w="2562"/>
        <w:gridCol w:w="1250"/>
        <w:gridCol w:w="607"/>
        <w:gridCol w:w="607"/>
        <w:gridCol w:w="607"/>
        <w:gridCol w:w="607"/>
        <w:gridCol w:w="607"/>
        <w:gridCol w:w="607"/>
        <w:gridCol w:w="499"/>
        <w:tblGridChange w:id="10198">
          <w:tblGrid>
            <w:gridCol w:w="1287"/>
            <w:gridCol w:w="2562"/>
            <w:gridCol w:w="1250"/>
            <w:gridCol w:w="607"/>
            <w:gridCol w:w="607"/>
            <w:gridCol w:w="607"/>
            <w:gridCol w:w="607"/>
            <w:gridCol w:w="607"/>
            <w:gridCol w:w="607"/>
            <w:gridCol w:w="499"/>
          </w:tblGrid>
        </w:tblGridChange>
      </w:tblGrid>
      <w:tr w:rsidR="003127AA" w:rsidRPr="003127AA" w14:paraId="590D1510" w14:textId="77777777" w:rsidTr="003127AA">
        <w:trPr>
          <w:cantSplit/>
          <w:trHeight w:val="864"/>
          <w:tblHeader/>
          <w:ins w:id="10199" w:author="Perrine, Martin L. (GSFC-5670)" w:date="2016-09-14T15:07:00Z"/>
        </w:trPr>
        <w:tc>
          <w:tcPr>
            <w:tcW w:w="129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hideMark/>
          </w:tcPr>
          <w:moveToRangeEnd w:id="10196"/>
          <w:p w14:paraId="3F2BC72D" w14:textId="77777777" w:rsidR="003127AA" w:rsidRPr="003127AA" w:rsidRDefault="003127AA" w:rsidP="003127AA">
            <w:pPr>
              <w:jc w:val="left"/>
              <w:rPr>
                <w:ins w:id="10200" w:author="Perrine, Martin L. (GSFC-5670)" w:date="2016-09-14T15:07:00Z"/>
                <w:rFonts w:ascii="Calibri" w:hAnsi="Calibri"/>
                <w:color w:val="000000"/>
                <w:sz w:val="22"/>
                <w:szCs w:val="22"/>
                <w:highlight w:val="lightGray"/>
                <w:rPrChange w:id="10201" w:author="Perrine, Martin L. (GSFC-5670)" w:date="2016-09-14T15:08:00Z">
                  <w:rPr>
                    <w:ins w:id="10202" w:author="Perrine, Martin L. (GSFC-5670)" w:date="2016-09-14T15:07:00Z"/>
                    <w:rFonts w:ascii="Calibri" w:hAnsi="Calibri"/>
                    <w:color w:val="000000"/>
                    <w:sz w:val="22"/>
                    <w:szCs w:val="22"/>
                  </w:rPr>
                </w:rPrChange>
              </w:rPr>
            </w:pPr>
            <w:ins w:id="10203" w:author="Perrine, Martin L. (GSFC-5670)" w:date="2016-09-14T15:07:00Z">
              <w:r w:rsidRPr="003127AA">
                <w:rPr>
                  <w:rFonts w:ascii="Calibri" w:hAnsi="Calibri"/>
                  <w:color w:val="000000"/>
                  <w:sz w:val="22"/>
                  <w:szCs w:val="22"/>
                  <w:highlight w:val="lightGray"/>
                  <w:rPrChange w:id="10204" w:author="Perrine, Martin L. (GSFC-5670)" w:date="2016-09-14T15:08:00Z">
                    <w:rPr>
                      <w:rFonts w:ascii="Calibri" w:hAnsi="Calibri"/>
                      <w:color w:val="000000"/>
                      <w:sz w:val="22"/>
                      <w:szCs w:val="22"/>
                    </w:rPr>
                  </w:rPrChange>
                </w:rPr>
                <w:t>ID</w:t>
              </w:r>
            </w:ins>
          </w:p>
        </w:tc>
        <w:tc>
          <w:tcPr>
            <w:tcW w:w="3221"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0D84E7E9" w14:textId="77777777" w:rsidR="003127AA" w:rsidRPr="003127AA" w:rsidRDefault="003127AA" w:rsidP="003127AA">
            <w:pPr>
              <w:jc w:val="left"/>
              <w:rPr>
                <w:ins w:id="10205" w:author="Perrine, Martin L. (GSFC-5670)" w:date="2016-09-14T15:07:00Z"/>
                <w:rFonts w:ascii="Calibri" w:hAnsi="Calibri"/>
                <w:color w:val="000000"/>
                <w:sz w:val="22"/>
                <w:szCs w:val="22"/>
                <w:highlight w:val="lightGray"/>
                <w:rPrChange w:id="10206" w:author="Perrine, Martin L. (GSFC-5670)" w:date="2016-09-14T15:08:00Z">
                  <w:rPr>
                    <w:ins w:id="10207" w:author="Perrine, Martin L. (GSFC-5670)" w:date="2016-09-14T15:07:00Z"/>
                    <w:rFonts w:ascii="Calibri" w:hAnsi="Calibri"/>
                    <w:color w:val="000000"/>
                    <w:sz w:val="22"/>
                    <w:szCs w:val="22"/>
                  </w:rPr>
                </w:rPrChange>
              </w:rPr>
            </w:pPr>
            <w:ins w:id="10208" w:author="Perrine, Martin L. (GSFC-5670)" w:date="2016-09-14T15:07:00Z">
              <w:r w:rsidRPr="003127AA">
                <w:rPr>
                  <w:rFonts w:ascii="Calibri" w:hAnsi="Calibri"/>
                  <w:color w:val="000000"/>
                  <w:sz w:val="22"/>
                  <w:szCs w:val="22"/>
                  <w:highlight w:val="lightGray"/>
                  <w:rPrChange w:id="10209" w:author="Perrine, Martin L. (GSFC-5670)" w:date="2016-09-14T15:08:00Z">
                    <w:rPr>
                      <w:rFonts w:ascii="Calibri" w:hAnsi="Calibri"/>
                      <w:color w:val="000000"/>
                      <w:sz w:val="22"/>
                      <w:szCs w:val="22"/>
                    </w:rPr>
                  </w:rPrChange>
                </w:rPr>
                <w:t>DSRR Requirement</w:t>
              </w:r>
            </w:ins>
          </w:p>
        </w:tc>
        <w:tc>
          <w:tcPr>
            <w:tcW w:w="1064"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3EC191F6" w14:textId="77777777" w:rsidR="003127AA" w:rsidRPr="003127AA" w:rsidRDefault="003127AA" w:rsidP="003127AA">
            <w:pPr>
              <w:jc w:val="left"/>
              <w:rPr>
                <w:ins w:id="10210" w:author="Perrine, Martin L. (GSFC-5670)" w:date="2016-09-14T15:07:00Z"/>
                <w:rFonts w:ascii="Calibri" w:hAnsi="Calibri"/>
                <w:color w:val="000000"/>
                <w:sz w:val="22"/>
                <w:szCs w:val="22"/>
                <w:highlight w:val="lightGray"/>
                <w:rPrChange w:id="10211" w:author="Perrine, Martin L. (GSFC-5670)" w:date="2016-09-14T15:08:00Z">
                  <w:rPr>
                    <w:ins w:id="10212" w:author="Perrine, Martin L. (GSFC-5670)" w:date="2016-09-14T15:07:00Z"/>
                    <w:rFonts w:ascii="Calibri" w:hAnsi="Calibri"/>
                    <w:color w:val="000000"/>
                    <w:sz w:val="22"/>
                    <w:szCs w:val="22"/>
                  </w:rPr>
                </w:rPrChange>
              </w:rPr>
            </w:pPr>
            <w:ins w:id="10213" w:author="Perrine, Martin L. (GSFC-5670)" w:date="2016-09-14T15:07:00Z">
              <w:r w:rsidRPr="003127AA">
                <w:rPr>
                  <w:rFonts w:ascii="Calibri" w:hAnsi="Calibri"/>
                  <w:color w:val="000000"/>
                  <w:sz w:val="22"/>
                  <w:szCs w:val="22"/>
                  <w:highlight w:val="lightGray"/>
                  <w:rPrChange w:id="10214" w:author="Perrine, Martin L. (GSFC-5670)" w:date="2016-09-14T15:08:00Z">
                    <w:rPr>
                      <w:rFonts w:ascii="Calibri" w:hAnsi="Calibri"/>
                      <w:color w:val="000000"/>
                      <w:sz w:val="22"/>
                      <w:szCs w:val="22"/>
                    </w:rPr>
                  </w:rPrChange>
                </w:rPr>
                <w:t xml:space="preserve"> Verification</w:t>
              </w:r>
            </w:ins>
          </w:p>
        </w:tc>
        <w:tc>
          <w:tcPr>
            <w:tcW w:w="554"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23096CAD" w14:textId="77777777" w:rsidR="003127AA" w:rsidRPr="003127AA" w:rsidRDefault="003127AA" w:rsidP="003127AA">
            <w:pPr>
              <w:jc w:val="right"/>
              <w:rPr>
                <w:ins w:id="10215" w:author="Perrine, Martin L. (GSFC-5670)" w:date="2016-09-14T15:07:00Z"/>
                <w:rFonts w:ascii="Calibri" w:hAnsi="Calibri"/>
                <w:color w:val="000000"/>
                <w:sz w:val="22"/>
                <w:szCs w:val="22"/>
                <w:highlight w:val="lightGray"/>
                <w:rPrChange w:id="10216" w:author="Perrine, Martin L. (GSFC-5670)" w:date="2016-09-14T15:08:00Z">
                  <w:rPr>
                    <w:ins w:id="10217" w:author="Perrine, Martin L. (GSFC-5670)" w:date="2016-09-14T15:07:00Z"/>
                    <w:rFonts w:ascii="Calibri" w:hAnsi="Calibri"/>
                    <w:color w:val="000000"/>
                    <w:sz w:val="22"/>
                    <w:szCs w:val="22"/>
                  </w:rPr>
                </w:rPrChange>
              </w:rPr>
            </w:pPr>
            <w:ins w:id="10218" w:author="Perrine, Martin L. (GSFC-5670)" w:date="2016-09-14T15:07:00Z">
              <w:r w:rsidRPr="003127AA">
                <w:rPr>
                  <w:rFonts w:ascii="Calibri" w:hAnsi="Calibri"/>
                  <w:color w:val="000000"/>
                  <w:sz w:val="22"/>
                  <w:szCs w:val="22"/>
                  <w:highlight w:val="lightGray"/>
                  <w:rPrChange w:id="10219" w:author="Perrine, Martin L. (GSFC-5670)" w:date="2016-09-14T15:08:00Z">
                    <w:rPr>
                      <w:rFonts w:ascii="Calibri" w:hAnsi="Calibri"/>
                      <w:color w:val="000000"/>
                      <w:sz w:val="22"/>
                      <w:szCs w:val="22"/>
                    </w:rPr>
                  </w:rPrChange>
                </w:rPr>
                <w:t>6.11</w:t>
              </w:r>
            </w:ins>
          </w:p>
        </w:tc>
        <w:tc>
          <w:tcPr>
            <w:tcW w:w="520"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3B9AE850" w14:textId="77777777" w:rsidR="003127AA" w:rsidRPr="003127AA" w:rsidRDefault="003127AA" w:rsidP="003127AA">
            <w:pPr>
              <w:jc w:val="right"/>
              <w:rPr>
                <w:ins w:id="10220" w:author="Perrine, Martin L. (GSFC-5670)" w:date="2016-09-14T15:07:00Z"/>
                <w:rFonts w:ascii="Calibri" w:hAnsi="Calibri"/>
                <w:color w:val="000000"/>
                <w:sz w:val="22"/>
                <w:szCs w:val="22"/>
                <w:highlight w:val="lightGray"/>
                <w:rPrChange w:id="10221" w:author="Perrine, Martin L. (GSFC-5670)" w:date="2016-09-14T15:08:00Z">
                  <w:rPr>
                    <w:ins w:id="10222" w:author="Perrine, Martin L. (GSFC-5670)" w:date="2016-09-14T15:07:00Z"/>
                    <w:rFonts w:ascii="Calibri" w:hAnsi="Calibri"/>
                    <w:color w:val="000000"/>
                    <w:sz w:val="22"/>
                    <w:szCs w:val="22"/>
                  </w:rPr>
                </w:rPrChange>
              </w:rPr>
            </w:pPr>
            <w:ins w:id="10223" w:author="Perrine, Martin L. (GSFC-5670)" w:date="2016-09-14T15:07:00Z">
              <w:r w:rsidRPr="003127AA">
                <w:rPr>
                  <w:rFonts w:ascii="Calibri" w:hAnsi="Calibri"/>
                  <w:color w:val="000000"/>
                  <w:sz w:val="22"/>
                  <w:szCs w:val="22"/>
                  <w:highlight w:val="lightGray"/>
                  <w:rPrChange w:id="10224" w:author="Perrine, Martin L. (GSFC-5670)" w:date="2016-09-14T15:08:00Z">
                    <w:rPr>
                      <w:rFonts w:ascii="Calibri" w:hAnsi="Calibri"/>
                      <w:color w:val="000000"/>
                      <w:sz w:val="22"/>
                      <w:szCs w:val="22"/>
                    </w:rPr>
                  </w:rPrChange>
                </w:rPr>
                <w:t>6.12</w:t>
              </w:r>
            </w:ins>
          </w:p>
        </w:tc>
        <w:tc>
          <w:tcPr>
            <w:tcW w:w="520"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40CF1922" w14:textId="77777777" w:rsidR="003127AA" w:rsidRPr="003127AA" w:rsidRDefault="003127AA" w:rsidP="003127AA">
            <w:pPr>
              <w:jc w:val="right"/>
              <w:rPr>
                <w:ins w:id="10225" w:author="Perrine, Martin L. (GSFC-5670)" w:date="2016-09-14T15:07:00Z"/>
                <w:rFonts w:ascii="Calibri" w:hAnsi="Calibri"/>
                <w:color w:val="000000"/>
                <w:sz w:val="22"/>
                <w:szCs w:val="22"/>
                <w:highlight w:val="lightGray"/>
                <w:rPrChange w:id="10226" w:author="Perrine, Martin L. (GSFC-5670)" w:date="2016-09-14T15:08:00Z">
                  <w:rPr>
                    <w:ins w:id="10227" w:author="Perrine, Martin L. (GSFC-5670)" w:date="2016-09-14T15:07:00Z"/>
                    <w:rFonts w:ascii="Calibri" w:hAnsi="Calibri"/>
                    <w:color w:val="000000"/>
                    <w:sz w:val="22"/>
                    <w:szCs w:val="22"/>
                  </w:rPr>
                </w:rPrChange>
              </w:rPr>
            </w:pPr>
            <w:ins w:id="10228" w:author="Perrine, Martin L. (GSFC-5670)" w:date="2016-09-14T15:07:00Z">
              <w:r w:rsidRPr="003127AA">
                <w:rPr>
                  <w:rFonts w:ascii="Calibri" w:hAnsi="Calibri"/>
                  <w:color w:val="000000"/>
                  <w:sz w:val="22"/>
                  <w:szCs w:val="22"/>
                  <w:highlight w:val="lightGray"/>
                  <w:rPrChange w:id="10229" w:author="Perrine, Martin L. (GSFC-5670)" w:date="2016-09-14T15:08:00Z">
                    <w:rPr>
                      <w:rFonts w:ascii="Calibri" w:hAnsi="Calibri"/>
                      <w:color w:val="000000"/>
                      <w:sz w:val="22"/>
                      <w:szCs w:val="22"/>
                    </w:rPr>
                  </w:rPrChange>
                </w:rPr>
                <w:t>6.13</w:t>
              </w:r>
            </w:ins>
          </w:p>
        </w:tc>
        <w:tc>
          <w:tcPr>
            <w:tcW w:w="520"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6403FF8C" w14:textId="77777777" w:rsidR="003127AA" w:rsidRPr="003127AA" w:rsidRDefault="003127AA" w:rsidP="003127AA">
            <w:pPr>
              <w:jc w:val="right"/>
              <w:rPr>
                <w:ins w:id="10230" w:author="Perrine, Martin L. (GSFC-5670)" w:date="2016-09-14T15:07:00Z"/>
                <w:rFonts w:ascii="Calibri" w:hAnsi="Calibri"/>
                <w:color w:val="000000"/>
                <w:sz w:val="22"/>
                <w:szCs w:val="22"/>
                <w:highlight w:val="lightGray"/>
                <w:rPrChange w:id="10231" w:author="Perrine, Martin L. (GSFC-5670)" w:date="2016-09-14T15:08:00Z">
                  <w:rPr>
                    <w:ins w:id="10232" w:author="Perrine, Martin L. (GSFC-5670)" w:date="2016-09-14T15:07:00Z"/>
                    <w:rFonts w:ascii="Calibri" w:hAnsi="Calibri"/>
                    <w:color w:val="000000"/>
                    <w:sz w:val="22"/>
                    <w:szCs w:val="22"/>
                  </w:rPr>
                </w:rPrChange>
              </w:rPr>
            </w:pPr>
            <w:ins w:id="10233" w:author="Perrine, Martin L. (GSFC-5670)" w:date="2016-09-14T15:07:00Z">
              <w:r w:rsidRPr="003127AA">
                <w:rPr>
                  <w:rFonts w:ascii="Calibri" w:hAnsi="Calibri"/>
                  <w:color w:val="000000"/>
                  <w:sz w:val="22"/>
                  <w:szCs w:val="22"/>
                  <w:highlight w:val="lightGray"/>
                  <w:rPrChange w:id="10234" w:author="Perrine, Martin L. (GSFC-5670)" w:date="2016-09-14T15:08:00Z">
                    <w:rPr>
                      <w:rFonts w:ascii="Calibri" w:hAnsi="Calibri"/>
                      <w:color w:val="000000"/>
                      <w:sz w:val="22"/>
                      <w:szCs w:val="22"/>
                    </w:rPr>
                  </w:rPrChange>
                </w:rPr>
                <w:t>6.14</w:t>
              </w:r>
            </w:ins>
          </w:p>
        </w:tc>
        <w:tc>
          <w:tcPr>
            <w:tcW w:w="520"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086F81AB" w14:textId="77777777" w:rsidR="003127AA" w:rsidRPr="003127AA" w:rsidRDefault="003127AA" w:rsidP="003127AA">
            <w:pPr>
              <w:jc w:val="right"/>
              <w:rPr>
                <w:ins w:id="10235" w:author="Perrine, Martin L. (GSFC-5670)" w:date="2016-09-14T15:07:00Z"/>
                <w:rFonts w:ascii="Calibri" w:hAnsi="Calibri"/>
                <w:color w:val="000000"/>
                <w:sz w:val="22"/>
                <w:szCs w:val="22"/>
                <w:highlight w:val="lightGray"/>
                <w:rPrChange w:id="10236" w:author="Perrine, Martin L. (GSFC-5670)" w:date="2016-09-14T15:08:00Z">
                  <w:rPr>
                    <w:ins w:id="10237" w:author="Perrine, Martin L. (GSFC-5670)" w:date="2016-09-14T15:07:00Z"/>
                    <w:rFonts w:ascii="Calibri" w:hAnsi="Calibri"/>
                    <w:color w:val="000000"/>
                    <w:sz w:val="22"/>
                    <w:szCs w:val="22"/>
                  </w:rPr>
                </w:rPrChange>
              </w:rPr>
            </w:pPr>
            <w:ins w:id="10238" w:author="Perrine, Martin L. (GSFC-5670)" w:date="2016-09-14T15:07:00Z">
              <w:r w:rsidRPr="003127AA">
                <w:rPr>
                  <w:rFonts w:ascii="Calibri" w:hAnsi="Calibri"/>
                  <w:color w:val="000000"/>
                  <w:sz w:val="22"/>
                  <w:szCs w:val="22"/>
                  <w:highlight w:val="lightGray"/>
                  <w:rPrChange w:id="10239" w:author="Perrine, Martin L. (GSFC-5670)" w:date="2016-09-14T15:08:00Z">
                    <w:rPr>
                      <w:rFonts w:ascii="Calibri" w:hAnsi="Calibri"/>
                      <w:color w:val="000000"/>
                      <w:sz w:val="22"/>
                      <w:szCs w:val="22"/>
                    </w:rPr>
                  </w:rPrChange>
                </w:rPr>
                <w:t>6.15</w:t>
              </w:r>
            </w:ins>
          </w:p>
        </w:tc>
        <w:tc>
          <w:tcPr>
            <w:tcW w:w="520"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38CE2E80" w14:textId="77777777" w:rsidR="003127AA" w:rsidRPr="003127AA" w:rsidRDefault="003127AA" w:rsidP="003127AA">
            <w:pPr>
              <w:jc w:val="right"/>
              <w:rPr>
                <w:ins w:id="10240" w:author="Perrine, Martin L. (GSFC-5670)" w:date="2016-09-14T15:07:00Z"/>
                <w:rFonts w:ascii="Calibri" w:hAnsi="Calibri"/>
                <w:color w:val="000000"/>
                <w:sz w:val="22"/>
                <w:szCs w:val="22"/>
                <w:highlight w:val="lightGray"/>
                <w:rPrChange w:id="10241" w:author="Perrine, Martin L. (GSFC-5670)" w:date="2016-09-14T15:08:00Z">
                  <w:rPr>
                    <w:ins w:id="10242" w:author="Perrine, Martin L. (GSFC-5670)" w:date="2016-09-14T15:07:00Z"/>
                    <w:rFonts w:ascii="Calibri" w:hAnsi="Calibri"/>
                    <w:color w:val="000000"/>
                    <w:sz w:val="22"/>
                    <w:szCs w:val="22"/>
                  </w:rPr>
                </w:rPrChange>
              </w:rPr>
            </w:pPr>
            <w:ins w:id="10243" w:author="Perrine, Martin L. (GSFC-5670)" w:date="2016-09-14T15:07:00Z">
              <w:r w:rsidRPr="003127AA">
                <w:rPr>
                  <w:rFonts w:ascii="Calibri" w:hAnsi="Calibri"/>
                  <w:color w:val="000000"/>
                  <w:sz w:val="22"/>
                  <w:szCs w:val="22"/>
                  <w:highlight w:val="lightGray"/>
                  <w:rPrChange w:id="10244" w:author="Perrine, Martin L. (GSFC-5670)" w:date="2016-09-14T15:08:00Z">
                    <w:rPr>
                      <w:rFonts w:ascii="Calibri" w:hAnsi="Calibri"/>
                      <w:color w:val="000000"/>
                      <w:sz w:val="22"/>
                      <w:szCs w:val="22"/>
                    </w:rPr>
                  </w:rPrChange>
                </w:rPr>
                <w:t>6.16</w:t>
              </w:r>
            </w:ins>
          </w:p>
        </w:tc>
        <w:tc>
          <w:tcPr>
            <w:tcW w:w="5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58DAB2E0" w14:textId="77777777" w:rsidR="003127AA" w:rsidRPr="003127AA" w:rsidRDefault="003127AA" w:rsidP="003127AA">
            <w:pPr>
              <w:jc w:val="right"/>
              <w:rPr>
                <w:ins w:id="10245" w:author="Perrine, Martin L. (GSFC-5670)" w:date="2016-09-14T15:07:00Z"/>
                <w:rFonts w:ascii="Calibri" w:hAnsi="Calibri"/>
                <w:color w:val="000000"/>
                <w:sz w:val="22"/>
                <w:szCs w:val="22"/>
                <w:highlight w:val="lightGray"/>
                <w:rPrChange w:id="10246" w:author="Perrine, Martin L. (GSFC-5670)" w:date="2016-09-14T15:08:00Z">
                  <w:rPr>
                    <w:ins w:id="10247" w:author="Perrine, Martin L. (GSFC-5670)" w:date="2016-09-14T15:07:00Z"/>
                    <w:rFonts w:ascii="Calibri" w:hAnsi="Calibri"/>
                    <w:color w:val="000000"/>
                    <w:sz w:val="22"/>
                    <w:szCs w:val="22"/>
                  </w:rPr>
                </w:rPrChange>
              </w:rPr>
            </w:pPr>
            <w:ins w:id="10248" w:author="Perrine, Martin L. (GSFC-5670)" w:date="2016-09-14T15:07:00Z">
              <w:r w:rsidRPr="003127AA">
                <w:rPr>
                  <w:rFonts w:ascii="Calibri" w:hAnsi="Calibri"/>
                  <w:color w:val="000000"/>
                  <w:sz w:val="22"/>
                  <w:szCs w:val="22"/>
                  <w:highlight w:val="lightGray"/>
                  <w:rPrChange w:id="10249" w:author="Perrine, Martin L. (GSFC-5670)" w:date="2016-09-14T15:08:00Z">
                    <w:rPr>
                      <w:rFonts w:ascii="Calibri" w:hAnsi="Calibri"/>
                      <w:color w:val="000000"/>
                      <w:sz w:val="22"/>
                      <w:szCs w:val="22"/>
                    </w:rPr>
                  </w:rPrChange>
                </w:rPr>
                <w:t>6.2</w:t>
              </w:r>
            </w:ins>
          </w:p>
        </w:tc>
      </w:tr>
      <w:tr w:rsidR="003127AA" w:rsidRPr="003127AA" w14:paraId="1D0D4654" w14:textId="77777777" w:rsidTr="003127AA">
        <w:trPr>
          <w:trHeight w:val="576"/>
          <w:ins w:id="10250"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65EDF0E9" w14:textId="77777777" w:rsidR="003127AA" w:rsidRPr="003127AA" w:rsidRDefault="003127AA" w:rsidP="003127AA">
            <w:pPr>
              <w:jc w:val="left"/>
              <w:rPr>
                <w:ins w:id="10251" w:author="Perrine, Martin L. (GSFC-5670)" w:date="2016-09-14T15:07:00Z"/>
                <w:rFonts w:ascii="Calibri" w:hAnsi="Calibri"/>
                <w:color w:val="000000"/>
                <w:sz w:val="22"/>
                <w:szCs w:val="22"/>
              </w:rPr>
            </w:pPr>
            <w:ins w:id="10252" w:author="Perrine, Martin L. (GSFC-5670)" w:date="2016-09-14T15:07:00Z">
              <w:r w:rsidRPr="003127AA">
                <w:rPr>
                  <w:rFonts w:ascii="Calibri" w:hAnsi="Calibri"/>
                  <w:color w:val="000000"/>
                  <w:sz w:val="22"/>
                  <w:szCs w:val="22"/>
                </w:rPr>
                <w:t>NENG-OPS-001</w:t>
              </w:r>
            </w:ins>
          </w:p>
        </w:tc>
        <w:tc>
          <w:tcPr>
            <w:tcW w:w="3221" w:type="dxa"/>
            <w:tcBorders>
              <w:top w:val="nil"/>
              <w:left w:val="nil"/>
              <w:bottom w:val="single" w:sz="4" w:space="0" w:color="auto"/>
              <w:right w:val="single" w:sz="4" w:space="0" w:color="auto"/>
            </w:tcBorders>
            <w:shd w:val="clear" w:color="auto" w:fill="auto"/>
            <w:vAlign w:val="bottom"/>
            <w:hideMark/>
          </w:tcPr>
          <w:p w14:paraId="743FFC46" w14:textId="77777777" w:rsidR="003127AA" w:rsidRPr="003127AA" w:rsidRDefault="003127AA" w:rsidP="003127AA">
            <w:pPr>
              <w:jc w:val="left"/>
              <w:rPr>
                <w:ins w:id="10253" w:author="Perrine, Martin L. (GSFC-5670)" w:date="2016-09-14T15:07:00Z"/>
                <w:rFonts w:ascii="Calibri" w:hAnsi="Calibri"/>
                <w:color w:val="000000"/>
                <w:sz w:val="22"/>
                <w:szCs w:val="22"/>
              </w:rPr>
            </w:pPr>
            <w:ins w:id="10254" w:author="Perrine, Martin L. (GSFC-5670)" w:date="2016-09-14T15:07:00Z">
              <w:r w:rsidRPr="003127AA">
                <w:rPr>
                  <w:rFonts w:ascii="Calibri" w:hAnsi="Calibri"/>
                  <w:color w:val="000000"/>
                  <w:sz w:val="22"/>
                  <w:szCs w:val="22"/>
                </w:rPr>
                <w:t xml:space="preserve">  DAPHNE shall provide automated delivery of   user </w:t>
              </w:r>
              <w:proofErr w:type="gramStart"/>
              <w:r w:rsidRPr="003127AA">
                <w:rPr>
                  <w:rFonts w:ascii="Calibri" w:hAnsi="Calibri"/>
                  <w:color w:val="000000"/>
                  <w:sz w:val="22"/>
                  <w:szCs w:val="22"/>
                </w:rPr>
                <w:t>data  to</w:t>
              </w:r>
              <w:proofErr w:type="gramEnd"/>
              <w:r w:rsidRPr="003127AA">
                <w:rPr>
                  <w:rFonts w:ascii="Calibri" w:hAnsi="Calibri"/>
                  <w:color w:val="000000"/>
                  <w:sz w:val="22"/>
                  <w:szCs w:val="22"/>
                </w:rPr>
                <w:t xml:space="preserve"> authorized users.</w:t>
              </w:r>
            </w:ins>
          </w:p>
        </w:tc>
        <w:tc>
          <w:tcPr>
            <w:tcW w:w="1064" w:type="dxa"/>
            <w:tcBorders>
              <w:top w:val="nil"/>
              <w:left w:val="nil"/>
              <w:bottom w:val="single" w:sz="4" w:space="0" w:color="auto"/>
              <w:right w:val="single" w:sz="4" w:space="0" w:color="auto"/>
            </w:tcBorders>
            <w:shd w:val="clear" w:color="auto" w:fill="auto"/>
            <w:vAlign w:val="bottom"/>
            <w:hideMark/>
          </w:tcPr>
          <w:p w14:paraId="55BDFD45" w14:textId="77777777" w:rsidR="003127AA" w:rsidRPr="003127AA" w:rsidRDefault="003127AA" w:rsidP="003127AA">
            <w:pPr>
              <w:jc w:val="left"/>
              <w:rPr>
                <w:ins w:id="10255" w:author="Perrine, Martin L. (GSFC-5670)" w:date="2016-09-14T15:07:00Z"/>
                <w:rFonts w:ascii="Calibri" w:hAnsi="Calibri"/>
                <w:color w:val="000000"/>
                <w:sz w:val="22"/>
                <w:szCs w:val="22"/>
              </w:rPr>
            </w:pPr>
            <w:ins w:id="10256"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74AA1302" w14:textId="77777777" w:rsidR="003127AA" w:rsidRPr="003127AA" w:rsidRDefault="003127AA" w:rsidP="003127AA">
            <w:pPr>
              <w:jc w:val="left"/>
              <w:rPr>
                <w:ins w:id="10257" w:author="Perrine, Martin L. (GSFC-5670)" w:date="2016-09-14T15:07:00Z"/>
                <w:rFonts w:ascii="Calibri" w:hAnsi="Calibri"/>
                <w:color w:val="000000"/>
                <w:sz w:val="22"/>
                <w:szCs w:val="22"/>
              </w:rPr>
            </w:pPr>
            <w:ins w:id="10258"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3BA836DA" w14:textId="77777777" w:rsidR="003127AA" w:rsidRPr="003127AA" w:rsidRDefault="003127AA" w:rsidP="003127AA">
            <w:pPr>
              <w:jc w:val="left"/>
              <w:rPr>
                <w:ins w:id="10259" w:author="Perrine, Martin L. (GSFC-5670)" w:date="2016-09-14T15:07:00Z"/>
                <w:rFonts w:ascii="Calibri" w:hAnsi="Calibri"/>
                <w:color w:val="000000"/>
                <w:sz w:val="22"/>
                <w:szCs w:val="22"/>
              </w:rPr>
            </w:pPr>
            <w:ins w:id="1026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F4D1E3D" w14:textId="77777777" w:rsidR="003127AA" w:rsidRPr="003127AA" w:rsidRDefault="003127AA" w:rsidP="003127AA">
            <w:pPr>
              <w:jc w:val="left"/>
              <w:rPr>
                <w:ins w:id="10261" w:author="Perrine, Martin L. (GSFC-5670)" w:date="2016-09-14T15:07:00Z"/>
                <w:rFonts w:ascii="Calibri" w:hAnsi="Calibri"/>
                <w:color w:val="000000"/>
                <w:sz w:val="22"/>
                <w:szCs w:val="22"/>
              </w:rPr>
            </w:pPr>
            <w:ins w:id="1026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C8DEA39" w14:textId="77777777" w:rsidR="003127AA" w:rsidRPr="003127AA" w:rsidRDefault="003127AA" w:rsidP="003127AA">
            <w:pPr>
              <w:jc w:val="left"/>
              <w:rPr>
                <w:ins w:id="10263" w:author="Perrine, Martin L. (GSFC-5670)" w:date="2016-09-14T15:07:00Z"/>
                <w:rFonts w:ascii="Calibri" w:hAnsi="Calibri"/>
                <w:color w:val="000000"/>
                <w:sz w:val="22"/>
                <w:szCs w:val="22"/>
              </w:rPr>
            </w:pPr>
            <w:ins w:id="1026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B5F3AF0" w14:textId="77777777" w:rsidR="003127AA" w:rsidRPr="003127AA" w:rsidRDefault="003127AA" w:rsidP="003127AA">
            <w:pPr>
              <w:jc w:val="left"/>
              <w:rPr>
                <w:ins w:id="10265" w:author="Perrine, Martin L. (GSFC-5670)" w:date="2016-09-14T15:07:00Z"/>
                <w:rFonts w:ascii="Calibri" w:hAnsi="Calibri"/>
                <w:color w:val="000000"/>
                <w:sz w:val="22"/>
                <w:szCs w:val="22"/>
              </w:rPr>
            </w:pPr>
            <w:ins w:id="1026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F64E5CC" w14:textId="77777777" w:rsidR="003127AA" w:rsidRPr="003127AA" w:rsidRDefault="003127AA" w:rsidP="003127AA">
            <w:pPr>
              <w:jc w:val="left"/>
              <w:rPr>
                <w:ins w:id="10267" w:author="Perrine, Martin L. (GSFC-5670)" w:date="2016-09-14T15:07:00Z"/>
                <w:rFonts w:ascii="Calibri" w:hAnsi="Calibri"/>
                <w:color w:val="000000"/>
                <w:sz w:val="22"/>
                <w:szCs w:val="22"/>
              </w:rPr>
            </w:pPr>
            <w:ins w:id="10268"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6CD0B06D" w14:textId="77777777" w:rsidR="003127AA" w:rsidRPr="003127AA" w:rsidRDefault="003127AA" w:rsidP="003127AA">
            <w:pPr>
              <w:jc w:val="left"/>
              <w:rPr>
                <w:ins w:id="10269" w:author="Perrine, Martin L. (GSFC-5670)" w:date="2016-09-14T15:07:00Z"/>
                <w:rFonts w:ascii="Calibri" w:hAnsi="Calibri"/>
                <w:color w:val="000000"/>
                <w:sz w:val="22"/>
                <w:szCs w:val="22"/>
              </w:rPr>
            </w:pPr>
            <w:ins w:id="10270" w:author="Perrine, Martin L. (GSFC-5670)" w:date="2016-09-14T15:07:00Z">
              <w:r w:rsidRPr="003127AA">
                <w:rPr>
                  <w:rFonts w:ascii="Calibri" w:hAnsi="Calibri"/>
                  <w:color w:val="000000"/>
                  <w:sz w:val="22"/>
                  <w:szCs w:val="22"/>
                </w:rPr>
                <w:t> </w:t>
              </w:r>
            </w:ins>
          </w:p>
        </w:tc>
      </w:tr>
      <w:tr w:rsidR="003127AA" w:rsidRPr="003127AA" w14:paraId="6936FC36" w14:textId="77777777" w:rsidTr="003127AA">
        <w:trPr>
          <w:trHeight w:val="576"/>
          <w:ins w:id="10271"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214FBA64" w14:textId="77777777" w:rsidR="003127AA" w:rsidRPr="003127AA" w:rsidRDefault="003127AA" w:rsidP="003127AA">
            <w:pPr>
              <w:jc w:val="left"/>
              <w:rPr>
                <w:ins w:id="10272" w:author="Perrine, Martin L. (GSFC-5670)" w:date="2016-09-14T15:07:00Z"/>
                <w:rFonts w:ascii="Calibri" w:hAnsi="Calibri"/>
                <w:color w:val="000000"/>
                <w:sz w:val="22"/>
                <w:szCs w:val="22"/>
              </w:rPr>
            </w:pPr>
            <w:ins w:id="10273" w:author="Perrine, Martin L. (GSFC-5670)" w:date="2016-09-14T15:07:00Z">
              <w:r w:rsidRPr="003127AA">
                <w:rPr>
                  <w:rFonts w:ascii="Calibri" w:hAnsi="Calibri"/>
                  <w:color w:val="000000"/>
                  <w:sz w:val="22"/>
                  <w:szCs w:val="22"/>
                </w:rPr>
                <w:t xml:space="preserve">NENG-OPS-002 </w:t>
              </w:r>
            </w:ins>
          </w:p>
        </w:tc>
        <w:tc>
          <w:tcPr>
            <w:tcW w:w="3221" w:type="dxa"/>
            <w:tcBorders>
              <w:top w:val="nil"/>
              <w:left w:val="nil"/>
              <w:bottom w:val="single" w:sz="4" w:space="0" w:color="auto"/>
              <w:right w:val="single" w:sz="4" w:space="0" w:color="auto"/>
            </w:tcBorders>
            <w:shd w:val="clear" w:color="auto" w:fill="auto"/>
            <w:vAlign w:val="bottom"/>
            <w:hideMark/>
          </w:tcPr>
          <w:p w14:paraId="0AAE58CF" w14:textId="77777777" w:rsidR="003127AA" w:rsidRPr="003127AA" w:rsidRDefault="003127AA" w:rsidP="003127AA">
            <w:pPr>
              <w:jc w:val="left"/>
              <w:rPr>
                <w:ins w:id="10274" w:author="Perrine, Martin L. (GSFC-5670)" w:date="2016-09-14T15:07:00Z"/>
                <w:rFonts w:ascii="Calibri" w:hAnsi="Calibri"/>
                <w:color w:val="000000"/>
                <w:sz w:val="22"/>
                <w:szCs w:val="22"/>
              </w:rPr>
            </w:pPr>
            <w:ins w:id="10275" w:author="Perrine, Martin L. (GSFC-5670)" w:date="2016-09-14T15:07:00Z">
              <w:r w:rsidRPr="003127AA">
                <w:rPr>
                  <w:rFonts w:ascii="Calibri" w:hAnsi="Calibri"/>
                  <w:color w:val="000000"/>
                  <w:sz w:val="22"/>
                  <w:szCs w:val="22"/>
                </w:rPr>
                <w:t xml:space="preserve">  DAPHNE shall attempt automated delivery once.</w:t>
              </w:r>
            </w:ins>
          </w:p>
        </w:tc>
        <w:tc>
          <w:tcPr>
            <w:tcW w:w="1064" w:type="dxa"/>
            <w:tcBorders>
              <w:top w:val="nil"/>
              <w:left w:val="nil"/>
              <w:bottom w:val="single" w:sz="4" w:space="0" w:color="auto"/>
              <w:right w:val="single" w:sz="4" w:space="0" w:color="auto"/>
            </w:tcBorders>
            <w:shd w:val="clear" w:color="auto" w:fill="auto"/>
            <w:vAlign w:val="bottom"/>
            <w:hideMark/>
          </w:tcPr>
          <w:p w14:paraId="5D91C5CE" w14:textId="77777777" w:rsidR="003127AA" w:rsidRPr="003127AA" w:rsidRDefault="003127AA" w:rsidP="003127AA">
            <w:pPr>
              <w:jc w:val="left"/>
              <w:rPr>
                <w:ins w:id="10276" w:author="Perrine, Martin L. (GSFC-5670)" w:date="2016-09-14T15:07:00Z"/>
                <w:rFonts w:ascii="Calibri" w:hAnsi="Calibri"/>
                <w:color w:val="000000"/>
                <w:sz w:val="22"/>
                <w:szCs w:val="22"/>
              </w:rPr>
            </w:pPr>
            <w:ins w:id="10277"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3C5E4A0D" w14:textId="77777777" w:rsidR="003127AA" w:rsidRPr="003127AA" w:rsidRDefault="003127AA" w:rsidP="003127AA">
            <w:pPr>
              <w:jc w:val="left"/>
              <w:rPr>
                <w:ins w:id="10278" w:author="Perrine, Martin L. (GSFC-5670)" w:date="2016-09-14T15:07:00Z"/>
                <w:rFonts w:ascii="Calibri" w:hAnsi="Calibri"/>
                <w:color w:val="000000"/>
                <w:sz w:val="22"/>
                <w:szCs w:val="22"/>
              </w:rPr>
            </w:pPr>
            <w:ins w:id="10279"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084BA2E0" w14:textId="77777777" w:rsidR="003127AA" w:rsidRPr="003127AA" w:rsidRDefault="003127AA" w:rsidP="003127AA">
            <w:pPr>
              <w:jc w:val="left"/>
              <w:rPr>
                <w:ins w:id="10280" w:author="Perrine, Martin L. (GSFC-5670)" w:date="2016-09-14T15:07:00Z"/>
                <w:rFonts w:ascii="Calibri" w:hAnsi="Calibri"/>
                <w:color w:val="000000"/>
                <w:sz w:val="22"/>
                <w:szCs w:val="22"/>
              </w:rPr>
            </w:pPr>
            <w:ins w:id="1028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8B43028" w14:textId="77777777" w:rsidR="003127AA" w:rsidRPr="003127AA" w:rsidRDefault="003127AA" w:rsidP="003127AA">
            <w:pPr>
              <w:jc w:val="left"/>
              <w:rPr>
                <w:ins w:id="10282" w:author="Perrine, Martin L. (GSFC-5670)" w:date="2016-09-14T15:07:00Z"/>
                <w:rFonts w:ascii="Calibri" w:hAnsi="Calibri"/>
                <w:color w:val="000000"/>
                <w:sz w:val="22"/>
                <w:szCs w:val="22"/>
              </w:rPr>
            </w:pPr>
            <w:ins w:id="1028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3A864FF" w14:textId="77777777" w:rsidR="003127AA" w:rsidRPr="003127AA" w:rsidRDefault="003127AA" w:rsidP="003127AA">
            <w:pPr>
              <w:jc w:val="left"/>
              <w:rPr>
                <w:ins w:id="10284" w:author="Perrine, Martin L. (GSFC-5670)" w:date="2016-09-14T15:07:00Z"/>
                <w:rFonts w:ascii="Calibri" w:hAnsi="Calibri"/>
                <w:color w:val="000000"/>
                <w:sz w:val="22"/>
                <w:szCs w:val="22"/>
              </w:rPr>
            </w:pPr>
            <w:ins w:id="1028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E3744C8" w14:textId="77777777" w:rsidR="003127AA" w:rsidRPr="003127AA" w:rsidRDefault="003127AA" w:rsidP="003127AA">
            <w:pPr>
              <w:jc w:val="left"/>
              <w:rPr>
                <w:ins w:id="10286" w:author="Perrine, Martin L. (GSFC-5670)" w:date="2016-09-14T15:07:00Z"/>
                <w:rFonts w:ascii="Calibri" w:hAnsi="Calibri"/>
                <w:color w:val="000000"/>
                <w:sz w:val="22"/>
                <w:szCs w:val="22"/>
              </w:rPr>
            </w:pPr>
            <w:ins w:id="1028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95684B2" w14:textId="77777777" w:rsidR="003127AA" w:rsidRPr="003127AA" w:rsidRDefault="003127AA" w:rsidP="003127AA">
            <w:pPr>
              <w:jc w:val="left"/>
              <w:rPr>
                <w:ins w:id="10288" w:author="Perrine, Martin L. (GSFC-5670)" w:date="2016-09-14T15:07:00Z"/>
                <w:rFonts w:ascii="Calibri" w:hAnsi="Calibri"/>
                <w:color w:val="000000"/>
                <w:sz w:val="22"/>
                <w:szCs w:val="22"/>
              </w:rPr>
            </w:pPr>
            <w:ins w:id="10289"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372D8AEA" w14:textId="77777777" w:rsidR="003127AA" w:rsidRPr="003127AA" w:rsidRDefault="003127AA" w:rsidP="003127AA">
            <w:pPr>
              <w:jc w:val="left"/>
              <w:rPr>
                <w:ins w:id="10290" w:author="Perrine, Martin L. (GSFC-5670)" w:date="2016-09-14T15:07:00Z"/>
                <w:rFonts w:ascii="Calibri" w:hAnsi="Calibri"/>
                <w:color w:val="000000"/>
                <w:sz w:val="22"/>
                <w:szCs w:val="22"/>
              </w:rPr>
            </w:pPr>
            <w:ins w:id="10291" w:author="Perrine, Martin L. (GSFC-5670)" w:date="2016-09-14T15:07:00Z">
              <w:r w:rsidRPr="003127AA">
                <w:rPr>
                  <w:rFonts w:ascii="Calibri" w:hAnsi="Calibri"/>
                  <w:color w:val="000000"/>
                  <w:sz w:val="22"/>
                  <w:szCs w:val="22"/>
                </w:rPr>
                <w:t> </w:t>
              </w:r>
            </w:ins>
          </w:p>
        </w:tc>
      </w:tr>
      <w:tr w:rsidR="003127AA" w:rsidRPr="003127AA" w14:paraId="4EB3FAF3" w14:textId="77777777" w:rsidTr="003127AA">
        <w:trPr>
          <w:trHeight w:val="576"/>
          <w:ins w:id="10292"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7D768F36" w14:textId="77777777" w:rsidR="003127AA" w:rsidRPr="003127AA" w:rsidRDefault="003127AA" w:rsidP="003127AA">
            <w:pPr>
              <w:jc w:val="left"/>
              <w:rPr>
                <w:ins w:id="10293" w:author="Perrine, Martin L. (GSFC-5670)" w:date="2016-09-14T15:07:00Z"/>
                <w:rFonts w:ascii="Calibri" w:hAnsi="Calibri"/>
                <w:color w:val="000000"/>
                <w:sz w:val="22"/>
                <w:szCs w:val="22"/>
              </w:rPr>
            </w:pPr>
            <w:ins w:id="10294" w:author="Perrine, Martin L. (GSFC-5670)" w:date="2016-09-14T15:07:00Z">
              <w:r w:rsidRPr="003127AA">
                <w:rPr>
                  <w:rFonts w:ascii="Calibri" w:hAnsi="Calibri"/>
                  <w:color w:val="000000"/>
                  <w:sz w:val="22"/>
                  <w:szCs w:val="22"/>
                </w:rPr>
                <w:t xml:space="preserve">NENG-OPS-004 </w:t>
              </w:r>
            </w:ins>
          </w:p>
        </w:tc>
        <w:tc>
          <w:tcPr>
            <w:tcW w:w="3221" w:type="dxa"/>
            <w:tcBorders>
              <w:top w:val="nil"/>
              <w:left w:val="nil"/>
              <w:bottom w:val="single" w:sz="4" w:space="0" w:color="auto"/>
              <w:right w:val="single" w:sz="4" w:space="0" w:color="auto"/>
            </w:tcBorders>
            <w:shd w:val="clear" w:color="auto" w:fill="auto"/>
            <w:vAlign w:val="bottom"/>
            <w:hideMark/>
          </w:tcPr>
          <w:p w14:paraId="48610486" w14:textId="77777777" w:rsidR="003127AA" w:rsidRPr="003127AA" w:rsidRDefault="003127AA" w:rsidP="003127AA">
            <w:pPr>
              <w:jc w:val="left"/>
              <w:rPr>
                <w:ins w:id="10295" w:author="Perrine, Martin L. (GSFC-5670)" w:date="2016-09-14T15:07:00Z"/>
                <w:rFonts w:ascii="Calibri" w:hAnsi="Calibri"/>
                <w:color w:val="000000"/>
                <w:sz w:val="22"/>
                <w:szCs w:val="22"/>
              </w:rPr>
            </w:pPr>
            <w:ins w:id="10296" w:author="Perrine, Martin L. (GSFC-5670)" w:date="2016-09-14T15:07:00Z">
              <w:r w:rsidRPr="003127AA">
                <w:rPr>
                  <w:rFonts w:ascii="Calibri" w:hAnsi="Calibri"/>
                  <w:color w:val="000000"/>
                  <w:sz w:val="22"/>
                  <w:szCs w:val="22"/>
                </w:rPr>
                <w:t xml:space="preserve">  DAPHNE shall operate unattended. </w:t>
              </w:r>
            </w:ins>
          </w:p>
        </w:tc>
        <w:tc>
          <w:tcPr>
            <w:tcW w:w="1064" w:type="dxa"/>
            <w:tcBorders>
              <w:top w:val="nil"/>
              <w:left w:val="nil"/>
              <w:bottom w:val="single" w:sz="4" w:space="0" w:color="auto"/>
              <w:right w:val="single" w:sz="4" w:space="0" w:color="auto"/>
            </w:tcBorders>
            <w:shd w:val="clear" w:color="auto" w:fill="auto"/>
            <w:vAlign w:val="bottom"/>
            <w:hideMark/>
          </w:tcPr>
          <w:p w14:paraId="4CF776E6" w14:textId="77777777" w:rsidR="003127AA" w:rsidRPr="003127AA" w:rsidRDefault="003127AA" w:rsidP="003127AA">
            <w:pPr>
              <w:jc w:val="left"/>
              <w:rPr>
                <w:ins w:id="10297" w:author="Perrine, Martin L. (GSFC-5670)" w:date="2016-09-14T15:07:00Z"/>
                <w:rFonts w:ascii="Calibri" w:hAnsi="Calibri"/>
                <w:color w:val="000000"/>
                <w:sz w:val="22"/>
                <w:szCs w:val="22"/>
              </w:rPr>
            </w:pPr>
            <w:ins w:id="10298"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4C9936D0" w14:textId="77777777" w:rsidR="003127AA" w:rsidRPr="003127AA" w:rsidRDefault="003127AA" w:rsidP="003127AA">
            <w:pPr>
              <w:jc w:val="left"/>
              <w:rPr>
                <w:ins w:id="10299" w:author="Perrine, Martin L. (GSFC-5670)" w:date="2016-09-14T15:07:00Z"/>
                <w:rFonts w:ascii="Calibri" w:hAnsi="Calibri"/>
                <w:color w:val="000000"/>
                <w:sz w:val="22"/>
                <w:szCs w:val="22"/>
              </w:rPr>
            </w:pPr>
            <w:ins w:id="10300"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2CD89A90" w14:textId="77777777" w:rsidR="003127AA" w:rsidRPr="003127AA" w:rsidRDefault="003127AA" w:rsidP="003127AA">
            <w:pPr>
              <w:jc w:val="left"/>
              <w:rPr>
                <w:ins w:id="10301" w:author="Perrine, Martin L. (GSFC-5670)" w:date="2016-09-14T15:07:00Z"/>
                <w:rFonts w:ascii="Calibri" w:hAnsi="Calibri"/>
                <w:color w:val="000000"/>
                <w:sz w:val="22"/>
                <w:szCs w:val="22"/>
              </w:rPr>
            </w:pPr>
            <w:ins w:id="1030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CAE475B" w14:textId="77777777" w:rsidR="003127AA" w:rsidRPr="003127AA" w:rsidRDefault="003127AA" w:rsidP="003127AA">
            <w:pPr>
              <w:jc w:val="left"/>
              <w:rPr>
                <w:ins w:id="10303" w:author="Perrine, Martin L. (GSFC-5670)" w:date="2016-09-14T15:07:00Z"/>
                <w:rFonts w:ascii="Calibri" w:hAnsi="Calibri"/>
                <w:color w:val="000000"/>
                <w:sz w:val="22"/>
                <w:szCs w:val="22"/>
              </w:rPr>
            </w:pPr>
            <w:ins w:id="1030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4F414A6" w14:textId="77777777" w:rsidR="003127AA" w:rsidRPr="003127AA" w:rsidRDefault="003127AA" w:rsidP="003127AA">
            <w:pPr>
              <w:jc w:val="left"/>
              <w:rPr>
                <w:ins w:id="10305" w:author="Perrine, Martin L. (GSFC-5670)" w:date="2016-09-14T15:07:00Z"/>
                <w:rFonts w:ascii="Calibri" w:hAnsi="Calibri"/>
                <w:color w:val="000000"/>
                <w:sz w:val="22"/>
                <w:szCs w:val="22"/>
              </w:rPr>
            </w:pPr>
            <w:ins w:id="1030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2C8ECAF" w14:textId="77777777" w:rsidR="003127AA" w:rsidRPr="003127AA" w:rsidRDefault="003127AA" w:rsidP="003127AA">
            <w:pPr>
              <w:jc w:val="left"/>
              <w:rPr>
                <w:ins w:id="10307" w:author="Perrine, Martin L. (GSFC-5670)" w:date="2016-09-14T15:07:00Z"/>
                <w:rFonts w:ascii="Calibri" w:hAnsi="Calibri"/>
                <w:color w:val="000000"/>
                <w:sz w:val="22"/>
                <w:szCs w:val="22"/>
              </w:rPr>
            </w:pPr>
            <w:ins w:id="1030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12CE140" w14:textId="77777777" w:rsidR="003127AA" w:rsidRPr="003127AA" w:rsidRDefault="003127AA" w:rsidP="003127AA">
            <w:pPr>
              <w:jc w:val="left"/>
              <w:rPr>
                <w:ins w:id="10309" w:author="Perrine, Martin L. (GSFC-5670)" w:date="2016-09-14T15:07:00Z"/>
                <w:rFonts w:ascii="Calibri" w:hAnsi="Calibri"/>
                <w:color w:val="000000"/>
                <w:sz w:val="22"/>
                <w:szCs w:val="22"/>
              </w:rPr>
            </w:pPr>
            <w:ins w:id="10310"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51CA0879" w14:textId="77777777" w:rsidR="003127AA" w:rsidRPr="003127AA" w:rsidRDefault="003127AA" w:rsidP="003127AA">
            <w:pPr>
              <w:jc w:val="left"/>
              <w:rPr>
                <w:ins w:id="10311" w:author="Perrine, Martin L. (GSFC-5670)" w:date="2016-09-14T15:07:00Z"/>
                <w:rFonts w:ascii="Calibri" w:hAnsi="Calibri"/>
                <w:color w:val="000000"/>
                <w:sz w:val="22"/>
                <w:szCs w:val="22"/>
              </w:rPr>
            </w:pPr>
            <w:ins w:id="10312" w:author="Perrine, Martin L. (GSFC-5670)" w:date="2016-09-14T15:07:00Z">
              <w:r w:rsidRPr="003127AA">
                <w:rPr>
                  <w:rFonts w:ascii="Calibri" w:hAnsi="Calibri"/>
                  <w:color w:val="000000"/>
                  <w:sz w:val="22"/>
                  <w:szCs w:val="22"/>
                </w:rPr>
                <w:t> </w:t>
              </w:r>
            </w:ins>
          </w:p>
        </w:tc>
      </w:tr>
      <w:tr w:rsidR="003127AA" w:rsidRPr="003127AA" w14:paraId="11D0145A" w14:textId="77777777" w:rsidTr="003127AA">
        <w:trPr>
          <w:trHeight w:val="864"/>
          <w:ins w:id="10313"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69AF12D1" w14:textId="77777777" w:rsidR="003127AA" w:rsidRPr="003127AA" w:rsidRDefault="003127AA" w:rsidP="003127AA">
            <w:pPr>
              <w:jc w:val="left"/>
              <w:rPr>
                <w:ins w:id="10314" w:author="Perrine, Martin L. (GSFC-5670)" w:date="2016-09-14T15:07:00Z"/>
                <w:rFonts w:ascii="Calibri" w:hAnsi="Calibri"/>
                <w:color w:val="000000"/>
                <w:sz w:val="22"/>
                <w:szCs w:val="22"/>
              </w:rPr>
            </w:pPr>
            <w:ins w:id="10315" w:author="Perrine, Martin L. (GSFC-5670)" w:date="2016-09-14T15:07:00Z">
              <w:r w:rsidRPr="003127AA">
                <w:rPr>
                  <w:rFonts w:ascii="Calibri" w:hAnsi="Calibri"/>
                  <w:color w:val="000000"/>
                  <w:sz w:val="22"/>
                  <w:szCs w:val="22"/>
                </w:rPr>
                <w:t xml:space="preserve">NENG-OPS-005 </w:t>
              </w:r>
            </w:ins>
          </w:p>
        </w:tc>
        <w:tc>
          <w:tcPr>
            <w:tcW w:w="3221" w:type="dxa"/>
            <w:tcBorders>
              <w:top w:val="nil"/>
              <w:left w:val="nil"/>
              <w:bottom w:val="single" w:sz="4" w:space="0" w:color="auto"/>
              <w:right w:val="single" w:sz="4" w:space="0" w:color="auto"/>
            </w:tcBorders>
            <w:shd w:val="clear" w:color="auto" w:fill="auto"/>
            <w:vAlign w:val="bottom"/>
            <w:hideMark/>
          </w:tcPr>
          <w:p w14:paraId="7C71D442" w14:textId="77777777" w:rsidR="003127AA" w:rsidRPr="003127AA" w:rsidRDefault="003127AA" w:rsidP="003127AA">
            <w:pPr>
              <w:jc w:val="left"/>
              <w:rPr>
                <w:ins w:id="10316" w:author="Perrine, Martin L. (GSFC-5670)" w:date="2016-09-14T15:07:00Z"/>
                <w:rFonts w:ascii="Calibri" w:hAnsi="Calibri"/>
                <w:color w:val="000000"/>
                <w:sz w:val="22"/>
                <w:szCs w:val="22"/>
              </w:rPr>
            </w:pPr>
            <w:ins w:id="10317" w:author="Perrine, Martin L. (GSFC-5670)" w:date="2016-09-14T15:07:00Z">
              <w:r w:rsidRPr="003127AA">
                <w:rPr>
                  <w:rFonts w:ascii="Calibri" w:hAnsi="Calibri"/>
                  <w:color w:val="000000"/>
                  <w:sz w:val="22"/>
                  <w:szCs w:val="22"/>
                </w:rPr>
                <w:t xml:space="preserve">  DAPHNE shall report warning and erroneous conditions to the operator interface.</w:t>
              </w:r>
            </w:ins>
          </w:p>
        </w:tc>
        <w:tc>
          <w:tcPr>
            <w:tcW w:w="1064" w:type="dxa"/>
            <w:tcBorders>
              <w:top w:val="nil"/>
              <w:left w:val="nil"/>
              <w:bottom w:val="single" w:sz="4" w:space="0" w:color="auto"/>
              <w:right w:val="single" w:sz="4" w:space="0" w:color="auto"/>
            </w:tcBorders>
            <w:shd w:val="clear" w:color="auto" w:fill="auto"/>
            <w:vAlign w:val="bottom"/>
            <w:hideMark/>
          </w:tcPr>
          <w:p w14:paraId="35E8DD3E" w14:textId="77777777" w:rsidR="003127AA" w:rsidRPr="003127AA" w:rsidRDefault="003127AA" w:rsidP="003127AA">
            <w:pPr>
              <w:jc w:val="left"/>
              <w:rPr>
                <w:ins w:id="10318" w:author="Perrine, Martin L. (GSFC-5670)" w:date="2016-09-14T15:07:00Z"/>
                <w:rFonts w:ascii="Calibri" w:hAnsi="Calibri"/>
                <w:color w:val="000000"/>
                <w:sz w:val="22"/>
                <w:szCs w:val="22"/>
              </w:rPr>
            </w:pPr>
            <w:ins w:id="10319"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417C5157" w14:textId="77777777" w:rsidR="003127AA" w:rsidRPr="003127AA" w:rsidRDefault="003127AA" w:rsidP="003127AA">
            <w:pPr>
              <w:jc w:val="left"/>
              <w:rPr>
                <w:ins w:id="10320" w:author="Perrine, Martin L. (GSFC-5670)" w:date="2016-09-14T15:07:00Z"/>
                <w:rFonts w:ascii="Calibri" w:hAnsi="Calibri"/>
                <w:color w:val="000000"/>
                <w:sz w:val="22"/>
                <w:szCs w:val="22"/>
              </w:rPr>
            </w:pPr>
            <w:ins w:id="1032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9494AD3" w14:textId="77777777" w:rsidR="003127AA" w:rsidRPr="003127AA" w:rsidRDefault="003127AA" w:rsidP="003127AA">
            <w:pPr>
              <w:jc w:val="left"/>
              <w:rPr>
                <w:ins w:id="10322" w:author="Perrine, Martin L. (GSFC-5670)" w:date="2016-09-14T15:07:00Z"/>
                <w:rFonts w:ascii="Calibri" w:hAnsi="Calibri"/>
                <w:color w:val="000000"/>
                <w:sz w:val="22"/>
                <w:szCs w:val="22"/>
              </w:rPr>
            </w:pPr>
            <w:ins w:id="1032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BC860C8" w14:textId="77777777" w:rsidR="003127AA" w:rsidRPr="003127AA" w:rsidRDefault="003127AA" w:rsidP="003127AA">
            <w:pPr>
              <w:jc w:val="left"/>
              <w:rPr>
                <w:ins w:id="10324" w:author="Perrine, Martin L. (GSFC-5670)" w:date="2016-09-14T15:07:00Z"/>
                <w:rFonts w:ascii="Calibri" w:hAnsi="Calibri"/>
                <w:color w:val="000000"/>
                <w:sz w:val="22"/>
                <w:szCs w:val="22"/>
              </w:rPr>
            </w:pPr>
            <w:ins w:id="1032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135DA96" w14:textId="77777777" w:rsidR="003127AA" w:rsidRPr="003127AA" w:rsidRDefault="003127AA" w:rsidP="003127AA">
            <w:pPr>
              <w:jc w:val="left"/>
              <w:rPr>
                <w:ins w:id="10326" w:author="Perrine, Martin L. (GSFC-5670)" w:date="2016-09-14T15:07:00Z"/>
                <w:rFonts w:ascii="Calibri" w:hAnsi="Calibri"/>
                <w:color w:val="000000"/>
                <w:sz w:val="22"/>
                <w:szCs w:val="22"/>
              </w:rPr>
            </w:pPr>
            <w:ins w:id="1032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A0F5EC6" w14:textId="77777777" w:rsidR="003127AA" w:rsidRPr="003127AA" w:rsidRDefault="003127AA" w:rsidP="003127AA">
            <w:pPr>
              <w:jc w:val="left"/>
              <w:rPr>
                <w:ins w:id="10328" w:author="Perrine, Martin L. (GSFC-5670)" w:date="2016-09-14T15:07:00Z"/>
                <w:rFonts w:ascii="Calibri" w:hAnsi="Calibri"/>
                <w:color w:val="000000"/>
                <w:sz w:val="22"/>
                <w:szCs w:val="22"/>
              </w:rPr>
            </w:pPr>
            <w:ins w:id="1032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AB380D7" w14:textId="77777777" w:rsidR="003127AA" w:rsidRPr="003127AA" w:rsidRDefault="003127AA" w:rsidP="003127AA">
            <w:pPr>
              <w:jc w:val="left"/>
              <w:rPr>
                <w:ins w:id="10330" w:author="Perrine, Martin L. (GSFC-5670)" w:date="2016-09-14T15:07:00Z"/>
                <w:rFonts w:ascii="Calibri" w:hAnsi="Calibri"/>
                <w:color w:val="000000"/>
                <w:sz w:val="22"/>
                <w:szCs w:val="22"/>
              </w:rPr>
            </w:pPr>
            <w:ins w:id="10331"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23626BD8" w14:textId="77777777" w:rsidR="003127AA" w:rsidRPr="003127AA" w:rsidRDefault="003127AA" w:rsidP="003127AA">
            <w:pPr>
              <w:jc w:val="left"/>
              <w:rPr>
                <w:ins w:id="10332" w:author="Perrine, Martin L. (GSFC-5670)" w:date="2016-09-14T15:07:00Z"/>
                <w:rFonts w:ascii="Calibri" w:hAnsi="Calibri"/>
                <w:color w:val="000000"/>
                <w:sz w:val="22"/>
                <w:szCs w:val="22"/>
              </w:rPr>
            </w:pPr>
            <w:ins w:id="10333" w:author="Perrine, Martin L. (GSFC-5670)" w:date="2016-09-14T15:07:00Z">
              <w:r w:rsidRPr="003127AA">
                <w:rPr>
                  <w:rFonts w:ascii="Calibri" w:hAnsi="Calibri"/>
                  <w:color w:val="000000"/>
                  <w:sz w:val="22"/>
                  <w:szCs w:val="22"/>
                </w:rPr>
                <w:t> </w:t>
              </w:r>
            </w:ins>
          </w:p>
        </w:tc>
      </w:tr>
      <w:tr w:rsidR="003127AA" w:rsidRPr="003127AA" w14:paraId="29C0A5A3" w14:textId="77777777" w:rsidTr="003127AA">
        <w:trPr>
          <w:trHeight w:val="576"/>
          <w:ins w:id="10334"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76A9787A" w14:textId="77777777" w:rsidR="003127AA" w:rsidRPr="003127AA" w:rsidRDefault="003127AA" w:rsidP="003127AA">
            <w:pPr>
              <w:jc w:val="left"/>
              <w:rPr>
                <w:ins w:id="10335" w:author="Perrine, Martin L. (GSFC-5670)" w:date="2016-09-14T15:07:00Z"/>
                <w:rFonts w:ascii="Calibri" w:hAnsi="Calibri"/>
                <w:color w:val="000000"/>
                <w:sz w:val="22"/>
                <w:szCs w:val="22"/>
              </w:rPr>
            </w:pPr>
            <w:ins w:id="10336" w:author="Perrine, Martin L. (GSFC-5670)" w:date="2016-09-14T15:07:00Z">
              <w:r w:rsidRPr="003127AA">
                <w:rPr>
                  <w:rFonts w:ascii="Calibri" w:hAnsi="Calibri"/>
                  <w:color w:val="000000"/>
                  <w:sz w:val="22"/>
                  <w:szCs w:val="22"/>
                </w:rPr>
                <w:t xml:space="preserve">NENG-OPS-013 </w:t>
              </w:r>
            </w:ins>
          </w:p>
        </w:tc>
        <w:tc>
          <w:tcPr>
            <w:tcW w:w="3221" w:type="dxa"/>
            <w:tcBorders>
              <w:top w:val="nil"/>
              <w:left w:val="nil"/>
              <w:bottom w:val="single" w:sz="4" w:space="0" w:color="auto"/>
              <w:right w:val="single" w:sz="4" w:space="0" w:color="auto"/>
            </w:tcBorders>
            <w:shd w:val="clear" w:color="auto" w:fill="auto"/>
            <w:vAlign w:val="bottom"/>
            <w:hideMark/>
          </w:tcPr>
          <w:p w14:paraId="5E7FD638" w14:textId="77777777" w:rsidR="003127AA" w:rsidRPr="003127AA" w:rsidRDefault="003127AA" w:rsidP="003127AA">
            <w:pPr>
              <w:jc w:val="left"/>
              <w:rPr>
                <w:ins w:id="10337" w:author="Perrine, Martin L. (GSFC-5670)" w:date="2016-09-14T15:07:00Z"/>
                <w:rFonts w:ascii="Calibri" w:hAnsi="Calibri"/>
                <w:color w:val="000000"/>
                <w:sz w:val="22"/>
                <w:szCs w:val="22"/>
              </w:rPr>
            </w:pPr>
            <w:ins w:id="10338" w:author="Perrine, Martin L. (GSFC-5670)" w:date="2016-09-14T15:07:00Z">
              <w:r w:rsidRPr="003127AA">
                <w:rPr>
                  <w:rFonts w:ascii="Calibri" w:hAnsi="Calibri"/>
                  <w:color w:val="000000"/>
                  <w:sz w:val="22"/>
                  <w:szCs w:val="22"/>
                </w:rPr>
                <w:t xml:space="preserve"> DAPHNE shall provide system status.</w:t>
              </w:r>
            </w:ins>
          </w:p>
        </w:tc>
        <w:tc>
          <w:tcPr>
            <w:tcW w:w="1064" w:type="dxa"/>
            <w:tcBorders>
              <w:top w:val="nil"/>
              <w:left w:val="nil"/>
              <w:bottom w:val="single" w:sz="4" w:space="0" w:color="auto"/>
              <w:right w:val="single" w:sz="4" w:space="0" w:color="auto"/>
            </w:tcBorders>
            <w:shd w:val="clear" w:color="auto" w:fill="auto"/>
            <w:vAlign w:val="bottom"/>
            <w:hideMark/>
          </w:tcPr>
          <w:p w14:paraId="694A082B" w14:textId="77777777" w:rsidR="003127AA" w:rsidRPr="003127AA" w:rsidRDefault="003127AA" w:rsidP="003127AA">
            <w:pPr>
              <w:jc w:val="left"/>
              <w:rPr>
                <w:ins w:id="10339" w:author="Perrine, Martin L. (GSFC-5670)" w:date="2016-09-14T15:07:00Z"/>
                <w:rFonts w:ascii="Calibri" w:hAnsi="Calibri"/>
                <w:color w:val="000000"/>
                <w:sz w:val="22"/>
                <w:szCs w:val="22"/>
              </w:rPr>
            </w:pPr>
            <w:ins w:id="10340"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5828540E" w14:textId="77777777" w:rsidR="003127AA" w:rsidRPr="003127AA" w:rsidRDefault="003127AA" w:rsidP="003127AA">
            <w:pPr>
              <w:jc w:val="left"/>
              <w:rPr>
                <w:ins w:id="10341" w:author="Perrine, Martin L. (GSFC-5670)" w:date="2016-09-14T15:07:00Z"/>
                <w:rFonts w:ascii="Calibri" w:hAnsi="Calibri"/>
                <w:color w:val="000000"/>
                <w:sz w:val="22"/>
                <w:szCs w:val="22"/>
              </w:rPr>
            </w:pPr>
            <w:ins w:id="10342"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1E2D6F49" w14:textId="77777777" w:rsidR="003127AA" w:rsidRPr="003127AA" w:rsidRDefault="003127AA" w:rsidP="003127AA">
            <w:pPr>
              <w:jc w:val="left"/>
              <w:rPr>
                <w:ins w:id="10343" w:author="Perrine, Martin L. (GSFC-5670)" w:date="2016-09-14T15:07:00Z"/>
                <w:rFonts w:ascii="Calibri" w:hAnsi="Calibri"/>
                <w:color w:val="000000"/>
                <w:sz w:val="22"/>
                <w:szCs w:val="22"/>
              </w:rPr>
            </w:pPr>
            <w:ins w:id="1034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01300F6" w14:textId="77777777" w:rsidR="003127AA" w:rsidRPr="003127AA" w:rsidRDefault="003127AA" w:rsidP="003127AA">
            <w:pPr>
              <w:jc w:val="left"/>
              <w:rPr>
                <w:ins w:id="10345" w:author="Perrine, Martin L. (GSFC-5670)" w:date="2016-09-14T15:07:00Z"/>
                <w:rFonts w:ascii="Calibri" w:hAnsi="Calibri"/>
                <w:color w:val="000000"/>
                <w:sz w:val="22"/>
                <w:szCs w:val="22"/>
              </w:rPr>
            </w:pPr>
            <w:ins w:id="1034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418B51D" w14:textId="77777777" w:rsidR="003127AA" w:rsidRPr="003127AA" w:rsidRDefault="003127AA" w:rsidP="003127AA">
            <w:pPr>
              <w:jc w:val="left"/>
              <w:rPr>
                <w:ins w:id="10347" w:author="Perrine, Martin L. (GSFC-5670)" w:date="2016-09-14T15:07:00Z"/>
                <w:rFonts w:ascii="Calibri" w:hAnsi="Calibri"/>
                <w:color w:val="000000"/>
                <w:sz w:val="22"/>
                <w:szCs w:val="22"/>
              </w:rPr>
            </w:pPr>
            <w:ins w:id="1034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2E8C18C" w14:textId="77777777" w:rsidR="003127AA" w:rsidRPr="003127AA" w:rsidRDefault="003127AA" w:rsidP="003127AA">
            <w:pPr>
              <w:jc w:val="left"/>
              <w:rPr>
                <w:ins w:id="10349" w:author="Perrine, Martin L. (GSFC-5670)" w:date="2016-09-14T15:07:00Z"/>
                <w:rFonts w:ascii="Calibri" w:hAnsi="Calibri"/>
                <w:color w:val="000000"/>
                <w:sz w:val="22"/>
                <w:szCs w:val="22"/>
              </w:rPr>
            </w:pPr>
            <w:ins w:id="1035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655F18C" w14:textId="77777777" w:rsidR="003127AA" w:rsidRPr="003127AA" w:rsidRDefault="003127AA" w:rsidP="003127AA">
            <w:pPr>
              <w:jc w:val="left"/>
              <w:rPr>
                <w:ins w:id="10351" w:author="Perrine, Martin L. (GSFC-5670)" w:date="2016-09-14T15:07:00Z"/>
                <w:rFonts w:ascii="Calibri" w:hAnsi="Calibri"/>
                <w:color w:val="000000"/>
                <w:sz w:val="22"/>
                <w:szCs w:val="22"/>
              </w:rPr>
            </w:pPr>
            <w:ins w:id="10352"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5A2071F5" w14:textId="77777777" w:rsidR="003127AA" w:rsidRPr="003127AA" w:rsidRDefault="003127AA" w:rsidP="003127AA">
            <w:pPr>
              <w:jc w:val="left"/>
              <w:rPr>
                <w:ins w:id="10353" w:author="Perrine, Martin L. (GSFC-5670)" w:date="2016-09-14T15:07:00Z"/>
                <w:rFonts w:ascii="Calibri" w:hAnsi="Calibri"/>
                <w:color w:val="000000"/>
                <w:sz w:val="22"/>
                <w:szCs w:val="22"/>
              </w:rPr>
            </w:pPr>
            <w:ins w:id="10354" w:author="Perrine, Martin L. (GSFC-5670)" w:date="2016-09-14T15:07:00Z">
              <w:r w:rsidRPr="003127AA">
                <w:rPr>
                  <w:rFonts w:ascii="Calibri" w:hAnsi="Calibri"/>
                  <w:color w:val="000000"/>
                  <w:sz w:val="22"/>
                  <w:szCs w:val="22"/>
                </w:rPr>
                <w:t> </w:t>
              </w:r>
            </w:ins>
          </w:p>
        </w:tc>
      </w:tr>
      <w:tr w:rsidR="003127AA" w:rsidRPr="003127AA" w14:paraId="48E262D0" w14:textId="77777777" w:rsidTr="003127AA">
        <w:trPr>
          <w:trHeight w:val="1152"/>
          <w:ins w:id="10355"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5E9F2BB0" w14:textId="77777777" w:rsidR="003127AA" w:rsidRPr="003127AA" w:rsidRDefault="003127AA" w:rsidP="003127AA">
            <w:pPr>
              <w:jc w:val="left"/>
              <w:rPr>
                <w:ins w:id="10356" w:author="Perrine, Martin L. (GSFC-5670)" w:date="2016-09-14T15:07:00Z"/>
                <w:rFonts w:ascii="Calibri" w:hAnsi="Calibri"/>
                <w:color w:val="000000"/>
                <w:sz w:val="22"/>
                <w:szCs w:val="22"/>
              </w:rPr>
            </w:pPr>
            <w:ins w:id="10357" w:author="Perrine, Martin L. (GSFC-5670)" w:date="2016-09-14T15:07:00Z">
              <w:r w:rsidRPr="003127AA">
                <w:rPr>
                  <w:rFonts w:ascii="Calibri" w:hAnsi="Calibri"/>
                  <w:color w:val="000000"/>
                  <w:sz w:val="22"/>
                  <w:szCs w:val="22"/>
                </w:rPr>
                <w:t xml:space="preserve">NENG-OPS-013.1 </w:t>
              </w:r>
            </w:ins>
          </w:p>
        </w:tc>
        <w:tc>
          <w:tcPr>
            <w:tcW w:w="3221" w:type="dxa"/>
            <w:tcBorders>
              <w:top w:val="nil"/>
              <w:left w:val="nil"/>
              <w:bottom w:val="single" w:sz="4" w:space="0" w:color="auto"/>
              <w:right w:val="single" w:sz="4" w:space="0" w:color="auto"/>
            </w:tcBorders>
            <w:shd w:val="clear" w:color="auto" w:fill="auto"/>
            <w:vAlign w:val="bottom"/>
            <w:hideMark/>
          </w:tcPr>
          <w:p w14:paraId="1B5BF819" w14:textId="77777777" w:rsidR="003127AA" w:rsidRPr="003127AA" w:rsidRDefault="003127AA" w:rsidP="003127AA">
            <w:pPr>
              <w:jc w:val="left"/>
              <w:rPr>
                <w:ins w:id="10358" w:author="Perrine, Martin L. (GSFC-5670)" w:date="2016-09-14T15:07:00Z"/>
                <w:rFonts w:ascii="Calibri" w:hAnsi="Calibri"/>
                <w:color w:val="000000"/>
                <w:sz w:val="22"/>
                <w:szCs w:val="22"/>
              </w:rPr>
            </w:pPr>
            <w:ins w:id="10359" w:author="Perrine, Martin L. (GSFC-5670)" w:date="2016-09-14T15:07:00Z">
              <w:r w:rsidRPr="003127AA">
                <w:rPr>
                  <w:rFonts w:ascii="Calibri" w:hAnsi="Calibri"/>
                  <w:color w:val="000000"/>
                  <w:sz w:val="22"/>
                  <w:szCs w:val="22"/>
                </w:rPr>
                <w:t xml:space="preserve">  DAPHNE storage system shall report: the total storage </w:t>
              </w:r>
              <w:proofErr w:type="gramStart"/>
              <w:r w:rsidRPr="003127AA">
                <w:rPr>
                  <w:rFonts w:ascii="Calibri" w:hAnsi="Calibri"/>
                  <w:color w:val="000000"/>
                  <w:sz w:val="22"/>
                  <w:szCs w:val="22"/>
                </w:rPr>
                <w:t>available  secure</w:t>
              </w:r>
              <w:proofErr w:type="gramEnd"/>
              <w:r w:rsidRPr="003127AA">
                <w:rPr>
                  <w:rFonts w:ascii="Calibri" w:hAnsi="Calibri"/>
                  <w:color w:val="000000"/>
                  <w:sz w:val="22"/>
                  <w:szCs w:val="22"/>
                </w:rPr>
                <w:t>/open, total storage used  secure/open, disk health for secure/open,  and storage system health.</w:t>
              </w:r>
            </w:ins>
          </w:p>
        </w:tc>
        <w:tc>
          <w:tcPr>
            <w:tcW w:w="1064" w:type="dxa"/>
            <w:tcBorders>
              <w:top w:val="nil"/>
              <w:left w:val="nil"/>
              <w:bottom w:val="single" w:sz="4" w:space="0" w:color="auto"/>
              <w:right w:val="single" w:sz="4" w:space="0" w:color="auto"/>
            </w:tcBorders>
            <w:shd w:val="clear" w:color="auto" w:fill="auto"/>
            <w:vAlign w:val="bottom"/>
            <w:hideMark/>
          </w:tcPr>
          <w:p w14:paraId="3249A5E8" w14:textId="77777777" w:rsidR="003127AA" w:rsidRPr="003127AA" w:rsidRDefault="003127AA" w:rsidP="003127AA">
            <w:pPr>
              <w:jc w:val="left"/>
              <w:rPr>
                <w:ins w:id="10360" w:author="Perrine, Martin L. (GSFC-5670)" w:date="2016-09-14T15:07:00Z"/>
                <w:rFonts w:ascii="Calibri" w:hAnsi="Calibri"/>
                <w:color w:val="000000"/>
                <w:sz w:val="22"/>
                <w:szCs w:val="22"/>
              </w:rPr>
            </w:pPr>
            <w:ins w:id="10361"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4E6E926B" w14:textId="77777777" w:rsidR="003127AA" w:rsidRPr="003127AA" w:rsidRDefault="003127AA" w:rsidP="003127AA">
            <w:pPr>
              <w:jc w:val="left"/>
              <w:rPr>
                <w:ins w:id="10362" w:author="Perrine, Martin L. (GSFC-5670)" w:date="2016-09-14T15:07:00Z"/>
                <w:rFonts w:ascii="Calibri" w:hAnsi="Calibri"/>
                <w:color w:val="000000"/>
                <w:sz w:val="22"/>
                <w:szCs w:val="22"/>
              </w:rPr>
            </w:pPr>
            <w:ins w:id="10363"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02F3E43F" w14:textId="77777777" w:rsidR="003127AA" w:rsidRPr="003127AA" w:rsidRDefault="003127AA" w:rsidP="003127AA">
            <w:pPr>
              <w:jc w:val="left"/>
              <w:rPr>
                <w:ins w:id="10364" w:author="Perrine, Martin L. (GSFC-5670)" w:date="2016-09-14T15:07:00Z"/>
                <w:rFonts w:ascii="Calibri" w:hAnsi="Calibri"/>
                <w:color w:val="000000"/>
                <w:sz w:val="22"/>
                <w:szCs w:val="22"/>
              </w:rPr>
            </w:pPr>
            <w:ins w:id="1036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1880267" w14:textId="77777777" w:rsidR="003127AA" w:rsidRPr="003127AA" w:rsidRDefault="003127AA" w:rsidP="003127AA">
            <w:pPr>
              <w:jc w:val="left"/>
              <w:rPr>
                <w:ins w:id="10366" w:author="Perrine, Martin L. (GSFC-5670)" w:date="2016-09-14T15:07:00Z"/>
                <w:rFonts w:ascii="Calibri" w:hAnsi="Calibri"/>
                <w:color w:val="000000"/>
                <w:sz w:val="22"/>
                <w:szCs w:val="22"/>
              </w:rPr>
            </w:pPr>
            <w:ins w:id="1036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9D10821" w14:textId="77777777" w:rsidR="003127AA" w:rsidRPr="003127AA" w:rsidRDefault="003127AA" w:rsidP="003127AA">
            <w:pPr>
              <w:jc w:val="left"/>
              <w:rPr>
                <w:ins w:id="10368" w:author="Perrine, Martin L. (GSFC-5670)" w:date="2016-09-14T15:07:00Z"/>
                <w:rFonts w:ascii="Calibri" w:hAnsi="Calibri"/>
                <w:color w:val="000000"/>
                <w:sz w:val="22"/>
                <w:szCs w:val="22"/>
              </w:rPr>
            </w:pPr>
            <w:ins w:id="1036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331BB3F" w14:textId="77777777" w:rsidR="003127AA" w:rsidRPr="003127AA" w:rsidRDefault="003127AA" w:rsidP="003127AA">
            <w:pPr>
              <w:jc w:val="left"/>
              <w:rPr>
                <w:ins w:id="10370" w:author="Perrine, Martin L. (GSFC-5670)" w:date="2016-09-14T15:07:00Z"/>
                <w:rFonts w:ascii="Calibri" w:hAnsi="Calibri"/>
                <w:color w:val="000000"/>
                <w:sz w:val="22"/>
                <w:szCs w:val="22"/>
              </w:rPr>
            </w:pPr>
            <w:ins w:id="1037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5E930E2" w14:textId="77777777" w:rsidR="003127AA" w:rsidRPr="003127AA" w:rsidRDefault="003127AA" w:rsidP="003127AA">
            <w:pPr>
              <w:jc w:val="left"/>
              <w:rPr>
                <w:ins w:id="10372" w:author="Perrine, Martin L. (GSFC-5670)" w:date="2016-09-14T15:07:00Z"/>
                <w:rFonts w:ascii="Calibri" w:hAnsi="Calibri"/>
                <w:color w:val="000000"/>
                <w:sz w:val="22"/>
                <w:szCs w:val="22"/>
              </w:rPr>
            </w:pPr>
            <w:ins w:id="10373"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1E053581" w14:textId="77777777" w:rsidR="003127AA" w:rsidRPr="003127AA" w:rsidRDefault="003127AA" w:rsidP="003127AA">
            <w:pPr>
              <w:jc w:val="left"/>
              <w:rPr>
                <w:ins w:id="10374" w:author="Perrine, Martin L. (GSFC-5670)" w:date="2016-09-14T15:07:00Z"/>
                <w:rFonts w:ascii="Calibri" w:hAnsi="Calibri"/>
                <w:color w:val="000000"/>
                <w:sz w:val="22"/>
                <w:szCs w:val="22"/>
              </w:rPr>
            </w:pPr>
            <w:ins w:id="10375" w:author="Perrine, Martin L. (GSFC-5670)" w:date="2016-09-14T15:07:00Z">
              <w:r w:rsidRPr="003127AA">
                <w:rPr>
                  <w:rFonts w:ascii="Calibri" w:hAnsi="Calibri"/>
                  <w:color w:val="000000"/>
                  <w:sz w:val="22"/>
                  <w:szCs w:val="22"/>
                </w:rPr>
                <w:t> </w:t>
              </w:r>
            </w:ins>
          </w:p>
        </w:tc>
      </w:tr>
      <w:tr w:rsidR="003127AA" w:rsidRPr="003127AA" w14:paraId="720A10F7" w14:textId="77777777" w:rsidTr="003127AA">
        <w:trPr>
          <w:trHeight w:val="576"/>
          <w:ins w:id="10376"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2FF5B44F" w14:textId="77777777" w:rsidR="003127AA" w:rsidRPr="003127AA" w:rsidRDefault="003127AA" w:rsidP="003127AA">
            <w:pPr>
              <w:jc w:val="left"/>
              <w:rPr>
                <w:ins w:id="10377" w:author="Perrine, Martin L. (GSFC-5670)" w:date="2016-09-14T15:07:00Z"/>
                <w:rFonts w:ascii="Calibri" w:hAnsi="Calibri"/>
                <w:color w:val="000000"/>
                <w:sz w:val="22"/>
                <w:szCs w:val="22"/>
              </w:rPr>
            </w:pPr>
            <w:ins w:id="10378" w:author="Perrine, Martin L. (GSFC-5670)" w:date="2016-09-14T15:07:00Z">
              <w:r w:rsidRPr="003127AA">
                <w:rPr>
                  <w:rFonts w:ascii="Calibri" w:hAnsi="Calibri"/>
                  <w:color w:val="000000"/>
                  <w:sz w:val="22"/>
                  <w:szCs w:val="22"/>
                </w:rPr>
                <w:t xml:space="preserve">NENG-OPS-015 </w:t>
              </w:r>
            </w:ins>
          </w:p>
        </w:tc>
        <w:tc>
          <w:tcPr>
            <w:tcW w:w="3221" w:type="dxa"/>
            <w:tcBorders>
              <w:top w:val="nil"/>
              <w:left w:val="nil"/>
              <w:bottom w:val="single" w:sz="4" w:space="0" w:color="auto"/>
              <w:right w:val="single" w:sz="4" w:space="0" w:color="auto"/>
            </w:tcBorders>
            <w:shd w:val="clear" w:color="auto" w:fill="auto"/>
            <w:vAlign w:val="bottom"/>
            <w:hideMark/>
          </w:tcPr>
          <w:p w14:paraId="00130003" w14:textId="77777777" w:rsidR="003127AA" w:rsidRPr="003127AA" w:rsidRDefault="003127AA" w:rsidP="003127AA">
            <w:pPr>
              <w:jc w:val="left"/>
              <w:rPr>
                <w:ins w:id="10379" w:author="Perrine, Martin L. (GSFC-5670)" w:date="2016-09-14T15:07:00Z"/>
                <w:rFonts w:ascii="Calibri" w:hAnsi="Calibri"/>
                <w:color w:val="000000"/>
                <w:sz w:val="22"/>
                <w:szCs w:val="22"/>
              </w:rPr>
            </w:pPr>
            <w:proofErr w:type="gramStart"/>
            <w:ins w:id="10380" w:author="Perrine, Martin L. (GSFC-5670)" w:date="2016-09-14T15:07:00Z">
              <w:r w:rsidRPr="003127AA">
                <w:rPr>
                  <w:rFonts w:ascii="Calibri" w:hAnsi="Calibri"/>
                  <w:color w:val="000000"/>
                  <w:sz w:val="22"/>
                  <w:szCs w:val="22"/>
                </w:rPr>
                <w:t>DAPHNE  shall</w:t>
              </w:r>
              <w:proofErr w:type="gramEnd"/>
              <w:r w:rsidRPr="003127AA">
                <w:rPr>
                  <w:rFonts w:ascii="Calibri" w:hAnsi="Calibri"/>
                  <w:color w:val="000000"/>
                  <w:sz w:val="22"/>
                  <w:szCs w:val="22"/>
                </w:rPr>
                <w:t xml:space="preserve"> be remotely configurable via a TCP/IP.</w:t>
              </w:r>
            </w:ins>
          </w:p>
        </w:tc>
        <w:tc>
          <w:tcPr>
            <w:tcW w:w="1064" w:type="dxa"/>
            <w:tcBorders>
              <w:top w:val="nil"/>
              <w:left w:val="nil"/>
              <w:bottom w:val="single" w:sz="4" w:space="0" w:color="auto"/>
              <w:right w:val="single" w:sz="4" w:space="0" w:color="auto"/>
            </w:tcBorders>
            <w:shd w:val="clear" w:color="auto" w:fill="auto"/>
            <w:vAlign w:val="bottom"/>
            <w:hideMark/>
          </w:tcPr>
          <w:p w14:paraId="73F4273D" w14:textId="77777777" w:rsidR="003127AA" w:rsidRPr="003127AA" w:rsidRDefault="003127AA" w:rsidP="003127AA">
            <w:pPr>
              <w:jc w:val="left"/>
              <w:rPr>
                <w:ins w:id="10381" w:author="Perrine, Martin L. (GSFC-5670)" w:date="2016-09-14T15:07:00Z"/>
                <w:rFonts w:ascii="Calibri" w:hAnsi="Calibri"/>
                <w:color w:val="000000"/>
                <w:sz w:val="22"/>
                <w:szCs w:val="22"/>
              </w:rPr>
            </w:pPr>
            <w:ins w:id="10382"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7892392F" w14:textId="77777777" w:rsidR="003127AA" w:rsidRPr="003127AA" w:rsidRDefault="003127AA" w:rsidP="003127AA">
            <w:pPr>
              <w:jc w:val="left"/>
              <w:rPr>
                <w:ins w:id="10383" w:author="Perrine, Martin L. (GSFC-5670)" w:date="2016-09-14T15:07:00Z"/>
                <w:rFonts w:ascii="Calibri" w:hAnsi="Calibri"/>
                <w:color w:val="000000"/>
                <w:sz w:val="22"/>
                <w:szCs w:val="22"/>
              </w:rPr>
            </w:pPr>
            <w:ins w:id="10384"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1CA8A874" w14:textId="77777777" w:rsidR="003127AA" w:rsidRPr="003127AA" w:rsidRDefault="003127AA" w:rsidP="003127AA">
            <w:pPr>
              <w:jc w:val="left"/>
              <w:rPr>
                <w:ins w:id="10385" w:author="Perrine, Martin L. (GSFC-5670)" w:date="2016-09-14T15:07:00Z"/>
                <w:rFonts w:ascii="Calibri" w:hAnsi="Calibri"/>
                <w:color w:val="000000"/>
                <w:sz w:val="22"/>
                <w:szCs w:val="22"/>
              </w:rPr>
            </w:pPr>
            <w:ins w:id="1038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D531EAB" w14:textId="77777777" w:rsidR="003127AA" w:rsidRPr="003127AA" w:rsidRDefault="003127AA" w:rsidP="003127AA">
            <w:pPr>
              <w:jc w:val="left"/>
              <w:rPr>
                <w:ins w:id="10387" w:author="Perrine, Martin L. (GSFC-5670)" w:date="2016-09-14T15:07:00Z"/>
                <w:rFonts w:ascii="Calibri" w:hAnsi="Calibri"/>
                <w:color w:val="000000"/>
                <w:sz w:val="22"/>
                <w:szCs w:val="22"/>
              </w:rPr>
            </w:pPr>
            <w:ins w:id="1038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8CC4642" w14:textId="77777777" w:rsidR="003127AA" w:rsidRPr="003127AA" w:rsidRDefault="003127AA" w:rsidP="003127AA">
            <w:pPr>
              <w:jc w:val="left"/>
              <w:rPr>
                <w:ins w:id="10389" w:author="Perrine, Martin L. (GSFC-5670)" w:date="2016-09-14T15:07:00Z"/>
                <w:rFonts w:ascii="Calibri" w:hAnsi="Calibri"/>
                <w:color w:val="000000"/>
                <w:sz w:val="22"/>
                <w:szCs w:val="22"/>
              </w:rPr>
            </w:pPr>
            <w:ins w:id="1039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FB03E65" w14:textId="77777777" w:rsidR="003127AA" w:rsidRPr="003127AA" w:rsidRDefault="003127AA" w:rsidP="003127AA">
            <w:pPr>
              <w:jc w:val="left"/>
              <w:rPr>
                <w:ins w:id="10391" w:author="Perrine, Martin L. (GSFC-5670)" w:date="2016-09-14T15:07:00Z"/>
                <w:rFonts w:ascii="Calibri" w:hAnsi="Calibri"/>
                <w:color w:val="000000"/>
                <w:sz w:val="22"/>
                <w:szCs w:val="22"/>
              </w:rPr>
            </w:pPr>
            <w:ins w:id="1039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756A287" w14:textId="77777777" w:rsidR="003127AA" w:rsidRPr="003127AA" w:rsidRDefault="003127AA" w:rsidP="003127AA">
            <w:pPr>
              <w:jc w:val="left"/>
              <w:rPr>
                <w:ins w:id="10393" w:author="Perrine, Martin L. (GSFC-5670)" w:date="2016-09-14T15:07:00Z"/>
                <w:rFonts w:ascii="Calibri" w:hAnsi="Calibri"/>
                <w:color w:val="000000"/>
                <w:sz w:val="22"/>
                <w:szCs w:val="22"/>
              </w:rPr>
            </w:pPr>
            <w:ins w:id="10394"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21A5D5DC" w14:textId="77777777" w:rsidR="003127AA" w:rsidRPr="003127AA" w:rsidRDefault="003127AA" w:rsidP="003127AA">
            <w:pPr>
              <w:jc w:val="left"/>
              <w:rPr>
                <w:ins w:id="10395" w:author="Perrine, Martin L. (GSFC-5670)" w:date="2016-09-14T15:07:00Z"/>
                <w:rFonts w:ascii="Calibri" w:hAnsi="Calibri"/>
                <w:color w:val="000000"/>
                <w:sz w:val="22"/>
                <w:szCs w:val="22"/>
              </w:rPr>
            </w:pPr>
            <w:ins w:id="10396" w:author="Perrine, Martin L. (GSFC-5670)" w:date="2016-09-14T15:07:00Z">
              <w:r w:rsidRPr="003127AA">
                <w:rPr>
                  <w:rFonts w:ascii="Calibri" w:hAnsi="Calibri"/>
                  <w:color w:val="000000"/>
                  <w:sz w:val="22"/>
                  <w:szCs w:val="22"/>
                </w:rPr>
                <w:t> </w:t>
              </w:r>
            </w:ins>
          </w:p>
        </w:tc>
      </w:tr>
      <w:tr w:rsidR="003127AA" w:rsidRPr="003127AA" w14:paraId="2419B538" w14:textId="77777777" w:rsidTr="003127AA">
        <w:trPr>
          <w:trHeight w:val="864"/>
          <w:ins w:id="10397"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0739CED7" w14:textId="77777777" w:rsidR="003127AA" w:rsidRPr="003127AA" w:rsidRDefault="003127AA" w:rsidP="003127AA">
            <w:pPr>
              <w:jc w:val="left"/>
              <w:rPr>
                <w:ins w:id="10398" w:author="Perrine, Martin L. (GSFC-5670)" w:date="2016-09-14T15:07:00Z"/>
                <w:rFonts w:ascii="Calibri" w:hAnsi="Calibri"/>
                <w:color w:val="000000"/>
                <w:sz w:val="22"/>
                <w:szCs w:val="22"/>
              </w:rPr>
            </w:pPr>
            <w:ins w:id="10399" w:author="Perrine, Martin L. (GSFC-5670)" w:date="2016-09-14T15:07:00Z">
              <w:r w:rsidRPr="003127AA">
                <w:rPr>
                  <w:rFonts w:ascii="Calibri" w:hAnsi="Calibri"/>
                  <w:color w:val="000000"/>
                  <w:sz w:val="22"/>
                  <w:szCs w:val="22"/>
                </w:rPr>
                <w:t xml:space="preserve">NENG-OPS-016 </w:t>
              </w:r>
            </w:ins>
          </w:p>
        </w:tc>
        <w:tc>
          <w:tcPr>
            <w:tcW w:w="3221" w:type="dxa"/>
            <w:tcBorders>
              <w:top w:val="nil"/>
              <w:left w:val="nil"/>
              <w:bottom w:val="single" w:sz="4" w:space="0" w:color="auto"/>
              <w:right w:val="single" w:sz="4" w:space="0" w:color="auto"/>
            </w:tcBorders>
            <w:shd w:val="clear" w:color="auto" w:fill="auto"/>
            <w:vAlign w:val="bottom"/>
            <w:hideMark/>
          </w:tcPr>
          <w:p w14:paraId="4FC0D25D" w14:textId="77777777" w:rsidR="003127AA" w:rsidRPr="003127AA" w:rsidRDefault="003127AA" w:rsidP="003127AA">
            <w:pPr>
              <w:jc w:val="left"/>
              <w:rPr>
                <w:ins w:id="10400" w:author="Perrine, Martin L. (GSFC-5670)" w:date="2016-09-14T15:07:00Z"/>
                <w:rFonts w:ascii="Calibri" w:hAnsi="Calibri"/>
                <w:color w:val="000000"/>
                <w:sz w:val="22"/>
                <w:szCs w:val="22"/>
              </w:rPr>
            </w:pPr>
            <w:ins w:id="10401" w:author="Perrine, Martin L. (GSFC-5670)" w:date="2016-09-14T15:07:00Z">
              <w:r w:rsidRPr="003127AA">
                <w:rPr>
                  <w:rFonts w:ascii="Calibri" w:hAnsi="Calibri"/>
                  <w:color w:val="000000"/>
                  <w:sz w:val="22"/>
                  <w:szCs w:val="22"/>
                </w:rPr>
                <w:t xml:space="preserve">  DAPHNE shall provide a system logging function to log system failure and operational activity.</w:t>
              </w:r>
            </w:ins>
          </w:p>
        </w:tc>
        <w:tc>
          <w:tcPr>
            <w:tcW w:w="1064" w:type="dxa"/>
            <w:tcBorders>
              <w:top w:val="nil"/>
              <w:left w:val="nil"/>
              <w:bottom w:val="single" w:sz="4" w:space="0" w:color="auto"/>
              <w:right w:val="single" w:sz="4" w:space="0" w:color="auto"/>
            </w:tcBorders>
            <w:shd w:val="clear" w:color="auto" w:fill="auto"/>
            <w:vAlign w:val="bottom"/>
            <w:hideMark/>
          </w:tcPr>
          <w:p w14:paraId="335325D5" w14:textId="77777777" w:rsidR="003127AA" w:rsidRPr="003127AA" w:rsidRDefault="003127AA" w:rsidP="003127AA">
            <w:pPr>
              <w:jc w:val="left"/>
              <w:rPr>
                <w:ins w:id="10402" w:author="Perrine, Martin L. (GSFC-5670)" w:date="2016-09-14T15:07:00Z"/>
                <w:rFonts w:ascii="Calibri" w:hAnsi="Calibri"/>
                <w:color w:val="000000"/>
                <w:sz w:val="22"/>
                <w:szCs w:val="22"/>
              </w:rPr>
            </w:pPr>
            <w:ins w:id="10403"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17DF3360" w14:textId="77777777" w:rsidR="003127AA" w:rsidRPr="003127AA" w:rsidRDefault="003127AA" w:rsidP="003127AA">
            <w:pPr>
              <w:jc w:val="left"/>
              <w:rPr>
                <w:ins w:id="10404" w:author="Perrine, Martin L. (GSFC-5670)" w:date="2016-09-14T15:07:00Z"/>
                <w:rFonts w:ascii="Calibri" w:hAnsi="Calibri"/>
                <w:color w:val="000000"/>
                <w:sz w:val="22"/>
                <w:szCs w:val="22"/>
              </w:rPr>
            </w:pPr>
            <w:ins w:id="10405"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68C298EE" w14:textId="77777777" w:rsidR="003127AA" w:rsidRPr="003127AA" w:rsidRDefault="003127AA" w:rsidP="003127AA">
            <w:pPr>
              <w:jc w:val="left"/>
              <w:rPr>
                <w:ins w:id="10406" w:author="Perrine, Martin L. (GSFC-5670)" w:date="2016-09-14T15:07:00Z"/>
                <w:rFonts w:ascii="Calibri" w:hAnsi="Calibri"/>
                <w:color w:val="000000"/>
                <w:sz w:val="22"/>
                <w:szCs w:val="22"/>
              </w:rPr>
            </w:pPr>
            <w:ins w:id="1040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C71BF00" w14:textId="77777777" w:rsidR="003127AA" w:rsidRPr="003127AA" w:rsidRDefault="003127AA" w:rsidP="003127AA">
            <w:pPr>
              <w:jc w:val="left"/>
              <w:rPr>
                <w:ins w:id="10408" w:author="Perrine, Martin L. (GSFC-5670)" w:date="2016-09-14T15:07:00Z"/>
                <w:rFonts w:ascii="Calibri" w:hAnsi="Calibri"/>
                <w:color w:val="000000"/>
                <w:sz w:val="22"/>
                <w:szCs w:val="22"/>
              </w:rPr>
            </w:pPr>
            <w:ins w:id="1040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2B922FE" w14:textId="77777777" w:rsidR="003127AA" w:rsidRPr="003127AA" w:rsidRDefault="003127AA" w:rsidP="003127AA">
            <w:pPr>
              <w:jc w:val="left"/>
              <w:rPr>
                <w:ins w:id="10410" w:author="Perrine, Martin L. (GSFC-5670)" w:date="2016-09-14T15:07:00Z"/>
                <w:rFonts w:ascii="Calibri" w:hAnsi="Calibri"/>
                <w:color w:val="000000"/>
                <w:sz w:val="22"/>
                <w:szCs w:val="22"/>
              </w:rPr>
            </w:pPr>
            <w:ins w:id="1041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3802266" w14:textId="77777777" w:rsidR="003127AA" w:rsidRPr="003127AA" w:rsidRDefault="003127AA" w:rsidP="003127AA">
            <w:pPr>
              <w:jc w:val="left"/>
              <w:rPr>
                <w:ins w:id="10412" w:author="Perrine, Martin L. (GSFC-5670)" w:date="2016-09-14T15:07:00Z"/>
                <w:rFonts w:ascii="Calibri" w:hAnsi="Calibri"/>
                <w:color w:val="000000"/>
                <w:sz w:val="22"/>
                <w:szCs w:val="22"/>
              </w:rPr>
            </w:pPr>
            <w:ins w:id="1041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5B45868" w14:textId="77777777" w:rsidR="003127AA" w:rsidRPr="003127AA" w:rsidRDefault="003127AA" w:rsidP="003127AA">
            <w:pPr>
              <w:jc w:val="left"/>
              <w:rPr>
                <w:ins w:id="10414" w:author="Perrine, Martin L. (GSFC-5670)" w:date="2016-09-14T15:07:00Z"/>
                <w:rFonts w:ascii="Calibri" w:hAnsi="Calibri"/>
                <w:color w:val="000000"/>
                <w:sz w:val="22"/>
                <w:szCs w:val="22"/>
              </w:rPr>
            </w:pPr>
            <w:ins w:id="10415"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62B064D9" w14:textId="77777777" w:rsidR="003127AA" w:rsidRPr="003127AA" w:rsidRDefault="003127AA" w:rsidP="003127AA">
            <w:pPr>
              <w:jc w:val="left"/>
              <w:rPr>
                <w:ins w:id="10416" w:author="Perrine, Martin L. (GSFC-5670)" w:date="2016-09-14T15:07:00Z"/>
                <w:rFonts w:ascii="Calibri" w:hAnsi="Calibri"/>
                <w:color w:val="000000"/>
                <w:sz w:val="22"/>
                <w:szCs w:val="22"/>
              </w:rPr>
            </w:pPr>
            <w:ins w:id="10417" w:author="Perrine, Martin L. (GSFC-5670)" w:date="2016-09-14T15:07:00Z">
              <w:r w:rsidRPr="003127AA">
                <w:rPr>
                  <w:rFonts w:ascii="Calibri" w:hAnsi="Calibri"/>
                  <w:color w:val="000000"/>
                  <w:sz w:val="22"/>
                  <w:szCs w:val="22"/>
                </w:rPr>
                <w:t> </w:t>
              </w:r>
            </w:ins>
          </w:p>
        </w:tc>
      </w:tr>
      <w:tr w:rsidR="003127AA" w:rsidRPr="003127AA" w14:paraId="336E50D8" w14:textId="77777777" w:rsidTr="003127AA">
        <w:trPr>
          <w:trHeight w:val="576"/>
          <w:ins w:id="10418"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0949FDC3" w14:textId="77777777" w:rsidR="003127AA" w:rsidRPr="003127AA" w:rsidRDefault="003127AA" w:rsidP="003127AA">
            <w:pPr>
              <w:jc w:val="left"/>
              <w:rPr>
                <w:ins w:id="10419" w:author="Perrine, Martin L. (GSFC-5670)" w:date="2016-09-14T15:07:00Z"/>
                <w:rFonts w:ascii="Calibri" w:hAnsi="Calibri"/>
                <w:color w:val="000000"/>
                <w:sz w:val="22"/>
                <w:szCs w:val="22"/>
              </w:rPr>
            </w:pPr>
            <w:ins w:id="10420" w:author="Perrine, Martin L. (GSFC-5670)" w:date="2016-09-14T15:07:00Z">
              <w:r w:rsidRPr="003127AA">
                <w:rPr>
                  <w:rFonts w:ascii="Calibri" w:hAnsi="Calibri"/>
                  <w:color w:val="000000"/>
                  <w:sz w:val="22"/>
                  <w:szCs w:val="22"/>
                </w:rPr>
                <w:t>NENG-OPS-019</w:t>
              </w:r>
            </w:ins>
          </w:p>
        </w:tc>
        <w:tc>
          <w:tcPr>
            <w:tcW w:w="3221" w:type="dxa"/>
            <w:tcBorders>
              <w:top w:val="nil"/>
              <w:left w:val="nil"/>
              <w:bottom w:val="single" w:sz="4" w:space="0" w:color="auto"/>
              <w:right w:val="single" w:sz="4" w:space="0" w:color="auto"/>
            </w:tcBorders>
            <w:shd w:val="clear" w:color="auto" w:fill="auto"/>
            <w:vAlign w:val="bottom"/>
            <w:hideMark/>
          </w:tcPr>
          <w:p w14:paraId="7698E233" w14:textId="77777777" w:rsidR="003127AA" w:rsidRPr="003127AA" w:rsidRDefault="003127AA" w:rsidP="003127AA">
            <w:pPr>
              <w:jc w:val="left"/>
              <w:rPr>
                <w:ins w:id="10421" w:author="Perrine, Martin L. (GSFC-5670)" w:date="2016-09-14T15:07:00Z"/>
                <w:rFonts w:ascii="Calibri" w:hAnsi="Calibri"/>
                <w:color w:val="000000"/>
                <w:sz w:val="22"/>
                <w:szCs w:val="22"/>
              </w:rPr>
            </w:pPr>
            <w:ins w:id="10422" w:author="Perrine, Martin L. (GSFC-5670)" w:date="2016-09-14T15:07:00Z">
              <w:r w:rsidRPr="003127AA">
                <w:rPr>
                  <w:rFonts w:ascii="Calibri" w:hAnsi="Calibri"/>
                  <w:color w:val="000000"/>
                  <w:sz w:val="22"/>
                  <w:szCs w:val="22"/>
                </w:rPr>
                <w:t xml:space="preserve"> DAPHNE storage system shall operate in a NEN computer room environment.</w:t>
              </w:r>
            </w:ins>
          </w:p>
        </w:tc>
        <w:tc>
          <w:tcPr>
            <w:tcW w:w="1064" w:type="dxa"/>
            <w:tcBorders>
              <w:top w:val="nil"/>
              <w:left w:val="nil"/>
              <w:bottom w:val="single" w:sz="4" w:space="0" w:color="auto"/>
              <w:right w:val="single" w:sz="4" w:space="0" w:color="auto"/>
            </w:tcBorders>
            <w:shd w:val="clear" w:color="auto" w:fill="auto"/>
            <w:vAlign w:val="bottom"/>
            <w:hideMark/>
          </w:tcPr>
          <w:p w14:paraId="622ABFDA" w14:textId="77777777" w:rsidR="003127AA" w:rsidRPr="003127AA" w:rsidRDefault="003127AA" w:rsidP="003127AA">
            <w:pPr>
              <w:jc w:val="left"/>
              <w:rPr>
                <w:ins w:id="10423" w:author="Perrine, Martin L. (GSFC-5670)" w:date="2016-09-14T15:07:00Z"/>
                <w:rFonts w:ascii="Calibri" w:hAnsi="Calibri"/>
                <w:color w:val="000000"/>
                <w:sz w:val="22"/>
                <w:szCs w:val="22"/>
              </w:rPr>
            </w:pPr>
            <w:ins w:id="10424"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1D0EFBD1" w14:textId="77777777" w:rsidR="003127AA" w:rsidRPr="003127AA" w:rsidRDefault="003127AA" w:rsidP="003127AA">
            <w:pPr>
              <w:jc w:val="left"/>
              <w:rPr>
                <w:ins w:id="10425" w:author="Perrine, Martin L. (GSFC-5670)" w:date="2016-09-14T15:07:00Z"/>
                <w:rFonts w:ascii="Calibri" w:hAnsi="Calibri"/>
                <w:color w:val="000000"/>
                <w:sz w:val="22"/>
                <w:szCs w:val="22"/>
              </w:rPr>
            </w:pPr>
            <w:ins w:id="10426"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62DF50CC" w14:textId="77777777" w:rsidR="003127AA" w:rsidRPr="003127AA" w:rsidRDefault="003127AA" w:rsidP="003127AA">
            <w:pPr>
              <w:jc w:val="left"/>
              <w:rPr>
                <w:ins w:id="10427" w:author="Perrine, Martin L. (GSFC-5670)" w:date="2016-09-14T15:07:00Z"/>
                <w:rFonts w:ascii="Calibri" w:hAnsi="Calibri"/>
                <w:color w:val="000000"/>
                <w:sz w:val="22"/>
                <w:szCs w:val="22"/>
              </w:rPr>
            </w:pPr>
            <w:ins w:id="1042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C2B9414" w14:textId="77777777" w:rsidR="003127AA" w:rsidRPr="003127AA" w:rsidRDefault="003127AA" w:rsidP="003127AA">
            <w:pPr>
              <w:jc w:val="left"/>
              <w:rPr>
                <w:ins w:id="10429" w:author="Perrine, Martin L. (GSFC-5670)" w:date="2016-09-14T15:07:00Z"/>
                <w:rFonts w:ascii="Calibri" w:hAnsi="Calibri"/>
                <w:color w:val="000000"/>
                <w:sz w:val="22"/>
                <w:szCs w:val="22"/>
              </w:rPr>
            </w:pPr>
            <w:ins w:id="1043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EDC814F" w14:textId="77777777" w:rsidR="003127AA" w:rsidRPr="003127AA" w:rsidRDefault="003127AA" w:rsidP="003127AA">
            <w:pPr>
              <w:jc w:val="left"/>
              <w:rPr>
                <w:ins w:id="10431" w:author="Perrine, Martin L. (GSFC-5670)" w:date="2016-09-14T15:07:00Z"/>
                <w:rFonts w:ascii="Calibri" w:hAnsi="Calibri"/>
                <w:color w:val="000000"/>
                <w:sz w:val="22"/>
                <w:szCs w:val="22"/>
              </w:rPr>
            </w:pPr>
            <w:ins w:id="1043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C597677" w14:textId="77777777" w:rsidR="003127AA" w:rsidRPr="003127AA" w:rsidRDefault="003127AA" w:rsidP="003127AA">
            <w:pPr>
              <w:jc w:val="left"/>
              <w:rPr>
                <w:ins w:id="10433" w:author="Perrine, Martin L. (GSFC-5670)" w:date="2016-09-14T15:07:00Z"/>
                <w:rFonts w:ascii="Calibri" w:hAnsi="Calibri"/>
                <w:color w:val="000000"/>
                <w:sz w:val="22"/>
                <w:szCs w:val="22"/>
              </w:rPr>
            </w:pPr>
            <w:ins w:id="1043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F2260A3" w14:textId="77777777" w:rsidR="003127AA" w:rsidRPr="003127AA" w:rsidRDefault="003127AA" w:rsidP="003127AA">
            <w:pPr>
              <w:jc w:val="left"/>
              <w:rPr>
                <w:ins w:id="10435" w:author="Perrine, Martin L. (GSFC-5670)" w:date="2016-09-14T15:07:00Z"/>
                <w:rFonts w:ascii="Calibri" w:hAnsi="Calibri"/>
                <w:color w:val="000000"/>
                <w:sz w:val="22"/>
                <w:szCs w:val="22"/>
              </w:rPr>
            </w:pPr>
            <w:ins w:id="10436"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44E229E7" w14:textId="77777777" w:rsidR="003127AA" w:rsidRPr="003127AA" w:rsidRDefault="003127AA" w:rsidP="003127AA">
            <w:pPr>
              <w:jc w:val="left"/>
              <w:rPr>
                <w:ins w:id="10437" w:author="Perrine, Martin L. (GSFC-5670)" w:date="2016-09-14T15:07:00Z"/>
                <w:rFonts w:ascii="Calibri" w:hAnsi="Calibri"/>
                <w:color w:val="000000"/>
                <w:sz w:val="22"/>
                <w:szCs w:val="22"/>
              </w:rPr>
            </w:pPr>
            <w:ins w:id="10438" w:author="Perrine, Martin L. (GSFC-5670)" w:date="2016-09-14T15:07:00Z">
              <w:r w:rsidRPr="003127AA">
                <w:rPr>
                  <w:rFonts w:ascii="Calibri" w:hAnsi="Calibri"/>
                  <w:color w:val="000000"/>
                  <w:sz w:val="22"/>
                  <w:szCs w:val="22"/>
                </w:rPr>
                <w:t> </w:t>
              </w:r>
            </w:ins>
          </w:p>
        </w:tc>
      </w:tr>
      <w:tr w:rsidR="003127AA" w:rsidRPr="003127AA" w14:paraId="56CB4B68" w14:textId="77777777" w:rsidTr="003127AA">
        <w:trPr>
          <w:trHeight w:val="576"/>
          <w:ins w:id="10439"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2A2044B6" w14:textId="77777777" w:rsidR="003127AA" w:rsidRPr="003127AA" w:rsidRDefault="003127AA" w:rsidP="003127AA">
            <w:pPr>
              <w:jc w:val="left"/>
              <w:rPr>
                <w:ins w:id="10440" w:author="Perrine, Martin L. (GSFC-5670)" w:date="2016-09-14T15:07:00Z"/>
                <w:rFonts w:ascii="Calibri" w:hAnsi="Calibri"/>
                <w:color w:val="000000"/>
                <w:sz w:val="22"/>
                <w:szCs w:val="22"/>
              </w:rPr>
            </w:pPr>
            <w:ins w:id="10441" w:author="Perrine, Martin L. (GSFC-5670)" w:date="2016-09-14T15:07:00Z">
              <w:r w:rsidRPr="003127AA">
                <w:rPr>
                  <w:rFonts w:ascii="Calibri" w:hAnsi="Calibri"/>
                  <w:color w:val="000000"/>
                  <w:sz w:val="22"/>
                  <w:szCs w:val="22"/>
                </w:rPr>
                <w:t xml:space="preserve">NENG-OPS-020 </w:t>
              </w:r>
            </w:ins>
          </w:p>
        </w:tc>
        <w:tc>
          <w:tcPr>
            <w:tcW w:w="3221" w:type="dxa"/>
            <w:tcBorders>
              <w:top w:val="nil"/>
              <w:left w:val="nil"/>
              <w:bottom w:val="single" w:sz="4" w:space="0" w:color="auto"/>
              <w:right w:val="single" w:sz="4" w:space="0" w:color="auto"/>
            </w:tcBorders>
            <w:shd w:val="clear" w:color="auto" w:fill="auto"/>
            <w:vAlign w:val="bottom"/>
            <w:hideMark/>
          </w:tcPr>
          <w:p w14:paraId="32F8D694" w14:textId="77777777" w:rsidR="003127AA" w:rsidRPr="003127AA" w:rsidRDefault="003127AA" w:rsidP="003127AA">
            <w:pPr>
              <w:jc w:val="left"/>
              <w:rPr>
                <w:ins w:id="10442" w:author="Perrine, Martin L. (GSFC-5670)" w:date="2016-09-14T15:07:00Z"/>
                <w:rFonts w:ascii="Calibri" w:hAnsi="Calibri"/>
                <w:color w:val="000000"/>
                <w:sz w:val="22"/>
                <w:szCs w:val="22"/>
              </w:rPr>
            </w:pPr>
            <w:ins w:id="10443" w:author="Perrine, Martin L. (GSFC-5670)" w:date="2016-09-14T15:07:00Z">
              <w:r w:rsidRPr="003127AA">
                <w:rPr>
                  <w:rFonts w:ascii="Calibri" w:hAnsi="Calibri"/>
                  <w:color w:val="000000"/>
                  <w:sz w:val="22"/>
                  <w:szCs w:val="22"/>
                </w:rPr>
                <w:t xml:space="preserve">  </w:t>
              </w:r>
              <w:proofErr w:type="gramStart"/>
              <w:r w:rsidRPr="003127AA">
                <w:rPr>
                  <w:rFonts w:ascii="Calibri" w:hAnsi="Calibri"/>
                  <w:color w:val="000000"/>
                  <w:sz w:val="22"/>
                  <w:szCs w:val="22"/>
                </w:rPr>
                <w:t>DAPHNE  shall</w:t>
              </w:r>
              <w:proofErr w:type="gramEnd"/>
              <w:r w:rsidRPr="003127AA">
                <w:rPr>
                  <w:rFonts w:ascii="Calibri" w:hAnsi="Calibri"/>
                  <w:color w:val="000000"/>
                  <w:sz w:val="22"/>
                  <w:szCs w:val="22"/>
                </w:rPr>
                <w:t xml:space="preserve"> store at least 28 </w:t>
              </w:r>
              <w:proofErr w:type="spellStart"/>
              <w:r w:rsidRPr="003127AA">
                <w:rPr>
                  <w:rFonts w:ascii="Calibri" w:hAnsi="Calibri"/>
                  <w:color w:val="000000"/>
                  <w:sz w:val="22"/>
                  <w:szCs w:val="22"/>
                </w:rPr>
                <w:t>TBytes</w:t>
              </w:r>
              <w:proofErr w:type="spellEnd"/>
              <w:r w:rsidRPr="003127AA">
                <w:rPr>
                  <w:rFonts w:ascii="Calibri" w:hAnsi="Calibri"/>
                  <w:color w:val="000000"/>
                  <w:sz w:val="22"/>
                  <w:szCs w:val="22"/>
                </w:rPr>
                <w:t xml:space="preserve"> of combined Mission data.</w:t>
              </w:r>
            </w:ins>
          </w:p>
        </w:tc>
        <w:tc>
          <w:tcPr>
            <w:tcW w:w="1064" w:type="dxa"/>
            <w:tcBorders>
              <w:top w:val="nil"/>
              <w:left w:val="nil"/>
              <w:bottom w:val="single" w:sz="4" w:space="0" w:color="auto"/>
              <w:right w:val="single" w:sz="4" w:space="0" w:color="auto"/>
            </w:tcBorders>
            <w:shd w:val="clear" w:color="auto" w:fill="auto"/>
            <w:vAlign w:val="bottom"/>
            <w:hideMark/>
          </w:tcPr>
          <w:p w14:paraId="0F4CCB27" w14:textId="77777777" w:rsidR="003127AA" w:rsidRPr="003127AA" w:rsidRDefault="003127AA" w:rsidP="003127AA">
            <w:pPr>
              <w:jc w:val="left"/>
              <w:rPr>
                <w:ins w:id="10444" w:author="Perrine, Martin L. (GSFC-5670)" w:date="2016-09-14T15:07:00Z"/>
                <w:rFonts w:ascii="Calibri" w:hAnsi="Calibri"/>
                <w:color w:val="000000"/>
                <w:sz w:val="22"/>
                <w:szCs w:val="22"/>
              </w:rPr>
            </w:pPr>
            <w:ins w:id="10445"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101A536A" w14:textId="77777777" w:rsidR="003127AA" w:rsidRPr="003127AA" w:rsidRDefault="003127AA" w:rsidP="003127AA">
            <w:pPr>
              <w:jc w:val="left"/>
              <w:rPr>
                <w:ins w:id="10446" w:author="Perrine, Martin L. (GSFC-5670)" w:date="2016-09-14T15:07:00Z"/>
                <w:rFonts w:ascii="Calibri" w:hAnsi="Calibri"/>
                <w:color w:val="000000"/>
                <w:sz w:val="22"/>
                <w:szCs w:val="22"/>
              </w:rPr>
            </w:pPr>
            <w:ins w:id="1044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CFEBE7B" w14:textId="77777777" w:rsidR="003127AA" w:rsidRPr="003127AA" w:rsidRDefault="003127AA" w:rsidP="003127AA">
            <w:pPr>
              <w:jc w:val="left"/>
              <w:rPr>
                <w:ins w:id="10448" w:author="Perrine, Martin L. (GSFC-5670)" w:date="2016-09-14T15:07:00Z"/>
                <w:rFonts w:ascii="Calibri" w:hAnsi="Calibri"/>
                <w:color w:val="000000"/>
                <w:sz w:val="22"/>
                <w:szCs w:val="22"/>
              </w:rPr>
            </w:pPr>
            <w:ins w:id="1044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3DE5EA2" w14:textId="77777777" w:rsidR="003127AA" w:rsidRPr="003127AA" w:rsidRDefault="003127AA" w:rsidP="003127AA">
            <w:pPr>
              <w:jc w:val="left"/>
              <w:rPr>
                <w:ins w:id="10450" w:author="Perrine, Martin L. (GSFC-5670)" w:date="2016-09-14T15:07:00Z"/>
                <w:rFonts w:ascii="Calibri" w:hAnsi="Calibri"/>
                <w:color w:val="000000"/>
                <w:sz w:val="22"/>
                <w:szCs w:val="22"/>
              </w:rPr>
            </w:pPr>
            <w:ins w:id="1045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4E1408B" w14:textId="77777777" w:rsidR="003127AA" w:rsidRPr="003127AA" w:rsidRDefault="003127AA" w:rsidP="003127AA">
            <w:pPr>
              <w:jc w:val="left"/>
              <w:rPr>
                <w:ins w:id="10452" w:author="Perrine, Martin L. (GSFC-5670)" w:date="2016-09-14T15:07:00Z"/>
                <w:rFonts w:ascii="Calibri" w:hAnsi="Calibri"/>
                <w:color w:val="000000"/>
                <w:sz w:val="22"/>
                <w:szCs w:val="22"/>
              </w:rPr>
            </w:pPr>
            <w:ins w:id="1045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0761095" w14:textId="77777777" w:rsidR="003127AA" w:rsidRPr="003127AA" w:rsidRDefault="003127AA" w:rsidP="003127AA">
            <w:pPr>
              <w:jc w:val="left"/>
              <w:rPr>
                <w:ins w:id="10454" w:author="Perrine, Martin L. (GSFC-5670)" w:date="2016-09-14T15:07:00Z"/>
                <w:rFonts w:ascii="Calibri" w:hAnsi="Calibri"/>
                <w:color w:val="000000"/>
                <w:sz w:val="22"/>
                <w:szCs w:val="22"/>
              </w:rPr>
            </w:pPr>
            <w:ins w:id="1045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C66CFD0" w14:textId="77777777" w:rsidR="003127AA" w:rsidRPr="003127AA" w:rsidRDefault="003127AA" w:rsidP="003127AA">
            <w:pPr>
              <w:jc w:val="left"/>
              <w:rPr>
                <w:ins w:id="10456" w:author="Perrine, Martin L. (GSFC-5670)" w:date="2016-09-14T15:07:00Z"/>
                <w:rFonts w:ascii="Calibri" w:hAnsi="Calibri"/>
                <w:color w:val="000000"/>
                <w:sz w:val="22"/>
                <w:szCs w:val="22"/>
              </w:rPr>
            </w:pPr>
            <w:ins w:id="10457"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1F3F346F" w14:textId="77777777" w:rsidR="003127AA" w:rsidRPr="003127AA" w:rsidRDefault="003127AA" w:rsidP="003127AA">
            <w:pPr>
              <w:jc w:val="left"/>
              <w:rPr>
                <w:ins w:id="10458" w:author="Perrine, Martin L. (GSFC-5670)" w:date="2016-09-14T15:07:00Z"/>
                <w:rFonts w:ascii="Calibri" w:hAnsi="Calibri"/>
                <w:color w:val="000000"/>
                <w:sz w:val="22"/>
                <w:szCs w:val="22"/>
              </w:rPr>
            </w:pPr>
            <w:ins w:id="10459" w:author="Perrine, Martin L. (GSFC-5670)" w:date="2016-09-14T15:07:00Z">
              <w:r w:rsidRPr="003127AA">
                <w:rPr>
                  <w:rFonts w:ascii="Calibri" w:hAnsi="Calibri"/>
                  <w:color w:val="000000"/>
                  <w:sz w:val="22"/>
                  <w:szCs w:val="22"/>
                </w:rPr>
                <w:t> </w:t>
              </w:r>
            </w:ins>
          </w:p>
        </w:tc>
      </w:tr>
      <w:tr w:rsidR="003127AA" w:rsidRPr="003127AA" w14:paraId="0A75FA8B" w14:textId="77777777" w:rsidTr="003127AA">
        <w:trPr>
          <w:trHeight w:val="576"/>
          <w:ins w:id="10460"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5018C0C1" w14:textId="77777777" w:rsidR="003127AA" w:rsidRPr="003127AA" w:rsidRDefault="003127AA" w:rsidP="003127AA">
            <w:pPr>
              <w:jc w:val="left"/>
              <w:rPr>
                <w:ins w:id="10461" w:author="Perrine, Martin L. (GSFC-5670)" w:date="2016-09-14T15:07:00Z"/>
                <w:rFonts w:ascii="Calibri" w:hAnsi="Calibri"/>
                <w:color w:val="000000"/>
                <w:sz w:val="22"/>
                <w:szCs w:val="22"/>
              </w:rPr>
            </w:pPr>
            <w:ins w:id="10462" w:author="Perrine, Martin L. (GSFC-5670)" w:date="2016-09-14T15:07:00Z">
              <w:r w:rsidRPr="003127AA">
                <w:rPr>
                  <w:rFonts w:ascii="Calibri" w:hAnsi="Calibri"/>
                  <w:color w:val="000000"/>
                  <w:sz w:val="22"/>
                  <w:szCs w:val="22"/>
                </w:rPr>
                <w:t xml:space="preserve">NENG-OPS-021 </w:t>
              </w:r>
            </w:ins>
          </w:p>
        </w:tc>
        <w:tc>
          <w:tcPr>
            <w:tcW w:w="3221" w:type="dxa"/>
            <w:tcBorders>
              <w:top w:val="nil"/>
              <w:left w:val="nil"/>
              <w:bottom w:val="single" w:sz="4" w:space="0" w:color="auto"/>
              <w:right w:val="single" w:sz="4" w:space="0" w:color="auto"/>
            </w:tcBorders>
            <w:shd w:val="clear" w:color="auto" w:fill="auto"/>
            <w:vAlign w:val="bottom"/>
            <w:hideMark/>
          </w:tcPr>
          <w:p w14:paraId="60A77C23" w14:textId="77777777" w:rsidR="003127AA" w:rsidRPr="003127AA" w:rsidRDefault="003127AA" w:rsidP="003127AA">
            <w:pPr>
              <w:jc w:val="left"/>
              <w:rPr>
                <w:ins w:id="10463" w:author="Perrine, Martin L. (GSFC-5670)" w:date="2016-09-14T15:07:00Z"/>
                <w:rFonts w:ascii="Calibri" w:hAnsi="Calibri"/>
                <w:color w:val="000000"/>
                <w:sz w:val="22"/>
                <w:szCs w:val="22"/>
              </w:rPr>
            </w:pPr>
            <w:ins w:id="10464" w:author="Perrine, Martin L. (GSFC-5670)" w:date="2016-09-14T15:07:00Z">
              <w:r w:rsidRPr="003127AA">
                <w:rPr>
                  <w:rFonts w:ascii="Calibri" w:hAnsi="Calibri"/>
                  <w:color w:val="000000"/>
                  <w:sz w:val="22"/>
                  <w:szCs w:val="22"/>
                </w:rPr>
                <w:t xml:space="preserve">The DAPHNE storage system shall be a single fault tolerant </w:t>
              </w:r>
            </w:ins>
          </w:p>
        </w:tc>
        <w:tc>
          <w:tcPr>
            <w:tcW w:w="1064" w:type="dxa"/>
            <w:tcBorders>
              <w:top w:val="nil"/>
              <w:left w:val="nil"/>
              <w:bottom w:val="single" w:sz="4" w:space="0" w:color="auto"/>
              <w:right w:val="single" w:sz="4" w:space="0" w:color="auto"/>
            </w:tcBorders>
            <w:shd w:val="clear" w:color="auto" w:fill="auto"/>
            <w:vAlign w:val="bottom"/>
            <w:hideMark/>
          </w:tcPr>
          <w:p w14:paraId="14522442" w14:textId="77777777" w:rsidR="003127AA" w:rsidRPr="003127AA" w:rsidRDefault="003127AA" w:rsidP="003127AA">
            <w:pPr>
              <w:jc w:val="left"/>
              <w:rPr>
                <w:ins w:id="10465" w:author="Perrine, Martin L. (GSFC-5670)" w:date="2016-09-14T15:07:00Z"/>
                <w:rFonts w:ascii="Calibri" w:hAnsi="Calibri"/>
                <w:color w:val="000000"/>
                <w:sz w:val="22"/>
                <w:szCs w:val="22"/>
              </w:rPr>
            </w:pPr>
            <w:ins w:id="10466"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2E45ADC7" w14:textId="77777777" w:rsidR="003127AA" w:rsidRPr="003127AA" w:rsidRDefault="003127AA" w:rsidP="003127AA">
            <w:pPr>
              <w:jc w:val="left"/>
              <w:rPr>
                <w:ins w:id="10467" w:author="Perrine, Martin L. (GSFC-5670)" w:date="2016-09-14T15:07:00Z"/>
                <w:rFonts w:ascii="Calibri" w:hAnsi="Calibri"/>
                <w:color w:val="000000"/>
                <w:sz w:val="22"/>
                <w:szCs w:val="22"/>
              </w:rPr>
            </w:pPr>
            <w:ins w:id="1046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2286ECE" w14:textId="77777777" w:rsidR="003127AA" w:rsidRPr="003127AA" w:rsidRDefault="003127AA" w:rsidP="003127AA">
            <w:pPr>
              <w:jc w:val="left"/>
              <w:rPr>
                <w:ins w:id="10469" w:author="Perrine, Martin L. (GSFC-5670)" w:date="2016-09-14T15:07:00Z"/>
                <w:rFonts w:ascii="Calibri" w:hAnsi="Calibri"/>
                <w:color w:val="000000"/>
                <w:sz w:val="22"/>
                <w:szCs w:val="22"/>
              </w:rPr>
            </w:pPr>
            <w:ins w:id="1047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42FA191" w14:textId="77777777" w:rsidR="003127AA" w:rsidRPr="003127AA" w:rsidRDefault="003127AA" w:rsidP="003127AA">
            <w:pPr>
              <w:jc w:val="left"/>
              <w:rPr>
                <w:ins w:id="10471" w:author="Perrine, Martin L. (GSFC-5670)" w:date="2016-09-14T15:07:00Z"/>
                <w:rFonts w:ascii="Calibri" w:hAnsi="Calibri"/>
                <w:color w:val="000000"/>
                <w:sz w:val="22"/>
                <w:szCs w:val="22"/>
              </w:rPr>
            </w:pPr>
            <w:ins w:id="1047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255EB27" w14:textId="77777777" w:rsidR="003127AA" w:rsidRPr="003127AA" w:rsidRDefault="003127AA" w:rsidP="003127AA">
            <w:pPr>
              <w:jc w:val="left"/>
              <w:rPr>
                <w:ins w:id="10473" w:author="Perrine, Martin L. (GSFC-5670)" w:date="2016-09-14T15:07:00Z"/>
                <w:rFonts w:ascii="Calibri" w:hAnsi="Calibri"/>
                <w:color w:val="000000"/>
                <w:sz w:val="22"/>
                <w:szCs w:val="22"/>
              </w:rPr>
            </w:pPr>
            <w:ins w:id="1047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52B08D7" w14:textId="77777777" w:rsidR="003127AA" w:rsidRPr="003127AA" w:rsidRDefault="003127AA" w:rsidP="003127AA">
            <w:pPr>
              <w:jc w:val="left"/>
              <w:rPr>
                <w:ins w:id="10475" w:author="Perrine, Martin L. (GSFC-5670)" w:date="2016-09-14T15:07:00Z"/>
                <w:rFonts w:ascii="Calibri" w:hAnsi="Calibri"/>
                <w:color w:val="000000"/>
                <w:sz w:val="22"/>
                <w:szCs w:val="22"/>
              </w:rPr>
            </w:pPr>
            <w:ins w:id="1047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EFEF97F" w14:textId="77777777" w:rsidR="003127AA" w:rsidRPr="003127AA" w:rsidRDefault="003127AA" w:rsidP="003127AA">
            <w:pPr>
              <w:jc w:val="left"/>
              <w:rPr>
                <w:ins w:id="10477" w:author="Perrine, Martin L. (GSFC-5670)" w:date="2016-09-14T15:07:00Z"/>
                <w:rFonts w:ascii="Calibri" w:hAnsi="Calibri"/>
                <w:color w:val="000000"/>
                <w:sz w:val="22"/>
                <w:szCs w:val="22"/>
              </w:rPr>
            </w:pPr>
            <w:ins w:id="10478"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36B64B5D" w14:textId="77777777" w:rsidR="003127AA" w:rsidRPr="003127AA" w:rsidRDefault="003127AA" w:rsidP="003127AA">
            <w:pPr>
              <w:jc w:val="left"/>
              <w:rPr>
                <w:ins w:id="10479" w:author="Perrine, Martin L. (GSFC-5670)" w:date="2016-09-14T15:07:00Z"/>
                <w:rFonts w:ascii="Calibri" w:hAnsi="Calibri"/>
                <w:color w:val="000000"/>
                <w:sz w:val="22"/>
                <w:szCs w:val="22"/>
              </w:rPr>
            </w:pPr>
            <w:ins w:id="10480" w:author="Perrine, Martin L. (GSFC-5670)" w:date="2016-09-14T15:07:00Z">
              <w:r w:rsidRPr="003127AA">
                <w:rPr>
                  <w:rFonts w:ascii="Calibri" w:hAnsi="Calibri"/>
                  <w:color w:val="000000"/>
                  <w:sz w:val="22"/>
                  <w:szCs w:val="22"/>
                </w:rPr>
                <w:t> </w:t>
              </w:r>
            </w:ins>
          </w:p>
        </w:tc>
      </w:tr>
      <w:tr w:rsidR="003127AA" w:rsidRPr="003127AA" w14:paraId="7358A325" w14:textId="77777777" w:rsidTr="003127AA">
        <w:trPr>
          <w:trHeight w:val="576"/>
          <w:ins w:id="10481"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6B194C1C" w14:textId="77777777" w:rsidR="003127AA" w:rsidRPr="003127AA" w:rsidRDefault="003127AA" w:rsidP="003127AA">
            <w:pPr>
              <w:jc w:val="left"/>
              <w:rPr>
                <w:ins w:id="10482" w:author="Perrine, Martin L. (GSFC-5670)" w:date="2016-09-14T15:07:00Z"/>
                <w:rFonts w:ascii="Calibri" w:hAnsi="Calibri"/>
                <w:color w:val="000000"/>
                <w:sz w:val="22"/>
                <w:szCs w:val="22"/>
              </w:rPr>
            </w:pPr>
            <w:ins w:id="10483" w:author="Perrine, Martin L. (GSFC-5670)" w:date="2016-09-14T15:07:00Z">
              <w:r w:rsidRPr="003127AA">
                <w:rPr>
                  <w:rFonts w:ascii="Calibri" w:hAnsi="Calibri"/>
                  <w:color w:val="000000"/>
                  <w:sz w:val="22"/>
                  <w:szCs w:val="22"/>
                </w:rPr>
                <w:t xml:space="preserve">NENG-OPS-022 </w:t>
              </w:r>
            </w:ins>
          </w:p>
        </w:tc>
        <w:tc>
          <w:tcPr>
            <w:tcW w:w="3221" w:type="dxa"/>
            <w:tcBorders>
              <w:top w:val="nil"/>
              <w:left w:val="nil"/>
              <w:bottom w:val="single" w:sz="4" w:space="0" w:color="auto"/>
              <w:right w:val="single" w:sz="4" w:space="0" w:color="auto"/>
            </w:tcBorders>
            <w:shd w:val="clear" w:color="auto" w:fill="auto"/>
            <w:vAlign w:val="bottom"/>
            <w:hideMark/>
          </w:tcPr>
          <w:p w14:paraId="4489AF0E" w14:textId="77777777" w:rsidR="003127AA" w:rsidRPr="003127AA" w:rsidRDefault="003127AA" w:rsidP="003127AA">
            <w:pPr>
              <w:jc w:val="left"/>
              <w:rPr>
                <w:ins w:id="10484" w:author="Perrine, Martin L. (GSFC-5670)" w:date="2016-09-14T15:07:00Z"/>
                <w:rFonts w:ascii="Calibri" w:hAnsi="Calibri"/>
                <w:color w:val="000000"/>
                <w:sz w:val="22"/>
                <w:szCs w:val="22"/>
              </w:rPr>
            </w:pPr>
            <w:ins w:id="10485" w:author="Perrine, Martin L. (GSFC-5670)" w:date="2016-09-14T15:07:00Z">
              <w:r w:rsidRPr="003127AA">
                <w:rPr>
                  <w:rFonts w:ascii="Calibri" w:hAnsi="Calibri"/>
                  <w:color w:val="000000"/>
                  <w:sz w:val="22"/>
                  <w:szCs w:val="22"/>
                </w:rPr>
                <w:t xml:space="preserve"> DAPHNE shall host an access controlled file system.</w:t>
              </w:r>
            </w:ins>
          </w:p>
        </w:tc>
        <w:tc>
          <w:tcPr>
            <w:tcW w:w="1064" w:type="dxa"/>
            <w:tcBorders>
              <w:top w:val="nil"/>
              <w:left w:val="nil"/>
              <w:bottom w:val="single" w:sz="4" w:space="0" w:color="auto"/>
              <w:right w:val="single" w:sz="4" w:space="0" w:color="auto"/>
            </w:tcBorders>
            <w:shd w:val="clear" w:color="auto" w:fill="auto"/>
            <w:vAlign w:val="bottom"/>
            <w:hideMark/>
          </w:tcPr>
          <w:p w14:paraId="710D80AD" w14:textId="77777777" w:rsidR="003127AA" w:rsidRPr="003127AA" w:rsidRDefault="003127AA" w:rsidP="003127AA">
            <w:pPr>
              <w:jc w:val="left"/>
              <w:rPr>
                <w:ins w:id="10486" w:author="Perrine, Martin L. (GSFC-5670)" w:date="2016-09-14T15:07:00Z"/>
                <w:rFonts w:ascii="Calibri" w:hAnsi="Calibri"/>
                <w:color w:val="000000"/>
                <w:sz w:val="22"/>
                <w:szCs w:val="22"/>
              </w:rPr>
            </w:pPr>
            <w:ins w:id="10487"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2E0E6FD3" w14:textId="77777777" w:rsidR="003127AA" w:rsidRPr="003127AA" w:rsidRDefault="003127AA" w:rsidP="003127AA">
            <w:pPr>
              <w:jc w:val="left"/>
              <w:rPr>
                <w:ins w:id="10488" w:author="Perrine, Martin L. (GSFC-5670)" w:date="2016-09-14T15:07:00Z"/>
                <w:rFonts w:ascii="Calibri" w:hAnsi="Calibri"/>
                <w:color w:val="000000"/>
                <w:sz w:val="22"/>
                <w:szCs w:val="22"/>
              </w:rPr>
            </w:pPr>
            <w:ins w:id="1048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AE4B89B" w14:textId="77777777" w:rsidR="003127AA" w:rsidRPr="003127AA" w:rsidRDefault="003127AA" w:rsidP="003127AA">
            <w:pPr>
              <w:jc w:val="left"/>
              <w:rPr>
                <w:ins w:id="10490" w:author="Perrine, Martin L. (GSFC-5670)" w:date="2016-09-14T15:07:00Z"/>
                <w:rFonts w:ascii="Calibri" w:hAnsi="Calibri"/>
                <w:color w:val="000000"/>
                <w:sz w:val="22"/>
                <w:szCs w:val="22"/>
              </w:rPr>
            </w:pPr>
            <w:ins w:id="1049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38B1309" w14:textId="77777777" w:rsidR="003127AA" w:rsidRPr="003127AA" w:rsidRDefault="003127AA" w:rsidP="003127AA">
            <w:pPr>
              <w:jc w:val="left"/>
              <w:rPr>
                <w:ins w:id="10492" w:author="Perrine, Martin L. (GSFC-5670)" w:date="2016-09-14T15:07:00Z"/>
                <w:rFonts w:ascii="Calibri" w:hAnsi="Calibri"/>
                <w:color w:val="000000"/>
                <w:sz w:val="22"/>
                <w:szCs w:val="22"/>
              </w:rPr>
            </w:pPr>
            <w:ins w:id="1049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9661C81" w14:textId="77777777" w:rsidR="003127AA" w:rsidRPr="003127AA" w:rsidRDefault="003127AA" w:rsidP="003127AA">
            <w:pPr>
              <w:jc w:val="left"/>
              <w:rPr>
                <w:ins w:id="10494" w:author="Perrine, Martin L. (GSFC-5670)" w:date="2016-09-14T15:07:00Z"/>
                <w:rFonts w:ascii="Calibri" w:hAnsi="Calibri"/>
                <w:color w:val="000000"/>
                <w:sz w:val="22"/>
                <w:szCs w:val="22"/>
              </w:rPr>
            </w:pPr>
            <w:ins w:id="1049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D6071B4" w14:textId="77777777" w:rsidR="003127AA" w:rsidRPr="003127AA" w:rsidRDefault="003127AA" w:rsidP="003127AA">
            <w:pPr>
              <w:jc w:val="left"/>
              <w:rPr>
                <w:ins w:id="10496" w:author="Perrine, Martin L. (GSFC-5670)" w:date="2016-09-14T15:07:00Z"/>
                <w:rFonts w:ascii="Calibri" w:hAnsi="Calibri"/>
                <w:color w:val="000000"/>
                <w:sz w:val="22"/>
                <w:szCs w:val="22"/>
              </w:rPr>
            </w:pPr>
            <w:ins w:id="1049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7F6F582" w14:textId="77777777" w:rsidR="003127AA" w:rsidRPr="003127AA" w:rsidRDefault="003127AA" w:rsidP="003127AA">
            <w:pPr>
              <w:jc w:val="left"/>
              <w:rPr>
                <w:ins w:id="10498" w:author="Perrine, Martin L. (GSFC-5670)" w:date="2016-09-14T15:07:00Z"/>
                <w:rFonts w:ascii="Calibri" w:hAnsi="Calibri"/>
                <w:color w:val="000000"/>
                <w:sz w:val="22"/>
                <w:szCs w:val="22"/>
              </w:rPr>
            </w:pPr>
            <w:ins w:id="10499"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38356461" w14:textId="77777777" w:rsidR="003127AA" w:rsidRPr="003127AA" w:rsidRDefault="003127AA" w:rsidP="003127AA">
            <w:pPr>
              <w:jc w:val="left"/>
              <w:rPr>
                <w:ins w:id="10500" w:author="Perrine, Martin L. (GSFC-5670)" w:date="2016-09-14T15:07:00Z"/>
                <w:rFonts w:ascii="Calibri" w:hAnsi="Calibri"/>
                <w:color w:val="000000"/>
                <w:sz w:val="22"/>
                <w:szCs w:val="22"/>
              </w:rPr>
            </w:pPr>
            <w:ins w:id="10501" w:author="Perrine, Martin L. (GSFC-5670)" w:date="2016-09-14T15:07:00Z">
              <w:r w:rsidRPr="003127AA">
                <w:rPr>
                  <w:rFonts w:ascii="Calibri" w:hAnsi="Calibri"/>
                  <w:color w:val="000000"/>
                  <w:sz w:val="22"/>
                  <w:szCs w:val="22"/>
                </w:rPr>
                <w:t> </w:t>
              </w:r>
            </w:ins>
          </w:p>
        </w:tc>
      </w:tr>
      <w:tr w:rsidR="003127AA" w:rsidRPr="003127AA" w14:paraId="6967F0BD" w14:textId="77777777" w:rsidTr="003127AA">
        <w:trPr>
          <w:trHeight w:val="576"/>
          <w:ins w:id="10502"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2A77AE57" w14:textId="77777777" w:rsidR="003127AA" w:rsidRPr="003127AA" w:rsidRDefault="003127AA" w:rsidP="003127AA">
            <w:pPr>
              <w:jc w:val="left"/>
              <w:rPr>
                <w:ins w:id="10503" w:author="Perrine, Martin L. (GSFC-5670)" w:date="2016-09-14T15:07:00Z"/>
                <w:rFonts w:ascii="Calibri" w:hAnsi="Calibri"/>
                <w:color w:val="000000"/>
                <w:sz w:val="22"/>
                <w:szCs w:val="22"/>
              </w:rPr>
            </w:pPr>
            <w:ins w:id="10504" w:author="Perrine, Martin L. (GSFC-5670)" w:date="2016-09-14T15:07:00Z">
              <w:r w:rsidRPr="003127AA">
                <w:rPr>
                  <w:rFonts w:ascii="Calibri" w:hAnsi="Calibri"/>
                  <w:color w:val="000000"/>
                  <w:sz w:val="22"/>
                  <w:szCs w:val="22"/>
                </w:rPr>
                <w:lastRenderedPageBreak/>
                <w:t xml:space="preserve">NENG-OPS-024 </w:t>
              </w:r>
            </w:ins>
          </w:p>
        </w:tc>
        <w:tc>
          <w:tcPr>
            <w:tcW w:w="3221" w:type="dxa"/>
            <w:tcBorders>
              <w:top w:val="nil"/>
              <w:left w:val="nil"/>
              <w:bottom w:val="single" w:sz="4" w:space="0" w:color="auto"/>
              <w:right w:val="single" w:sz="4" w:space="0" w:color="auto"/>
            </w:tcBorders>
            <w:shd w:val="clear" w:color="auto" w:fill="auto"/>
            <w:vAlign w:val="bottom"/>
            <w:hideMark/>
          </w:tcPr>
          <w:p w14:paraId="4C6808A9" w14:textId="77777777" w:rsidR="003127AA" w:rsidRPr="003127AA" w:rsidRDefault="003127AA" w:rsidP="003127AA">
            <w:pPr>
              <w:jc w:val="left"/>
              <w:rPr>
                <w:ins w:id="10505" w:author="Perrine, Martin L. (GSFC-5670)" w:date="2016-09-14T15:07:00Z"/>
                <w:rFonts w:ascii="Calibri" w:hAnsi="Calibri"/>
                <w:color w:val="000000"/>
                <w:sz w:val="22"/>
                <w:szCs w:val="22"/>
              </w:rPr>
            </w:pPr>
            <w:ins w:id="10506" w:author="Perrine, Martin L. (GSFC-5670)" w:date="2016-09-14T15:07:00Z">
              <w:r w:rsidRPr="003127AA">
                <w:rPr>
                  <w:rFonts w:ascii="Calibri" w:hAnsi="Calibri"/>
                  <w:color w:val="000000"/>
                  <w:sz w:val="22"/>
                  <w:szCs w:val="22"/>
                </w:rPr>
                <w:t>DAPHNE shall provide status via a TCP/IP for remote monitoring.</w:t>
              </w:r>
            </w:ins>
          </w:p>
        </w:tc>
        <w:tc>
          <w:tcPr>
            <w:tcW w:w="1064" w:type="dxa"/>
            <w:tcBorders>
              <w:top w:val="nil"/>
              <w:left w:val="nil"/>
              <w:bottom w:val="single" w:sz="4" w:space="0" w:color="auto"/>
              <w:right w:val="single" w:sz="4" w:space="0" w:color="auto"/>
            </w:tcBorders>
            <w:shd w:val="clear" w:color="auto" w:fill="auto"/>
            <w:vAlign w:val="bottom"/>
            <w:hideMark/>
          </w:tcPr>
          <w:p w14:paraId="4E21190E" w14:textId="77777777" w:rsidR="003127AA" w:rsidRPr="003127AA" w:rsidRDefault="003127AA" w:rsidP="003127AA">
            <w:pPr>
              <w:jc w:val="left"/>
              <w:rPr>
                <w:ins w:id="10507" w:author="Perrine, Martin L. (GSFC-5670)" w:date="2016-09-14T15:07:00Z"/>
                <w:rFonts w:ascii="Calibri" w:hAnsi="Calibri"/>
                <w:color w:val="000000"/>
                <w:sz w:val="22"/>
                <w:szCs w:val="22"/>
              </w:rPr>
            </w:pPr>
            <w:ins w:id="10508"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66CB09DF" w14:textId="77777777" w:rsidR="003127AA" w:rsidRPr="003127AA" w:rsidRDefault="003127AA" w:rsidP="003127AA">
            <w:pPr>
              <w:jc w:val="left"/>
              <w:rPr>
                <w:ins w:id="10509" w:author="Perrine, Martin L. (GSFC-5670)" w:date="2016-09-14T15:07:00Z"/>
                <w:rFonts w:ascii="Calibri" w:hAnsi="Calibri"/>
                <w:color w:val="000000"/>
                <w:sz w:val="22"/>
                <w:szCs w:val="22"/>
              </w:rPr>
            </w:pPr>
            <w:ins w:id="10510"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16469D69" w14:textId="77777777" w:rsidR="003127AA" w:rsidRPr="003127AA" w:rsidRDefault="003127AA" w:rsidP="003127AA">
            <w:pPr>
              <w:jc w:val="left"/>
              <w:rPr>
                <w:ins w:id="10511" w:author="Perrine, Martin L. (GSFC-5670)" w:date="2016-09-14T15:07:00Z"/>
                <w:rFonts w:ascii="Calibri" w:hAnsi="Calibri"/>
                <w:color w:val="000000"/>
                <w:sz w:val="22"/>
                <w:szCs w:val="22"/>
              </w:rPr>
            </w:pPr>
            <w:ins w:id="1051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E11801D" w14:textId="77777777" w:rsidR="003127AA" w:rsidRPr="003127AA" w:rsidRDefault="003127AA" w:rsidP="003127AA">
            <w:pPr>
              <w:jc w:val="left"/>
              <w:rPr>
                <w:ins w:id="10513" w:author="Perrine, Martin L. (GSFC-5670)" w:date="2016-09-14T15:07:00Z"/>
                <w:rFonts w:ascii="Calibri" w:hAnsi="Calibri"/>
                <w:color w:val="000000"/>
                <w:sz w:val="22"/>
                <w:szCs w:val="22"/>
              </w:rPr>
            </w:pPr>
            <w:ins w:id="1051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06CB080" w14:textId="77777777" w:rsidR="003127AA" w:rsidRPr="003127AA" w:rsidRDefault="003127AA" w:rsidP="003127AA">
            <w:pPr>
              <w:jc w:val="left"/>
              <w:rPr>
                <w:ins w:id="10515" w:author="Perrine, Martin L. (GSFC-5670)" w:date="2016-09-14T15:07:00Z"/>
                <w:rFonts w:ascii="Calibri" w:hAnsi="Calibri"/>
                <w:color w:val="000000"/>
                <w:sz w:val="22"/>
                <w:szCs w:val="22"/>
              </w:rPr>
            </w:pPr>
            <w:ins w:id="1051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4BC01C8" w14:textId="77777777" w:rsidR="003127AA" w:rsidRPr="003127AA" w:rsidRDefault="003127AA" w:rsidP="003127AA">
            <w:pPr>
              <w:jc w:val="left"/>
              <w:rPr>
                <w:ins w:id="10517" w:author="Perrine, Martin L. (GSFC-5670)" w:date="2016-09-14T15:07:00Z"/>
                <w:rFonts w:ascii="Calibri" w:hAnsi="Calibri"/>
                <w:color w:val="000000"/>
                <w:sz w:val="22"/>
                <w:szCs w:val="22"/>
              </w:rPr>
            </w:pPr>
            <w:ins w:id="1051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B9D2310" w14:textId="77777777" w:rsidR="003127AA" w:rsidRPr="003127AA" w:rsidRDefault="003127AA" w:rsidP="003127AA">
            <w:pPr>
              <w:jc w:val="left"/>
              <w:rPr>
                <w:ins w:id="10519" w:author="Perrine, Martin L. (GSFC-5670)" w:date="2016-09-14T15:07:00Z"/>
                <w:rFonts w:ascii="Calibri" w:hAnsi="Calibri"/>
                <w:color w:val="000000"/>
                <w:sz w:val="22"/>
                <w:szCs w:val="22"/>
              </w:rPr>
            </w:pPr>
            <w:ins w:id="10520"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2656C247" w14:textId="77777777" w:rsidR="003127AA" w:rsidRPr="003127AA" w:rsidRDefault="003127AA" w:rsidP="003127AA">
            <w:pPr>
              <w:jc w:val="left"/>
              <w:rPr>
                <w:ins w:id="10521" w:author="Perrine, Martin L. (GSFC-5670)" w:date="2016-09-14T15:07:00Z"/>
                <w:rFonts w:ascii="Calibri" w:hAnsi="Calibri"/>
                <w:color w:val="000000"/>
                <w:sz w:val="22"/>
                <w:szCs w:val="22"/>
              </w:rPr>
            </w:pPr>
            <w:ins w:id="10522" w:author="Perrine, Martin L. (GSFC-5670)" w:date="2016-09-14T15:07:00Z">
              <w:r w:rsidRPr="003127AA">
                <w:rPr>
                  <w:rFonts w:ascii="Calibri" w:hAnsi="Calibri"/>
                  <w:color w:val="000000"/>
                  <w:sz w:val="22"/>
                  <w:szCs w:val="22"/>
                </w:rPr>
                <w:t> </w:t>
              </w:r>
            </w:ins>
          </w:p>
        </w:tc>
      </w:tr>
      <w:tr w:rsidR="003127AA" w:rsidRPr="003127AA" w14:paraId="4E6C4AA7" w14:textId="77777777" w:rsidTr="003127AA">
        <w:trPr>
          <w:trHeight w:val="576"/>
          <w:ins w:id="10523"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538B5F6C" w14:textId="77777777" w:rsidR="003127AA" w:rsidRPr="003127AA" w:rsidRDefault="003127AA" w:rsidP="003127AA">
            <w:pPr>
              <w:jc w:val="left"/>
              <w:rPr>
                <w:ins w:id="10524" w:author="Perrine, Martin L. (GSFC-5670)" w:date="2016-09-14T15:07:00Z"/>
                <w:rFonts w:ascii="Calibri" w:hAnsi="Calibri"/>
                <w:color w:val="000000"/>
                <w:sz w:val="22"/>
                <w:szCs w:val="22"/>
              </w:rPr>
            </w:pPr>
            <w:ins w:id="10525" w:author="Perrine, Martin L. (GSFC-5670)" w:date="2016-09-14T15:07:00Z">
              <w:r w:rsidRPr="003127AA">
                <w:rPr>
                  <w:rFonts w:ascii="Calibri" w:hAnsi="Calibri"/>
                  <w:color w:val="000000"/>
                  <w:sz w:val="22"/>
                  <w:szCs w:val="22"/>
                </w:rPr>
                <w:t>New</w:t>
              </w:r>
            </w:ins>
          </w:p>
        </w:tc>
        <w:tc>
          <w:tcPr>
            <w:tcW w:w="3221" w:type="dxa"/>
            <w:tcBorders>
              <w:top w:val="nil"/>
              <w:left w:val="nil"/>
              <w:bottom w:val="single" w:sz="4" w:space="0" w:color="auto"/>
              <w:right w:val="single" w:sz="4" w:space="0" w:color="auto"/>
            </w:tcBorders>
            <w:shd w:val="clear" w:color="auto" w:fill="auto"/>
            <w:vAlign w:val="bottom"/>
            <w:hideMark/>
          </w:tcPr>
          <w:p w14:paraId="24D88721" w14:textId="77777777" w:rsidR="003127AA" w:rsidRPr="003127AA" w:rsidRDefault="003127AA" w:rsidP="003127AA">
            <w:pPr>
              <w:jc w:val="left"/>
              <w:rPr>
                <w:ins w:id="10526" w:author="Perrine, Martin L. (GSFC-5670)" w:date="2016-09-14T15:07:00Z"/>
                <w:rFonts w:ascii="Calibri" w:hAnsi="Calibri"/>
                <w:color w:val="000000"/>
                <w:sz w:val="22"/>
                <w:szCs w:val="22"/>
              </w:rPr>
            </w:pPr>
            <w:ins w:id="10527" w:author="Perrine, Martin L. (GSFC-5670)" w:date="2016-09-14T15:07:00Z">
              <w:r w:rsidRPr="003127AA">
                <w:rPr>
                  <w:rFonts w:ascii="Calibri" w:hAnsi="Calibri"/>
                  <w:color w:val="000000"/>
                  <w:sz w:val="22"/>
                  <w:szCs w:val="22"/>
                </w:rPr>
                <w:t xml:space="preserve">DAPHNE shall send user data in priority order during Automatic Delivery. </w:t>
              </w:r>
            </w:ins>
          </w:p>
        </w:tc>
        <w:tc>
          <w:tcPr>
            <w:tcW w:w="1064" w:type="dxa"/>
            <w:tcBorders>
              <w:top w:val="nil"/>
              <w:left w:val="nil"/>
              <w:bottom w:val="single" w:sz="4" w:space="0" w:color="auto"/>
              <w:right w:val="single" w:sz="4" w:space="0" w:color="auto"/>
            </w:tcBorders>
            <w:shd w:val="clear" w:color="auto" w:fill="auto"/>
            <w:vAlign w:val="bottom"/>
            <w:hideMark/>
          </w:tcPr>
          <w:p w14:paraId="21C4CF1D" w14:textId="77777777" w:rsidR="003127AA" w:rsidRPr="003127AA" w:rsidRDefault="003127AA" w:rsidP="003127AA">
            <w:pPr>
              <w:jc w:val="left"/>
              <w:rPr>
                <w:ins w:id="10528" w:author="Perrine, Martin L. (GSFC-5670)" w:date="2016-09-14T15:07:00Z"/>
                <w:rFonts w:ascii="Calibri" w:hAnsi="Calibri"/>
                <w:color w:val="000000"/>
                <w:sz w:val="22"/>
                <w:szCs w:val="22"/>
              </w:rPr>
            </w:pPr>
            <w:ins w:id="10529"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164A4203" w14:textId="77777777" w:rsidR="003127AA" w:rsidRPr="003127AA" w:rsidRDefault="003127AA" w:rsidP="003127AA">
            <w:pPr>
              <w:jc w:val="left"/>
              <w:rPr>
                <w:ins w:id="10530" w:author="Perrine, Martin L. (GSFC-5670)" w:date="2016-09-14T15:07:00Z"/>
                <w:rFonts w:ascii="Calibri" w:hAnsi="Calibri"/>
                <w:color w:val="000000"/>
                <w:sz w:val="22"/>
                <w:szCs w:val="22"/>
              </w:rPr>
            </w:pPr>
            <w:ins w:id="10531"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39D32297" w14:textId="77777777" w:rsidR="003127AA" w:rsidRPr="003127AA" w:rsidRDefault="003127AA" w:rsidP="003127AA">
            <w:pPr>
              <w:jc w:val="left"/>
              <w:rPr>
                <w:ins w:id="10532" w:author="Perrine, Martin L. (GSFC-5670)" w:date="2016-09-14T15:07:00Z"/>
                <w:rFonts w:ascii="Calibri" w:hAnsi="Calibri"/>
                <w:color w:val="000000"/>
                <w:sz w:val="22"/>
                <w:szCs w:val="22"/>
              </w:rPr>
            </w:pPr>
            <w:ins w:id="1053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3E2C8DA" w14:textId="77777777" w:rsidR="003127AA" w:rsidRPr="003127AA" w:rsidRDefault="003127AA" w:rsidP="003127AA">
            <w:pPr>
              <w:jc w:val="left"/>
              <w:rPr>
                <w:ins w:id="10534" w:author="Perrine, Martin L. (GSFC-5670)" w:date="2016-09-14T15:07:00Z"/>
                <w:rFonts w:ascii="Calibri" w:hAnsi="Calibri"/>
                <w:color w:val="000000"/>
                <w:sz w:val="22"/>
                <w:szCs w:val="22"/>
              </w:rPr>
            </w:pPr>
            <w:ins w:id="1053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E4056C5" w14:textId="77777777" w:rsidR="003127AA" w:rsidRPr="003127AA" w:rsidRDefault="003127AA" w:rsidP="003127AA">
            <w:pPr>
              <w:jc w:val="left"/>
              <w:rPr>
                <w:ins w:id="10536" w:author="Perrine, Martin L. (GSFC-5670)" w:date="2016-09-14T15:07:00Z"/>
                <w:rFonts w:ascii="Calibri" w:hAnsi="Calibri"/>
                <w:color w:val="000000"/>
                <w:sz w:val="22"/>
                <w:szCs w:val="22"/>
              </w:rPr>
            </w:pPr>
            <w:ins w:id="1053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54D9BE8" w14:textId="77777777" w:rsidR="003127AA" w:rsidRPr="003127AA" w:rsidRDefault="003127AA" w:rsidP="003127AA">
            <w:pPr>
              <w:jc w:val="left"/>
              <w:rPr>
                <w:ins w:id="10538" w:author="Perrine, Martin L. (GSFC-5670)" w:date="2016-09-14T15:07:00Z"/>
                <w:rFonts w:ascii="Calibri" w:hAnsi="Calibri"/>
                <w:color w:val="000000"/>
                <w:sz w:val="22"/>
                <w:szCs w:val="22"/>
              </w:rPr>
            </w:pPr>
            <w:ins w:id="1053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D62F30A" w14:textId="77777777" w:rsidR="003127AA" w:rsidRPr="003127AA" w:rsidRDefault="003127AA" w:rsidP="003127AA">
            <w:pPr>
              <w:jc w:val="left"/>
              <w:rPr>
                <w:ins w:id="10540" w:author="Perrine, Martin L. (GSFC-5670)" w:date="2016-09-14T15:07:00Z"/>
                <w:rFonts w:ascii="Calibri" w:hAnsi="Calibri"/>
                <w:color w:val="000000"/>
                <w:sz w:val="22"/>
                <w:szCs w:val="22"/>
              </w:rPr>
            </w:pPr>
            <w:ins w:id="10541"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0812A5B8" w14:textId="77777777" w:rsidR="003127AA" w:rsidRPr="003127AA" w:rsidRDefault="003127AA" w:rsidP="003127AA">
            <w:pPr>
              <w:jc w:val="left"/>
              <w:rPr>
                <w:ins w:id="10542" w:author="Perrine, Martin L. (GSFC-5670)" w:date="2016-09-14T15:07:00Z"/>
                <w:rFonts w:ascii="Calibri" w:hAnsi="Calibri"/>
                <w:color w:val="000000"/>
                <w:sz w:val="22"/>
                <w:szCs w:val="22"/>
              </w:rPr>
            </w:pPr>
            <w:ins w:id="10543" w:author="Perrine, Martin L. (GSFC-5670)" w:date="2016-09-14T15:07:00Z">
              <w:r w:rsidRPr="003127AA">
                <w:rPr>
                  <w:rFonts w:ascii="Calibri" w:hAnsi="Calibri"/>
                  <w:color w:val="000000"/>
                  <w:sz w:val="22"/>
                  <w:szCs w:val="22"/>
                </w:rPr>
                <w:t> </w:t>
              </w:r>
            </w:ins>
          </w:p>
        </w:tc>
      </w:tr>
      <w:tr w:rsidR="003127AA" w:rsidRPr="003127AA" w14:paraId="54153C22" w14:textId="77777777" w:rsidTr="003127AA">
        <w:trPr>
          <w:trHeight w:val="576"/>
          <w:ins w:id="10544"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2B78B519" w14:textId="77777777" w:rsidR="003127AA" w:rsidRPr="003127AA" w:rsidRDefault="003127AA" w:rsidP="003127AA">
            <w:pPr>
              <w:jc w:val="left"/>
              <w:rPr>
                <w:ins w:id="10545" w:author="Perrine, Martin L. (GSFC-5670)" w:date="2016-09-14T15:07:00Z"/>
                <w:rFonts w:ascii="Calibri" w:hAnsi="Calibri"/>
                <w:color w:val="000000"/>
                <w:sz w:val="22"/>
                <w:szCs w:val="22"/>
              </w:rPr>
            </w:pPr>
            <w:ins w:id="10546" w:author="Perrine, Martin L. (GSFC-5670)" w:date="2016-09-14T15:07:00Z">
              <w:r w:rsidRPr="003127AA">
                <w:rPr>
                  <w:rFonts w:ascii="Calibri" w:hAnsi="Calibri"/>
                  <w:color w:val="000000"/>
                  <w:sz w:val="22"/>
                  <w:szCs w:val="22"/>
                </w:rPr>
                <w:t>NENG-PERF-001</w:t>
              </w:r>
            </w:ins>
          </w:p>
        </w:tc>
        <w:tc>
          <w:tcPr>
            <w:tcW w:w="3221" w:type="dxa"/>
            <w:tcBorders>
              <w:top w:val="nil"/>
              <w:left w:val="nil"/>
              <w:bottom w:val="single" w:sz="4" w:space="0" w:color="auto"/>
              <w:right w:val="single" w:sz="4" w:space="0" w:color="auto"/>
            </w:tcBorders>
            <w:shd w:val="clear" w:color="auto" w:fill="auto"/>
            <w:vAlign w:val="bottom"/>
            <w:hideMark/>
          </w:tcPr>
          <w:p w14:paraId="50C83E0C" w14:textId="77777777" w:rsidR="003127AA" w:rsidRPr="003127AA" w:rsidRDefault="003127AA" w:rsidP="003127AA">
            <w:pPr>
              <w:jc w:val="left"/>
              <w:rPr>
                <w:ins w:id="10547" w:author="Perrine, Martin L. (GSFC-5670)" w:date="2016-09-14T15:07:00Z"/>
                <w:rFonts w:ascii="Calibri" w:hAnsi="Calibri"/>
                <w:color w:val="000000"/>
                <w:sz w:val="22"/>
                <w:szCs w:val="22"/>
              </w:rPr>
            </w:pPr>
            <w:ins w:id="10548" w:author="Perrine, Martin L. (GSFC-5670)" w:date="2016-09-14T15:07:00Z">
              <w:r w:rsidRPr="003127AA">
                <w:rPr>
                  <w:rFonts w:ascii="Calibri" w:hAnsi="Calibri"/>
                  <w:color w:val="000000"/>
                  <w:sz w:val="22"/>
                  <w:szCs w:val="22"/>
                </w:rPr>
                <w:t xml:space="preserve">  DAPHNE shall respond to commands from the remote TCP/IP interface in less than 5 seconds.</w:t>
              </w:r>
            </w:ins>
          </w:p>
        </w:tc>
        <w:tc>
          <w:tcPr>
            <w:tcW w:w="1064" w:type="dxa"/>
            <w:tcBorders>
              <w:top w:val="nil"/>
              <w:left w:val="nil"/>
              <w:bottom w:val="single" w:sz="4" w:space="0" w:color="auto"/>
              <w:right w:val="single" w:sz="4" w:space="0" w:color="auto"/>
            </w:tcBorders>
            <w:shd w:val="clear" w:color="auto" w:fill="auto"/>
            <w:vAlign w:val="bottom"/>
            <w:hideMark/>
          </w:tcPr>
          <w:p w14:paraId="2D013484" w14:textId="77777777" w:rsidR="003127AA" w:rsidRPr="003127AA" w:rsidRDefault="003127AA" w:rsidP="003127AA">
            <w:pPr>
              <w:jc w:val="left"/>
              <w:rPr>
                <w:ins w:id="10549" w:author="Perrine, Martin L. (GSFC-5670)" w:date="2016-09-14T15:07:00Z"/>
                <w:rFonts w:ascii="Calibri" w:hAnsi="Calibri"/>
                <w:color w:val="000000"/>
                <w:sz w:val="22"/>
                <w:szCs w:val="22"/>
              </w:rPr>
            </w:pPr>
            <w:ins w:id="10550"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224883D9" w14:textId="77777777" w:rsidR="003127AA" w:rsidRPr="003127AA" w:rsidRDefault="003127AA" w:rsidP="003127AA">
            <w:pPr>
              <w:jc w:val="left"/>
              <w:rPr>
                <w:ins w:id="10551" w:author="Perrine, Martin L. (GSFC-5670)" w:date="2016-09-14T15:07:00Z"/>
                <w:rFonts w:ascii="Calibri" w:hAnsi="Calibri"/>
                <w:color w:val="000000"/>
                <w:sz w:val="22"/>
                <w:szCs w:val="22"/>
              </w:rPr>
            </w:pPr>
            <w:ins w:id="1055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2F6D1C8" w14:textId="77777777" w:rsidR="003127AA" w:rsidRPr="003127AA" w:rsidRDefault="003127AA" w:rsidP="003127AA">
            <w:pPr>
              <w:jc w:val="left"/>
              <w:rPr>
                <w:ins w:id="10553" w:author="Perrine, Martin L. (GSFC-5670)" w:date="2016-09-14T15:07:00Z"/>
                <w:rFonts w:ascii="Calibri" w:hAnsi="Calibri"/>
                <w:color w:val="000000"/>
                <w:sz w:val="22"/>
                <w:szCs w:val="22"/>
              </w:rPr>
            </w:pPr>
            <w:ins w:id="1055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1DAB71A" w14:textId="77777777" w:rsidR="003127AA" w:rsidRPr="003127AA" w:rsidRDefault="003127AA" w:rsidP="003127AA">
            <w:pPr>
              <w:jc w:val="left"/>
              <w:rPr>
                <w:ins w:id="10555" w:author="Perrine, Martin L. (GSFC-5670)" w:date="2016-09-14T15:07:00Z"/>
                <w:rFonts w:ascii="Calibri" w:hAnsi="Calibri"/>
                <w:color w:val="000000"/>
                <w:sz w:val="22"/>
                <w:szCs w:val="22"/>
              </w:rPr>
            </w:pPr>
            <w:ins w:id="1055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EAF4B4C" w14:textId="77777777" w:rsidR="003127AA" w:rsidRPr="003127AA" w:rsidRDefault="003127AA" w:rsidP="003127AA">
            <w:pPr>
              <w:jc w:val="left"/>
              <w:rPr>
                <w:ins w:id="10557" w:author="Perrine, Martin L. (GSFC-5670)" w:date="2016-09-14T15:07:00Z"/>
                <w:rFonts w:ascii="Calibri" w:hAnsi="Calibri"/>
                <w:color w:val="000000"/>
                <w:sz w:val="22"/>
                <w:szCs w:val="22"/>
              </w:rPr>
            </w:pPr>
            <w:ins w:id="1055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5E856D6" w14:textId="77777777" w:rsidR="003127AA" w:rsidRPr="003127AA" w:rsidRDefault="003127AA" w:rsidP="003127AA">
            <w:pPr>
              <w:jc w:val="left"/>
              <w:rPr>
                <w:ins w:id="10559" w:author="Perrine, Martin L. (GSFC-5670)" w:date="2016-09-14T15:07:00Z"/>
                <w:rFonts w:ascii="Calibri" w:hAnsi="Calibri"/>
                <w:color w:val="000000"/>
                <w:sz w:val="22"/>
                <w:szCs w:val="22"/>
              </w:rPr>
            </w:pPr>
            <w:ins w:id="10560"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7D581A5E" w14:textId="77777777" w:rsidR="003127AA" w:rsidRPr="003127AA" w:rsidRDefault="003127AA" w:rsidP="003127AA">
            <w:pPr>
              <w:jc w:val="left"/>
              <w:rPr>
                <w:ins w:id="10561" w:author="Perrine, Martin L. (GSFC-5670)" w:date="2016-09-14T15:07:00Z"/>
                <w:rFonts w:ascii="Calibri" w:hAnsi="Calibri"/>
                <w:color w:val="000000"/>
                <w:sz w:val="22"/>
                <w:szCs w:val="22"/>
              </w:rPr>
            </w:pPr>
            <w:ins w:id="10562"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37F8850E" w14:textId="77777777" w:rsidR="003127AA" w:rsidRPr="003127AA" w:rsidRDefault="003127AA" w:rsidP="003127AA">
            <w:pPr>
              <w:jc w:val="left"/>
              <w:rPr>
                <w:ins w:id="10563" w:author="Perrine, Martin L. (GSFC-5670)" w:date="2016-09-14T15:07:00Z"/>
                <w:rFonts w:ascii="Calibri" w:hAnsi="Calibri"/>
                <w:color w:val="000000"/>
                <w:sz w:val="22"/>
                <w:szCs w:val="22"/>
              </w:rPr>
            </w:pPr>
            <w:ins w:id="10564" w:author="Perrine, Martin L. (GSFC-5670)" w:date="2016-09-14T15:07:00Z">
              <w:r w:rsidRPr="003127AA">
                <w:rPr>
                  <w:rFonts w:ascii="Calibri" w:hAnsi="Calibri"/>
                  <w:color w:val="000000"/>
                  <w:sz w:val="22"/>
                  <w:szCs w:val="22"/>
                </w:rPr>
                <w:t> </w:t>
              </w:r>
            </w:ins>
          </w:p>
        </w:tc>
      </w:tr>
      <w:tr w:rsidR="003127AA" w:rsidRPr="003127AA" w14:paraId="552062AF" w14:textId="77777777" w:rsidTr="003127AA">
        <w:trPr>
          <w:trHeight w:val="1152"/>
          <w:ins w:id="10565"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4DB0BA38" w14:textId="77777777" w:rsidR="003127AA" w:rsidRPr="003127AA" w:rsidRDefault="003127AA" w:rsidP="003127AA">
            <w:pPr>
              <w:jc w:val="left"/>
              <w:rPr>
                <w:ins w:id="10566" w:author="Perrine, Martin L. (GSFC-5670)" w:date="2016-09-14T15:07:00Z"/>
                <w:rFonts w:ascii="Calibri" w:hAnsi="Calibri"/>
                <w:color w:val="000000"/>
                <w:sz w:val="22"/>
                <w:szCs w:val="22"/>
              </w:rPr>
            </w:pPr>
            <w:ins w:id="10567" w:author="Perrine, Martin L. (GSFC-5670)" w:date="2016-09-14T15:07:00Z">
              <w:r w:rsidRPr="003127AA">
                <w:rPr>
                  <w:rFonts w:ascii="Calibri" w:hAnsi="Calibri"/>
                  <w:color w:val="000000"/>
                  <w:sz w:val="22"/>
                  <w:szCs w:val="22"/>
                </w:rPr>
                <w:t>NENG-PERF-002</w:t>
              </w:r>
            </w:ins>
          </w:p>
        </w:tc>
        <w:tc>
          <w:tcPr>
            <w:tcW w:w="3221" w:type="dxa"/>
            <w:tcBorders>
              <w:top w:val="nil"/>
              <w:left w:val="nil"/>
              <w:bottom w:val="single" w:sz="4" w:space="0" w:color="auto"/>
              <w:right w:val="single" w:sz="4" w:space="0" w:color="auto"/>
            </w:tcBorders>
            <w:shd w:val="clear" w:color="auto" w:fill="auto"/>
            <w:vAlign w:val="bottom"/>
            <w:hideMark/>
          </w:tcPr>
          <w:p w14:paraId="0FE4D655" w14:textId="77777777" w:rsidR="003127AA" w:rsidRPr="003127AA" w:rsidRDefault="003127AA" w:rsidP="003127AA">
            <w:pPr>
              <w:jc w:val="left"/>
              <w:rPr>
                <w:ins w:id="10568" w:author="Perrine, Martin L. (GSFC-5670)" w:date="2016-09-14T15:07:00Z"/>
                <w:rFonts w:ascii="Calibri" w:hAnsi="Calibri"/>
                <w:color w:val="000000"/>
                <w:sz w:val="22"/>
                <w:szCs w:val="22"/>
              </w:rPr>
            </w:pPr>
            <w:ins w:id="10569" w:author="Perrine, Martin L. (GSFC-5670)" w:date="2016-09-14T15:07:00Z">
              <w:r w:rsidRPr="003127AA">
                <w:rPr>
                  <w:rFonts w:ascii="Calibri" w:hAnsi="Calibri"/>
                  <w:color w:val="000000"/>
                  <w:sz w:val="22"/>
                  <w:szCs w:val="22"/>
                </w:rPr>
                <w:t xml:space="preserve">For </w:t>
              </w:r>
              <w:proofErr w:type="gramStart"/>
              <w:r w:rsidRPr="003127AA">
                <w:rPr>
                  <w:rFonts w:ascii="Calibri" w:hAnsi="Calibri"/>
                  <w:color w:val="000000"/>
                  <w:sz w:val="22"/>
                  <w:szCs w:val="22"/>
                </w:rPr>
                <w:t>NENSN  supports</w:t>
              </w:r>
              <w:proofErr w:type="gramEnd"/>
              <w:r w:rsidRPr="003127AA">
                <w:rPr>
                  <w:rFonts w:ascii="Calibri" w:hAnsi="Calibri"/>
                  <w:color w:val="000000"/>
                  <w:sz w:val="22"/>
                  <w:szCs w:val="22"/>
                </w:rPr>
                <w:t xml:space="preserve">, operations  DAPHNE shall execute  setup for operations support within 120 seconds of being commanded. </w:t>
              </w:r>
              <w:proofErr w:type="gramStart"/>
              <w:r w:rsidRPr="003127AA">
                <w:rPr>
                  <w:rFonts w:ascii="Calibri" w:hAnsi="Calibri"/>
                  <w:color w:val="000000"/>
                  <w:sz w:val="22"/>
                  <w:szCs w:val="22"/>
                </w:rPr>
                <w:t>prior</w:t>
              </w:r>
              <w:proofErr w:type="gramEnd"/>
              <w:r w:rsidRPr="003127AA">
                <w:rPr>
                  <w:rFonts w:ascii="Calibri" w:hAnsi="Calibri"/>
                  <w:color w:val="000000"/>
                  <w:sz w:val="22"/>
                  <w:szCs w:val="22"/>
                </w:rPr>
                <w:t xml:space="preserve"> to the scheduled start time. </w:t>
              </w:r>
            </w:ins>
          </w:p>
        </w:tc>
        <w:tc>
          <w:tcPr>
            <w:tcW w:w="1064" w:type="dxa"/>
            <w:tcBorders>
              <w:top w:val="nil"/>
              <w:left w:val="nil"/>
              <w:bottom w:val="single" w:sz="4" w:space="0" w:color="auto"/>
              <w:right w:val="single" w:sz="4" w:space="0" w:color="auto"/>
            </w:tcBorders>
            <w:shd w:val="clear" w:color="auto" w:fill="auto"/>
            <w:vAlign w:val="bottom"/>
            <w:hideMark/>
          </w:tcPr>
          <w:p w14:paraId="58FF2224" w14:textId="77777777" w:rsidR="003127AA" w:rsidRPr="003127AA" w:rsidRDefault="003127AA" w:rsidP="003127AA">
            <w:pPr>
              <w:jc w:val="left"/>
              <w:rPr>
                <w:ins w:id="10570" w:author="Perrine, Martin L. (GSFC-5670)" w:date="2016-09-14T15:07:00Z"/>
                <w:rFonts w:ascii="Calibri" w:hAnsi="Calibri"/>
                <w:color w:val="000000"/>
                <w:sz w:val="22"/>
                <w:szCs w:val="22"/>
              </w:rPr>
            </w:pPr>
            <w:ins w:id="10571"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4ECD9FCF" w14:textId="77777777" w:rsidR="003127AA" w:rsidRPr="003127AA" w:rsidRDefault="003127AA" w:rsidP="003127AA">
            <w:pPr>
              <w:jc w:val="left"/>
              <w:rPr>
                <w:ins w:id="10572" w:author="Perrine, Martin L. (GSFC-5670)" w:date="2016-09-14T15:07:00Z"/>
                <w:rFonts w:ascii="Calibri" w:hAnsi="Calibri"/>
                <w:color w:val="000000"/>
                <w:sz w:val="22"/>
                <w:szCs w:val="22"/>
              </w:rPr>
            </w:pPr>
            <w:ins w:id="1057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178B525" w14:textId="77777777" w:rsidR="003127AA" w:rsidRPr="003127AA" w:rsidRDefault="003127AA" w:rsidP="003127AA">
            <w:pPr>
              <w:jc w:val="left"/>
              <w:rPr>
                <w:ins w:id="10574" w:author="Perrine, Martin L. (GSFC-5670)" w:date="2016-09-14T15:07:00Z"/>
                <w:rFonts w:ascii="Calibri" w:hAnsi="Calibri"/>
                <w:color w:val="000000"/>
                <w:sz w:val="22"/>
                <w:szCs w:val="22"/>
              </w:rPr>
            </w:pPr>
            <w:ins w:id="1057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ECA2A53" w14:textId="77777777" w:rsidR="003127AA" w:rsidRPr="003127AA" w:rsidRDefault="003127AA" w:rsidP="003127AA">
            <w:pPr>
              <w:jc w:val="left"/>
              <w:rPr>
                <w:ins w:id="10576" w:author="Perrine, Martin L. (GSFC-5670)" w:date="2016-09-14T15:07:00Z"/>
                <w:rFonts w:ascii="Calibri" w:hAnsi="Calibri"/>
                <w:color w:val="000000"/>
                <w:sz w:val="22"/>
                <w:szCs w:val="22"/>
              </w:rPr>
            </w:pPr>
            <w:ins w:id="1057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CC6A2D8" w14:textId="77777777" w:rsidR="003127AA" w:rsidRPr="003127AA" w:rsidRDefault="003127AA" w:rsidP="003127AA">
            <w:pPr>
              <w:jc w:val="left"/>
              <w:rPr>
                <w:ins w:id="10578" w:author="Perrine, Martin L. (GSFC-5670)" w:date="2016-09-14T15:07:00Z"/>
                <w:rFonts w:ascii="Calibri" w:hAnsi="Calibri"/>
                <w:color w:val="000000"/>
                <w:sz w:val="22"/>
                <w:szCs w:val="22"/>
              </w:rPr>
            </w:pPr>
            <w:ins w:id="1057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B621981" w14:textId="77777777" w:rsidR="003127AA" w:rsidRPr="003127AA" w:rsidRDefault="003127AA" w:rsidP="003127AA">
            <w:pPr>
              <w:jc w:val="left"/>
              <w:rPr>
                <w:ins w:id="10580" w:author="Perrine, Martin L. (GSFC-5670)" w:date="2016-09-14T15:07:00Z"/>
                <w:rFonts w:ascii="Calibri" w:hAnsi="Calibri"/>
                <w:color w:val="000000"/>
                <w:sz w:val="22"/>
                <w:szCs w:val="22"/>
              </w:rPr>
            </w:pPr>
            <w:ins w:id="10581"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6D7925F4" w14:textId="77777777" w:rsidR="003127AA" w:rsidRPr="003127AA" w:rsidRDefault="003127AA" w:rsidP="003127AA">
            <w:pPr>
              <w:jc w:val="left"/>
              <w:rPr>
                <w:ins w:id="10582" w:author="Perrine, Martin L. (GSFC-5670)" w:date="2016-09-14T15:07:00Z"/>
                <w:rFonts w:ascii="Calibri" w:hAnsi="Calibri"/>
                <w:color w:val="000000"/>
                <w:sz w:val="22"/>
                <w:szCs w:val="22"/>
              </w:rPr>
            </w:pPr>
            <w:ins w:id="10583"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5BB1F567" w14:textId="77777777" w:rsidR="003127AA" w:rsidRPr="003127AA" w:rsidRDefault="003127AA" w:rsidP="003127AA">
            <w:pPr>
              <w:jc w:val="left"/>
              <w:rPr>
                <w:ins w:id="10584" w:author="Perrine, Martin L. (GSFC-5670)" w:date="2016-09-14T15:07:00Z"/>
                <w:rFonts w:ascii="Calibri" w:hAnsi="Calibri"/>
                <w:color w:val="000000"/>
                <w:sz w:val="22"/>
                <w:szCs w:val="22"/>
              </w:rPr>
            </w:pPr>
            <w:ins w:id="10585" w:author="Perrine, Martin L. (GSFC-5670)" w:date="2016-09-14T15:07:00Z">
              <w:r w:rsidRPr="003127AA">
                <w:rPr>
                  <w:rFonts w:ascii="Calibri" w:hAnsi="Calibri"/>
                  <w:color w:val="000000"/>
                  <w:sz w:val="22"/>
                  <w:szCs w:val="22"/>
                </w:rPr>
                <w:t> </w:t>
              </w:r>
            </w:ins>
          </w:p>
        </w:tc>
      </w:tr>
      <w:tr w:rsidR="003127AA" w:rsidRPr="003127AA" w14:paraId="5E0F6251" w14:textId="77777777" w:rsidTr="003127AA">
        <w:trPr>
          <w:trHeight w:val="864"/>
          <w:ins w:id="10586"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5676AD7D" w14:textId="77777777" w:rsidR="003127AA" w:rsidRPr="003127AA" w:rsidRDefault="003127AA" w:rsidP="003127AA">
            <w:pPr>
              <w:jc w:val="left"/>
              <w:rPr>
                <w:ins w:id="10587" w:author="Perrine, Martin L. (GSFC-5670)" w:date="2016-09-14T15:07:00Z"/>
                <w:rFonts w:ascii="Calibri" w:hAnsi="Calibri"/>
                <w:color w:val="000000"/>
                <w:sz w:val="22"/>
                <w:szCs w:val="22"/>
              </w:rPr>
            </w:pPr>
            <w:ins w:id="10588" w:author="Perrine, Martin L. (GSFC-5670)" w:date="2016-09-14T15:07:00Z">
              <w:r w:rsidRPr="003127AA">
                <w:rPr>
                  <w:rFonts w:ascii="Calibri" w:hAnsi="Calibri"/>
                  <w:color w:val="000000"/>
                  <w:sz w:val="22"/>
                  <w:szCs w:val="22"/>
                </w:rPr>
                <w:t>NENG-PERF-009</w:t>
              </w:r>
            </w:ins>
          </w:p>
        </w:tc>
        <w:tc>
          <w:tcPr>
            <w:tcW w:w="3221" w:type="dxa"/>
            <w:tcBorders>
              <w:top w:val="nil"/>
              <w:left w:val="nil"/>
              <w:bottom w:val="single" w:sz="4" w:space="0" w:color="auto"/>
              <w:right w:val="single" w:sz="4" w:space="0" w:color="auto"/>
            </w:tcBorders>
            <w:shd w:val="clear" w:color="auto" w:fill="auto"/>
            <w:vAlign w:val="bottom"/>
            <w:hideMark/>
          </w:tcPr>
          <w:p w14:paraId="21EA6D0D" w14:textId="77777777" w:rsidR="003127AA" w:rsidRPr="003127AA" w:rsidRDefault="003127AA" w:rsidP="003127AA">
            <w:pPr>
              <w:jc w:val="left"/>
              <w:rPr>
                <w:ins w:id="10589" w:author="Perrine, Martin L. (GSFC-5670)" w:date="2016-09-14T15:07:00Z"/>
                <w:rFonts w:ascii="Calibri" w:hAnsi="Calibri"/>
                <w:color w:val="000000"/>
                <w:sz w:val="22"/>
                <w:szCs w:val="22"/>
              </w:rPr>
            </w:pPr>
            <w:ins w:id="10590" w:author="Perrine, Martin L. (GSFC-5670)" w:date="2016-09-14T15:07:00Z">
              <w:r w:rsidRPr="003127AA">
                <w:rPr>
                  <w:rFonts w:ascii="Calibri" w:hAnsi="Calibri"/>
                  <w:color w:val="000000"/>
                  <w:sz w:val="22"/>
                  <w:szCs w:val="22"/>
                </w:rPr>
                <w:t>From ingest to the LAN to the delivery of IP files to the LAN, the latency shall not exceed 3 minutes for nominal operations.</w:t>
              </w:r>
            </w:ins>
          </w:p>
        </w:tc>
        <w:tc>
          <w:tcPr>
            <w:tcW w:w="1064" w:type="dxa"/>
            <w:tcBorders>
              <w:top w:val="nil"/>
              <w:left w:val="nil"/>
              <w:bottom w:val="single" w:sz="4" w:space="0" w:color="auto"/>
              <w:right w:val="single" w:sz="4" w:space="0" w:color="auto"/>
            </w:tcBorders>
            <w:shd w:val="clear" w:color="auto" w:fill="auto"/>
            <w:vAlign w:val="bottom"/>
            <w:hideMark/>
          </w:tcPr>
          <w:p w14:paraId="396660FE" w14:textId="77777777" w:rsidR="003127AA" w:rsidRPr="003127AA" w:rsidRDefault="003127AA" w:rsidP="003127AA">
            <w:pPr>
              <w:jc w:val="left"/>
              <w:rPr>
                <w:ins w:id="10591" w:author="Perrine, Martin L. (GSFC-5670)" w:date="2016-09-14T15:07:00Z"/>
                <w:rFonts w:ascii="Calibri" w:hAnsi="Calibri"/>
                <w:color w:val="000000"/>
                <w:sz w:val="22"/>
                <w:szCs w:val="22"/>
              </w:rPr>
            </w:pPr>
            <w:ins w:id="10592"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27A3BEE0" w14:textId="77777777" w:rsidR="003127AA" w:rsidRPr="003127AA" w:rsidRDefault="003127AA" w:rsidP="003127AA">
            <w:pPr>
              <w:jc w:val="left"/>
              <w:rPr>
                <w:ins w:id="10593" w:author="Perrine, Martin L. (GSFC-5670)" w:date="2016-09-14T15:07:00Z"/>
                <w:rFonts w:ascii="Calibri" w:hAnsi="Calibri"/>
                <w:color w:val="000000"/>
                <w:sz w:val="22"/>
                <w:szCs w:val="22"/>
              </w:rPr>
            </w:pPr>
            <w:ins w:id="1059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FDE5F9B" w14:textId="77777777" w:rsidR="003127AA" w:rsidRPr="003127AA" w:rsidRDefault="003127AA" w:rsidP="003127AA">
            <w:pPr>
              <w:jc w:val="left"/>
              <w:rPr>
                <w:ins w:id="10595" w:author="Perrine, Martin L. (GSFC-5670)" w:date="2016-09-14T15:07:00Z"/>
                <w:rFonts w:ascii="Calibri" w:hAnsi="Calibri"/>
                <w:color w:val="000000"/>
                <w:sz w:val="22"/>
                <w:szCs w:val="22"/>
              </w:rPr>
            </w:pPr>
            <w:ins w:id="1059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1069B0C" w14:textId="77777777" w:rsidR="003127AA" w:rsidRPr="003127AA" w:rsidRDefault="003127AA" w:rsidP="003127AA">
            <w:pPr>
              <w:jc w:val="left"/>
              <w:rPr>
                <w:ins w:id="10597" w:author="Perrine, Martin L. (GSFC-5670)" w:date="2016-09-14T15:07:00Z"/>
                <w:rFonts w:ascii="Calibri" w:hAnsi="Calibri"/>
                <w:color w:val="000000"/>
                <w:sz w:val="22"/>
                <w:szCs w:val="22"/>
              </w:rPr>
            </w:pPr>
            <w:ins w:id="1059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576D7C1" w14:textId="77777777" w:rsidR="003127AA" w:rsidRPr="003127AA" w:rsidRDefault="003127AA" w:rsidP="003127AA">
            <w:pPr>
              <w:jc w:val="left"/>
              <w:rPr>
                <w:ins w:id="10599" w:author="Perrine, Martin L. (GSFC-5670)" w:date="2016-09-14T15:07:00Z"/>
                <w:rFonts w:ascii="Calibri" w:hAnsi="Calibri"/>
                <w:color w:val="000000"/>
                <w:sz w:val="22"/>
                <w:szCs w:val="22"/>
              </w:rPr>
            </w:pPr>
            <w:ins w:id="1060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B3FCA07" w14:textId="77777777" w:rsidR="003127AA" w:rsidRPr="003127AA" w:rsidRDefault="003127AA" w:rsidP="003127AA">
            <w:pPr>
              <w:jc w:val="left"/>
              <w:rPr>
                <w:ins w:id="10601" w:author="Perrine, Martin L. (GSFC-5670)" w:date="2016-09-14T15:07:00Z"/>
                <w:rFonts w:ascii="Calibri" w:hAnsi="Calibri"/>
                <w:color w:val="000000"/>
                <w:sz w:val="22"/>
                <w:szCs w:val="22"/>
              </w:rPr>
            </w:pPr>
            <w:ins w:id="10602"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293629E3" w14:textId="77777777" w:rsidR="003127AA" w:rsidRPr="003127AA" w:rsidRDefault="003127AA" w:rsidP="003127AA">
            <w:pPr>
              <w:jc w:val="left"/>
              <w:rPr>
                <w:ins w:id="10603" w:author="Perrine, Martin L. (GSFC-5670)" w:date="2016-09-14T15:07:00Z"/>
                <w:rFonts w:ascii="Calibri" w:hAnsi="Calibri"/>
                <w:color w:val="000000"/>
                <w:sz w:val="22"/>
                <w:szCs w:val="22"/>
              </w:rPr>
            </w:pPr>
            <w:ins w:id="10604"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1DF1BDE9" w14:textId="77777777" w:rsidR="003127AA" w:rsidRPr="003127AA" w:rsidRDefault="003127AA" w:rsidP="003127AA">
            <w:pPr>
              <w:jc w:val="left"/>
              <w:rPr>
                <w:ins w:id="10605" w:author="Perrine, Martin L. (GSFC-5670)" w:date="2016-09-14T15:07:00Z"/>
                <w:rFonts w:ascii="Calibri" w:hAnsi="Calibri"/>
                <w:color w:val="000000"/>
                <w:sz w:val="22"/>
                <w:szCs w:val="22"/>
              </w:rPr>
            </w:pPr>
            <w:ins w:id="10606" w:author="Perrine, Martin L. (GSFC-5670)" w:date="2016-09-14T15:07:00Z">
              <w:r w:rsidRPr="003127AA">
                <w:rPr>
                  <w:rFonts w:ascii="Calibri" w:hAnsi="Calibri"/>
                  <w:color w:val="000000"/>
                  <w:sz w:val="22"/>
                  <w:szCs w:val="22"/>
                </w:rPr>
                <w:t> </w:t>
              </w:r>
            </w:ins>
          </w:p>
        </w:tc>
      </w:tr>
      <w:tr w:rsidR="003127AA" w:rsidRPr="003127AA" w14:paraId="02663DA0" w14:textId="77777777" w:rsidTr="003127AA">
        <w:trPr>
          <w:trHeight w:val="576"/>
          <w:ins w:id="10607"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0F3BB2FE" w14:textId="77777777" w:rsidR="003127AA" w:rsidRPr="003127AA" w:rsidRDefault="003127AA" w:rsidP="003127AA">
            <w:pPr>
              <w:jc w:val="left"/>
              <w:rPr>
                <w:ins w:id="10608" w:author="Perrine, Martin L. (GSFC-5670)" w:date="2016-09-14T15:07:00Z"/>
                <w:rFonts w:ascii="Calibri" w:hAnsi="Calibri"/>
                <w:color w:val="000000"/>
                <w:sz w:val="22"/>
                <w:szCs w:val="22"/>
              </w:rPr>
            </w:pPr>
            <w:ins w:id="10609" w:author="Perrine, Martin L. (GSFC-5670)" w:date="2016-09-14T15:07:00Z">
              <w:r w:rsidRPr="003127AA">
                <w:rPr>
                  <w:rFonts w:ascii="Calibri" w:hAnsi="Calibri"/>
                  <w:color w:val="000000"/>
                  <w:sz w:val="22"/>
                  <w:szCs w:val="22"/>
                </w:rPr>
                <w:t>NENG-PERF-010</w:t>
              </w:r>
            </w:ins>
          </w:p>
        </w:tc>
        <w:tc>
          <w:tcPr>
            <w:tcW w:w="3221" w:type="dxa"/>
            <w:tcBorders>
              <w:top w:val="nil"/>
              <w:left w:val="nil"/>
              <w:bottom w:val="single" w:sz="4" w:space="0" w:color="auto"/>
              <w:right w:val="single" w:sz="4" w:space="0" w:color="auto"/>
            </w:tcBorders>
            <w:shd w:val="clear" w:color="auto" w:fill="auto"/>
            <w:vAlign w:val="bottom"/>
            <w:hideMark/>
          </w:tcPr>
          <w:p w14:paraId="004E6D87" w14:textId="77777777" w:rsidR="003127AA" w:rsidRPr="003127AA" w:rsidRDefault="003127AA" w:rsidP="003127AA">
            <w:pPr>
              <w:jc w:val="left"/>
              <w:rPr>
                <w:ins w:id="10610" w:author="Perrine, Martin L. (GSFC-5670)" w:date="2016-09-14T15:07:00Z"/>
                <w:rFonts w:ascii="Calibri" w:hAnsi="Calibri"/>
                <w:color w:val="000000"/>
                <w:sz w:val="22"/>
                <w:szCs w:val="22"/>
              </w:rPr>
            </w:pPr>
            <w:ins w:id="10611" w:author="Perrine, Martin L. (GSFC-5670)" w:date="2016-09-14T15:07:00Z">
              <w:r w:rsidRPr="003127AA">
                <w:rPr>
                  <w:rFonts w:ascii="Calibri" w:hAnsi="Calibri"/>
                  <w:color w:val="000000"/>
                  <w:sz w:val="22"/>
                  <w:szCs w:val="22"/>
                </w:rPr>
                <w:t xml:space="preserve">  DAPHNE shall receive and process two streams of telemetry data at a rate up  to 2  </w:t>
              </w:r>
              <w:proofErr w:type="spellStart"/>
              <w:r w:rsidRPr="003127AA">
                <w:rPr>
                  <w:rFonts w:ascii="Calibri" w:hAnsi="Calibri"/>
                  <w:color w:val="000000"/>
                  <w:sz w:val="22"/>
                  <w:szCs w:val="22"/>
                </w:rPr>
                <w:t>Gbps</w:t>
              </w:r>
              <w:proofErr w:type="spellEnd"/>
              <w:r w:rsidRPr="003127AA">
                <w:rPr>
                  <w:rFonts w:ascii="Calibri" w:hAnsi="Calibri"/>
                  <w:color w:val="000000"/>
                  <w:sz w:val="22"/>
                  <w:szCs w:val="22"/>
                </w:rPr>
                <w:t xml:space="preserve"> each</w:t>
              </w:r>
            </w:ins>
          </w:p>
        </w:tc>
        <w:tc>
          <w:tcPr>
            <w:tcW w:w="1064" w:type="dxa"/>
            <w:tcBorders>
              <w:top w:val="nil"/>
              <w:left w:val="nil"/>
              <w:bottom w:val="single" w:sz="4" w:space="0" w:color="auto"/>
              <w:right w:val="single" w:sz="4" w:space="0" w:color="auto"/>
            </w:tcBorders>
            <w:shd w:val="clear" w:color="auto" w:fill="auto"/>
            <w:vAlign w:val="bottom"/>
            <w:hideMark/>
          </w:tcPr>
          <w:p w14:paraId="5BCC90CF" w14:textId="77777777" w:rsidR="003127AA" w:rsidRPr="003127AA" w:rsidRDefault="003127AA" w:rsidP="003127AA">
            <w:pPr>
              <w:jc w:val="left"/>
              <w:rPr>
                <w:ins w:id="10612" w:author="Perrine, Martin L. (GSFC-5670)" w:date="2016-09-14T15:07:00Z"/>
                <w:rFonts w:ascii="Calibri" w:hAnsi="Calibri"/>
                <w:color w:val="000000"/>
                <w:sz w:val="22"/>
                <w:szCs w:val="22"/>
              </w:rPr>
            </w:pPr>
            <w:ins w:id="10613"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51DC3AF4" w14:textId="77777777" w:rsidR="003127AA" w:rsidRPr="003127AA" w:rsidRDefault="003127AA" w:rsidP="003127AA">
            <w:pPr>
              <w:jc w:val="left"/>
              <w:rPr>
                <w:ins w:id="10614" w:author="Perrine, Martin L. (GSFC-5670)" w:date="2016-09-14T15:07:00Z"/>
                <w:rFonts w:ascii="Calibri" w:hAnsi="Calibri"/>
                <w:color w:val="000000"/>
                <w:sz w:val="22"/>
                <w:szCs w:val="22"/>
              </w:rPr>
            </w:pPr>
            <w:ins w:id="10615"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08CE7E22" w14:textId="77777777" w:rsidR="003127AA" w:rsidRPr="003127AA" w:rsidRDefault="003127AA" w:rsidP="003127AA">
            <w:pPr>
              <w:jc w:val="left"/>
              <w:rPr>
                <w:ins w:id="10616" w:author="Perrine, Martin L. (GSFC-5670)" w:date="2016-09-14T15:07:00Z"/>
                <w:rFonts w:ascii="Calibri" w:hAnsi="Calibri"/>
                <w:color w:val="000000"/>
                <w:sz w:val="22"/>
                <w:szCs w:val="22"/>
              </w:rPr>
            </w:pPr>
            <w:ins w:id="1061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4C98982" w14:textId="77777777" w:rsidR="003127AA" w:rsidRPr="003127AA" w:rsidRDefault="003127AA" w:rsidP="003127AA">
            <w:pPr>
              <w:jc w:val="left"/>
              <w:rPr>
                <w:ins w:id="10618" w:author="Perrine, Martin L. (GSFC-5670)" w:date="2016-09-14T15:07:00Z"/>
                <w:rFonts w:ascii="Calibri" w:hAnsi="Calibri"/>
                <w:color w:val="000000"/>
                <w:sz w:val="22"/>
                <w:szCs w:val="22"/>
              </w:rPr>
            </w:pPr>
            <w:ins w:id="1061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2AD320A" w14:textId="77777777" w:rsidR="003127AA" w:rsidRPr="003127AA" w:rsidRDefault="003127AA" w:rsidP="003127AA">
            <w:pPr>
              <w:jc w:val="left"/>
              <w:rPr>
                <w:ins w:id="10620" w:author="Perrine, Martin L. (GSFC-5670)" w:date="2016-09-14T15:07:00Z"/>
                <w:rFonts w:ascii="Calibri" w:hAnsi="Calibri"/>
                <w:color w:val="000000"/>
                <w:sz w:val="22"/>
                <w:szCs w:val="22"/>
              </w:rPr>
            </w:pPr>
            <w:ins w:id="1062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965A689" w14:textId="77777777" w:rsidR="003127AA" w:rsidRPr="003127AA" w:rsidRDefault="003127AA" w:rsidP="003127AA">
            <w:pPr>
              <w:jc w:val="left"/>
              <w:rPr>
                <w:ins w:id="10622" w:author="Perrine, Martin L. (GSFC-5670)" w:date="2016-09-14T15:07:00Z"/>
                <w:rFonts w:ascii="Calibri" w:hAnsi="Calibri"/>
                <w:color w:val="000000"/>
                <w:sz w:val="22"/>
                <w:szCs w:val="22"/>
              </w:rPr>
            </w:pPr>
            <w:ins w:id="1062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BB2CE2E" w14:textId="77777777" w:rsidR="003127AA" w:rsidRPr="003127AA" w:rsidRDefault="003127AA" w:rsidP="003127AA">
            <w:pPr>
              <w:jc w:val="left"/>
              <w:rPr>
                <w:ins w:id="10624" w:author="Perrine, Martin L. (GSFC-5670)" w:date="2016-09-14T15:07:00Z"/>
                <w:rFonts w:ascii="Calibri" w:hAnsi="Calibri"/>
                <w:color w:val="000000"/>
                <w:sz w:val="22"/>
                <w:szCs w:val="22"/>
              </w:rPr>
            </w:pPr>
            <w:ins w:id="10625"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259C90A8" w14:textId="77777777" w:rsidR="003127AA" w:rsidRPr="003127AA" w:rsidRDefault="003127AA" w:rsidP="003127AA">
            <w:pPr>
              <w:jc w:val="left"/>
              <w:rPr>
                <w:ins w:id="10626" w:author="Perrine, Martin L. (GSFC-5670)" w:date="2016-09-14T15:07:00Z"/>
                <w:rFonts w:ascii="Calibri" w:hAnsi="Calibri"/>
                <w:color w:val="000000"/>
                <w:sz w:val="22"/>
                <w:szCs w:val="22"/>
              </w:rPr>
            </w:pPr>
            <w:ins w:id="10627" w:author="Perrine, Martin L. (GSFC-5670)" w:date="2016-09-14T15:07:00Z">
              <w:r w:rsidRPr="003127AA">
                <w:rPr>
                  <w:rFonts w:ascii="Calibri" w:hAnsi="Calibri"/>
                  <w:color w:val="000000"/>
                  <w:sz w:val="22"/>
                  <w:szCs w:val="22"/>
                </w:rPr>
                <w:t> </w:t>
              </w:r>
            </w:ins>
          </w:p>
        </w:tc>
      </w:tr>
      <w:tr w:rsidR="003127AA" w:rsidRPr="003127AA" w14:paraId="3259B07D" w14:textId="77777777" w:rsidTr="003127AA">
        <w:trPr>
          <w:trHeight w:val="576"/>
          <w:ins w:id="10628"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2756C645" w14:textId="77777777" w:rsidR="003127AA" w:rsidRPr="003127AA" w:rsidRDefault="003127AA" w:rsidP="003127AA">
            <w:pPr>
              <w:jc w:val="left"/>
              <w:rPr>
                <w:ins w:id="10629" w:author="Perrine, Martin L. (GSFC-5670)" w:date="2016-09-14T15:07:00Z"/>
                <w:rFonts w:ascii="Calibri" w:hAnsi="Calibri"/>
                <w:color w:val="000000"/>
                <w:sz w:val="22"/>
                <w:szCs w:val="22"/>
              </w:rPr>
            </w:pPr>
            <w:ins w:id="10630" w:author="Perrine, Martin L. (GSFC-5670)" w:date="2016-09-14T15:07:00Z">
              <w:r w:rsidRPr="003127AA">
                <w:rPr>
                  <w:rFonts w:ascii="Calibri" w:hAnsi="Calibri"/>
                  <w:color w:val="000000"/>
                  <w:sz w:val="22"/>
                  <w:szCs w:val="22"/>
                </w:rPr>
                <w:t>NENG-RMA-005</w:t>
              </w:r>
            </w:ins>
          </w:p>
        </w:tc>
        <w:tc>
          <w:tcPr>
            <w:tcW w:w="3221" w:type="dxa"/>
            <w:tcBorders>
              <w:top w:val="nil"/>
              <w:left w:val="nil"/>
              <w:bottom w:val="single" w:sz="4" w:space="0" w:color="auto"/>
              <w:right w:val="single" w:sz="4" w:space="0" w:color="auto"/>
            </w:tcBorders>
            <w:shd w:val="clear" w:color="auto" w:fill="auto"/>
            <w:vAlign w:val="bottom"/>
            <w:hideMark/>
          </w:tcPr>
          <w:p w14:paraId="4700FFD0" w14:textId="77777777" w:rsidR="003127AA" w:rsidRPr="003127AA" w:rsidRDefault="003127AA" w:rsidP="003127AA">
            <w:pPr>
              <w:jc w:val="left"/>
              <w:rPr>
                <w:ins w:id="10631" w:author="Perrine, Martin L. (GSFC-5670)" w:date="2016-09-14T15:07:00Z"/>
                <w:rFonts w:ascii="Calibri" w:hAnsi="Calibri"/>
                <w:color w:val="000000"/>
                <w:sz w:val="22"/>
                <w:szCs w:val="22"/>
              </w:rPr>
            </w:pPr>
            <w:ins w:id="10632" w:author="Perrine, Martin L. (GSFC-5670)" w:date="2016-09-14T15:07:00Z">
              <w:r w:rsidRPr="003127AA">
                <w:rPr>
                  <w:rFonts w:ascii="Calibri" w:hAnsi="Calibri"/>
                  <w:color w:val="000000"/>
                  <w:sz w:val="22"/>
                  <w:szCs w:val="22"/>
                </w:rPr>
                <w:t>DAPHNE shall have an availability of 0.99 for scheduled support periods.</w:t>
              </w:r>
            </w:ins>
          </w:p>
        </w:tc>
        <w:tc>
          <w:tcPr>
            <w:tcW w:w="1064" w:type="dxa"/>
            <w:tcBorders>
              <w:top w:val="nil"/>
              <w:left w:val="nil"/>
              <w:bottom w:val="single" w:sz="4" w:space="0" w:color="auto"/>
              <w:right w:val="single" w:sz="4" w:space="0" w:color="auto"/>
            </w:tcBorders>
            <w:shd w:val="clear" w:color="auto" w:fill="auto"/>
            <w:vAlign w:val="bottom"/>
            <w:hideMark/>
          </w:tcPr>
          <w:p w14:paraId="0C62A8A1" w14:textId="77777777" w:rsidR="003127AA" w:rsidRPr="003127AA" w:rsidRDefault="003127AA" w:rsidP="003127AA">
            <w:pPr>
              <w:jc w:val="left"/>
              <w:rPr>
                <w:ins w:id="10633" w:author="Perrine, Martin L. (GSFC-5670)" w:date="2016-09-14T15:07:00Z"/>
                <w:rFonts w:ascii="Calibri" w:hAnsi="Calibri"/>
                <w:color w:val="000000"/>
                <w:sz w:val="22"/>
                <w:szCs w:val="22"/>
              </w:rPr>
            </w:pPr>
            <w:ins w:id="10634" w:author="Perrine, Martin L. (GSFC-5670)" w:date="2016-09-14T15:07:00Z">
              <w:r w:rsidRPr="003127AA">
                <w:rPr>
                  <w:rFonts w:ascii="Calibri" w:hAnsi="Calibri"/>
                  <w:color w:val="000000"/>
                  <w:sz w:val="22"/>
                  <w:szCs w:val="22"/>
                </w:rPr>
                <w:t>A</w:t>
              </w:r>
            </w:ins>
          </w:p>
        </w:tc>
        <w:tc>
          <w:tcPr>
            <w:tcW w:w="554" w:type="dxa"/>
            <w:tcBorders>
              <w:top w:val="nil"/>
              <w:left w:val="nil"/>
              <w:bottom w:val="single" w:sz="4" w:space="0" w:color="auto"/>
              <w:right w:val="single" w:sz="4" w:space="0" w:color="auto"/>
            </w:tcBorders>
            <w:shd w:val="clear" w:color="auto" w:fill="auto"/>
            <w:vAlign w:val="bottom"/>
            <w:hideMark/>
          </w:tcPr>
          <w:p w14:paraId="3FEBE8B4" w14:textId="77777777" w:rsidR="003127AA" w:rsidRPr="003127AA" w:rsidRDefault="003127AA" w:rsidP="003127AA">
            <w:pPr>
              <w:jc w:val="left"/>
              <w:rPr>
                <w:ins w:id="10635" w:author="Perrine, Martin L. (GSFC-5670)" w:date="2016-09-14T15:07:00Z"/>
                <w:rFonts w:ascii="Calibri" w:hAnsi="Calibri"/>
                <w:color w:val="000000"/>
                <w:sz w:val="22"/>
                <w:szCs w:val="22"/>
              </w:rPr>
            </w:pPr>
            <w:ins w:id="1063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84B0E6A" w14:textId="77777777" w:rsidR="003127AA" w:rsidRPr="003127AA" w:rsidRDefault="003127AA" w:rsidP="003127AA">
            <w:pPr>
              <w:jc w:val="left"/>
              <w:rPr>
                <w:ins w:id="10637" w:author="Perrine, Martin L. (GSFC-5670)" w:date="2016-09-14T15:07:00Z"/>
                <w:rFonts w:ascii="Calibri" w:hAnsi="Calibri"/>
                <w:color w:val="000000"/>
                <w:sz w:val="22"/>
                <w:szCs w:val="22"/>
              </w:rPr>
            </w:pPr>
            <w:ins w:id="1063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274EE38" w14:textId="77777777" w:rsidR="003127AA" w:rsidRPr="003127AA" w:rsidRDefault="003127AA" w:rsidP="003127AA">
            <w:pPr>
              <w:jc w:val="left"/>
              <w:rPr>
                <w:ins w:id="10639" w:author="Perrine, Martin L. (GSFC-5670)" w:date="2016-09-14T15:07:00Z"/>
                <w:rFonts w:ascii="Calibri" w:hAnsi="Calibri"/>
                <w:color w:val="000000"/>
                <w:sz w:val="22"/>
                <w:szCs w:val="22"/>
              </w:rPr>
            </w:pPr>
            <w:ins w:id="1064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AE3C1E4" w14:textId="77777777" w:rsidR="003127AA" w:rsidRPr="003127AA" w:rsidRDefault="003127AA" w:rsidP="003127AA">
            <w:pPr>
              <w:jc w:val="left"/>
              <w:rPr>
                <w:ins w:id="10641" w:author="Perrine, Martin L. (GSFC-5670)" w:date="2016-09-14T15:07:00Z"/>
                <w:rFonts w:ascii="Calibri" w:hAnsi="Calibri"/>
                <w:color w:val="000000"/>
                <w:sz w:val="22"/>
                <w:szCs w:val="22"/>
              </w:rPr>
            </w:pPr>
            <w:ins w:id="1064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E924914" w14:textId="77777777" w:rsidR="003127AA" w:rsidRPr="003127AA" w:rsidRDefault="003127AA" w:rsidP="003127AA">
            <w:pPr>
              <w:jc w:val="left"/>
              <w:rPr>
                <w:ins w:id="10643" w:author="Perrine, Martin L. (GSFC-5670)" w:date="2016-09-14T15:07:00Z"/>
                <w:rFonts w:ascii="Calibri" w:hAnsi="Calibri"/>
                <w:color w:val="000000"/>
                <w:sz w:val="22"/>
                <w:szCs w:val="22"/>
              </w:rPr>
            </w:pPr>
            <w:ins w:id="1064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D0A6AD9" w14:textId="77777777" w:rsidR="003127AA" w:rsidRPr="003127AA" w:rsidRDefault="003127AA" w:rsidP="003127AA">
            <w:pPr>
              <w:jc w:val="left"/>
              <w:rPr>
                <w:ins w:id="10645" w:author="Perrine, Martin L. (GSFC-5670)" w:date="2016-09-14T15:07:00Z"/>
                <w:rFonts w:ascii="Calibri" w:hAnsi="Calibri"/>
                <w:color w:val="000000"/>
                <w:sz w:val="22"/>
                <w:szCs w:val="22"/>
              </w:rPr>
            </w:pPr>
            <w:ins w:id="10646"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63B1AD7E" w14:textId="77777777" w:rsidR="003127AA" w:rsidRPr="003127AA" w:rsidRDefault="003127AA" w:rsidP="003127AA">
            <w:pPr>
              <w:jc w:val="left"/>
              <w:rPr>
                <w:ins w:id="10647" w:author="Perrine, Martin L. (GSFC-5670)" w:date="2016-09-14T15:07:00Z"/>
                <w:rFonts w:ascii="Calibri" w:hAnsi="Calibri"/>
                <w:color w:val="000000"/>
                <w:sz w:val="22"/>
                <w:szCs w:val="22"/>
              </w:rPr>
            </w:pPr>
            <w:ins w:id="10648" w:author="Perrine, Martin L. (GSFC-5670)" w:date="2016-09-14T15:07:00Z">
              <w:r w:rsidRPr="003127AA">
                <w:rPr>
                  <w:rFonts w:ascii="Calibri" w:hAnsi="Calibri"/>
                  <w:color w:val="000000"/>
                  <w:sz w:val="22"/>
                  <w:szCs w:val="22"/>
                </w:rPr>
                <w:t> </w:t>
              </w:r>
            </w:ins>
          </w:p>
        </w:tc>
      </w:tr>
      <w:tr w:rsidR="003127AA" w:rsidRPr="003127AA" w14:paraId="16435581" w14:textId="77777777" w:rsidTr="003127AA">
        <w:trPr>
          <w:trHeight w:val="1152"/>
          <w:ins w:id="10649"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35D46C99" w14:textId="77777777" w:rsidR="003127AA" w:rsidRPr="003127AA" w:rsidRDefault="003127AA" w:rsidP="003127AA">
            <w:pPr>
              <w:jc w:val="left"/>
              <w:rPr>
                <w:ins w:id="10650" w:author="Perrine, Martin L. (GSFC-5670)" w:date="2016-09-14T15:07:00Z"/>
                <w:rFonts w:ascii="Calibri" w:hAnsi="Calibri"/>
                <w:color w:val="000000"/>
                <w:sz w:val="22"/>
                <w:szCs w:val="22"/>
              </w:rPr>
            </w:pPr>
            <w:ins w:id="10651" w:author="Perrine, Martin L. (GSFC-5670)" w:date="2016-09-14T15:07:00Z">
              <w:r w:rsidRPr="003127AA">
                <w:rPr>
                  <w:rFonts w:ascii="Calibri" w:hAnsi="Calibri"/>
                  <w:color w:val="000000"/>
                  <w:sz w:val="22"/>
                  <w:szCs w:val="22"/>
                </w:rPr>
                <w:t>NENG-RMA-015</w:t>
              </w:r>
            </w:ins>
          </w:p>
        </w:tc>
        <w:tc>
          <w:tcPr>
            <w:tcW w:w="3221" w:type="dxa"/>
            <w:tcBorders>
              <w:top w:val="nil"/>
              <w:left w:val="nil"/>
              <w:bottom w:val="single" w:sz="4" w:space="0" w:color="auto"/>
              <w:right w:val="single" w:sz="4" w:space="0" w:color="auto"/>
            </w:tcBorders>
            <w:shd w:val="clear" w:color="auto" w:fill="auto"/>
            <w:vAlign w:val="bottom"/>
            <w:hideMark/>
          </w:tcPr>
          <w:p w14:paraId="31570479" w14:textId="77777777" w:rsidR="003127AA" w:rsidRPr="003127AA" w:rsidRDefault="003127AA" w:rsidP="003127AA">
            <w:pPr>
              <w:jc w:val="left"/>
              <w:rPr>
                <w:ins w:id="10652" w:author="Perrine, Martin L. (GSFC-5670)" w:date="2016-09-14T15:07:00Z"/>
                <w:rFonts w:ascii="Calibri" w:hAnsi="Calibri"/>
                <w:color w:val="000000"/>
                <w:sz w:val="22"/>
                <w:szCs w:val="22"/>
              </w:rPr>
            </w:pPr>
            <w:ins w:id="10653" w:author="Perrine, Martin L. (GSFC-5670)" w:date="2016-09-14T15:07:00Z">
              <w:r w:rsidRPr="003127AA">
                <w:rPr>
                  <w:rFonts w:ascii="Calibri" w:hAnsi="Calibri"/>
                  <w:color w:val="000000"/>
                  <w:sz w:val="22"/>
                  <w:szCs w:val="22"/>
                </w:rPr>
                <w:t xml:space="preserve">DAPHNE's Mean Time To </w:t>
              </w:r>
              <w:proofErr w:type="gramStart"/>
              <w:r w:rsidRPr="003127AA">
                <w:rPr>
                  <w:rFonts w:ascii="Calibri" w:hAnsi="Calibri"/>
                  <w:color w:val="000000"/>
                  <w:sz w:val="22"/>
                  <w:szCs w:val="22"/>
                </w:rPr>
                <w:t>Restore  Full</w:t>
              </w:r>
              <w:proofErr w:type="gramEnd"/>
              <w:r w:rsidRPr="003127AA">
                <w:rPr>
                  <w:rFonts w:ascii="Calibri" w:hAnsi="Calibri"/>
                  <w:color w:val="000000"/>
                  <w:sz w:val="22"/>
                  <w:szCs w:val="22"/>
                </w:rPr>
                <w:t xml:space="preserve"> Function (MTTRFF) after a first fault  shall be less than or equal to 48 hours not including any shipping time. </w:t>
              </w:r>
            </w:ins>
          </w:p>
        </w:tc>
        <w:tc>
          <w:tcPr>
            <w:tcW w:w="1064" w:type="dxa"/>
            <w:tcBorders>
              <w:top w:val="nil"/>
              <w:left w:val="nil"/>
              <w:bottom w:val="single" w:sz="4" w:space="0" w:color="auto"/>
              <w:right w:val="single" w:sz="4" w:space="0" w:color="auto"/>
            </w:tcBorders>
            <w:shd w:val="clear" w:color="auto" w:fill="auto"/>
            <w:vAlign w:val="bottom"/>
            <w:hideMark/>
          </w:tcPr>
          <w:p w14:paraId="72535618" w14:textId="77777777" w:rsidR="003127AA" w:rsidRPr="003127AA" w:rsidRDefault="003127AA" w:rsidP="003127AA">
            <w:pPr>
              <w:jc w:val="left"/>
              <w:rPr>
                <w:ins w:id="10654" w:author="Perrine, Martin L. (GSFC-5670)" w:date="2016-09-14T15:07:00Z"/>
                <w:rFonts w:ascii="Calibri" w:hAnsi="Calibri"/>
                <w:color w:val="000000"/>
                <w:sz w:val="22"/>
                <w:szCs w:val="22"/>
              </w:rPr>
            </w:pPr>
            <w:ins w:id="10655" w:author="Perrine, Martin L. (GSFC-5670)" w:date="2016-09-14T15:07:00Z">
              <w:r w:rsidRPr="003127AA">
                <w:rPr>
                  <w:rFonts w:ascii="Calibri" w:hAnsi="Calibri"/>
                  <w:color w:val="000000"/>
                  <w:sz w:val="22"/>
                  <w:szCs w:val="22"/>
                </w:rPr>
                <w:t>A</w:t>
              </w:r>
            </w:ins>
          </w:p>
        </w:tc>
        <w:tc>
          <w:tcPr>
            <w:tcW w:w="554" w:type="dxa"/>
            <w:tcBorders>
              <w:top w:val="nil"/>
              <w:left w:val="nil"/>
              <w:bottom w:val="single" w:sz="4" w:space="0" w:color="auto"/>
              <w:right w:val="single" w:sz="4" w:space="0" w:color="auto"/>
            </w:tcBorders>
            <w:shd w:val="clear" w:color="auto" w:fill="auto"/>
            <w:vAlign w:val="bottom"/>
            <w:hideMark/>
          </w:tcPr>
          <w:p w14:paraId="021AC325" w14:textId="77777777" w:rsidR="003127AA" w:rsidRPr="003127AA" w:rsidRDefault="003127AA" w:rsidP="003127AA">
            <w:pPr>
              <w:jc w:val="left"/>
              <w:rPr>
                <w:ins w:id="10656" w:author="Perrine, Martin L. (GSFC-5670)" w:date="2016-09-14T15:07:00Z"/>
                <w:rFonts w:ascii="Calibri" w:hAnsi="Calibri"/>
                <w:color w:val="000000"/>
                <w:sz w:val="22"/>
                <w:szCs w:val="22"/>
              </w:rPr>
            </w:pPr>
            <w:ins w:id="1065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7BD0F9F" w14:textId="77777777" w:rsidR="003127AA" w:rsidRPr="003127AA" w:rsidRDefault="003127AA" w:rsidP="003127AA">
            <w:pPr>
              <w:jc w:val="left"/>
              <w:rPr>
                <w:ins w:id="10658" w:author="Perrine, Martin L. (GSFC-5670)" w:date="2016-09-14T15:07:00Z"/>
                <w:rFonts w:ascii="Calibri" w:hAnsi="Calibri"/>
                <w:color w:val="000000"/>
                <w:sz w:val="22"/>
                <w:szCs w:val="22"/>
              </w:rPr>
            </w:pPr>
            <w:ins w:id="1065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B0D34EA" w14:textId="77777777" w:rsidR="003127AA" w:rsidRPr="003127AA" w:rsidRDefault="003127AA" w:rsidP="003127AA">
            <w:pPr>
              <w:jc w:val="left"/>
              <w:rPr>
                <w:ins w:id="10660" w:author="Perrine, Martin L. (GSFC-5670)" w:date="2016-09-14T15:07:00Z"/>
                <w:rFonts w:ascii="Calibri" w:hAnsi="Calibri"/>
                <w:color w:val="000000"/>
                <w:sz w:val="22"/>
                <w:szCs w:val="22"/>
              </w:rPr>
            </w:pPr>
            <w:ins w:id="1066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4B39993" w14:textId="77777777" w:rsidR="003127AA" w:rsidRPr="003127AA" w:rsidRDefault="003127AA" w:rsidP="003127AA">
            <w:pPr>
              <w:jc w:val="left"/>
              <w:rPr>
                <w:ins w:id="10662" w:author="Perrine, Martin L. (GSFC-5670)" w:date="2016-09-14T15:07:00Z"/>
                <w:rFonts w:ascii="Calibri" w:hAnsi="Calibri"/>
                <w:color w:val="000000"/>
                <w:sz w:val="22"/>
                <w:szCs w:val="22"/>
              </w:rPr>
            </w:pPr>
            <w:ins w:id="1066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9176874" w14:textId="77777777" w:rsidR="003127AA" w:rsidRPr="003127AA" w:rsidRDefault="003127AA" w:rsidP="003127AA">
            <w:pPr>
              <w:jc w:val="left"/>
              <w:rPr>
                <w:ins w:id="10664" w:author="Perrine, Martin L. (GSFC-5670)" w:date="2016-09-14T15:07:00Z"/>
                <w:rFonts w:ascii="Calibri" w:hAnsi="Calibri"/>
                <w:color w:val="000000"/>
                <w:sz w:val="22"/>
                <w:szCs w:val="22"/>
              </w:rPr>
            </w:pPr>
            <w:ins w:id="1066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20F11FE" w14:textId="77777777" w:rsidR="003127AA" w:rsidRPr="003127AA" w:rsidRDefault="003127AA" w:rsidP="003127AA">
            <w:pPr>
              <w:jc w:val="left"/>
              <w:rPr>
                <w:ins w:id="10666" w:author="Perrine, Martin L. (GSFC-5670)" w:date="2016-09-14T15:07:00Z"/>
                <w:rFonts w:ascii="Calibri" w:hAnsi="Calibri"/>
                <w:color w:val="000000"/>
                <w:sz w:val="22"/>
                <w:szCs w:val="22"/>
              </w:rPr>
            </w:pPr>
            <w:ins w:id="10667"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37320DAC" w14:textId="77777777" w:rsidR="003127AA" w:rsidRPr="003127AA" w:rsidRDefault="003127AA" w:rsidP="003127AA">
            <w:pPr>
              <w:jc w:val="left"/>
              <w:rPr>
                <w:ins w:id="10668" w:author="Perrine, Martin L. (GSFC-5670)" w:date="2016-09-14T15:07:00Z"/>
                <w:rFonts w:ascii="Calibri" w:hAnsi="Calibri"/>
                <w:color w:val="000000"/>
                <w:sz w:val="22"/>
                <w:szCs w:val="22"/>
              </w:rPr>
            </w:pPr>
            <w:ins w:id="10669" w:author="Perrine, Martin L. (GSFC-5670)" w:date="2016-09-14T15:07:00Z">
              <w:r w:rsidRPr="003127AA">
                <w:rPr>
                  <w:rFonts w:ascii="Calibri" w:hAnsi="Calibri"/>
                  <w:color w:val="000000"/>
                  <w:sz w:val="22"/>
                  <w:szCs w:val="22"/>
                </w:rPr>
                <w:t> </w:t>
              </w:r>
            </w:ins>
          </w:p>
        </w:tc>
      </w:tr>
      <w:tr w:rsidR="003127AA" w:rsidRPr="003127AA" w14:paraId="2ED4D92C" w14:textId="77777777" w:rsidTr="003127AA">
        <w:trPr>
          <w:trHeight w:val="864"/>
          <w:ins w:id="10670"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3033FD6C" w14:textId="77777777" w:rsidR="003127AA" w:rsidRPr="003127AA" w:rsidRDefault="003127AA" w:rsidP="003127AA">
            <w:pPr>
              <w:jc w:val="left"/>
              <w:rPr>
                <w:ins w:id="10671" w:author="Perrine, Martin L. (GSFC-5670)" w:date="2016-09-14T15:07:00Z"/>
                <w:rFonts w:ascii="Calibri" w:hAnsi="Calibri"/>
                <w:color w:val="000000"/>
                <w:sz w:val="22"/>
                <w:szCs w:val="22"/>
              </w:rPr>
            </w:pPr>
            <w:ins w:id="10672" w:author="Perrine, Martin L. (GSFC-5670)" w:date="2016-09-14T15:07:00Z">
              <w:r w:rsidRPr="003127AA">
                <w:rPr>
                  <w:rFonts w:ascii="Calibri" w:hAnsi="Calibri"/>
                  <w:color w:val="000000"/>
                  <w:sz w:val="22"/>
                  <w:szCs w:val="22"/>
                </w:rPr>
                <w:t>NENG-SEC-001</w:t>
              </w:r>
            </w:ins>
          </w:p>
        </w:tc>
        <w:tc>
          <w:tcPr>
            <w:tcW w:w="3221" w:type="dxa"/>
            <w:tcBorders>
              <w:top w:val="nil"/>
              <w:left w:val="nil"/>
              <w:bottom w:val="single" w:sz="4" w:space="0" w:color="auto"/>
              <w:right w:val="single" w:sz="4" w:space="0" w:color="auto"/>
            </w:tcBorders>
            <w:shd w:val="clear" w:color="auto" w:fill="auto"/>
            <w:vAlign w:val="bottom"/>
            <w:hideMark/>
          </w:tcPr>
          <w:p w14:paraId="558DDD9E" w14:textId="77777777" w:rsidR="003127AA" w:rsidRPr="003127AA" w:rsidRDefault="003127AA" w:rsidP="003127AA">
            <w:pPr>
              <w:jc w:val="left"/>
              <w:rPr>
                <w:ins w:id="10673" w:author="Perrine, Martin L. (GSFC-5670)" w:date="2016-09-14T15:07:00Z"/>
                <w:rFonts w:ascii="Calibri" w:hAnsi="Calibri"/>
                <w:color w:val="000000"/>
                <w:sz w:val="22"/>
                <w:szCs w:val="22"/>
              </w:rPr>
            </w:pPr>
            <w:ins w:id="10674" w:author="Perrine, Martin L. (GSFC-5670)" w:date="2016-09-14T15:07:00Z">
              <w:r w:rsidRPr="003127AA">
                <w:rPr>
                  <w:rFonts w:ascii="Calibri" w:hAnsi="Calibri"/>
                  <w:color w:val="000000"/>
                  <w:sz w:val="22"/>
                  <w:szCs w:val="22"/>
                </w:rPr>
                <w:t xml:space="preserve">  DAPHNE shall provide audit trail capability in compliance with NPR 2810.1A, Section 4.2, Audit Trail and Accountability Requirements.</w:t>
              </w:r>
            </w:ins>
          </w:p>
        </w:tc>
        <w:tc>
          <w:tcPr>
            <w:tcW w:w="1064" w:type="dxa"/>
            <w:tcBorders>
              <w:top w:val="nil"/>
              <w:left w:val="nil"/>
              <w:bottom w:val="single" w:sz="4" w:space="0" w:color="auto"/>
              <w:right w:val="single" w:sz="4" w:space="0" w:color="auto"/>
            </w:tcBorders>
            <w:shd w:val="clear" w:color="auto" w:fill="auto"/>
            <w:vAlign w:val="bottom"/>
            <w:hideMark/>
          </w:tcPr>
          <w:p w14:paraId="3E7BD7E1" w14:textId="77777777" w:rsidR="003127AA" w:rsidRPr="003127AA" w:rsidRDefault="003127AA" w:rsidP="003127AA">
            <w:pPr>
              <w:jc w:val="left"/>
              <w:rPr>
                <w:ins w:id="10675" w:author="Perrine, Martin L. (GSFC-5670)" w:date="2016-09-14T15:07:00Z"/>
                <w:rFonts w:ascii="Calibri" w:hAnsi="Calibri"/>
                <w:color w:val="000000"/>
                <w:sz w:val="22"/>
                <w:szCs w:val="22"/>
              </w:rPr>
            </w:pPr>
            <w:ins w:id="10676"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3015B8A4" w14:textId="77777777" w:rsidR="003127AA" w:rsidRPr="003127AA" w:rsidRDefault="003127AA" w:rsidP="003127AA">
            <w:pPr>
              <w:jc w:val="left"/>
              <w:rPr>
                <w:ins w:id="10677" w:author="Perrine, Martin L. (GSFC-5670)" w:date="2016-09-14T15:07:00Z"/>
                <w:rFonts w:ascii="Calibri" w:hAnsi="Calibri"/>
                <w:color w:val="000000"/>
                <w:sz w:val="22"/>
                <w:szCs w:val="22"/>
              </w:rPr>
            </w:pPr>
            <w:ins w:id="1067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C59469E" w14:textId="77777777" w:rsidR="003127AA" w:rsidRPr="003127AA" w:rsidRDefault="003127AA" w:rsidP="003127AA">
            <w:pPr>
              <w:jc w:val="left"/>
              <w:rPr>
                <w:ins w:id="10679" w:author="Perrine, Martin L. (GSFC-5670)" w:date="2016-09-14T15:07:00Z"/>
                <w:rFonts w:ascii="Calibri" w:hAnsi="Calibri"/>
                <w:color w:val="000000"/>
                <w:sz w:val="22"/>
                <w:szCs w:val="22"/>
              </w:rPr>
            </w:pPr>
            <w:ins w:id="1068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7F6E97A" w14:textId="77777777" w:rsidR="003127AA" w:rsidRPr="003127AA" w:rsidRDefault="003127AA" w:rsidP="003127AA">
            <w:pPr>
              <w:jc w:val="left"/>
              <w:rPr>
                <w:ins w:id="10681" w:author="Perrine, Martin L. (GSFC-5670)" w:date="2016-09-14T15:07:00Z"/>
                <w:rFonts w:ascii="Calibri" w:hAnsi="Calibri"/>
                <w:color w:val="000000"/>
                <w:sz w:val="22"/>
                <w:szCs w:val="22"/>
              </w:rPr>
            </w:pPr>
            <w:ins w:id="1068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667AB22" w14:textId="77777777" w:rsidR="003127AA" w:rsidRPr="003127AA" w:rsidRDefault="003127AA" w:rsidP="003127AA">
            <w:pPr>
              <w:jc w:val="left"/>
              <w:rPr>
                <w:ins w:id="10683" w:author="Perrine, Martin L. (GSFC-5670)" w:date="2016-09-14T15:07:00Z"/>
                <w:rFonts w:ascii="Calibri" w:hAnsi="Calibri"/>
                <w:color w:val="000000"/>
                <w:sz w:val="22"/>
                <w:szCs w:val="22"/>
              </w:rPr>
            </w:pPr>
            <w:ins w:id="1068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21D31F0" w14:textId="77777777" w:rsidR="003127AA" w:rsidRPr="003127AA" w:rsidRDefault="003127AA" w:rsidP="003127AA">
            <w:pPr>
              <w:jc w:val="left"/>
              <w:rPr>
                <w:ins w:id="10685" w:author="Perrine, Martin L. (GSFC-5670)" w:date="2016-09-14T15:07:00Z"/>
                <w:rFonts w:ascii="Calibri" w:hAnsi="Calibri"/>
                <w:color w:val="000000"/>
                <w:sz w:val="22"/>
                <w:szCs w:val="22"/>
              </w:rPr>
            </w:pPr>
            <w:ins w:id="1068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5117DF5" w14:textId="77777777" w:rsidR="003127AA" w:rsidRPr="003127AA" w:rsidRDefault="003127AA" w:rsidP="003127AA">
            <w:pPr>
              <w:jc w:val="left"/>
              <w:rPr>
                <w:ins w:id="10687" w:author="Perrine, Martin L. (GSFC-5670)" w:date="2016-09-14T15:07:00Z"/>
                <w:rFonts w:ascii="Calibri" w:hAnsi="Calibri"/>
                <w:color w:val="000000"/>
                <w:sz w:val="22"/>
                <w:szCs w:val="22"/>
              </w:rPr>
            </w:pPr>
            <w:ins w:id="10688"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7B19FB91" w14:textId="77777777" w:rsidR="003127AA" w:rsidRPr="003127AA" w:rsidRDefault="003127AA" w:rsidP="003127AA">
            <w:pPr>
              <w:jc w:val="left"/>
              <w:rPr>
                <w:ins w:id="10689" w:author="Perrine, Martin L. (GSFC-5670)" w:date="2016-09-14T15:07:00Z"/>
                <w:rFonts w:ascii="Calibri" w:hAnsi="Calibri"/>
                <w:color w:val="000000"/>
                <w:sz w:val="22"/>
                <w:szCs w:val="22"/>
              </w:rPr>
            </w:pPr>
            <w:ins w:id="10690" w:author="Perrine, Martin L. (GSFC-5670)" w:date="2016-09-14T15:07:00Z">
              <w:r w:rsidRPr="003127AA">
                <w:rPr>
                  <w:rFonts w:ascii="Calibri" w:hAnsi="Calibri"/>
                  <w:color w:val="000000"/>
                  <w:sz w:val="22"/>
                  <w:szCs w:val="22"/>
                </w:rPr>
                <w:t> </w:t>
              </w:r>
            </w:ins>
          </w:p>
        </w:tc>
      </w:tr>
      <w:tr w:rsidR="003127AA" w:rsidRPr="003127AA" w14:paraId="226EAE1F" w14:textId="77777777" w:rsidTr="003127AA">
        <w:trPr>
          <w:trHeight w:val="1728"/>
          <w:ins w:id="10691"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369C2B40" w14:textId="77777777" w:rsidR="003127AA" w:rsidRPr="003127AA" w:rsidRDefault="003127AA" w:rsidP="003127AA">
            <w:pPr>
              <w:jc w:val="left"/>
              <w:rPr>
                <w:ins w:id="10692" w:author="Perrine, Martin L. (GSFC-5670)" w:date="2016-09-14T15:07:00Z"/>
                <w:rFonts w:ascii="Calibri" w:hAnsi="Calibri"/>
                <w:color w:val="000000"/>
                <w:sz w:val="22"/>
                <w:szCs w:val="22"/>
              </w:rPr>
            </w:pPr>
            <w:ins w:id="10693" w:author="Perrine, Martin L. (GSFC-5670)" w:date="2016-09-14T15:07:00Z">
              <w:r w:rsidRPr="003127AA">
                <w:rPr>
                  <w:rFonts w:ascii="Calibri" w:hAnsi="Calibri"/>
                  <w:color w:val="000000"/>
                  <w:sz w:val="22"/>
                  <w:szCs w:val="22"/>
                </w:rPr>
                <w:lastRenderedPageBreak/>
                <w:t>NENG-SEC-002</w:t>
              </w:r>
            </w:ins>
          </w:p>
        </w:tc>
        <w:tc>
          <w:tcPr>
            <w:tcW w:w="3221" w:type="dxa"/>
            <w:tcBorders>
              <w:top w:val="nil"/>
              <w:left w:val="nil"/>
              <w:bottom w:val="single" w:sz="4" w:space="0" w:color="auto"/>
              <w:right w:val="single" w:sz="4" w:space="0" w:color="auto"/>
            </w:tcBorders>
            <w:shd w:val="clear" w:color="auto" w:fill="auto"/>
            <w:vAlign w:val="bottom"/>
            <w:hideMark/>
          </w:tcPr>
          <w:p w14:paraId="20340DEB" w14:textId="77777777" w:rsidR="003127AA" w:rsidRPr="003127AA" w:rsidRDefault="003127AA" w:rsidP="003127AA">
            <w:pPr>
              <w:jc w:val="left"/>
              <w:rPr>
                <w:ins w:id="10694" w:author="Perrine, Martin L. (GSFC-5670)" w:date="2016-09-14T15:07:00Z"/>
                <w:rFonts w:ascii="Calibri" w:hAnsi="Calibri"/>
                <w:color w:val="000000"/>
                <w:sz w:val="22"/>
                <w:szCs w:val="22"/>
              </w:rPr>
            </w:pPr>
            <w:ins w:id="10695" w:author="Perrine, Martin L. (GSFC-5670)" w:date="2016-09-14T15:07:00Z">
              <w:r w:rsidRPr="003127AA">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w:t>
              </w:r>
            </w:ins>
          </w:p>
        </w:tc>
        <w:tc>
          <w:tcPr>
            <w:tcW w:w="1064" w:type="dxa"/>
            <w:tcBorders>
              <w:top w:val="nil"/>
              <w:left w:val="nil"/>
              <w:bottom w:val="single" w:sz="4" w:space="0" w:color="auto"/>
              <w:right w:val="single" w:sz="4" w:space="0" w:color="auto"/>
            </w:tcBorders>
            <w:shd w:val="clear" w:color="auto" w:fill="auto"/>
            <w:vAlign w:val="bottom"/>
            <w:hideMark/>
          </w:tcPr>
          <w:p w14:paraId="0806B7C8" w14:textId="77777777" w:rsidR="003127AA" w:rsidRPr="003127AA" w:rsidRDefault="003127AA" w:rsidP="003127AA">
            <w:pPr>
              <w:jc w:val="left"/>
              <w:rPr>
                <w:ins w:id="10696" w:author="Perrine, Martin L. (GSFC-5670)" w:date="2016-09-14T15:07:00Z"/>
                <w:rFonts w:ascii="Calibri" w:hAnsi="Calibri"/>
                <w:color w:val="000000"/>
                <w:sz w:val="22"/>
                <w:szCs w:val="22"/>
              </w:rPr>
            </w:pPr>
            <w:ins w:id="10697"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04C52B1B" w14:textId="77777777" w:rsidR="003127AA" w:rsidRPr="003127AA" w:rsidRDefault="003127AA" w:rsidP="003127AA">
            <w:pPr>
              <w:jc w:val="left"/>
              <w:rPr>
                <w:ins w:id="10698" w:author="Perrine, Martin L. (GSFC-5670)" w:date="2016-09-14T15:07:00Z"/>
                <w:rFonts w:ascii="Calibri" w:hAnsi="Calibri"/>
                <w:color w:val="000000"/>
                <w:sz w:val="22"/>
                <w:szCs w:val="22"/>
              </w:rPr>
            </w:pPr>
            <w:ins w:id="1069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B136E2C" w14:textId="77777777" w:rsidR="003127AA" w:rsidRPr="003127AA" w:rsidRDefault="003127AA" w:rsidP="003127AA">
            <w:pPr>
              <w:jc w:val="left"/>
              <w:rPr>
                <w:ins w:id="10700" w:author="Perrine, Martin L. (GSFC-5670)" w:date="2016-09-14T15:07:00Z"/>
                <w:rFonts w:ascii="Calibri" w:hAnsi="Calibri"/>
                <w:color w:val="000000"/>
                <w:sz w:val="22"/>
                <w:szCs w:val="22"/>
              </w:rPr>
            </w:pPr>
            <w:ins w:id="1070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3764CC6" w14:textId="77777777" w:rsidR="003127AA" w:rsidRPr="003127AA" w:rsidRDefault="003127AA" w:rsidP="003127AA">
            <w:pPr>
              <w:jc w:val="left"/>
              <w:rPr>
                <w:ins w:id="10702" w:author="Perrine, Martin L. (GSFC-5670)" w:date="2016-09-14T15:07:00Z"/>
                <w:rFonts w:ascii="Calibri" w:hAnsi="Calibri"/>
                <w:color w:val="000000"/>
                <w:sz w:val="22"/>
                <w:szCs w:val="22"/>
              </w:rPr>
            </w:pPr>
            <w:ins w:id="1070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C6C2A02" w14:textId="77777777" w:rsidR="003127AA" w:rsidRPr="003127AA" w:rsidRDefault="003127AA" w:rsidP="003127AA">
            <w:pPr>
              <w:jc w:val="left"/>
              <w:rPr>
                <w:ins w:id="10704" w:author="Perrine, Martin L. (GSFC-5670)" w:date="2016-09-14T15:07:00Z"/>
                <w:rFonts w:ascii="Calibri" w:hAnsi="Calibri"/>
                <w:color w:val="000000"/>
                <w:sz w:val="22"/>
                <w:szCs w:val="22"/>
              </w:rPr>
            </w:pPr>
            <w:ins w:id="1070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C948603" w14:textId="77777777" w:rsidR="003127AA" w:rsidRPr="003127AA" w:rsidRDefault="003127AA" w:rsidP="003127AA">
            <w:pPr>
              <w:jc w:val="left"/>
              <w:rPr>
                <w:ins w:id="10706" w:author="Perrine, Martin L. (GSFC-5670)" w:date="2016-09-14T15:07:00Z"/>
                <w:rFonts w:ascii="Calibri" w:hAnsi="Calibri"/>
                <w:color w:val="000000"/>
                <w:sz w:val="22"/>
                <w:szCs w:val="22"/>
              </w:rPr>
            </w:pPr>
            <w:ins w:id="1070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8E60186" w14:textId="77777777" w:rsidR="003127AA" w:rsidRPr="003127AA" w:rsidRDefault="003127AA" w:rsidP="003127AA">
            <w:pPr>
              <w:jc w:val="left"/>
              <w:rPr>
                <w:ins w:id="10708" w:author="Perrine, Martin L. (GSFC-5670)" w:date="2016-09-14T15:07:00Z"/>
                <w:rFonts w:ascii="Calibri" w:hAnsi="Calibri"/>
                <w:color w:val="000000"/>
                <w:sz w:val="22"/>
                <w:szCs w:val="22"/>
              </w:rPr>
            </w:pPr>
            <w:ins w:id="10709"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3AD542C1" w14:textId="77777777" w:rsidR="003127AA" w:rsidRPr="003127AA" w:rsidRDefault="003127AA" w:rsidP="003127AA">
            <w:pPr>
              <w:jc w:val="left"/>
              <w:rPr>
                <w:ins w:id="10710" w:author="Perrine, Martin L. (GSFC-5670)" w:date="2016-09-14T15:07:00Z"/>
                <w:rFonts w:ascii="Calibri" w:hAnsi="Calibri"/>
                <w:color w:val="000000"/>
                <w:sz w:val="22"/>
                <w:szCs w:val="22"/>
              </w:rPr>
            </w:pPr>
            <w:ins w:id="10711" w:author="Perrine, Martin L. (GSFC-5670)" w:date="2016-09-14T15:07:00Z">
              <w:r w:rsidRPr="003127AA">
                <w:rPr>
                  <w:rFonts w:ascii="Calibri" w:hAnsi="Calibri"/>
                  <w:color w:val="000000"/>
                  <w:sz w:val="22"/>
                  <w:szCs w:val="22"/>
                </w:rPr>
                <w:t> </w:t>
              </w:r>
            </w:ins>
          </w:p>
        </w:tc>
      </w:tr>
      <w:tr w:rsidR="003127AA" w:rsidRPr="003127AA" w14:paraId="1F67542F" w14:textId="77777777" w:rsidTr="003127AA">
        <w:trPr>
          <w:trHeight w:val="1728"/>
          <w:ins w:id="10712"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0B1AA418" w14:textId="77777777" w:rsidR="003127AA" w:rsidRPr="003127AA" w:rsidRDefault="003127AA" w:rsidP="003127AA">
            <w:pPr>
              <w:jc w:val="left"/>
              <w:rPr>
                <w:ins w:id="10713" w:author="Perrine, Martin L. (GSFC-5670)" w:date="2016-09-14T15:07:00Z"/>
                <w:rFonts w:ascii="Calibri" w:hAnsi="Calibri"/>
                <w:color w:val="000000"/>
                <w:sz w:val="22"/>
                <w:szCs w:val="22"/>
              </w:rPr>
            </w:pPr>
            <w:ins w:id="10714" w:author="Perrine, Martin L. (GSFC-5670)" w:date="2016-09-14T15:07:00Z">
              <w:r w:rsidRPr="003127AA">
                <w:rPr>
                  <w:rFonts w:ascii="Calibri" w:hAnsi="Calibri"/>
                  <w:color w:val="000000"/>
                  <w:sz w:val="22"/>
                  <w:szCs w:val="22"/>
                </w:rPr>
                <w:t>NENG-SEC-003</w:t>
              </w:r>
            </w:ins>
          </w:p>
        </w:tc>
        <w:tc>
          <w:tcPr>
            <w:tcW w:w="3221" w:type="dxa"/>
            <w:tcBorders>
              <w:top w:val="nil"/>
              <w:left w:val="nil"/>
              <w:bottom w:val="single" w:sz="4" w:space="0" w:color="auto"/>
              <w:right w:val="single" w:sz="4" w:space="0" w:color="auto"/>
            </w:tcBorders>
            <w:shd w:val="clear" w:color="auto" w:fill="auto"/>
            <w:vAlign w:val="bottom"/>
            <w:hideMark/>
          </w:tcPr>
          <w:p w14:paraId="1815F57A" w14:textId="77777777" w:rsidR="003127AA" w:rsidRPr="003127AA" w:rsidRDefault="003127AA" w:rsidP="003127AA">
            <w:pPr>
              <w:jc w:val="left"/>
              <w:rPr>
                <w:ins w:id="10715" w:author="Perrine, Martin L. (GSFC-5670)" w:date="2016-09-14T15:07:00Z"/>
                <w:rFonts w:ascii="Calibri" w:hAnsi="Calibri"/>
                <w:color w:val="000000"/>
                <w:sz w:val="22"/>
                <w:szCs w:val="22"/>
              </w:rPr>
            </w:pPr>
            <w:ins w:id="10716" w:author="Perrine, Martin L. (GSFC-5670)" w:date="2016-09-14T15:07:00Z">
              <w:r w:rsidRPr="003127AA">
                <w:rPr>
                  <w:rFonts w:ascii="Calibri" w:hAnsi="Calibri"/>
                  <w:color w:val="000000"/>
                  <w:sz w:val="22"/>
                  <w:szCs w:val="22"/>
                </w:rPr>
                <w:t xml:space="preserve">  DAPHNE shall adhere to the security requirements specified in the 700-DOC-029, NASA Integrated Services Network (NISN) Internet Protocol Operational Network (</w:t>
              </w:r>
              <w:proofErr w:type="spellStart"/>
              <w:r w:rsidRPr="003127AA">
                <w:rPr>
                  <w:rFonts w:ascii="Calibri" w:hAnsi="Calibri"/>
                  <w:color w:val="000000"/>
                  <w:sz w:val="22"/>
                  <w:szCs w:val="22"/>
                </w:rPr>
                <w:t>IONet</w:t>
              </w:r>
              <w:proofErr w:type="spellEnd"/>
              <w:r w:rsidRPr="003127AA">
                <w:rPr>
                  <w:rFonts w:ascii="Calibri" w:hAnsi="Calibri"/>
                  <w:color w:val="000000"/>
                  <w:sz w:val="22"/>
                  <w:szCs w:val="22"/>
                </w:rPr>
                <w:t xml:space="preserve">) Security Policy, Section 3 </w:t>
              </w:r>
              <w:proofErr w:type="spellStart"/>
              <w:r w:rsidRPr="003127AA">
                <w:rPr>
                  <w:rFonts w:ascii="Calibri" w:hAnsi="Calibri"/>
                  <w:color w:val="000000"/>
                  <w:sz w:val="22"/>
                  <w:szCs w:val="22"/>
                </w:rPr>
                <w:t>IONet</w:t>
              </w:r>
              <w:proofErr w:type="spellEnd"/>
              <w:r w:rsidRPr="003127AA">
                <w:rPr>
                  <w:rFonts w:ascii="Calibri" w:hAnsi="Calibri"/>
                  <w:color w:val="000000"/>
                  <w:sz w:val="22"/>
                  <w:szCs w:val="22"/>
                </w:rPr>
                <w:t xml:space="preserve"> Policies and Security Requirements.</w:t>
              </w:r>
            </w:ins>
          </w:p>
        </w:tc>
        <w:tc>
          <w:tcPr>
            <w:tcW w:w="1064" w:type="dxa"/>
            <w:tcBorders>
              <w:top w:val="nil"/>
              <w:left w:val="nil"/>
              <w:bottom w:val="single" w:sz="4" w:space="0" w:color="auto"/>
              <w:right w:val="single" w:sz="4" w:space="0" w:color="auto"/>
            </w:tcBorders>
            <w:shd w:val="clear" w:color="auto" w:fill="auto"/>
            <w:vAlign w:val="bottom"/>
            <w:hideMark/>
          </w:tcPr>
          <w:p w14:paraId="1D770B1C" w14:textId="77777777" w:rsidR="003127AA" w:rsidRPr="003127AA" w:rsidRDefault="003127AA" w:rsidP="003127AA">
            <w:pPr>
              <w:jc w:val="left"/>
              <w:rPr>
                <w:ins w:id="10717" w:author="Perrine, Martin L. (GSFC-5670)" w:date="2016-09-14T15:07:00Z"/>
                <w:rFonts w:ascii="Calibri" w:hAnsi="Calibri"/>
                <w:color w:val="000000"/>
                <w:sz w:val="22"/>
                <w:szCs w:val="22"/>
              </w:rPr>
            </w:pPr>
            <w:ins w:id="10718"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7AF1F714" w14:textId="77777777" w:rsidR="003127AA" w:rsidRPr="003127AA" w:rsidRDefault="003127AA" w:rsidP="003127AA">
            <w:pPr>
              <w:jc w:val="left"/>
              <w:rPr>
                <w:ins w:id="10719" w:author="Perrine, Martin L. (GSFC-5670)" w:date="2016-09-14T15:07:00Z"/>
                <w:rFonts w:ascii="Calibri" w:hAnsi="Calibri"/>
                <w:color w:val="000000"/>
                <w:sz w:val="22"/>
                <w:szCs w:val="22"/>
              </w:rPr>
            </w:pPr>
            <w:ins w:id="1072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FA0A62A" w14:textId="77777777" w:rsidR="003127AA" w:rsidRPr="003127AA" w:rsidRDefault="003127AA" w:rsidP="003127AA">
            <w:pPr>
              <w:jc w:val="left"/>
              <w:rPr>
                <w:ins w:id="10721" w:author="Perrine, Martin L. (GSFC-5670)" w:date="2016-09-14T15:07:00Z"/>
                <w:rFonts w:ascii="Calibri" w:hAnsi="Calibri"/>
                <w:color w:val="000000"/>
                <w:sz w:val="22"/>
                <w:szCs w:val="22"/>
              </w:rPr>
            </w:pPr>
            <w:ins w:id="1072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1136250" w14:textId="77777777" w:rsidR="003127AA" w:rsidRPr="003127AA" w:rsidRDefault="003127AA" w:rsidP="003127AA">
            <w:pPr>
              <w:jc w:val="left"/>
              <w:rPr>
                <w:ins w:id="10723" w:author="Perrine, Martin L. (GSFC-5670)" w:date="2016-09-14T15:07:00Z"/>
                <w:rFonts w:ascii="Calibri" w:hAnsi="Calibri"/>
                <w:color w:val="000000"/>
                <w:sz w:val="22"/>
                <w:szCs w:val="22"/>
              </w:rPr>
            </w:pPr>
            <w:ins w:id="1072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FAF74BA" w14:textId="77777777" w:rsidR="003127AA" w:rsidRPr="003127AA" w:rsidRDefault="003127AA" w:rsidP="003127AA">
            <w:pPr>
              <w:jc w:val="left"/>
              <w:rPr>
                <w:ins w:id="10725" w:author="Perrine, Martin L. (GSFC-5670)" w:date="2016-09-14T15:07:00Z"/>
                <w:rFonts w:ascii="Calibri" w:hAnsi="Calibri"/>
                <w:color w:val="000000"/>
                <w:sz w:val="22"/>
                <w:szCs w:val="22"/>
              </w:rPr>
            </w:pPr>
            <w:ins w:id="1072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91DB8FF" w14:textId="77777777" w:rsidR="003127AA" w:rsidRPr="003127AA" w:rsidRDefault="003127AA" w:rsidP="003127AA">
            <w:pPr>
              <w:jc w:val="left"/>
              <w:rPr>
                <w:ins w:id="10727" w:author="Perrine, Martin L. (GSFC-5670)" w:date="2016-09-14T15:07:00Z"/>
                <w:rFonts w:ascii="Calibri" w:hAnsi="Calibri"/>
                <w:color w:val="000000"/>
                <w:sz w:val="22"/>
                <w:szCs w:val="22"/>
              </w:rPr>
            </w:pPr>
            <w:ins w:id="1072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44ED5AA" w14:textId="77777777" w:rsidR="003127AA" w:rsidRPr="003127AA" w:rsidRDefault="003127AA" w:rsidP="003127AA">
            <w:pPr>
              <w:jc w:val="left"/>
              <w:rPr>
                <w:ins w:id="10729" w:author="Perrine, Martin L. (GSFC-5670)" w:date="2016-09-14T15:07:00Z"/>
                <w:rFonts w:ascii="Calibri" w:hAnsi="Calibri"/>
                <w:color w:val="000000"/>
                <w:sz w:val="22"/>
                <w:szCs w:val="22"/>
              </w:rPr>
            </w:pPr>
            <w:ins w:id="10730"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0F67E275" w14:textId="77777777" w:rsidR="003127AA" w:rsidRPr="003127AA" w:rsidRDefault="003127AA" w:rsidP="003127AA">
            <w:pPr>
              <w:jc w:val="left"/>
              <w:rPr>
                <w:ins w:id="10731" w:author="Perrine, Martin L. (GSFC-5670)" w:date="2016-09-14T15:07:00Z"/>
                <w:rFonts w:ascii="Calibri" w:hAnsi="Calibri"/>
                <w:color w:val="000000"/>
                <w:sz w:val="22"/>
                <w:szCs w:val="22"/>
              </w:rPr>
            </w:pPr>
            <w:ins w:id="10732" w:author="Perrine, Martin L. (GSFC-5670)" w:date="2016-09-14T15:07:00Z">
              <w:r w:rsidRPr="003127AA">
                <w:rPr>
                  <w:rFonts w:ascii="Calibri" w:hAnsi="Calibri"/>
                  <w:color w:val="000000"/>
                  <w:sz w:val="22"/>
                  <w:szCs w:val="22"/>
                </w:rPr>
                <w:t> </w:t>
              </w:r>
            </w:ins>
          </w:p>
        </w:tc>
      </w:tr>
      <w:tr w:rsidR="003127AA" w:rsidRPr="003127AA" w14:paraId="50F73B7F" w14:textId="77777777" w:rsidTr="003127AA">
        <w:trPr>
          <w:trHeight w:val="2016"/>
          <w:ins w:id="10733"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5A1552F5" w14:textId="77777777" w:rsidR="003127AA" w:rsidRPr="003127AA" w:rsidRDefault="003127AA" w:rsidP="003127AA">
            <w:pPr>
              <w:jc w:val="left"/>
              <w:rPr>
                <w:ins w:id="10734" w:author="Perrine, Martin L. (GSFC-5670)" w:date="2016-09-14T15:07:00Z"/>
                <w:rFonts w:ascii="Calibri" w:hAnsi="Calibri"/>
                <w:color w:val="000000"/>
                <w:sz w:val="22"/>
                <w:szCs w:val="22"/>
              </w:rPr>
            </w:pPr>
            <w:ins w:id="10735" w:author="Perrine, Martin L. (GSFC-5670)" w:date="2016-09-14T15:07:00Z">
              <w:r w:rsidRPr="003127AA">
                <w:rPr>
                  <w:rFonts w:ascii="Calibri" w:hAnsi="Calibri"/>
                  <w:color w:val="000000"/>
                  <w:sz w:val="22"/>
                  <w:szCs w:val="22"/>
                </w:rPr>
                <w:t>NENG-SEC-004</w:t>
              </w:r>
            </w:ins>
          </w:p>
        </w:tc>
        <w:tc>
          <w:tcPr>
            <w:tcW w:w="3221" w:type="dxa"/>
            <w:tcBorders>
              <w:top w:val="nil"/>
              <w:left w:val="nil"/>
              <w:bottom w:val="single" w:sz="4" w:space="0" w:color="auto"/>
              <w:right w:val="single" w:sz="4" w:space="0" w:color="auto"/>
            </w:tcBorders>
            <w:shd w:val="clear" w:color="auto" w:fill="auto"/>
            <w:vAlign w:val="bottom"/>
            <w:hideMark/>
          </w:tcPr>
          <w:p w14:paraId="7F1C7092" w14:textId="77777777" w:rsidR="003127AA" w:rsidRPr="003127AA" w:rsidRDefault="003127AA" w:rsidP="003127AA">
            <w:pPr>
              <w:jc w:val="left"/>
              <w:rPr>
                <w:ins w:id="10736" w:author="Perrine, Martin L. (GSFC-5670)" w:date="2016-09-14T15:07:00Z"/>
                <w:rFonts w:ascii="Calibri" w:hAnsi="Calibri"/>
                <w:color w:val="000000"/>
                <w:sz w:val="22"/>
                <w:szCs w:val="22"/>
              </w:rPr>
            </w:pPr>
            <w:ins w:id="10737" w:author="Perrine, Martin L. (GSFC-5670)" w:date="2016-09-14T15:07:00Z">
              <w:r w:rsidRPr="003127AA">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c>
          <w:tcPr>
            <w:tcW w:w="1064" w:type="dxa"/>
            <w:tcBorders>
              <w:top w:val="nil"/>
              <w:left w:val="nil"/>
              <w:bottom w:val="single" w:sz="4" w:space="0" w:color="auto"/>
              <w:right w:val="single" w:sz="4" w:space="0" w:color="auto"/>
            </w:tcBorders>
            <w:shd w:val="clear" w:color="auto" w:fill="auto"/>
            <w:vAlign w:val="bottom"/>
            <w:hideMark/>
          </w:tcPr>
          <w:p w14:paraId="01177CA4" w14:textId="77777777" w:rsidR="003127AA" w:rsidRPr="003127AA" w:rsidRDefault="003127AA" w:rsidP="003127AA">
            <w:pPr>
              <w:jc w:val="left"/>
              <w:rPr>
                <w:ins w:id="10738" w:author="Perrine, Martin L. (GSFC-5670)" w:date="2016-09-14T15:07:00Z"/>
                <w:rFonts w:ascii="Calibri" w:hAnsi="Calibri"/>
                <w:color w:val="000000"/>
                <w:sz w:val="22"/>
                <w:szCs w:val="22"/>
              </w:rPr>
            </w:pPr>
            <w:ins w:id="10739"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7D154CC2" w14:textId="77777777" w:rsidR="003127AA" w:rsidRPr="003127AA" w:rsidRDefault="003127AA" w:rsidP="003127AA">
            <w:pPr>
              <w:jc w:val="left"/>
              <w:rPr>
                <w:ins w:id="10740" w:author="Perrine, Martin L. (GSFC-5670)" w:date="2016-09-14T15:07:00Z"/>
                <w:rFonts w:ascii="Calibri" w:hAnsi="Calibri"/>
                <w:color w:val="000000"/>
                <w:sz w:val="22"/>
                <w:szCs w:val="22"/>
              </w:rPr>
            </w:pPr>
            <w:ins w:id="1074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52E9CA0" w14:textId="77777777" w:rsidR="003127AA" w:rsidRPr="003127AA" w:rsidRDefault="003127AA" w:rsidP="003127AA">
            <w:pPr>
              <w:jc w:val="left"/>
              <w:rPr>
                <w:ins w:id="10742" w:author="Perrine, Martin L. (GSFC-5670)" w:date="2016-09-14T15:07:00Z"/>
                <w:rFonts w:ascii="Calibri" w:hAnsi="Calibri"/>
                <w:color w:val="000000"/>
                <w:sz w:val="22"/>
                <w:szCs w:val="22"/>
              </w:rPr>
            </w:pPr>
            <w:ins w:id="1074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83B6597" w14:textId="77777777" w:rsidR="003127AA" w:rsidRPr="003127AA" w:rsidRDefault="003127AA" w:rsidP="003127AA">
            <w:pPr>
              <w:jc w:val="left"/>
              <w:rPr>
                <w:ins w:id="10744" w:author="Perrine, Martin L. (GSFC-5670)" w:date="2016-09-14T15:07:00Z"/>
                <w:rFonts w:ascii="Calibri" w:hAnsi="Calibri"/>
                <w:color w:val="000000"/>
                <w:sz w:val="22"/>
                <w:szCs w:val="22"/>
              </w:rPr>
            </w:pPr>
            <w:ins w:id="1074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9B525EC" w14:textId="77777777" w:rsidR="003127AA" w:rsidRPr="003127AA" w:rsidRDefault="003127AA" w:rsidP="003127AA">
            <w:pPr>
              <w:jc w:val="left"/>
              <w:rPr>
                <w:ins w:id="10746" w:author="Perrine, Martin L. (GSFC-5670)" w:date="2016-09-14T15:07:00Z"/>
                <w:rFonts w:ascii="Calibri" w:hAnsi="Calibri"/>
                <w:color w:val="000000"/>
                <w:sz w:val="22"/>
                <w:szCs w:val="22"/>
              </w:rPr>
            </w:pPr>
            <w:ins w:id="1074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57CC74C" w14:textId="77777777" w:rsidR="003127AA" w:rsidRPr="003127AA" w:rsidRDefault="003127AA" w:rsidP="003127AA">
            <w:pPr>
              <w:jc w:val="left"/>
              <w:rPr>
                <w:ins w:id="10748" w:author="Perrine, Martin L. (GSFC-5670)" w:date="2016-09-14T15:07:00Z"/>
                <w:rFonts w:ascii="Calibri" w:hAnsi="Calibri"/>
                <w:color w:val="000000"/>
                <w:sz w:val="22"/>
                <w:szCs w:val="22"/>
              </w:rPr>
            </w:pPr>
            <w:ins w:id="1074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EF66C21" w14:textId="77777777" w:rsidR="003127AA" w:rsidRPr="003127AA" w:rsidRDefault="003127AA" w:rsidP="003127AA">
            <w:pPr>
              <w:jc w:val="left"/>
              <w:rPr>
                <w:ins w:id="10750" w:author="Perrine, Martin L. (GSFC-5670)" w:date="2016-09-14T15:07:00Z"/>
                <w:rFonts w:ascii="Calibri" w:hAnsi="Calibri"/>
                <w:color w:val="000000"/>
                <w:sz w:val="22"/>
                <w:szCs w:val="22"/>
              </w:rPr>
            </w:pPr>
            <w:ins w:id="10751"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1E9EE656" w14:textId="77777777" w:rsidR="003127AA" w:rsidRPr="003127AA" w:rsidRDefault="003127AA" w:rsidP="003127AA">
            <w:pPr>
              <w:jc w:val="left"/>
              <w:rPr>
                <w:ins w:id="10752" w:author="Perrine, Martin L. (GSFC-5670)" w:date="2016-09-14T15:07:00Z"/>
                <w:rFonts w:ascii="Calibri" w:hAnsi="Calibri"/>
                <w:color w:val="000000"/>
                <w:sz w:val="22"/>
                <w:szCs w:val="22"/>
              </w:rPr>
            </w:pPr>
            <w:ins w:id="10753" w:author="Perrine, Martin L. (GSFC-5670)" w:date="2016-09-14T15:07:00Z">
              <w:r w:rsidRPr="003127AA">
                <w:rPr>
                  <w:rFonts w:ascii="Calibri" w:hAnsi="Calibri"/>
                  <w:color w:val="000000"/>
                  <w:sz w:val="22"/>
                  <w:szCs w:val="22"/>
                </w:rPr>
                <w:t> </w:t>
              </w:r>
            </w:ins>
          </w:p>
        </w:tc>
      </w:tr>
      <w:tr w:rsidR="003127AA" w:rsidRPr="003127AA" w14:paraId="3E4EB1C3" w14:textId="77777777" w:rsidTr="003127AA">
        <w:trPr>
          <w:trHeight w:val="1440"/>
          <w:ins w:id="10754"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37B25134" w14:textId="77777777" w:rsidR="003127AA" w:rsidRPr="003127AA" w:rsidRDefault="003127AA" w:rsidP="003127AA">
            <w:pPr>
              <w:jc w:val="left"/>
              <w:rPr>
                <w:ins w:id="10755" w:author="Perrine, Martin L. (GSFC-5670)" w:date="2016-09-14T15:07:00Z"/>
                <w:rFonts w:ascii="Calibri" w:hAnsi="Calibri"/>
                <w:color w:val="000000"/>
                <w:sz w:val="22"/>
                <w:szCs w:val="22"/>
              </w:rPr>
            </w:pPr>
            <w:ins w:id="10756" w:author="Perrine, Martin L. (GSFC-5670)" w:date="2016-09-14T15:07:00Z">
              <w:r w:rsidRPr="003127AA">
                <w:rPr>
                  <w:rFonts w:ascii="Calibri" w:hAnsi="Calibri"/>
                  <w:color w:val="000000"/>
                  <w:sz w:val="22"/>
                  <w:szCs w:val="22"/>
                </w:rPr>
                <w:t>NENG-SEC-005</w:t>
              </w:r>
            </w:ins>
          </w:p>
        </w:tc>
        <w:tc>
          <w:tcPr>
            <w:tcW w:w="3221" w:type="dxa"/>
            <w:tcBorders>
              <w:top w:val="nil"/>
              <w:left w:val="nil"/>
              <w:bottom w:val="single" w:sz="4" w:space="0" w:color="auto"/>
              <w:right w:val="single" w:sz="4" w:space="0" w:color="auto"/>
            </w:tcBorders>
            <w:shd w:val="clear" w:color="auto" w:fill="auto"/>
            <w:vAlign w:val="bottom"/>
            <w:hideMark/>
          </w:tcPr>
          <w:p w14:paraId="4EE1F81B" w14:textId="77777777" w:rsidR="003127AA" w:rsidRPr="003127AA" w:rsidRDefault="003127AA" w:rsidP="003127AA">
            <w:pPr>
              <w:jc w:val="left"/>
              <w:rPr>
                <w:ins w:id="10757" w:author="Perrine, Martin L. (GSFC-5670)" w:date="2016-09-14T15:07:00Z"/>
                <w:rFonts w:ascii="Calibri" w:hAnsi="Calibri"/>
                <w:color w:val="000000"/>
                <w:sz w:val="22"/>
                <w:szCs w:val="22"/>
              </w:rPr>
            </w:pPr>
            <w:ins w:id="10758" w:author="Perrine, Martin L. (GSFC-5670)" w:date="2016-09-14T15:07:00Z">
              <w:r w:rsidRPr="003127AA">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w:t>
              </w:r>
              <w:r w:rsidRPr="003127AA">
                <w:rPr>
                  <w:rFonts w:ascii="Calibri" w:hAnsi="Calibri"/>
                  <w:color w:val="000000"/>
                  <w:sz w:val="22"/>
                  <w:szCs w:val="22"/>
                </w:rPr>
                <w:lastRenderedPageBreak/>
                <w:t xml:space="preserve">Information Systems and Organizations. </w:t>
              </w:r>
            </w:ins>
          </w:p>
        </w:tc>
        <w:tc>
          <w:tcPr>
            <w:tcW w:w="1064" w:type="dxa"/>
            <w:tcBorders>
              <w:top w:val="nil"/>
              <w:left w:val="nil"/>
              <w:bottom w:val="single" w:sz="4" w:space="0" w:color="auto"/>
              <w:right w:val="single" w:sz="4" w:space="0" w:color="auto"/>
            </w:tcBorders>
            <w:shd w:val="clear" w:color="auto" w:fill="auto"/>
            <w:vAlign w:val="bottom"/>
            <w:hideMark/>
          </w:tcPr>
          <w:p w14:paraId="4DF7F0D6" w14:textId="77777777" w:rsidR="003127AA" w:rsidRPr="003127AA" w:rsidRDefault="003127AA" w:rsidP="003127AA">
            <w:pPr>
              <w:jc w:val="left"/>
              <w:rPr>
                <w:ins w:id="10759" w:author="Perrine, Martin L. (GSFC-5670)" w:date="2016-09-14T15:07:00Z"/>
                <w:rFonts w:ascii="Calibri" w:hAnsi="Calibri"/>
                <w:color w:val="000000"/>
                <w:sz w:val="22"/>
                <w:szCs w:val="22"/>
              </w:rPr>
            </w:pPr>
            <w:ins w:id="10760" w:author="Perrine, Martin L. (GSFC-5670)" w:date="2016-09-14T15:07:00Z">
              <w:r w:rsidRPr="003127AA">
                <w:rPr>
                  <w:rFonts w:ascii="Calibri" w:hAnsi="Calibri"/>
                  <w:color w:val="000000"/>
                  <w:sz w:val="22"/>
                  <w:szCs w:val="22"/>
                </w:rPr>
                <w:lastRenderedPageBreak/>
                <w:t>I</w:t>
              </w:r>
            </w:ins>
          </w:p>
        </w:tc>
        <w:tc>
          <w:tcPr>
            <w:tcW w:w="554" w:type="dxa"/>
            <w:tcBorders>
              <w:top w:val="nil"/>
              <w:left w:val="nil"/>
              <w:bottom w:val="single" w:sz="4" w:space="0" w:color="auto"/>
              <w:right w:val="single" w:sz="4" w:space="0" w:color="auto"/>
            </w:tcBorders>
            <w:shd w:val="clear" w:color="auto" w:fill="auto"/>
            <w:vAlign w:val="bottom"/>
            <w:hideMark/>
          </w:tcPr>
          <w:p w14:paraId="3BDF1118" w14:textId="77777777" w:rsidR="003127AA" w:rsidRPr="003127AA" w:rsidRDefault="003127AA" w:rsidP="003127AA">
            <w:pPr>
              <w:jc w:val="left"/>
              <w:rPr>
                <w:ins w:id="10761" w:author="Perrine, Martin L. (GSFC-5670)" w:date="2016-09-14T15:07:00Z"/>
                <w:rFonts w:ascii="Calibri" w:hAnsi="Calibri"/>
                <w:color w:val="000000"/>
                <w:sz w:val="22"/>
                <w:szCs w:val="22"/>
              </w:rPr>
            </w:pPr>
            <w:ins w:id="1076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79F86E7" w14:textId="77777777" w:rsidR="003127AA" w:rsidRPr="003127AA" w:rsidRDefault="003127AA" w:rsidP="003127AA">
            <w:pPr>
              <w:jc w:val="left"/>
              <w:rPr>
                <w:ins w:id="10763" w:author="Perrine, Martin L. (GSFC-5670)" w:date="2016-09-14T15:07:00Z"/>
                <w:rFonts w:ascii="Calibri" w:hAnsi="Calibri"/>
                <w:color w:val="000000"/>
                <w:sz w:val="22"/>
                <w:szCs w:val="22"/>
              </w:rPr>
            </w:pPr>
            <w:ins w:id="1076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E074D2B" w14:textId="77777777" w:rsidR="003127AA" w:rsidRPr="003127AA" w:rsidRDefault="003127AA" w:rsidP="003127AA">
            <w:pPr>
              <w:jc w:val="left"/>
              <w:rPr>
                <w:ins w:id="10765" w:author="Perrine, Martin L. (GSFC-5670)" w:date="2016-09-14T15:07:00Z"/>
                <w:rFonts w:ascii="Calibri" w:hAnsi="Calibri"/>
                <w:color w:val="000000"/>
                <w:sz w:val="22"/>
                <w:szCs w:val="22"/>
              </w:rPr>
            </w:pPr>
            <w:ins w:id="1076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9285133" w14:textId="77777777" w:rsidR="003127AA" w:rsidRPr="003127AA" w:rsidRDefault="003127AA" w:rsidP="003127AA">
            <w:pPr>
              <w:jc w:val="left"/>
              <w:rPr>
                <w:ins w:id="10767" w:author="Perrine, Martin L. (GSFC-5670)" w:date="2016-09-14T15:07:00Z"/>
                <w:rFonts w:ascii="Calibri" w:hAnsi="Calibri"/>
                <w:color w:val="000000"/>
                <w:sz w:val="22"/>
                <w:szCs w:val="22"/>
              </w:rPr>
            </w:pPr>
            <w:ins w:id="1076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ABFDE8D" w14:textId="77777777" w:rsidR="003127AA" w:rsidRPr="003127AA" w:rsidRDefault="003127AA" w:rsidP="003127AA">
            <w:pPr>
              <w:jc w:val="left"/>
              <w:rPr>
                <w:ins w:id="10769" w:author="Perrine, Martin L. (GSFC-5670)" w:date="2016-09-14T15:07:00Z"/>
                <w:rFonts w:ascii="Calibri" w:hAnsi="Calibri"/>
                <w:color w:val="000000"/>
                <w:sz w:val="22"/>
                <w:szCs w:val="22"/>
              </w:rPr>
            </w:pPr>
            <w:ins w:id="1077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DC9BCF0" w14:textId="77777777" w:rsidR="003127AA" w:rsidRPr="003127AA" w:rsidRDefault="003127AA" w:rsidP="003127AA">
            <w:pPr>
              <w:jc w:val="left"/>
              <w:rPr>
                <w:ins w:id="10771" w:author="Perrine, Martin L. (GSFC-5670)" w:date="2016-09-14T15:07:00Z"/>
                <w:rFonts w:ascii="Calibri" w:hAnsi="Calibri"/>
                <w:color w:val="000000"/>
                <w:sz w:val="22"/>
                <w:szCs w:val="22"/>
              </w:rPr>
            </w:pPr>
            <w:ins w:id="10772"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0F620461" w14:textId="77777777" w:rsidR="003127AA" w:rsidRPr="003127AA" w:rsidRDefault="003127AA" w:rsidP="003127AA">
            <w:pPr>
              <w:jc w:val="left"/>
              <w:rPr>
                <w:ins w:id="10773" w:author="Perrine, Martin L. (GSFC-5670)" w:date="2016-09-14T15:07:00Z"/>
                <w:rFonts w:ascii="Calibri" w:hAnsi="Calibri"/>
                <w:color w:val="000000"/>
                <w:sz w:val="22"/>
                <w:szCs w:val="22"/>
              </w:rPr>
            </w:pPr>
            <w:ins w:id="10774" w:author="Perrine, Martin L. (GSFC-5670)" w:date="2016-09-14T15:07:00Z">
              <w:r w:rsidRPr="003127AA">
                <w:rPr>
                  <w:rFonts w:ascii="Calibri" w:hAnsi="Calibri"/>
                  <w:color w:val="000000"/>
                  <w:sz w:val="22"/>
                  <w:szCs w:val="22"/>
                </w:rPr>
                <w:t> </w:t>
              </w:r>
            </w:ins>
          </w:p>
        </w:tc>
      </w:tr>
      <w:tr w:rsidR="003127AA" w:rsidRPr="003127AA" w14:paraId="58CEDB59" w14:textId="77777777" w:rsidTr="003127AA">
        <w:trPr>
          <w:trHeight w:val="576"/>
          <w:ins w:id="10775"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6C066C57" w14:textId="77777777" w:rsidR="003127AA" w:rsidRPr="003127AA" w:rsidRDefault="003127AA" w:rsidP="003127AA">
            <w:pPr>
              <w:jc w:val="left"/>
              <w:rPr>
                <w:ins w:id="10776" w:author="Perrine, Martin L. (GSFC-5670)" w:date="2016-09-14T15:07:00Z"/>
                <w:rFonts w:ascii="Calibri" w:hAnsi="Calibri"/>
                <w:color w:val="000000"/>
                <w:sz w:val="22"/>
                <w:szCs w:val="22"/>
              </w:rPr>
            </w:pPr>
            <w:ins w:id="10777" w:author="Perrine, Martin L. (GSFC-5670)" w:date="2016-09-14T15:07:00Z">
              <w:r w:rsidRPr="003127AA">
                <w:rPr>
                  <w:rFonts w:ascii="Calibri" w:hAnsi="Calibri"/>
                  <w:color w:val="000000"/>
                  <w:sz w:val="22"/>
                  <w:szCs w:val="22"/>
                </w:rPr>
                <w:t>NENG-SEC-006</w:t>
              </w:r>
            </w:ins>
          </w:p>
        </w:tc>
        <w:tc>
          <w:tcPr>
            <w:tcW w:w="3221" w:type="dxa"/>
            <w:tcBorders>
              <w:top w:val="nil"/>
              <w:left w:val="nil"/>
              <w:bottom w:val="single" w:sz="4" w:space="0" w:color="auto"/>
              <w:right w:val="single" w:sz="4" w:space="0" w:color="auto"/>
            </w:tcBorders>
            <w:shd w:val="clear" w:color="auto" w:fill="auto"/>
            <w:vAlign w:val="bottom"/>
            <w:hideMark/>
          </w:tcPr>
          <w:p w14:paraId="4D773207" w14:textId="77777777" w:rsidR="003127AA" w:rsidRPr="003127AA" w:rsidRDefault="003127AA" w:rsidP="003127AA">
            <w:pPr>
              <w:jc w:val="left"/>
              <w:rPr>
                <w:ins w:id="10778" w:author="Perrine, Martin L. (GSFC-5670)" w:date="2016-09-14T15:07:00Z"/>
                <w:rFonts w:ascii="Calibri" w:hAnsi="Calibri"/>
                <w:color w:val="000000"/>
                <w:sz w:val="22"/>
                <w:szCs w:val="22"/>
              </w:rPr>
            </w:pPr>
            <w:ins w:id="10779" w:author="Perrine, Martin L. (GSFC-5670)" w:date="2016-09-14T15:07:00Z">
              <w:r w:rsidRPr="003127AA">
                <w:rPr>
                  <w:rFonts w:ascii="Calibri" w:hAnsi="Calibri"/>
                  <w:color w:val="000000"/>
                  <w:sz w:val="22"/>
                  <w:szCs w:val="22"/>
                </w:rPr>
                <w:t xml:space="preserve">  DAPHNE shall implement authentication for data transfer services invoked by external users.  </w:t>
              </w:r>
            </w:ins>
          </w:p>
        </w:tc>
        <w:tc>
          <w:tcPr>
            <w:tcW w:w="1064" w:type="dxa"/>
            <w:tcBorders>
              <w:top w:val="nil"/>
              <w:left w:val="nil"/>
              <w:bottom w:val="single" w:sz="4" w:space="0" w:color="auto"/>
              <w:right w:val="single" w:sz="4" w:space="0" w:color="auto"/>
            </w:tcBorders>
            <w:shd w:val="clear" w:color="auto" w:fill="auto"/>
            <w:vAlign w:val="bottom"/>
            <w:hideMark/>
          </w:tcPr>
          <w:p w14:paraId="70C70A16" w14:textId="77777777" w:rsidR="003127AA" w:rsidRPr="003127AA" w:rsidRDefault="003127AA" w:rsidP="003127AA">
            <w:pPr>
              <w:jc w:val="left"/>
              <w:rPr>
                <w:ins w:id="10780" w:author="Perrine, Martin L. (GSFC-5670)" w:date="2016-09-14T15:07:00Z"/>
                <w:rFonts w:ascii="Calibri" w:hAnsi="Calibri"/>
                <w:color w:val="000000"/>
                <w:sz w:val="22"/>
                <w:szCs w:val="22"/>
              </w:rPr>
            </w:pPr>
            <w:ins w:id="10781"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1EDADC24" w14:textId="77777777" w:rsidR="003127AA" w:rsidRPr="003127AA" w:rsidRDefault="003127AA" w:rsidP="003127AA">
            <w:pPr>
              <w:jc w:val="left"/>
              <w:rPr>
                <w:ins w:id="10782" w:author="Perrine, Martin L. (GSFC-5670)" w:date="2016-09-14T15:07:00Z"/>
                <w:rFonts w:ascii="Calibri" w:hAnsi="Calibri"/>
                <w:color w:val="000000"/>
                <w:sz w:val="22"/>
                <w:szCs w:val="22"/>
              </w:rPr>
            </w:pPr>
            <w:ins w:id="1078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D3C0527" w14:textId="77777777" w:rsidR="003127AA" w:rsidRPr="003127AA" w:rsidRDefault="003127AA" w:rsidP="003127AA">
            <w:pPr>
              <w:jc w:val="left"/>
              <w:rPr>
                <w:ins w:id="10784" w:author="Perrine, Martin L. (GSFC-5670)" w:date="2016-09-14T15:07:00Z"/>
                <w:rFonts w:ascii="Calibri" w:hAnsi="Calibri"/>
                <w:color w:val="000000"/>
                <w:sz w:val="22"/>
                <w:szCs w:val="22"/>
              </w:rPr>
            </w:pPr>
            <w:ins w:id="1078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29E8C3A" w14:textId="77777777" w:rsidR="003127AA" w:rsidRPr="003127AA" w:rsidRDefault="003127AA" w:rsidP="003127AA">
            <w:pPr>
              <w:jc w:val="left"/>
              <w:rPr>
                <w:ins w:id="10786" w:author="Perrine, Martin L. (GSFC-5670)" w:date="2016-09-14T15:07:00Z"/>
                <w:rFonts w:ascii="Calibri" w:hAnsi="Calibri"/>
                <w:color w:val="000000"/>
                <w:sz w:val="22"/>
                <w:szCs w:val="22"/>
              </w:rPr>
            </w:pPr>
            <w:ins w:id="1078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776457D" w14:textId="77777777" w:rsidR="003127AA" w:rsidRPr="003127AA" w:rsidRDefault="003127AA" w:rsidP="003127AA">
            <w:pPr>
              <w:jc w:val="left"/>
              <w:rPr>
                <w:ins w:id="10788" w:author="Perrine, Martin L. (GSFC-5670)" w:date="2016-09-14T15:07:00Z"/>
                <w:rFonts w:ascii="Calibri" w:hAnsi="Calibri"/>
                <w:color w:val="000000"/>
                <w:sz w:val="22"/>
                <w:szCs w:val="22"/>
              </w:rPr>
            </w:pPr>
            <w:ins w:id="1078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F54C3FF" w14:textId="77777777" w:rsidR="003127AA" w:rsidRPr="003127AA" w:rsidRDefault="003127AA" w:rsidP="003127AA">
            <w:pPr>
              <w:jc w:val="left"/>
              <w:rPr>
                <w:ins w:id="10790" w:author="Perrine, Martin L. (GSFC-5670)" w:date="2016-09-14T15:07:00Z"/>
                <w:rFonts w:ascii="Calibri" w:hAnsi="Calibri"/>
                <w:color w:val="000000"/>
                <w:sz w:val="22"/>
                <w:szCs w:val="22"/>
              </w:rPr>
            </w:pPr>
            <w:ins w:id="1079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1EFE395" w14:textId="77777777" w:rsidR="003127AA" w:rsidRPr="003127AA" w:rsidRDefault="003127AA" w:rsidP="003127AA">
            <w:pPr>
              <w:jc w:val="left"/>
              <w:rPr>
                <w:ins w:id="10792" w:author="Perrine, Martin L. (GSFC-5670)" w:date="2016-09-14T15:07:00Z"/>
                <w:rFonts w:ascii="Calibri" w:hAnsi="Calibri"/>
                <w:color w:val="000000"/>
                <w:sz w:val="22"/>
                <w:szCs w:val="22"/>
              </w:rPr>
            </w:pPr>
            <w:ins w:id="10793"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5AFA8BB7" w14:textId="77777777" w:rsidR="003127AA" w:rsidRPr="003127AA" w:rsidRDefault="003127AA" w:rsidP="003127AA">
            <w:pPr>
              <w:jc w:val="left"/>
              <w:rPr>
                <w:ins w:id="10794" w:author="Perrine, Martin L. (GSFC-5670)" w:date="2016-09-14T15:07:00Z"/>
                <w:rFonts w:ascii="Calibri" w:hAnsi="Calibri"/>
                <w:color w:val="000000"/>
                <w:sz w:val="22"/>
                <w:szCs w:val="22"/>
              </w:rPr>
            </w:pPr>
            <w:ins w:id="10795" w:author="Perrine, Martin L. (GSFC-5670)" w:date="2016-09-14T15:07:00Z">
              <w:r w:rsidRPr="003127AA">
                <w:rPr>
                  <w:rFonts w:ascii="Calibri" w:hAnsi="Calibri"/>
                  <w:color w:val="000000"/>
                  <w:sz w:val="22"/>
                  <w:szCs w:val="22"/>
                </w:rPr>
                <w:t> </w:t>
              </w:r>
            </w:ins>
          </w:p>
        </w:tc>
      </w:tr>
      <w:tr w:rsidR="003127AA" w:rsidRPr="003127AA" w14:paraId="3BAA5FBB" w14:textId="77777777" w:rsidTr="003127AA">
        <w:trPr>
          <w:trHeight w:val="864"/>
          <w:ins w:id="10796"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12C1C671" w14:textId="77777777" w:rsidR="003127AA" w:rsidRPr="003127AA" w:rsidRDefault="003127AA" w:rsidP="003127AA">
            <w:pPr>
              <w:jc w:val="left"/>
              <w:rPr>
                <w:ins w:id="10797" w:author="Perrine, Martin L. (GSFC-5670)" w:date="2016-09-14T15:07:00Z"/>
                <w:rFonts w:ascii="Calibri" w:hAnsi="Calibri"/>
                <w:color w:val="000000"/>
                <w:sz w:val="22"/>
                <w:szCs w:val="22"/>
              </w:rPr>
            </w:pPr>
            <w:ins w:id="10798" w:author="Perrine, Martin L. (GSFC-5670)" w:date="2016-09-14T15:07:00Z">
              <w:r w:rsidRPr="003127AA">
                <w:rPr>
                  <w:rFonts w:ascii="Calibri" w:hAnsi="Calibri"/>
                  <w:color w:val="000000"/>
                  <w:sz w:val="22"/>
                  <w:szCs w:val="22"/>
                </w:rPr>
                <w:t>NENG-SEC-007</w:t>
              </w:r>
            </w:ins>
          </w:p>
        </w:tc>
        <w:tc>
          <w:tcPr>
            <w:tcW w:w="3221" w:type="dxa"/>
            <w:tcBorders>
              <w:top w:val="nil"/>
              <w:left w:val="nil"/>
              <w:bottom w:val="single" w:sz="4" w:space="0" w:color="auto"/>
              <w:right w:val="single" w:sz="4" w:space="0" w:color="auto"/>
            </w:tcBorders>
            <w:shd w:val="clear" w:color="auto" w:fill="auto"/>
            <w:vAlign w:val="bottom"/>
            <w:hideMark/>
          </w:tcPr>
          <w:p w14:paraId="2EE6A01D" w14:textId="77777777" w:rsidR="003127AA" w:rsidRPr="003127AA" w:rsidRDefault="003127AA" w:rsidP="003127AA">
            <w:pPr>
              <w:jc w:val="left"/>
              <w:rPr>
                <w:ins w:id="10799" w:author="Perrine, Martin L. (GSFC-5670)" w:date="2016-09-14T15:07:00Z"/>
                <w:rFonts w:ascii="Calibri" w:hAnsi="Calibri"/>
                <w:color w:val="000000"/>
                <w:sz w:val="22"/>
                <w:szCs w:val="22"/>
              </w:rPr>
            </w:pPr>
            <w:ins w:id="10800" w:author="Perrine, Martin L. (GSFC-5670)" w:date="2016-09-14T15:07:00Z">
              <w:r w:rsidRPr="003127AA">
                <w:rPr>
                  <w:rFonts w:ascii="Calibri" w:hAnsi="Calibri"/>
                  <w:color w:val="000000"/>
                  <w:sz w:val="22"/>
                  <w:szCs w:val="22"/>
                </w:rPr>
                <w:t xml:space="preserve">  DAPHNE shall support identification and authentication of network devices prior to connection </w:t>
              </w:r>
            </w:ins>
          </w:p>
        </w:tc>
        <w:tc>
          <w:tcPr>
            <w:tcW w:w="1064" w:type="dxa"/>
            <w:tcBorders>
              <w:top w:val="nil"/>
              <w:left w:val="nil"/>
              <w:bottom w:val="single" w:sz="4" w:space="0" w:color="auto"/>
              <w:right w:val="single" w:sz="4" w:space="0" w:color="auto"/>
            </w:tcBorders>
            <w:shd w:val="clear" w:color="auto" w:fill="auto"/>
            <w:vAlign w:val="bottom"/>
            <w:hideMark/>
          </w:tcPr>
          <w:p w14:paraId="609941D0" w14:textId="77777777" w:rsidR="003127AA" w:rsidRPr="003127AA" w:rsidRDefault="003127AA" w:rsidP="003127AA">
            <w:pPr>
              <w:jc w:val="left"/>
              <w:rPr>
                <w:ins w:id="10801" w:author="Perrine, Martin L. (GSFC-5670)" w:date="2016-09-14T15:07:00Z"/>
                <w:rFonts w:ascii="Calibri" w:hAnsi="Calibri"/>
                <w:color w:val="000000"/>
                <w:sz w:val="22"/>
                <w:szCs w:val="22"/>
              </w:rPr>
            </w:pPr>
            <w:ins w:id="10802"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727EBB20" w14:textId="77777777" w:rsidR="003127AA" w:rsidRPr="003127AA" w:rsidRDefault="003127AA" w:rsidP="003127AA">
            <w:pPr>
              <w:jc w:val="left"/>
              <w:rPr>
                <w:ins w:id="10803" w:author="Perrine, Martin L. (GSFC-5670)" w:date="2016-09-14T15:07:00Z"/>
                <w:rFonts w:ascii="Calibri" w:hAnsi="Calibri"/>
                <w:color w:val="000000"/>
                <w:sz w:val="22"/>
                <w:szCs w:val="22"/>
              </w:rPr>
            </w:pPr>
            <w:ins w:id="1080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2DDB06B" w14:textId="77777777" w:rsidR="003127AA" w:rsidRPr="003127AA" w:rsidRDefault="003127AA" w:rsidP="003127AA">
            <w:pPr>
              <w:jc w:val="left"/>
              <w:rPr>
                <w:ins w:id="10805" w:author="Perrine, Martin L. (GSFC-5670)" w:date="2016-09-14T15:07:00Z"/>
                <w:rFonts w:ascii="Calibri" w:hAnsi="Calibri"/>
                <w:color w:val="000000"/>
                <w:sz w:val="22"/>
                <w:szCs w:val="22"/>
              </w:rPr>
            </w:pPr>
            <w:ins w:id="1080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DC59AAB" w14:textId="77777777" w:rsidR="003127AA" w:rsidRPr="003127AA" w:rsidRDefault="003127AA" w:rsidP="003127AA">
            <w:pPr>
              <w:jc w:val="left"/>
              <w:rPr>
                <w:ins w:id="10807" w:author="Perrine, Martin L. (GSFC-5670)" w:date="2016-09-14T15:07:00Z"/>
                <w:rFonts w:ascii="Calibri" w:hAnsi="Calibri"/>
                <w:color w:val="000000"/>
                <w:sz w:val="22"/>
                <w:szCs w:val="22"/>
              </w:rPr>
            </w:pPr>
            <w:ins w:id="1080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0CB4286" w14:textId="77777777" w:rsidR="003127AA" w:rsidRPr="003127AA" w:rsidRDefault="003127AA" w:rsidP="003127AA">
            <w:pPr>
              <w:jc w:val="left"/>
              <w:rPr>
                <w:ins w:id="10809" w:author="Perrine, Martin L. (GSFC-5670)" w:date="2016-09-14T15:07:00Z"/>
                <w:rFonts w:ascii="Calibri" w:hAnsi="Calibri"/>
                <w:color w:val="000000"/>
                <w:sz w:val="22"/>
                <w:szCs w:val="22"/>
              </w:rPr>
            </w:pPr>
            <w:ins w:id="1081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0C40C8F" w14:textId="77777777" w:rsidR="003127AA" w:rsidRPr="003127AA" w:rsidRDefault="003127AA" w:rsidP="003127AA">
            <w:pPr>
              <w:jc w:val="left"/>
              <w:rPr>
                <w:ins w:id="10811" w:author="Perrine, Martin L. (GSFC-5670)" w:date="2016-09-14T15:07:00Z"/>
                <w:rFonts w:ascii="Calibri" w:hAnsi="Calibri"/>
                <w:color w:val="000000"/>
                <w:sz w:val="22"/>
                <w:szCs w:val="22"/>
              </w:rPr>
            </w:pPr>
            <w:ins w:id="1081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C22A9C8" w14:textId="77777777" w:rsidR="003127AA" w:rsidRPr="003127AA" w:rsidRDefault="003127AA" w:rsidP="003127AA">
            <w:pPr>
              <w:jc w:val="left"/>
              <w:rPr>
                <w:ins w:id="10813" w:author="Perrine, Martin L. (GSFC-5670)" w:date="2016-09-14T15:07:00Z"/>
                <w:rFonts w:ascii="Calibri" w:hAnsi="Calibri"/>
                <w:color w:val="000000"/>
                <w:sz w:val="22"/>
                <w:szCs w:val="22"/>
              </w:rPr>
            </w:pPr>
            <w:ins w:id="10814"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18D843B6" w14:textId="77777777" w:rsidR="003127AA" w:rsidRPr="003127AA" w:rsidRDefault="003127AA" w:rsidP="003127AA">
            <w:pPr>
              <w:jc w:val="left"/>
              <w:rPr>
                <w:ins w:id="10815" w:author="Perrine, Martin L. (GSFC-5670)" w:date="2016-09-14T15:07:00Z"/>
                <w:rFonts w:ascii="Calibri" w:hAnsi="Calibri"/>
                <w:color w:val="000000"/>
                <w:sz w:val="22"/>
                <w:szCs w:val="22"/>
              </w:rPr>
            </w:pPr>
            <w:ins w:id="10816" w:author="Perrine, Martin L. (GSFC-5670)" w:date="2016-09-14T15:07:00Z">
              <w:r w:rsidRPr="003127AA">
                <w:rPr>
                  <w:rFonts w:ascii="Calibri" w:hAnsi="Calibri"/>
                  <w:color w:val="000000"/>
                  <w:sz w:val="22"/>
                  <w:szCs w:val="22"/>
                </w:rPr>
                <w:t> </w:t>
              </w:r>
            </w:ins>
          </w:p>
        </w:tc>
      </w:tr>
      <w:tr w:rsidR="003127AA" w:rsidRPr="003127AA" w14:paraId="05278BE4" w14:textId="77777777" w:rsidTr="003127AA">
        <w:trPr>
          <w:trHeight w:val="576"/>
          <w:ins w:id="10817"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12274EC5" w14:textId="77777777" w:rsidR="003127AA" w:rsidRPr="003127AA" w:rsidRDefault="003127AA" w:rsidP="003127AA">
            <w:pPr>
              <w:jc w:val="left"/>
              <w:rPr>
                <w:ins w:id="10818" w:author="Perrine, Martin L. (GSFC-5670)" w:date="2016-09-14T15:07:00Z"/>
                <w:rFonts w:ascii="Calibri" w:hAnsi="Calibri"/>
                <w:color w:val="000000"/>
                <w:sz w:val="22"/>
                <w:szCs w:val="22"/>
              </w:rPr>
            </w:pPr>
            <w:ins w:id="10819" w:author="Perrine, Martin L. (GSFC-5670)" w:date="2016-09-14T15:07:00Z">
              <w:r w:rsidRPr="003127AA">
                <w:rPr>
                  <w:rFonts w:ascii="Calibri" w:hAnsi="Calibri"/>
                  <w:color w:val="000000"/>
                  <w:sz w:val="22"/>
                  <w:szCs w:val="22"/>
                </w:rPr>
                <w:t>NENG-SEC-009</w:t>
              </w:r>
            </w:ins>
          </w:p>
        </w:tc>
        <w:tc>
          <w:tcPr>
            <w:tcW w:w="3221" w:type="dxa"/>
            <w:tcBorders>
              <w:top w:val="nil"/>
              <w:left w:val="nil"/>
              <w:bottom w:val="single" w:sz="4" w:space="0" w:color="auto"/>
              <w:right w:val="single" w:sz="4" w:space="0" w:color="auto"/>
            </w:tcBorders>
            <w:shd w:val="clear" w:color="auto" w:fill="auto"/>
            <w:vAlign w:val="bottom"/>
            <w:hideMark/>
          </w:tcPr>
          <w:p w14:paraId="09059A23" w14:textId="77777777" w:rsidR="003127AA" w:rsidRPr="003127AA" w:rsidRDefault="003127AA" w:rsidP="003127AA">
            <w:pPr>
              <w:jc w:val="left"/>
              <w:rPr>
                <w:ins w:id="10820" w:author="Perrine, Martin L. (GSFC-5670)" w:date="2016-09-14T15:07:00Z"/>
                <w:rFonts w:ascii="Calibri" w:hAnsi="Calibri"/>
                <w:color w:val="000000"/>
                <w:sz w:val="22"/>
                <w:szCs w:val="22"/>
              </w:rPr>
            </w:pPr>
            <w:ins w:id="10821" w:author="Perrine, Martin L. (GSFC-5670)" w:date="2016-09-14T15:07:00Z">
              <w:r w:rsidRPr="003127AA">
                <w:rPr>
                  <w:rFonts w:ascii="Calibri" w:hAnsi="Calibri"/>
                  <w:color w:val="000000"/>
                  <w:sz w:val="22"/>
                  <w:szCs w:val="22"/>
                </w:rPr>
                <w:t xml:space="preserve">  DAPHNE shall support peer entity authentication structures.  </w:t>
              </w:r>
            </w:ins>
          </w:p>
        </w:tc>
        <w:tc>
          <w:tcPr>
            <w:tcW w:w="1064" w:type="dxa"/>
            <w:tcBorders>
              <w:top w:val="nil"/>
              <w:left w:val="nil"/>
              <w:bottom w:val="single" w:sz="4" w:space="0" w:color="auto"/>
              <w:right w:val="single" w:sz="4" w:space="0" w:color="auto"/>
            </w:tcBorders>
            <w:shd w:val="clear" w:color="auto" w:fill="auto"/>
            <w:vAlign w:val="bottom"/>
            <w:hideMark/>
          </w:tcPr>
          <w:p w14:paraId="36F6D787" w14:textId="77777777" w:rsidR="003127AA" w:rsidRPr="003127AA" w:rsidRDefault="003127AA" w:rsidP="003127AA">
            <w:pPr>
              <w:jc w:val="left"/>
              <w:rPr>
                <w:ins w:id="10822" w:author="Perrine, Martin L. (GSFC-5670)" w:date="2016-09-14T15:07:00Z"/>
                <w:rFonts w:ascii="Calibri" w:hAnsi="Calibri"/>
                <w:color w:val="000000"/>
                <w:sz w:val="22"/>
                <w:szCs w:val="22"/>
              </w:rPr>
            </w:pPr>
            <w:ins w:id="10823"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36B73354" w14:textId="77777777" w:rsidR="003127AA" w:rsidRPr="003127AA" w:rsidRDefault="003127AA" w:rsidP="003127AA">
            <w:pPr>
              <w:jc w:val="left"/>
              <w:rPr>
                <w:ins w:id="10824" w:author="Perrine, Martin L. (GSFC-5670)" w:date="2016-09-14T15:07:00Z"/>
                <w:rFonts w:ascii="Calibri" w:hAnsi="Calibri"/>
                <w:color w:val="000000"/>
                <w:sz w:val="22"/>
                <w:szCs w:val="22"/>
              </w:rPr>
            </w:pPr>
            <w:ins w:id="1082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D38FCD3" w14:textId="77777777" w:rsidR="003127AA" w:rsidRPr="003127AA" w:rsidRDefault="003127AA" w:rsidP="003127AA">
            <w:pPr>
              <w:jc w:val="left"/>
              <w:rPr>
                <w:ins w:id="10826" w:author="Perrine, Martin L. (GSFC-5670)" w:date="2016-09-14T15:07:00Z"/>
                <w:rFonts w:ascii="Calibri" w:hAnsi="Calibri"/>
                <w:color w:val="000000"/>
                <w:sz w:val="22"/>
                <w:szCs w:val="22"/>
              </w:rPr>
            </w:pPr>
            <w:ins w:id="1082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E480649" w14:textId="77777777" w:rsidR="003127AA" w:rsidRPr="003127AA" w:rsidRDefault="003127AA" w:rsidP="003127AA">
            <w:pPr>
              <w:jc w:val="left"/>
              <w:rPr>
                <w:ins w:id="10828" w:author="Perrine, Martin L. (GSFC-5670)" w:date="2016-09-14T15:07:00Z"/>
                <w:rFonts w:ascii="Calibri" w:hAnsi="Calibri"/>
                <w:color w:val="000000"/>
                <w:sz w:val="22"/>
                <w:szCs w:val="22"/>
              </w:rPr>
            </w:pPr>
            <w:ins w:id="1082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C262458" w14:textId="77777777" w:rsidR="003127AA" w:rsidRPr="003127AA" w:rsidRDefault="003127AA" w:rsidP="003127AA">
            <w:pPr>
              <w:jc w:val="left"/>
              <w:rPr>
                <w:ins w:id="10830" w:author="Perrine, Martin L. (GSFC-5670)" w:date="2016-09-14T15:07:00Z"/>
                <w:rFonts w:ascii="Calibri" w:hAnsi="Calibri"/>
                <w:color w:val="000000"/>
                <w:sz w:val="22"/>
                <w:szCs w:val="22"/>
              </w:rPr>
            </w:pPr>
            <w:ins w:id="1083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E4D0754" w14:textId="77777777" w:rsidR="003127AA" w:rsidRPr="003127AA" w:rsidRDefault="003127AA" w:rsidP="003127AA">
            <w:pPr>
              <w:jc w:val="left"/>
              <w:rPr>
                <w:ins w:id="10832" w:author="Perrine, Martin L. (GSFC-5670)" w:date="2016-09-14T15:07:00Z"/>
                <w:rFonts w:ascii="Calibri" w:hAnsi="Calibri"/>
                <w:color w:val="000000"/>
                <w:sz w:val="22"/>
                <w:szCs w:val="22"/>
              </w:rPr>
            </w:pPr>
            <w:ins w:id="1083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C1F06AA" w14:textId="77777777" w:rsidR="003127AA" w:rsidRPr="003127AA" w:rsidRDefault="003127AA" w:rsidP="003127AA">
            <w:pPr>
              <w:jc w:val="left"/>
              <w:rPr>
                <w:ins w:id="10834" w:author="Perrine, Martin L. (GSFC-5670)" w:date="2016-09-14T15:07:00Z"/>
                <w:rFonts w:ascii="Calibri" w:hAnsi="Calibri"/>
                <w:color w:val="000000"/>
                <w:sz w:val="22"/>
                <w:szCs w:val="22"/>
              </w:rPr>
            </w:pPr>
            <w:ins w:id="10835"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4D4FB034" w14:textId="77777777" w:rsidR="003127AA" w:rsidRPr="003127AA" w:rsidRDefault="003127AA" w:rsidP="003127AA">
            <w:pPr>
              <w:jc w:val="left"/>
              <w:rPr>
                <w:ins w:id="10836" w:author="Perrine, Martin L. (GSFC-5670)" w:date="2016-09-14T15:07:00Z"/>
                <w:rFonts w:ascii="Calibri" w:hAnsi="Calibri"/>
                <w:color w:val="000000"/>
                <w:sz w:val="22"/>
                <w:szCs w:val="22"/>
              </w:rPr>
            </w:pPr>
            <w:ins w:id="10837" w:author="Perrine, Martin L. (GSFC-5670)" w:date="2016-09-14T15:07:00Z">
              <w:r w:rsidRPr="003127AA">
                <w:rPr>
                  <w:rFonts w:ascii="Calibri" w:hAnsi="Calibri"/>
                  <w:color w:val="000000"/>
                  <w:sz w:val="22"/>
                  <w:szCs w:val="22"/>
                </w:rPr>
                <w:t> </w:t>
              </w:r>
            </w:ins>
          </w:p>
        </w:tc>
      </w:tr>
      <w:tr w:rsidR="003127AA" w:rsidRPr="003127AA" w14:paraId="52D687F1" w14:textId="77777777" w:rsidTr="003127AA">
        <w:trPr>
          <w:trHeight w:val="1440"/>
          <w:ins w:id="10838"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592E6ADD" w14:textId="77777777" w:rsidR="003127AA" w:rsidRPr="003127AA" w:rsidRDefault="003127AA" w:rsidP="003127AA">
            <w:pPr>
              <w:jc w:val="left"/>
              <w:rPr>
                <w:ins w:id="10839" w:author="Perrine, Martin L. (GSFC-5670)" w:date="2016-09-14T15:07:00Z"/>
                <w:rFonts w:ascii="Calibri" w:hAnsi="Calibri"/>
                <w:color w:val="000000"/>
                <w:sz w:val="22"/>
                <w:szCs w:val="22"/>
              </w:rPr>
            </w:pPr>
            <w:ins w:id="10840" w:author="Perrine, Martin L. (GSFC-5670)" w:date="2016-09-14T15:07:00Z">
              <w:r w:rsidRPr="003127AA">
                <w:rPr>
                  <w:rFonts w:ascii="Calibri" w:hAnsi="Calibri"/>
                  <w:color w:val="000000"/>
                  <w:sz w:val="22"/>
                  <w:szCs w:val="22"/>
                </w:rPr>
                <w:t>NENG-SEC-010</w:t>
              </w:r>
            </w:ins>
          </w:p>
        </w:tc>
        <w:tc>
          <w:tcPr>
            <w:tcW w:w="3221" w:type="dxa"/>
            <w:tcBorders>
              <w:top w:val="nil"/>
              <w:left w:val="nil"/>
              <w:bottom w:val="single" w:sz="4" w:space="0" w:color="auto"/>
              <w:right w:val="single" w:sz="4" w:space="0" w:color="auto"/>
            </w:tcBorders>
            <w:shd w:val="clear" w:color="auto" w:fill="auto"/>
            <w:vAlign w:val="bottom"/>
            <w:hideMark/>
          </w:tcPr>
          <w:p w14:paraId="64C69399" w14:textId="77777777" w:rsidR="003127AA" w:rsidRPr="003127AA" w:rsidRDefault="003127AA" w:rsidP="003127AA">
            <w:pPr>
              <w:jc w:val="left"/>
              <w:rPr>
                <w:ins w:id="10841" w:author="Perrine, Martin L. (GSFC-5670)" w:date="2016-09-14T15:07:00Z"/>
                <w:rFonts w:ascii="Calibri" w:hAnsi="Calibri"/>
                <w:color w:val="000000"/>
                <w:sz w:val="22"/>
                <w:szCs w:val="22"/>
              </w:rPr>
            </w:pPr>
            <w:ins w:id="10842" w:author="Perrine, Martin L. (GSFC-5670)" w:date="2016-09-14T15:07:00Z">
              <w:r w:rsidRPr="003127AA">
                <w:rPr>
                  <w:rFonts w:ascii="Calibri" w:hAnsi="Calibri"/>
                  <w:color w:val="000000"/>
                  <w:sz w:val="22"/>
                  <w:szCs w:val="22"/>
                </w:rPr>
                <w:t>DAPHNE shall provide access enforcement mechanisms such as Access Control Lists to control access between users and/or processes acting on behalf of users on interconnected systems.</w:t>
              </w:r>
            </w:ins>
          </w:p>
        </w:tc>
        <w:tc>
          <w:tcPr>
            <w:tcW w:w="1064" w:type="dxa"/>
            <w:tcBorders>
              <w:top w:val="nil"/>
              <w:left w:val="nil"/>
              <w:bottom w:val="single" w:sz="4" w:space="0" w:color="auto"/>
              <w:right w:val="single" w:sz="4" w:space="0" w:color="auto"/>
            </w:tcBorders>
            <w:shd w:val="clear" w:color="auto" w:fill="auto"/>
            <w:vAlign w:val="bottom"/>
            <w:hideMark/>
          </w:tcPr>
          <w:p w14:paraId="31194354" w14:textId="77777777" w:rsidR="003127AA" w:rsidRPr="003127AA" w:rsidRDefault="003127AA" w:rsidP="003127AA">
            <w:pPr>
              <w:jc w:val="left"/>
              <w:rPr>
                <w:ins w:id="10843" w:author="Perrine, Martin L. (GSFC-5670)" w:date="2016-09-14T15:07:00Z"/>
                <w:rFonts w:ascii="Calibri" w:hAnsi="Calibri"/>
                <w:color w:val="000000"/>
                <w:sz w:val="22"/>
                <w:szCs w:val="22"/>
              </w:rPr>
            </w:pPr>
            <w:ins w:id="10844"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3138B2D3" w14:textId="77777777" w:rsidR="003127AA" w:rsidRPr="003127AA" w:rsidRDefault="003127AA" w:rsidP="003127AA">
            <w:pPr>
              <w:jc w:val="left"/>
              <w:rPr>
                <w:ins w:id="10845" w:author="Perrine, Martin L. (GSFC-5670)" w:date="2016-09-14T15:07:00Z"/>
                <w:rFonts w:ascii="Calibri" w:hAnsi="Calibri"/>
                <w:color w:val="000000"/>
                <w:sz w:val="22"/>
                <w:szCs w:val="22"/>
              </w:rPr>
            </w:pPr>
            <w:ins w:id="1084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731232A" w14:textId="77777777" w:rsidR="003127AA" w:rsidRPr="003127AA" w:rsidRDefault="003127AA" w:rsidP="003127AA">
            <w:pPr>
              <w:jc w:val="left"/>
              <w:rPr>
                <w:ins w:id="10847" w:author="Perrine, Martin L. (GSFC-5670)" w:date="2016-09-14T15:07:00Z"/>
                <w:rFonts w:ascii="Calibri" w:hAnsi="Calibri"/>
                <w:color w:val="000000"/>
                <w:sz w:val="22"/>
                <w:szCs w:val="22"/>
              </w:rPr>
            </w:pPr>
            <w:ins w:id="1084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31EEC48" w14:textId="77777777" w:rsidR="003127AA" w:rsidRPr="003127AA" w:rsidRDefault="003127AA" w:rsidP="003127AA">
            <w:pPr>
              <w:jc w:val="left"/>
              <w:rPr>
                <w:ins w:id="10849" w:author="Perrine, Martin L. (GSFC-5670)" w:date="2016-09-14T15:07:00Z"/>
                <w:rFonts w:ascii="Calibri" w:hAnsi="Calibri"/>
                <w:color w:val="000000"/>
                <w:sz w:val="22"/>
                <w:szCs w:val="22"/>
              </w:rPr>
            </w:pPr>
            <w:ins w:id="1085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45B60D2" w14:textId="77777777" w:rsidR="003127AA" w:rsidRPr="003127AA" w:rsidRDefault="003127AA" w:rsidP="003127AA">
            <w:pPr>
              <w:jc w:val="left"/>
              <w:rPr>
                <w:ins w:id="10851" w:author="Perrine, Martin L. (GSFC-5670)" w:date="2016-09-14T15:07:00Z"/>
                <w:rFonts w:ascii="Calibri" w:hAnsi="Calibri"/>
                <w:color w:val="000000"/>
                <w:sz w:val="22"/>
                <w:szCs w:val="22"/>
              </w:rPr>
            </w:pPr>
            <w:ins w:id="1085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09E29E3" w14:textId="77777777" w:rsidR="003127AA" w:rsidRPr="003127AA" w:rsidRDefault="003127AA" w:rsidP="003127AA">
            <w:pPr>
              <w:jc w:val="left"/>
              <w:rPr>
                <w:ins w:id="10853" w:author="Perrine, Martin L. (GSFC-5670)" w:date="2016-09-14T15:07:00Z"/>
                <w:rFonts w:ascii="Calibri" w:hAnsi="Calibri"/>
                <w:color w:val="000000"/>
                <w:sz w:val="22"/>
                <w:szCs w:val="22"/>
              </w:rPr>
            </w:pPr>
            <w:ins w:id="1085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EB9BBE3" w14:textId="77777777" w:rsidR="003127AA" w:rsidRPr="003127AA" w:rsidRDefault="003127AA" w:rsidP="003127AA">
            <w:pPr>
              <w:jc w:val="left"/>
              <w:rPr>
                <w:ins w:id="10855" w:author="Perrine, Martin L. (GSFC-5670)" w:date="2016-09-14T15:07:00Z"/>
                <w:rFonts w:ascii="Calibri" w:hAnsi="Calibri"/>
                <w:color w:val="000000"/>
                <w:sz w:val="22"/>
                <w:szCs w:val="22"/>
              </w:rPr>
            </w:pPr>
            <w:ins w:id="10856"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7669C5CF" w14:textId="77777777" w:rsidR="003127AA" w:rsidRPr="003127AA" w:rsidRDefault="003127AA" w:rsidP="003127AA">
            <w:pPr>
              <w:jc w:val="left"/>
              <w:rPr>
                <w:ins w:id="10857" w:author="Perrine, Martin L. (GSFC-5670)" w:date="2016-09-14T15:07:00Z"/>
                <w:rFonts w:ascii="Calibri" w:hAnsi="Calibri"/>
                <w:color w:val="000000"/>
                <w:sz w:val="22"/>
                <w:szCs w:val="22"/>
              </w:rPr>
            </w:pPr>
            <w:ins w:id="10858" w:author="Perrine, Martin L. (GSFC-5670)" w:date="2016-09-14T15:07:00Z">
              <w:r w:rsidRPr="003127AA">
                <w:rPr>
                  <w:rFonts w:ascii="Calibri" w:hAnsi="Calibri"/>
                  <w:color w:val="000000"/>
                  <w:sz w:val="22"/>
                  <w:szCs w:val="22"/>
                </w:rPr>
                <w:t> </w:t>
              </w:r>
            </w:ins>
          </w:p>
        </w:tc>
      </w:tr>
      <w:tr w:rsidR="003127AA" w:rsidRPr="003127AA" w14:paraId="4F0A6B89" w14:textId="77777777" w:rsidTr="003127AA">
        <w:trPr>
          <w:trHeight w:val="576"/>
          <w:ins w:id="10859"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0B29F834" w14:textId="77777777" w:rsidR="003127AA" w:rsidRPr="003127AA" w:rsidRDefault="003127AA" w:rsidP="003127AA">
            <w:pPr>
              <w:jc w:val="left"/>
              <w:rPr>
                <w:ins w:id="10860" w:author="Perrine, Martin L. (GSFC-5670)" w:date="2016-09-14T15:07:00Z"/>
                <w:rFonts w:ascii="Calibri" w:hAnsi="Calibri"/>
                <w:color w:val="000000"/>
                <w:sz w:val="22"/>
                <w:szCs w:val="22"/>
              </w:rPr>
            </w:pPr>
            <w:ins w:id="10861" w:author="Perrine, Martin L. (GSFC-5670)" w:date="2016-09-14T15:07:00Z">
              <w:r w:rsidRPr="003127AA">
                <w:rPr>
                  <w:rFonts w:ascii="Calibri" w:hAnsi="Calibri"/>
                  <w:color w:val="000000"/>
                  <w:sz w:val="22"/>
                  <w:szCs w:val="22"/>
                </w:rPr>
                <w:t>NENG-SEC-011</w:t>
              </w:r>
            </w:ins>
          </w:p>
        </w:tc>
        <w:tc>
          <w:tcPr>
            <w:tcW w:w="3221" w:type="dxa"/>
            <w:tcBorders>
              <w:top w:val="nil"/>
              <w:left w:val="nil"/>
              <w:bottom w:val="single" w:sz="4" w:space="0" w:color="auto"/>
              <w:right w:val="single" w:sz="4" w:space="0" w:color="auto"/>
            </w:tcBorders>
            <w:shd w:val="clear" w:color="auto" w:fill="auto"/>
            <w:vAlign w:val="bottom"/>
            <w:hideMark/>
          </w:tcPr>
          <w:p w14:paraId="64239996" w14:textId="77777777" w:rsidR="003127AA" w:rsidRPr="003127AA" w:rsidRDefault="003127AA" w:rsidP="003127AA">
            <w:pPr>
              <w:jc w:val="left"/>
              <w:rPr>
                <w:ins w:id="10862" w:author="Perrine, Martin L. (GSFC-5670)" w:date="2016-09-14T15:07:00Z"/>
                <w:rFonts w:ascii="Calibri" w:hAnsi="Calibri"/>
                <w:color w:val="000000"/>
                <w:sz w:val="22"/>
                <w:szCs w:val="22"/>
              </w:rPr>
            </w:pPr>
            <w:ins w:id="10863" w:author="Perrine, Martin L. (GSFC-5670)" w:date="2016-09-14T15:07:00Z">
              <w:r w:rsidRPr="003127AA">
                <w:rPr>
                  <w:rFonts w:ascii="Calibri" w:hAnsi="Calibri"/>
                  <w:color w:val="000000"/>
                  <w:sz w:val="22"/>
                  <w:szCs w:val="22"/>
                </w:rPr>
                <w:t xml:space="preserve">  DAPHNE shall provide a system logging function to log user access and authentication.</w:t>
              </w:r>
            </w:ins>
          </w:p>
        </w:tc>
        <w:tc>
          <w:tcPr>
            <w:tcW w:w="1064" w:type="dxa"/>
            <w:tcBorders>
              <w:top w:val="nil"/>
              <w:left w:val="nil"/>
              <w:bottom w:val="single" w:sz="4" w:space="0" w:color="auto"/>
              <w:right w:val="single" w:sz="4" w:space="0" w:color="auto"/>
            </w:tcBorders>
            <w:shd w:val="clear" w:color="auto" w:fill="auto"/>
            <w:vAlign w:val="bottom"/>
            <w:hideMark/>
          </w:tcPr>
          <w:p w14:paraId="44C80042" w14:textId="77777777" w:rsidR="003127AA" w:rsidRPr="003127AA" w:rsidRDefault="003127AA" w:rsidP="003127AA">
            <w:pPr>
              <w:jc w:val="left"/>
              <w:rPr>
                <w:ins w:id="10864" w:author="Perrine, Martin L. (GSFC-5670)" w:date="2016-09-14T15:07:00Z"/>
                <w:rFonts w:ascii="Calibri" w:hAnsi="Calibri"/>
                <w:color w:val="000000"/>
                <w:sz w:val="22"/>
                <w:szCs w:val="22"/>
              </w:rPr>
            </w:pPr>
            <w:ins w:id="10865"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47BECBFA" w14:textId="77777777" w:rsidR="003127AA" w:rsidRPr="003127AA" w:rsidRDefault="003127AA" w:rsidP="003127AA">
            <w:pPr>
              <w:jc w:val="left"/>
              <w:rPr>
                <w:ins w:id="10866" w:author="Perrine, Martin L. (GSFC-5670)" w:date="2016-09-14T15:07:00Z"/>
                <w:rFonts w:ascii="Calibri" w:hAnsi="Calibri"/>
                <w:color w:val="000000"/>
                <w:sz w:val="22"/>
                <w:szCs w:val="22"/>
              </w:rPr>
            </w:pPr>
            <w:ins w:id="1086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DA41427" w14:textId="77777777" w:rsidR="003127AA" w:rsidRPr="003127AA" w:rsidRDefault="003127AA" w:rsidP="003127AA">
            <w:pPr>
              <w:jc w:val="left"/>
              <w:rPr>
                <w:ins w:id="10868" w:author="Perrine, Martin L. (GSFC-5670)" w:date="2016-09-14T15:07:00Z"/>
                <w:rFonts w:ascii="Calibri" w:hAnsi="Calibri"/>
                <w:color w:val="000000"/>
                <w:sz w:val="22"/>
                <w:szCs w:val="22"/>
              </w:rPr>
            </w:pPr>
            <w:ins w:id="1086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AA6104F" w14:textId="77777777" w:rsidR="003127AA" w:rsidRPr="003127AA" w:rsidRDefault="003127AA" w:rsidP="003127AA">
            <w:pPr>
              <w:jc w:val="left"/>
              <w:rPr>
                <w:ins w:id="10870" w:author="Perrine, Martin L. (GSFC-5670)" w:date="2016-09-14T15:07:00Z"/>
                <w:rFonts w:ascii="Calibri" w:hAnsi="Calibri"/>
                <w:color w:val="000000"/>
                <w:sz w:val="22"/>
                <w:szCs w:val="22"/>
              </w:rPr>
            </w:pPr>
            <w:ins w:id="1087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FCC6F27" w14:textId="77777777" w:rsidR="003127AA" w:rsidRPr="003127AA" w:rsidRDefault="003127AA" w:rsidP="003127AA">
            <w:pPr>
              <w:jc w:val="left"/>
              <w:rPr>
                <w:ins w:id="10872" w:author="Perrine, Martin L. (GSFC-5670)" w:date="2016-09-14T15:07:00Z"/>
                <w:rFonts w:ascii="Calibri" w:hAnsi="Calibri"/>
                <w:color w:val="000000"/>
                <w:sz w:val="22"/>
                <w:szCs w:val="22"/>
              </w:rPr>
            </w:pPr>
            <w:ins w:id="1087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0D11DD0" w14:textId="77777777" w:rsidR="003127AA" w:rsidRPr="003127AA" w:rsidRDefault="003127AA" w:rsidP="003127AA">
            <w:pPr>
              <w:jc w:val="left"/>
              <w:rPr>
                <w:ins w:id="10874" w:author="Perrine, Martin L. (GSFC-5670)" w:date="2016-09-14T15:07:00Z"/>
                <w:rFonts w:ascii="Calibri" w:hAnsi="Calibri"/>
                <w:color w:val="000000"/>
                <w:sz w:val="22"/>
                <w:szCs w:val="22"/>
              </w:rPr>
            </w:pPr>
            <w:ins w:id="1087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17164BE" w14:textId="77777777" w:rsidR="003127AA" w:rsidRPr="003127AA" w:rsidRDefault="003127AA" w:rsidP="003127AA">
            <w:pPr>
              <w:jc w:val="left"/>
              <w:rPr>
                <w:ins w:id="10876" w:author="Perrine, Martin L. (GSFC-5670)" w:date="2016-09-14T15:07:00Z"/>
                <w:rFonts w:ascii="Calibri" w:hAnsi="Calibri"/>
                <w:color w:val="000000"/>
                <w:sz w:val="22"/>
                <w:szCs w:val="22"/>
              </w:rPr>
            </w:pPr>
            <w:ins w:id="10877"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36329EFF" w14:textId="77777777" w:rsidR="003127AA" w:rsidRPr="003127AA" w:rsidRDefault="003127AA" w:rsidP="003127AA">
            <w:pPr>
              <w:jc w:val="left"/>
              <w:rPr>
                <w:ins w:id="10878" w:author="Perrine, Martin L. (GSFC-5670)" w:date="2016-09-14T15:07:00Z"/>
                <w:rFonts w:ascii="Calibri" w:hAnsi="Calibri"/>
                <w:color w:val="000000"/>
                <w:sz w:val="22"/>
                <w:szCs w:val="22"/>
              </w:rPr>
            </w:pPr>
            <w:ins w:id="10879" w:author="Perrine, Martin L. (GSFC-5670)" w:date="2016-09-14T15:07:00Z">
              <w:r w:rsidRPr="003127AA">
                <w:rPr>
                  <w:rFonts w:ascii="Calibri" w:hAnsi="Calibri"/>
                  <w:color w:val="000000"/>
                  <w:sz w:val="22"/>
                  <w:szCs w:val="22"/>
                </w:rPr>
                <w:t> </w:t>
              </w:r>
            </w:ins>
          </w:p>
        </w:tc>
      </w:tr>
      <w:tr w:rsidR="003127AA" w:rsidRPr="003127AA" w14:paraId="6C074BA0" w14:textId="77777777" w:rsidTr="003127AA">
        <w:trPr>
          <w:trHeight w:val="576"/>
          <w:ins w:id="10880"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5DCC4ADF" w14:textId="77777777" w:rsidR="003127AA" w:rsidRPr="003127AA" w:rsidRDefault="003127AA" w:rsidP="003127AA">
            <w:pPr>
              <w:jc w:val="left"/>
              <w:rPr>
                <w:ins w:id="10881" w:author="Perrine, Martin L. (GSFC-5670)" w:date="2016-09-14T15:07:00Z"/>
                <w:rFonts w:ascii="Calibri" w:hAnsi="Calibri"/>
                <w:color w:val="000000"/>
                <w:sz w:val="22"/>
                <w:szCs w:val="22"/>
              </w:rPr>
            </w:pPr>
            <w:ins w:id="10882" w:author="Perrine, Martin L. (GSFC-5670)" w:date="2016-09-14T15:07:00Z">
              <w:r w:rsidRPr="003127AA">
                <w:rPr>
                  <w:rFonts w:ascii="Calibri" w:hAnsi="Calibri"/>
                  <w:color w:val="000000"/>
                  <w:sz w:val="22"/>
                  <w:szCs w:val="22"/>
                </w:rPr>
                <w:t>NENG-SEC-012</w:t>
              </w:r>
            </w:ins>
          </w:p>
        </w:tc>
        <w:tc>
          <w:tcPr>
            <w:tcW w:w="3221" w:type="dxa"/>
            <w:tcBorders>
              <w:top w:val="nil"/>
              <w:left w:val="nil"/>
              <w:bottom w:val="single" w:sz="4" w:space="0" w:color="auto"/>
              <w:right w:val="single" w:sz="4" w:space="0" w:color="auto"/>
            </w:tcBorders>
            <w:shd w:val="clear" w:color="auto" w:fill="auto"/>
            <w:vAlign w:val="bottom"/>
            <w:hideMark/>
          </w:tcPr>
          <w:p w14:paraId="016140A1" w14:textId="77777777" w:rsidR="003127AA" w:rsidRPr="003127AA" w:rsidRDefault="003127AA" w:rsidP="003127AA">
            <w:pPr>
              <w:jc w:val="left"/>
              <w:rPr>
                <w:ins w:id="10883" w:author="Perrine, Martin L. (GSFC-5670)" w:date="2016-09-14T15:07:00Z"/>
                <w:rFonts w:ascii="Calibri" w:hAnsi="Calibri"/>
                <w:color w:val="000000"/>
                <w:sz w:val="22"/>
                <w:szCs w:val="22"/>
              </w:rPr>
            </w:pPr>
            <w:ins w:id="10884" w:author="Perrine, Martin L. (GSFC-5670)" w:date="2016-09-14T15:07:00Z">
              <w:r w:rsidRPr="003127AA">
                <w:rPr>
                  <w:rFonts w:ascii="Calibri" w:hAnsi="Calibri"/>
                  <w:color w:val="000000"/>
                  <w:sz w:val="22"/>
                  <w:szCs w:val="22"/>
                </w:rPr>
                <w:t xml:space="preserve">  DAPHNE shall provide a system logging function to log configuration modifications. </w:t>
              </w:r>
            </w:ins>
          </w:p>
        </w:tc>
        <w:tc>
          <w:tcPr>
            <w:tcW w:w="1064" w:type="dxa"/>
            <w:tcBorders>
              <w:top w:val="nil"/>
              <w:left w:val="nil"/>
              <w:bottom w:val="single" w:sz="4" w:space="0" w:color="auto"/>
              <w:right w:val="single" w:sz="4" w:space="0" w:color="auto"/>
            </w:tcBorders>
            <w:shd w:val="clear" w:color="auto" w:fill="auto"/>
            <w:vAlign w:val="bottom"/>
            <w:hideMark/>
          </w:tcPr>
          <w:p w14:paraId="0AF91E62" w14:textId="77777777" w:rsidR="003127AA" w:rsidRPr="003127AA" w:rsidRDefault="003127AA" w:rsidP="003127AA">
            <w:pPr>
              <w:jc w:val="left"/>
              <w:rPr>
                <w:ins w:id="10885" w:author="Perrine, Martin L. (GSFC-5670)" w:date="2016-09-14T15:07:00Z"/>
                <w:rFonts w:ascii="Calibri" w:hAnsi="Calibri"/>
                <w:color w:val="000000"/>
                <w:sz w:val="22"/>
                <w:szCs w:val="22"/>
              </w:rPr>
            </w:pPr>
            <w:ins w:id="10886"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120F4A6E" w14:textId="77777777" w:rsidR="003127AA" w:rsidRPr="003127AA" w:rsidRDefault="003127AA" w:rsidP="003127AA">
            <w:pPr>
              <w:jc w:val="left"/>
              <w:rPr>
                <w:ins w:id="10887" w:author="Perrine, Martin L. (GSFC-5670)" w:date="2016-09-14T15:07:00Z"/>
                <w:rFonts w:ascii="Calibri" w:hAnsi="Calibri"/>
                <w:color w:val="000000"/>
                <w:sz w:val="22"/>
                <w:szCs w:val="22"/>
              </w:rPr>
            </w:pPr>
            <w:ins w:id="1088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FA71F1C" w14:textId="77777777" w:rsidR="003127AA" w:rsidRPr="003127AA" w:rsidRDefault="003127AA" w:rsidP="003127AA">
            <w:pPr>
              <w:jc w:val="left"/>
              <w:rPr>
                <w:ins w:id="10889" w:author="Perrine, Martin L. (GSFC-5670)" w:date="2016-09-14T15:07:00Z"/>
                <w:rFonts w:ascii="Calibri" w:hAnsi="Calibri"/>
                <w:color w:val="000000"/>
                <w:sz w:val="22"/>
                <w:szCs w:val="22"/>
              </w:rPr>
            </w:pPr>
            <w:ins w:id="1089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9615FC1" w14:textId="77777777" w:rsidR="003127AA" w:rsidRPr="003127AA" w:rsidRDefault="003127AA" w:rsidP="003127AA">
            <w:pPr>
              <w:jc w:val="left"/>
              <w:rPr>
                <w:ins w:id="10891" w:author="Perrine, Martin L. (GSFC-5670)" w:date="2016-09-14T15:07:00Z"/>
                <w:rFonts w:ascii="Calibri" w:hAnsi="Calibri"/>
                <w:color w:val="000000"/>
                <w:sz w:val="22"/>
                <w:szCs w:val="22"/>
              </w:rPr>
            </w:pPr>
            <w:ins w:id="1089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7A36AF9" w14:textId="77777777" w:rsidR="003127AA" w:rsidRPr="003127AA" w:rsidRDefault="003127AA" w:rsidP="003127AA">
            <w:pPr>
              <w:jc w:val="left"/>
              <w:rPr>
                <w:ins w:id="10893" w:author="Perrine, Martin L. (GSFC-5670)" w:date="2016-09-14T15:07:00Z"/>
                <w:rFonts w:ascii="Calibri" w:hAnsi="Calibri"/>
                <w:color w:val="000000"/>
                <w:sz w:val="22"/>
                <w:szCs w:val="22"/>
              </w:rPr>
            </w:pPr>
            <w:ins w:id="1089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34B8FAC" w14:textId="77777777" w:rsidR="003127AA" w:rsidRPr="003127AA" w:rsidRDefault="003127AA" w:rsidP="003127AA">
            <w:pPr>
              <w:jc w:val="left"/>
              <w:rPr>
                <w:ins w:id="10895" w:author="Perrine, Martin L. (GSFC-5670)" w:date="2016-09-14T15:07:00Z"/>
                <w:rFonts w:ascii="Calibri" w:hAnsi="Calibri"/>
                <w:color w:val="000000"/>
                <w:sz w:val="22"/>
                <w:szCs w:val="22"/>
              </w:rPr>
            </w:pPr>
            <w:ins w:id="1089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4D3A2AF" w14:textId="77777777" w:rsidR="003127AA" w:rsidRPr="003127AA" w:rsidRDefault="003127AA" w:rsidP="003127AA">
            <w:pPr>
              <w:jc w:val="left"/>
              <w:rPr>
                <w:ins w:id="10897" w:author="Perrine, Martin L. (GSFC-5670)" w:date="2016-09-14T15:07:00Z"/>
                <w:rFonts w:ascii="Calibri" w:hAnsi="Calibri"/>
                <w:color w:val="000000"/>
                <w:sz w:val="22"/>
                <w:szCs w:val="22"/>
              </w:rPr>
            </w:pPr>
            <w:ins w:id="10898"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0614EE51" w14:textId="77777777" w:rsidR="003127AA" w:rsidRPr="003127AA" w:rsidRDefault="003127AA" w:rsidP="003127AA">
            <w:pPr>
              <w:jc w:val="left"/>
              <w:rPr>
                <w:ins w:id="10899" w:author="Perrine, Martin L. (GSFC-5670)" w:date="2016-09-14T15:07:00Z"/>
                <w:rFonts w:ascii="Calibri" w:hAnsi="Calibri"/>
                <w:color w:val="000000"/>
                <w:sz w:val="22"/>
                <w:szCs w:val="22"/>
              </w:rPr>
            </w:pPr>
            <w:ins w:id="10900" w:author="Perrine, Martin L. (GSFC-5670)" w:date="2016-09-14T15:07:00Z">
              <w:r w:rsidRPr="003127AA">
                <w:rPr>
                  <w:rFonts w:ascii="Calibri" w:hAnsi="Calibri"/>
                  <w:color w:val="000000"/>
                  <w:sz w:val="22"/>
                  <w:szCs w:val="22"/>
                </w:rPr>
                <w:t> </w:t>
              </w:r>
            </w:ins>
          </w:p>
        </w:tc>
      </w:tr>
      <w:tr w:rsidR="003127AA" w:rsidRPr="003127AA" w14:paraId="0EF5F487" w14:textId="77777777" w:rsidTr="003127AA">
        <w:trPr>
          <w:trHeight w:val="1152"/>
          <w:ins w:id="10901"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6EED2DC9" w14:textId="77777777" w:rsidR="003127AA" w:rsidRPr="003127AA" w:rsidRDefault="003127AA" w:rsidP="003127AA">
            <w:pPr>
              <w:jc w:val="left"/>
              <w:rPr>
                <w:ins w:id="10902" w:author="Perrine, Martin L. (GSFC-5670)" w:date="2016-09-14T15:07:00Z"/>
                <w:rFonts w:ascii="Calibri" w:hAnsi="Calibri"/>
                <w:color w:val="000000"/>
                <w:sz w:val="22"/>
                <w:szCs w:val="22"/>
              </w:rPr>
            </w:pPr>
            <w:ins w:id="10903" w:author="Perrine, Martin L. (GSFC-5670)" w:date="2016-09-14T15:07:00Z">
              <w:r w:rsidRPr="003127AA">
                <w:rPr>
                  <w:rFonts w:ascii="Calibri" w:hAnsi="Calibri"/>
                  <w:color w:val="000000"/>
                  <w:sz w:val="22"/>
                  <w:szCs w:val="22"/>
                </w:rPr>
                <w:t>NENG-ServAssure-003</w:t>
              </w:r>
            </w:ins>
          </w:p>
        </w:tc>
        <w:tc>
          <w:tcPr>
            <w:tcW w:w="3221" w:type="dxa"/>
            <w:tcBorders>
              <w:top w:val="nil"/>
              <w:left w:val="nil"/>
              <w:bottom w:val="single" w:sz="4" w:space="0" w:color="auto"/>
              <w:right w:val="single" w:sz="4" w:space="0" w:color="auto"/>
            </w:tcBorders>
            <w:shd w:val="clear" w:color="auto" w:fill="auto"/>
            <w:vAlign w:val="bottom"/>
            <w:hideMark/>
          </w:tcPr>
          <w:p w14:paraId="1C02712E" w14:textId="77777777" w:rsidR="003127AA" w:rsidRPr="003127AA" w:rsidRDefault="003127AA" w:rsidP="003127AA">
            <w:pPr>
              <w:jc w:val="left"/>
              <w:rPr>
                <w:ins w:id="10904" w:author="Perrine, Martin L. (GSFC-5670)" w:date="2016-09-14T15:07:00Z"/>
                <w:rFonts w:ascii="Calibri" w:hAnsi="Calibri"/>
                <w:color w:val="000000"/>
                <w:sz w:val="22"/>
                <w:szCs w:val="22"/>
              </w:rPr>
            </w:pPr>
            <w:ins w:id="10905" w:author="Perrine, Martin L. (GSFC-5670)" w:date="2016-09-14T15:07:00Z">
              <w:r w:rsidRPr="003127AA">
                <w:rPr>
                  <w:rFonts w:ascii="Calibri" w:hAnsi="Calibri"/>
                  <w:color w:val="000000"/>
                  <w:sz w:val="22"/>
                  <w:szCs w:val="22"/>
                </w:rPr>
                <w:t>DAPHNE shall continue to process return data as usual and record it for future delivery self-service in the event that a delivery connection to the MOC is not established.</w:t>
              </w:r>
            </w:ins>
          </w:p>
        </w:tc>
        <w:tc>
          <w:tcPr>
            <w:tcW w:w="1064" w:type="dxa"/>
            <w:tcBorders>
              <w:top w:val="nil"/>
              <w:left w:val="nil"/>
              <w:bottom w:val="single" w:sz="4" w:space="0" w:color="auto"/>
              <w:right w:val="single" w:sz="4" w:space="0" w:color="auto"/>
            </w:tcBorders>
            <w:shd w:val="clear" w:color="auto" w:fill="auto"/>
            <w:vAlign w:val="bottom"/>
            <w:hideMark/>
          </w:tcPr>
          <w:p w14:paraId="24BCC09D" w14:textId="77777777" w:rsidR="003127AA" w:rsidRPr="003127AA" w:rsidRDefault="003127AA" w:rsidP="003127AA">
            <w:pPr>
              <w:jc w:val="left"/>
              <w:rPr>
                <w:ins w:id="10906" w:author="Perrine, Martin L. (GSFC-5670)" w:date="2016-09-14T15:07:00Z"/>
                <w:rFonts w:ascii="Calibri" w:hAnsi="Calibri"/>
                <w:color w:val="000000"/>
                <w:sz w:val="22"/>
                <w:szCs w:val="22"/>
              </w:rPr>
            </w:pPr>
            <w:ins w:id="10907"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783604C6" w14:textId="77777777" w:rsidR="003127AA" w:rsidRPr="003127AA" w:rsidRDefault="003127AA" w:rsidP="003127AA">
            <w:pPr>
              <w:jc w:val="left"/>
              <w:rPr>
                <w:ins w:id="10908" w:author="Perrine, Martin L. (GSFC-5670)" w:date="2016-09-14T15:07:00Z"/>
                <w:rFonts w:ascii="Calibri" w:hAnsi="Calibri"/>
                <w:color w:val="000000"/>
                <w:sz w:val="22"/>
                <w:szCs w:val="22"/>
              </w:rPr>
            </w:pPr>
            <w:ins w:id="1090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B62138B" w14:textId="77777777" w:rsidR="003127AA" w:rsidRPr="003127AA" w:rsidRDefault="003127AA" w:rsidP="003127AA">
            <w:pPr>
              <w:jc w:val="left"/>
              <w:rPr>
                <w:ins w:id="10910" w:author="Perrine, Martin L. (GSFC-5670)" w:date="2016-09-14T15:07:00Z"/>
                <w:rFonts w:ascii="Calibri" w:hAnsi="Calibri"/>
                <w:color w:val="000000"/>
                <w:sz w:val="22"/>
                <w:szCs w:val="22"/>
              </w:rPr>
            </w:pPr>
            <w:ins w:id="1091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C949FD4" w14:textId="77777777" w:rsidR="003127AA" w:rsidRPr="003127AA" w:rsidRDefault="003127AA" w:rsidP="003127AA">
            <w:pPr>
              <w:jc w:val="left"/>
              <w:rPr>
                <w:ins w:id="10912" w:author="Perrine, Martin L. (GSFC-5670)" w:date="2016-09-14T15:07:00Z"/>
                <w:rFonts w:ascii="Calibri" w:hAnsi="Calibri"/>
                <w:color w:val="000000"/>
                <w:sz w:val="22"/>
                <w:szCs w:val="22"/>
              </w:rPr>
            </w:pPr>
            <w:ins w:id="1091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CC443CF" w14:textId="77777777" w:rsidR="003127AA" w:rsidRPr="003127AA" w:rsidRDefault="003127AA" w:rsidP="003127AA">
            <w:pPr>
              <w:jc w:val="left"/>
              <w:rPr>
                <w:ins w:id="10914" w:author="Perrine, Martin L. (GSFC-5670)" w:date="2016-09-14T15:07:00Z"/>
                <w:rFonts w:ascii="Calibri" w:hAnsi="Calibri"/>
                <w:color w:val="000000"/>
                <w:sz w:val="22"/>
                <w:szCs w:val="22"/>
              </w:rPr>
            </w:pPr>
            <w:ins w:id="1091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06A3417" w14:textId="77777777" w:rsidR="003127AA" w:rsidRPr="003127AA" w:rsidRDefault="003127AA" w:rsidP="003127AA">
            <w:pPr>
              <w:jc w:val="left"/>
              <w:rPr>
                <w:ins w:id="10916" w:author="Perrine, Martin L. (GSFC-5670)" w:date="2016-09-14T15:07:00Z"/>
                <w:rFonts w:ascii="Calibri" w:hAnsi="Calibri"/>
                <w:color w:val="000000"/>
                <w:sz w:val="22"/>
                <w:szCs w:val="22"/>
              </w:rPr>
            </w:pPr>
            <w:ins w:id="1091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55D32AC" w14:textId="77777777" w:rsidR="003127AA" w:rsidRPr="003127AA" w:rsidRDefault="003127AA" w:rsidP="003127AA">
            <w:pPr>
              <w:jc w:val="left"/>
              <w:rPr>
                <w:ins w:id="10918" w:author="Perrine, Martin L. (GSFC-5670)" w:date="2016-09-14T15:07:00Z"/>
                <w:rFonts w:ascii="Calibri" w:hAnsi="Calibri"/>
                <w:color w:val="000000"/>
                <w:sz w:val="22"/>
                <w:szCs w:val="22"/>
              </w:rPr>
            </w:pPr>
            <w:ins w:id="10919" w:author="Perrine, Martin L. (GSFC-5670)" w:date="2016-09-14T15:07:00Z">
              <w:r w:rsidRPr="003127AA">
                <w:rPr>
                  <w:rFonts w:ascii="Calibri" w:hAnsi="Calibri"/>
                  <w:color w:val="000000"/>
                  <w:sz w:val="22"/>
                  <w:szCs w:val="22"/>
                </w:rPr>
                <w:t>x</w:t>
              </w:r>
            </w:ins>
          </w:p>
        </w:tc>
        <w:tc>
          <w:tcPr>
            <w:tcW w:w="502" w:type="dxa"/>
            <w:tcBorders>
              <w:top w:val="nil"/>
              <w:left w:val="nil"/>
              <w:bottom w:val="single" w:sz="4" w:space="0" w:color="auto"/>
              <w:right w:val="single" w:sz="4" w:space="0" w:color="auto"/>
            </w:tcBorders>
            <w:shd w:val="clear" w:color="auto" w:fill="auto"/>
            <w:vAlign w:val="bottom"/>
            <w:hideMark/>
          </w:tcPr>
          <w:p w14:paraId="336D9B92" w14:textId="77777777" w:rsidR="003127AA" w:rsidRPr="003127AA" w:rsidRDefault="003127AA" w:rsidP="003127AA">
            <w:pPr>
              <w:jc w:val="left"/>
              <w:rPr>
                <w:ins w:id="10920" w:author="Perrine, Martin L. (GSFC-5670)" w:date="2016-09-14T15:07:00Z"/>
                <w:rFonts w:ascii="Calibri" w:hAnsi="Calibri"/>
                <w:color w:val="000000"/>
                <w:sz w:val="22"/>
                <w:szCs w:val="22"/>
              </w:rPr>
            </w:pPr>
            <w:ins w:id="10921" w:author="Perrine, Martin L. (GSFC-5670)" w:date="2016-09-14T15:07:00Z">
              <w:r w:rsidRPr="003127AA">
                <w:rPr>
                  <w:rFonts w:ascii="Calibri" w:hAnsi="Calibri"/>
                  <w:color w:val="000000"/>
                  <w:sz w:val="22"/>
                  <w:szCs w:val="22"/>
                </w:rPr>
                <w:t> </w:t>
              </w:r>
            </w:ins>
          </w:p>
        </w:tc>
      </w:tr>
      <w:tr w:rsidR="003127AA" w:rsidRPr="003127AA" w14:paraId="30412C65" w14:textId="77777777" w:rsidTr="003127AA">
        <w:trPr>
          <w:trHeight w:val="864"/>
          <w:ins w:id="10922"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0CB29345" w14:textId="77777777" w:rsidR="003127AA" w:rsidRPr="003127AA" w:rsidRDefault="003127AA" w:rsidP="003127AA">
            <w:pPr>
              <w:jc w:val="left"/>
              <w:rPr>
                <w:ins w:id="10923" w:author="Perrine, Martin L. (GSFC-5670)" w:date="2016-09-14T15:07:00Z"/>
                <w:rFonts w:ascii="Calibri" w:hAnsi="Calibri"/>
                <w:color w:val="000000"/>
                <w:sz w:val="22"/>
                <w:szCs w:val="22"/>
              </w:rPr>
            </w:pPr>
            <w:ins w:id="10924" w:author="Perrine, Martin L. (GSFC-5670)" w:date="2016-09-14T15:07:00Z">
              <w:r w:rsidRPr="003127AA">
                <w:rPr>
                  <w:rFonts w:ascii="Calibri" w:hAnsi="Calibri"/>
                  <w:color w:val="000000"/>
                  <w:sz w:val="22"/>
                  <w:szCs w:val="22"/>
                </w:rPr>
                <w:t>NENG-ServAssure-004</w:t>
              </w:r>
            </w:ins>
          </w:p>
        </w:tc>
        <w:tc>
          <w:tcPr>
            <w:tcW w:w="3221" w:type="dxa"/>
            <w:tcBorders>
              <w:top w:val="nil"/>
              <w:left w:val="nil"/>
              <w:bottom w:val="single" w:sz="4" w:space="0" w:color="auto"/>
              <w:right w:val="single" w:sz="4" w:space="0" w:color="auto"/>
            </w:tcBorders>
            <w:shd w:val="clear" w:color="auto" w:fill="auto"/>
            <w:vAlign w:val="bottom"/>
            <w:hideMark/>
          </w:tcPr>
          <w:p w14:paraId="39C888B2" w14:textId="77777777" w:rsidR="003127AA" w:rsidRPr="003127AA" w:rsidRDefault="003127AA" w:rsidP="003127AA">
            <w:pPr>
              <w:jc w:val="left"/>
              <w:rPr>
                <w:ins w:id="10925" w:author="Perrine, Martin L. (GSFC-5670)" w:date="2016-09-14T15:07:00Z"/>
                <w:rFonts w:ascii="Calibri" w:hAnsi="Calibri"/>
                <w:color w:val="000000"/>
                <w:sz w:val="22"/>
                <w:szCs w:val="22"/>
              </w:rPr>
            </w:pPr>
            <w:ins w:id="10926" w:author="Perrine, Martin L. (GSFC-5670)" w:date="2016-09-14T15:07:00Z">
              <w:r w:rsidRPr="003127AA">
                <w:rPr>
                  <w:rFonts w:ascii="Calibri" w:hAnsi="Calibri"/>
                  <w:color w:val="000000"/>
                  <w:sz w:val="22"/>
                  <w:szCs w:val="22"/>
                </w:rPr>
                <w:t xml:space="preserve"> DAPHNE shall account for each file delivery attempt.  </w:t>
              </w:r>
            </w:ins>
          </w:p>
        </w:tc>
        <w:tc>
          <w:tcPr>
            <w:tcW w:w="1064" w:type="dxa"/>
            <w:tcBorders>
              <w:top w:val="nil"/>
              <w:left w:val="nil"/>
              <w:bottom w:val="single" w:sz="4" w:space="0" w:color="auto"/>
              <w:right w:val="single" w:sz="4" w:space="0" w:color="auto"/>
            </w:tcBorders>
            <w:shd w:val="clear" w:color="auto" w:fill="auto"/>
            <w:vAlign w:val="bottom"/>
            <w:hideMark/>
          </w:tcPr>
          <w:p w14:paraId="5D30EB34" w14:textId="77777777" w:rsidR="003127AA" w:rsidRPr="003127AA" w:rsidRDefault="003127AA" w:rsidP="003127AA">
            <w:pPr>
              <w:jc w:val="left"/>
              <w:rPr>
                <w:ins w:id="10927" w:author="Perrine, Martin L. (GSFC-5670)" w:date="2016-09-14T15:07:00Z"/>
                <w:rFonts w:ascii="Calibri" w:hAnsi="Calibri"/>
                <w:color w:val="000000"/>
                <w:sz w:val="22"/>
                <w:szCs w:val="22"/>
              </w:rPr>
            </w:pPr>
            <w:ins w:id="10928"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38BC223A" w14:textId="77777777" w:rsidR="003127AA" w:rsidRPr="003127AA" w:rsidRDefault="003127AA" w:rsidP="003127AA">
            <w:pPr>
              <w:jc w:val="left"/>
              <w:rPr>
                <w:ins w:id="10929" w:author="Perrine, Martin L. (GSFC-5670)" w:date="2016-09-14T15:07:00Z"/>
                <w:rFonts w:ascii="Calibri" w:hAnsi="Calibri"/>
                <w:color w:val="000000"/>
                <w:sz w:val="22"/>
                <w:szCs w:val="22"/>
              </w:rPr>
            </w:pPr>
            <w:ins w:id="10930" w:author="Perrine, Martin L. (GSFC-5670)" w:date="2016-09-14T15:07:00Z">
              <w:r w:rsidRPr="003127AA">
                <w:rPr>
                  <w:rFonts w:ascii="Calibri" w:hAnsi="Calibri"/>
                  <w:color w:val="000000"/>
                  <w:sz w:val="22"/>
                  <w:szCs w:val="22"/>
                </w:rPr>
                <w:t>x</w:t>
              </w:r>
            </w:ins>
          </w:p>
        </w:tc>
        <w:tc>
          <w:tcPr>
            <w:tcW w:w="520" w:type="dxa"/>
            <w:tcBorders>
              <w:top w:val="nil"/>
              <w:left w:val="nil"/>
              <w:bottom w:val="single" w:sz="4" w:space="0" w:color="auto"/>
              <w:right w:val="single" w:sz="4" w:space="0" w:color="auto"/>
            </w:tcBorders>
            <w:shd w:val="clear" w:color="auto" w:fill="auto"/>
            <w:vAlign w:val="bottom"/>
            <w:hideMark/>
          </w:tcPr>
          <w:p w14:paraId="2479D9F9" w14:textId="77777777" w:rsidR="003127AA" w:rsidRPr="003127AA" w:rsidRDefault="003127AA" w:rsidP="003127AA">
            <w:pPr>
              <w:jc w:val="left"/>
              <w:rPr>
                <w:ins w:id="10931" w:author="Perrine, Martin L. (GSFC-5670)" w:date="2016-09-14T15:07:00Z"/>
                <w:rFonts w:ascii="Calibri" w:hAnsi="Calibri"/>
                <w:color w:val="000000"/>
                <w:sz w:val="22"/>
                <w:szCs w:val="22"/>
              </w:rPr>
            </w:pPr>
            <w:ins w:id="1093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1ABE332" w14:textId="77777777" w:rsidR="003127AA" w:rsidRPr="003127AA" w:rsidRDefault="003127AA" w:rsidP="003127AA">
            <w:pPr>
              <w:jc w:val="left"/>
              <w:rPr>
                <w:ins w:id="10933" w:author="Perrine, Martin L. (GSFC-5670)" w:date="2016-09-14T15:07:00Z"/>
                <w:rFonts w:ascii="Calibri" w:hAnsi="Calibri"/>
                <w:color w:val="000000"/>
                <w:sz w:val="22"/>
                <w:szCs w:val="22"/>
              </w:rPr>
            </w:pPr>
            <w:ins w:id="1093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A37E8C7" w14:textId="77777777" w:rsidR="003127AA" w:rsidRPr="003127AA" w:rsidRDefault="003127AA" w:rsidP="003127AA">
            <w:pPr>
              <w:jc w:val="left"/>
              <w:rPr>
                <w:ins w:id="10935" w:author="Perrine, Martin L. (GSFC-5670)" w:date="2016-09-14T15:07:00Z"/>
                <w:rFonts w:ascii="Calibri" w:hAnsi="Calibri"/>
                <w:color w:val="000000"/>
                <w:sz w:val="22"/>
                <w:szCs w:val="22"/>
              </w:rPr>
            </w:pPr>
            <w:ins w:id="1093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DE9FE9E" w14:textId="77777777" w:rsidR="003127AA" w:rsidRPr="003127AA" w:rsidRDefault="003127AA" w:rsidP="003127AA">
            <w:pPr>
              <w:jc w:val="left"/>
              <w:rPr>
                <w:ins w:id="10937" w:author="Perrine, Martin L. (GSFC-5670)" w:date="2016-09-14T15:07:00Z"/>
                <w:rFonts w:ascii="Calibri" w:hAnsi="Calibri"/>
                <w:color w:val="000000"/>
                <w:sz w:val="22"/>
                <w:szCs w:val="22"/>
              </w:rPr>
            </w:pPr>
            <w:ins w:id="1093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4D9FBEC" w14:textId="77777777" w:rsidR="003127AA" w:rsidRPr="003127AA" w:rsidRDefault="003127AA" w:rsidP="003127AA">
            <w:pPr>
              <w:jc w:val="left"/>
              <w:rPr>
                <w:ins w:id="10939" w:author="Perrine, Martin L. (GSFC-5670)" w:date="2016-09-14T15:07:00Z"/>
                <w:rFonts w:ascii="Calibri" w:hAnsi="Calibri"/>
                <w:color w:val="000000"/>
                <w:sz w:val="22"/>
                <w:szCs w:val="22"/>
              </w:rPr>
            </w:pPr>
            <w:ins w:id="10940"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09A23E6A" w14:textId="77777777" w:rsidR="003127AA" w:rsidRPr="003127AA" w:rsidRDefault="003127AA" w:rsidP="003127AA">
            <w:pPr>
              <w:jc w:val="left"/>
              <w:rPr>
                <w:ins w:id="10941" w:author="Perrine, Martin L. (GSFC-5670)" w:date="2016-09-14T15:07:00Z"/>
                <w:rFonts w:ascii="Calibri" w:hAnsi="Calibri"/>
                <w:color w:val="000000"/>
                <w:sz w:val="22"/>
                <w:szCs w:val="22"/>
              </w:rPr>
            </w:pPr>
            <w:ins w:id="10942" w:author="Perrine, Martin L. (GSFC-5670)" w:date="2016-09-14T15:07:00Z">
              <w:r w:rsidRPr="003127AA">
                <w:rPr>
                  <w:rFonts w:ascii="Calibri" w:hAnsi="Calibri"/>
                  <w:color w:val="000000"/>
                  <w:sz w:val="22"/>
                  <w:szCs w:val="22"/>
                </w:rPr>
                <w:t> </w:t>
              </w:r>
            </w:ins>
          </w:p>
        </w:tc>
      </w:tr>
      <w:tr w:rsidR="003127AA" w:rsidRPr="003127AA" w14:paraId="4C2B87A2" w14:textId="77777777" w:rsidTr="003127AA">
        <w:trPr>
          <w:trHeight w:val="864"/>
          <w:ins w:id="10943"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4F50E7E5" w14:textId="77777777" w:rsidR="003127AA" w:rsidRPr="003127AA" w:rsidRDefault="003127AA" w:rsidP="003127AA">
            <w:pPr>
              <w:jc w:val="left"/>
              <w:rPr>
                <w:ins w:id="10944" w:author="Perrine, Martin L. (GSFC-5670)" w:date="2016-09-14T15:07:00Z"/>
                <w:rFonts w:ascii="Calibri" w:hAnsi="Calibri"/>
                <w:color w:val="000000"/>
                <w:sz w:val="22"/>
                <w:szCs w:val="22"/>
              </w:rPr>
            </w:pPr>
            <w:ins w:id="10945" w:author="Perrine, Martin L. (GSFC-5670)" w:date="2016-09-14T15:07:00Z">
              <w:r w:rsidRPr="003127AA">
                <w:rPr>
                  <w:rFonts w:ascii="Calibri" w:hAnsi="Calibri"/>
                  <w:color w:val="000000"/>
                  <w:sz w:val="22"/>
                  <w:szCs w:val="22"/>
                </w:rPr>
                <w:lastRenderedPageBreak/>
                <w:t>NENG-ServAssure-005</w:t>
              </w:r>
            </w:ins>
          </w:p>
        </w:tc>
        <w:tc>
          <w:tcPr>
            <w:tcW w:w="3221" w:type="dxa"/>
            <w:tcBorders>
              <w:top w:val="nil"/>
              <w:left w:val="nil"/>
              <w:bottom w:val="single" w:sz="4" w:space="0" w:color="auto"/>
              <w:right w:val="single" w:sz="4" w:space="0" w:color="auto"/>
            </w:tcBorders>
            <w:shd w:val="clear" w:color="auto" w:fill="auto"/>
            <w:vAlign w:val="bottom"/>
            <w:hideMark/>
          </w:tcPr>
          <w:p w14:paraId="6DDD27C9" w14:textId="77777777" w:rsidR="003127AA" w:rsidRPr="003127AA" w:rsidRDefault="003127AA" w:rsidP="003127AA">
            <w:pPr>
              <w:jc w:val="left"/>
              <w:rPr>
                <w:ins w:id="10946" w:author="Perrine, Martin L. (GSFC-5670)" w:date="2016-09-14T15:07:00Z"/>
                <w:rFonts w:ascii="Calibri" w:hAnsi="Calibri"/>
                <w:color w:val="000000"/>
                <w:sz w:val="22"/>
                <w:szCs w:val="22"/>
              </w:rPr>
            </w:pPr>
            <w:ins w:id="10947" w:author="Perrine, Martin L. (GSFC-5670)" w:date="2016-09-14T15:07:00Z">
              <w:r w:rsidRPr="003127AA">
                <w:rPr>
                  <w:rFonts w:ascii="Calibri" w:hAnsi="Calibri"/>
                  <w:color w:val="000000"/>
                  <w:sz w:val="22"/>
                  <w:szCs w:val="22"/>
                </w:rPr>
                <w:t>DAPHNE shall automatically handle failover from prime system to the backup system in the event of a primary system failure</w:t>
              </w:r>
            </w:ins>
          </w:p>
        </w:tc>
        <w:tc>
          <w:tcPr>
            <w:tcW w:w="1064" w:type="dxa"/>
            <w:tcBorders>
              <w:top w:val="nil"/>
              <w:left w:val="nil"/>
              <w:bottom w:val="single" w:sz="4" w:space="0" w:color="auto"/>
              <w:right w:val="single" w:sz="4" w:space="0" w:color="auto"/>
            </w:tcBorders>
            <w:shd w:val="clear" w:color="auto" w:fill="auto"/>
            <w:vAlign w:val="bottom"/>
            <w:hideMark/>
          </w:tcPr>
          <w:p w14:paraId="584C43ED" w14:textId="77777777" w:rsidR="003127AA" w:rsidRPr="003127AA" w:rsidRDefault="003127AA" w:rsidP="003127AA">
            <w:pPr>
              <w:jc w:val="left"/>
              <w:rPr>
                <w:ins w:id="10948" w:author="Perrine, Martin L. (GSFC-5670)" w:date="2016-09-14T15:07:00Z"/>
                <w:rFonts w:ascii="Calibri" w:hAnsi="Calibri"/>
                <w:color w:val="000000"/>
                <w:sz w:val="22"/>
                <w:szCs w:val="22"/>
              </w:rPr>
            </w:pPr>
            <w:ins w:id="10949"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00D6C952" w14:textId="77777777" w:rsidR="003127AA" w:rsidRPr="003127AA" w:rsidRDefault="003127AA" w:rsidP="003127AA">
            <w:pPr>
              <w:jc w:val="left"/>
              <w:rPr>
                <w:ins w:id="10950" w:author="Perrine, Martin L. (GSFC-5670)" w:date="2016-09-14T15:07:00Z"/>
                <w:rFonts w:ascii="Calibri" w:hAnsi="Calibri"/>
                <w:color w:val="000000"/>
                <w:sz w:val="22"/>
                <w:szCs w:val="22"/>
              </w:rPr>
            </w:pPr>
            <w:ins w:id="1095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AF609AF" w14:textId="77777777" w:rsidR="003127AA" w:rsidRPr="003127AA" w:rsidRDefault="003127AA" w:rsidP="003127AA">
            <w:pPr>
              <w:jc w:val="left"/>
              <w:rPr>
                <w:ins w:id="10952" w:author="Perrine, Martin L. (GSFC-5670)" w:date="2016-09-14T15:07:00Z"/>
                <w:rFonts w:ascii="Calibri" w:hAnsi="Calibri"/>
                <w:color w:val="000000"/>
                <w:sz w:val="22"/>
                <w:szCs w:val="22"/>
              </w:rPr>
            </w:pPr>
            <w:ins w:id="1095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BDE4F92" w14:textId="77777777" w:rsidR="003127AA" w:rsidRPr="003127AA" w:rsidRDefault="003127AA" w:rsidP="003127AA">
            <w:pPr>
              <w:jc w:val="left"/>
              <w:rPr>
                <w:ins w:id="10954" w:author="Perrine, Martin L. (GSFC-5670)" w:date="2016-09-14T15:07:00Z"/>
                <w:rFonts w:ascii="Calibri" w:hAnsi="Calibri"/>
                <w:color w:val="000000"/>
                <w:sz w:val="22"/>
                <w:szCs w:val="22"/>
              </w:rPr>
            </w:pPr>
            <w:ins w:id="1095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A9F86E7" w14:textId="77777777" w:rsidR="003127AA" w:rsidRPr="003127AA" w:rsidRDefault="003127AA" w:rsidP="003127AA">
            <w:pPr>
              <w:jc w:val="left"/>
              <w:rPr>
                <w:ins w:id="10956" w:author="Perrine, Martin L. (GSFC-5670)" w:date="2016-09-14T15:07:00Z"/>
                <w:rFonts w:ascii="Calibri" w:hAnsi="Calibri"/>
                <w:color w:val="000000"/>
                <w:sz w:val="22"/>
                <w:szCs w:val="22"/>
              </w:rPr>
            </w:pPr>
            <w:ins w:id="1095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5073737" w14:textId="77777777" w:rsidR="003127AA" w:rsidRPr="003127AA" w:rsidRDefault="003127AA" w:rsidP="003127AA">
            <w:pPr>
              <w:jc w:val="left"/>
              <w:rPr>
                <w:ins w:id="10958" w:author="Perrine, Martin L. (GSFC-5670)" w:date="2016-09-14T15:07:00Z"/>
                <w:rFonts w:ascii="Calibri" w:hAnsi="Calibri"/>
                <w:color w:val="000000"/>
                <w:sz w:val="22"/>
                <w:szCs w:val="22"/>
              </w:rPr>
            </w:pPr>
            <w:ins w:id="1095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0DE1705" w14:textId="77777777" w:rsidR="003127AA" w:rsidRPr="003127AA" w:rsidRDefault="003127AA" w:rsidP="003127AA">
            <w:pPr>
              <w:jc w:val="left"/>
              <w:rPr>
                <w:ins w:id="10960" w:author="Perrine, Martin L. (GSFC-5670)" w:date="2016-09-14T15:07:00Z"/>
                <w:rFonts w:ascii="Calibri" w:hAnsi="Calibri"/>
                <w:color w:val="000000"/>
                <w:sz w:val="22"/>
                <w:szCs w:val="22"/>
              </w:rPr>
            </w:pPr>
            <w:ins w:id="10961"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3325CCB8" w14:textId="77777777" w:rsidR="003127AA" w:rsidRPr="003127AA" w:rsidRDefault="003127AA" w:rsidP="003127AA">
            <w:pPr>
              <w:jc w:val="left"/>
              <w:rPr>
                <w:ins w:id="10962" w:author="Perrine, Martin L. (GSFC-5670)" w:date="2016-09-14T15:07:00Z"/>
                <w:rFonts w:ascii="Calibri" w:hAnsi="Calibri"/>
                <w:color w:val="000000"/>
                <w:sz w:val="22"/>
                <w:szCs w:val="22"/>
              </w:rPr>
            </w:pPr>
            <w:ins w:id="10963" w:author="Perrine, Martin L. (GSFC-5670)" w:date="2016-09-14T15:07:00Z">
              <w:r w:rsidRPr="003127AA">
                <w:rPr>
                  <w:rFonts w:ascii="Calibri" w:hAnsi="Calibri"/>
                  <w:color w:val="000000"/>
                  <w:sz w:val="22"/>
                  <w:szCs w:val="22"/>
                </w:rPr>
                <w:t> </w:t>
              </w:r>
            </w:ins>
          </w:p>
        </w:tc>
      </w:tr>
      <w:tr w:rsidR="003127AA" w:rsidRPr="003127AA" w14:paraId="33EFAF34" w14:textId="77777777" w:rsidTr="003127AA">
        <w:trPr>
          <w:trHeight w:val="864"/>
          <w:ins w:id="10964"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3CFF350F" w14:textId="77777777" w:rsidR="003127AA" w:rsidRPr="003127AA" w:rsidRDefault="003127AA" w:rsidP="003127AA">
            <w:pPr>
              <w:jc w:val="left"/>
              <w:rPr>
                <w:ins w:id="10965" w:author="Perrine, Martin L. (GSFC-5670)" w:date="2016-09-14T15:07:00Z"/>
                <w:rFonts w:ascii="Calibri" w:hAnsi="Calibri"/>
                <w:color w:val="000000"/>
                <w:sz w:val="22"/>
                <w:szCs w:val="22"/>
              </w:rPr>
            </w:pPr>
            <w:ins w:id="10966" w:author="Perrine, Martin L. (GSFC-5670)" w:date="2016-09-14T15:07:00Z">
              <w:r w:rsidRPr="003127AA">
                <w:rPr>
                  <w:rFonts w:ascii="Calibri" w:hAnsi="Calibri"/>
                  <w:color w:val="000000"/>
                  <w:sz w:val="22"/>
                  <w:szCs w:val="22"/>
                </w:rPr>
                <w:t>NENG-ServAssure-006</w:t>
              </w:r>
            </w:ins>
          </w:p>
        </w:tc>
        <w:tc>
          <w:tcPr>
            <w:tcW w:w="3221" w:type="dxa"/>
            <w:tcBorders>
              <w:top w:val="nil"/>
              <w:left w:val="nil"/>
              <w:bottom w:val="single" w:sz="4" w:space="0" w:color="auto"/>
              <w:right w:val="single" w:sz="4" w:space="0" w:color="auto"/>
            </w:tcBorders>
            <w:shd w:val="clear" w:color="auto" w:fill="auto"/>
            <w:vAlign w:val="bottom"/>
            <w:hideMark/>
          </w:tcPr>
          <w:p w14:paraId="25A346CF" w14:textId="77777777" w:rsidR="003127AA" w:rsidRPr="003127AA" w:rsidRDefault="003127AA" w:rsidP="003127AA">
            <w:pPr>
              <w:jc w:val="left"/>
              <w:rPr>
                <w:ins w:id="10967" w:author="Perrine, Martin L. (GSFC-5670)" w:date="2016-09-14T15:07:00Z"/>
                <w:rFonts w:ascii="Calibri" w:hAnsi="Calibri"/>
                <w:color w:val="000000"/>
                <w:sz w:val="22"/>
                <w:szCs w:val="22"/>
              </w:rPr>
            </w:pPr>
            <w:ins w:id="10968" w:author="Perrine, Martin L. (GSFC-5670)" w:date="2016-09-14T15:07:00Z">
              <w:r w:rsidRPr="003127AA">
                <w:rPr>
                  <w:rFonts w:ascii="Calibri" w:hAnsi="Calibri"/>
                  <w:color w:val="000000"/>
                  <w:sz w:val="22"/>
                  <w:szCs w:val="22"/>
                </w:rPr>
                <w:t xml:space="preserve">DAPHNE shall notify the operator in the event of an auto failover occurred </w:t>
              </w:r>
            </w:ins>
          </w:p>
        </w:tc>
        <w:tc>
          <w:tcPr>
            <w:tcW w:w="1064" w:type="dxa"/>
            <w:tcBorders>
              <w:top w:val="nil"/>
              <w:left w:val="nil"/>
              <w:bottom w:val="single" w:sz="4" w:space="0" w:color="auto"/>
              <w:right w:val="single" w:sz="4" w:space="0" w:color="auto"/>
            </w:tcBorders>
            <w:shd w:val="clear" w:color="auto" w:fill="auto"/>
            <w:vAlign w:val="bottom"/>
            <w:hideMark/>
          </w:tcPr>
          <w:p w14:paraId="03E03C2F" w14:textId="77777777" w:rsidR="003127AA" w:rsidRPr="003127AA" w:rsidRDefault="003127AA" w:rsidP="003127AA">
            <w:pPr>
              <w:jc w:val="left"/>
              <w:rPr>
                <w:ins w:id="10969" w:author="Perrine, Martin L. (GSFC-5670)" w:date="2016-09-14T15:07:00Z"/>
                <w:rFonts w:ascii="Calibri" w:hAnsi="Calibri"/>
                <w:color w:val="000000"/>
                <w:sz w:val="22"/>
                <w:szCs w:val="22"/>
              </w:rPr>
            </w:pPr>
            <w:ins w:id="10970"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4C718767" w14:textId="77777777" w:rsidR="003127AA" w:rsidRPr="003127AA" w:rsidRDefault="003127AA" w:rsidP="003127AA">
            <w:pPr>
              <w:jc w:val="left"/>
              <w:rPr>
                <w:ins w:id="10971" w:author="Perrine, Martin L. (GSFC-5670)" w:date="2016-09-14T15:07:00Z"/>
                <w:rFonts w:ascii="Calibri" w:hAnsi="Calibri"/>
                <w:color w:val="000000"/>
                <w:sz w:val="22"/>
                <w:szCs w:val="22"/>
              </w:rPr>
            </w:pPr>
            <w:ins w:id="1097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A645A54" w14:textId="77777777" w:rsidR="003127AA" w:rsidRPr="003127AA" w:rsidRDefault="003127AA" w:rsidP="003127AA">
            <w:pPr>
              <w:jc w:val="left"/>
              <w:rPr>
                <w:ins w:id="10973" w:author="Perrine, Martin L. (GSFC-5670)" w:date="2016-09-14T15:07:00Z"/>
                <w:rFonts w:ascii="Calibri" w:hAnsi="Calibri"/>
                <w:color w:val="000000"/>
                <w:sz w:val="22"/>
                <w:szCs w:val="22"/>
              </w:rPr>
            </w:pPr>
            <w:ins w:id="1097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6EA0F2D" w14:textId="77777777" w:rsidR="003127AA" w:rsidRPr="003127AA" w:rsidRDefault="003127AA" w:rsidP="003127AA">
            <w:pPr>
              <w:jc w:val="left"/>
              <w:rPr>
                <w:ins w:id="10975" w:author="Perrine, Martin L. (GSFC-5670)" w:date="2016-09-14T15:07:00Z"/>
                <w:rFonts w:ascii="Calibri" w:hAnsi="Calibri"/>
                <w:color w:val="000000"/>
                <w:sz w:val="22"/>
                <w:szCs w:val="22"/>
              </w:rPr>
            </w:pPr>
            <w:ins w:id="1097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C54EFD6" w14:textId="77777777" w:rsidR="003127AA" w:rsidRPr="003127AA" w:rsidRDefault="003127AA" w:rsidP="003127AA">
            <w:pPr>
              <w:jc w:val="left"/>
              <w:rPr>
                <w:ins w:id="10977" w:author="Perrine, Martin L. (GSFC-5670)" w:date="2016-09-14T15:07:00Z"/>
                <w:rFonts w:ascii="Calibri" w:hAnsi="Calibri"/>
                <w:color w:val="000000"/>
                <w:sz w:val="22"/>
                <w:szCs w:val="22"/>
              </w:rPr>
            </w:pPr>
            <w:ins w:id="1097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181D150" w14:textId="77777777" w:rsidR="003127AA" w:rsidRPr="003127AA" w:rsidRDefault="003127AA" w:rsidP="003127AA">
            <w:pPr>
              <w:jc w:val="left"/>
              <w:rPr>
                <w:ins w:id="10979" w:author="Perrine, Martin L. (GSFC-5670)" w:date="2016-09-14T15:07:00Z"/>
                <w:rFonts w:ascii="Calibri" w:hAnsi="Calibri"/>
                <w:color w:val="000000"/>
                <w:sz w:val="22"/>
                <w:szCs w:val="22"/>
              </w:rPr>
            </w:pPr>
            <w:ins w:id="1098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C47CB79" w14:textId="77777777" w:rsidR="003127AA" w:rsidRPr="003127AA" w:rsidRDefault="003127AA" w:rsidP="003127AA">
            <w:pPr>
              <w:jc w:val="left"/>
              <w:rPr>
                <w:ins w:id="10981" w:author="Perrine, Martin L. (GSFC-5670)" w:date="2016-09-14T15:07:00Z"/>
                <w:rFonts w:ascii="Calibri" w:hAnsi="Calibri"/>
                <w:color w:val="000000"/>
                <w:sz w:val="22"/>
                <w:szCs w:val="22"/>
              </w:rPr>
            </w:pPr>
            <w:ins w:id="10982"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09559988" w14:textId="77777777" w:rsidR="003127AA" w:rsidRPr="003127AA" w:rsidRDefault="003127AA" w:rsidP="003127AA">
            <w:pPr>
              <w:jc w:val="left"/>
              <w:rPr>
                <w:ins w:id="10983" w:author="Perrine, Martin L. (GSFC-5670)" w:date="2016-09-14T15:07:00Z"/>
                <w:rFonts w:ascii="Calibri" w:hAnsi="Calibri"/>
                <w:color w:val="000000"/>
                <w:sz w:val="22"/>
                <w:szCs w:val="22"/>
              </w:rPr>
            </w:pPr>
            <w:ins w:id="10984" w:author="Perrine, Martin L. (GSFC-5670)" w:date="2016-09-14T15:07:00Z">
              <w:r w:rsidRPr="003127AA">
                <w:rPr>
                  <w:rFonts w:ascii="Calibri" w:hAnsi="Calibri"/>
                  <w:color w:val="000000"/>
                  <w:sz w:val="22"/>
                  <w:szCs w:val="22"/>
                </w:rPr>
                <w:t> </w:t>
              </w:r>
            </w:ins>
          </w:p>
        </w:tc>
      </w:tr>
      <w:tr w:rsidR="003127AA" w:rsidRPr="003127AA" w14:paraId="4005647C" w14:textId="77777777" w:rsidTr="003127AA">
        <w:trPr>
          <w:trHeight w:val="864"/>
          <w:ins w:id="10985"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0D212B98" w14:textId="77777777" w:rsidR="003127AA" w:rsidRPr="003127AA" w:rsidRDefault="003127AA" w:rsidP="003127AA">
            <w:pPr>
              <w:jc w:val="left"/>
              <w:rPr>
                <w:ins w:id="10986" w:author="Perrine, Martin L. (GSFC-5670)" w:date="2016-09-14T15:07:00Z"/>
                <w:rFonts w:ascii="Calibri" w:hAnsi="Calibri"/>
                <w:color w:val="000000"/>
                <w:sz w:val="22"/>
                <w:szCs w:val="22"/>
              </w:rPr>
            </w:pPr>
            <w:ins w:id="10987" w:author="Perrine, Martin L. (GSFC-5670)" w:date="2016-09-14T15:07:00Z">
              <w:r w:rsidRPr="003127AA">
                <w:rPr>
                  <w:rFonts w:ascii="Calibri" w:hAnsi="Calibri"/>
                  <w:color w:val="000000"/>
                  <w:sz w:val="22"/>
                  <w:szCs w:val="22"/>
                </w:rPr>
                <w:t>NENG-ServAssure-007</w:t>
              </w:r>
            </w:ins>
          </w:p>
        </w:tc>
        <w:tc>
          <w:tcPr>
            <w:tcW w:w="3221" w:type="dxa"/>
            <w:tcBorders>
              <w:top w:val="nil"/>
              <w:left w:val="nil"/>
              <w:bottom w:val="single" w:sz="4" w:space="0" w:color="auto"/>
              <w:right w:val="single" w:sz="4" w:space="0" w:color="auto"/>
            </w:tcBorders>
            <w:shd w:val="clear" w:color="auto" w:fill="auto"/>
            <w:vAlign w:val="bottom"/>
            <w:hideMark/>
          </w:tcPr>
          <w:p w14:paraId="4C92278E" w14:textId="77777777" w:rsidR="003127AA" w:rsidRPr="003127AA" w:rsidRDefault="003127AA" w:rsidP="003127AA">
            <w:pPr>
              <w:jc w:val="left"/>
              <w:rPr>
                <w:ins w:id="10988" w:author="Perrine, Martin L. (GSFC-5670)" w:date="2016-09-14T15:07:00Z"/>
                <w:rFonts w:ascii="Calibri" w:hAnsi="Calibri"/>
                <w:color w:val="000000"/>
                <w:sz w:val="22"/>
                <w:szCs w:val="22"/>
              </w:rPr>
            </w:pPr>
            <w:ins w:id="10989" w:author="Perrine, Martin L. (GSFC-5670)" w:date="2016-09-14T15:07:00Z">
              <w:r w:rsidRPr="003127AA">
                <w:rPr>
                  <w:rFonts w:ascii="Calibri" w:hAnsi="Calibri"/>
                  <w:color w:val="000000"/>
                  <w:sz w:val="22"/>
                  <w:szCs w:val="22"/>
                </w:rPr>
                <w:t xml:space="preserve"> DAPHNE shall support emergency interrupts i.e. </w:t>
              </w:r>
              <w:proofErr w:type="gramStart"/>
              <w:r w:rsidRPr="003127AA">
                <w:rPr>
                  <w:rFonts w:ascii="Calibri" w:hAnsi="Calibri"/>
                  <w:color w:val="000000"/>
                  <w:sz w:val="22"/>
                  <w:szCs w:val="22"/>
                </w:rPr>
                <w:t>be  reconfigurable</w:t>
              </w:r>
              <w:proofErr w:type="gramEnd"/>
              <w:r w:rsidRPr="003127AA">
                <w:rPr>
                  <w:rFonts w:ascii="Calibri" w:hAnsi="Calibri"/>
                  <w:color w:val="000000"/>
                  <w:sz w:val="22"/>
                  <w:szCs w:val="22"/>
                </w:rPr>
                <w:t xml:space="preserve"> at any time, even during an active event.</w:t>
              </w:r>
            </w:ins>
          </w:p>
        </w:tc>
        <w:tc>
          <w:tcPr>
            <w:tcW w:w="1064" w:type="dxa"/>
            <w:tcBorders>
              <w:top w:val="nil"/>
              <w:left w:val="nil"/>
              <w:bottom w:val="single" w:sz="4" w:space="0" w:color="auto"/>
              <w:right w:val="single" w:sz="4" w:space="0" w:color="auto"/>
            </w:tcBorders>
            <w:shd w:val="clear" w:color="auto" w:fill="auto"/>
            <w:vAlign w:val="bottom"/>
            <w:hideMark/>
          </w:tcPr>
          <w:p w14:paraId="1E045B6A" w14:textId="77777777" w:rsidR="003127AA" w:rsidRPr="003127AA" w:rsidRDefault="003127AA" w:rsidP="003127AA">
            <w:pPr>
              <w:jc w:val="left"/>
              <w:rPr>
                <w:ins w:id="10990" w:author="Perrine, Martin L. (GSFC-5670)" w:date="2016-09-14T15:07:00Z"/>
                <w:rFonts w:ascii="Calibri" w:hAnsi="Calibri"/>
                <w:color w:val="000000"/>
                <w:sz w:val="22"/>
                <w:szCs w:val="22"/>
              </w:rPr>
            </w:pPr>
            <w:ins w:id="10991"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2833A968" w14:textId="77777777" w:rsidR="003127AA" w:rsidRPr="003127AA" w:rsidRDefault="003127AA" w:rsidP="003127AA">
            <w:pPr>
              <w:jc w:val="left"/>
              <w:rPr>
                <w:ins w:id="10992" w:author="Perrine, Martin L. (GSFC-5670)" w:date="2016-09-14T15:07:00Z"/>
                <w:rFonts w:ascii="Calibri" w:hAnsi="Calibri"/>
                <w:color w:val="000000"/>
                <w:sz w:val="22"/>
                <w:szCs w:val="22"/>
              </w:rPr>
            </w:pPr>
            <w:ins w:id="1099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0F6C196" w14:textId="77777777" w:rsidR="003127AA" w:rsidRPr="003127AA" w:rsidRDefault="003127AA" w:rsidP="003127AA">
            <w:pPr>
              <w:jc w:val="left"/>
              <w:rPr>
                <w:ins w:id="10994" w:author="Perrine, Martin L. (GSFC-5670)" w:date="2016-09-14T15:07:00Z"/>
                <w:rFonts w:ascii="Calibri" w:hAnsi="Calibri"/>
                <w:color w:val="000000"/>
                <w:sz w:val="22"/>
                <w:szCs w:val="22"/>
              </w:rPr>
            </w:pPr>
            <w:ins w:id="1099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56D8A48" w14:textId="77777777" w:rsidR="003127AA" w:rsidRPr="003127AA" w:rsidRDefault="003127AA" w:rsidP="003127AA">
            <w:pPr>
              <w:jc w:val="left"/>
              <w:rPr>
                <w:ins w:id="10996" w:author="Perrine, Martin L. (GSFC-5670)" w:date="2016-09-14T15:07:00Z"/>
                <w:rFonts w:ascii="Calibri" w:hAnsi="Calibri"/>
                <w:color w:val="000000"/>
                <w:sz w:val="22"/>
                <w:szCs w:val="22"/>
              </w:rPr>
            </w:pPr>
            <w:ins w:id="1099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65ED07D" w14:textId="77777777" w:rsidR="003127AA" w:rsidRPr="003127AA" w:rsidRDefault="003127AA" w:rsidP="003127AA">
            <w:pPr>
              <w:jc w:val="left"/>
              <w:rPr>
                <w:ins w:id="10998" w:author="Perrine, Martin L. (GSFC-5670)" w:date="2016-09-14T15:07:00Z"/>
                <w:rFonts w:ascii="Calibri" w:hAnsi="Calibri"/>
                <w:color w:val="000000"/>
                <w:sz w:val="22"/>
                <w:szCs w:val="22"/>
              </w:rPr>
            </w:pPr>
            <w:ins w:id="1099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E710746" w14:textId="77777777" w:rsidR="003127AA" w:rsidRPr="003127AA" w:rsidRDefault="003127AA" w:rsidP="003127AA">
            <w:pPr>
              <w:jc w:val="left"/>
              <w:rPr>
                <w:ins w:id="11000" w:author="Perrine, Martin L. (GSFC-5670)" w:date="2016-09-14T15:07:00Z"/>
                <w:rFonts w:ascii="Calibri" w:hAnsi="Calibri"/>
                <w:color w:val="000000"/>
                <w:sz w:val="22"/>
                <w:szCs w:val="22"/>
              </w:rPr>
            </w:pPr>
            <w:ins w:id="1100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1310DA7" w14:textId="77777777" w:rsidR="003127AA" w:rsidRPr="003127AA" w:rsidRDefault="003127AA" w:rsidP="003127AA">
            <w:pPr>
              <w:jc w:val="left"/>
              <w:rPr>
                <w:ins w:id="11002" w:author="Perrine, Martin L. (GSFC-5670)" w:date="2016-09-14T15:07:00Z"/>
                <w:rFonts w:ascii="Calibri" w:hAnsi="Calibri"/>
                <w:color w:val="000000"/>
                <w:sz w:val="22"/>
                <w:szCs w:val="22"/>
              </w:rPr>
            </w:pPr>
            <w:ins w:id="11003"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61E59802" w14:textId="77777777" w:rsidR="003127AA" w:rsidRPr="003127AA" w:rsidRDefault="003127AA" w:rsidP="003127AA">
            <w:pPr>
              <w:jc w:val="left"/>
              <w:rPr>
                <w:ins w:id="11004" w:author="Perrine, Martin L. (GSFC-5670)" w:date="2016-09-14T15:07:00Z"/>
                <w:rFonts w:ascii="Calibri" w:hAnsi="Calibri"/>
                <w:color w:val="000000"/>
                <w:sz w:val="22"/>
                <w:szCs w:val="22"/>
              </w:rPr>
            </w:pPr>
            <w:ins w:id="11005" w:author="Perrine, Martin L. (GSFC-5670)" w:date="2016-09-14T15:07:00Z">
              <w:r w:rsidRPr="003127AA">
                <w:rPr>
                  <w:rFonts w:ascii="Calibri" w:hAnsi="Calibri"/>
                  <w:color w:val="000000"/>
                  <w:sz w:val="22"/>
                  <w:szCs w:val="22"/>
                </w:rPr>
                <w:t> </w:t>
              </w:r>
            </w:ins>
          </w:p>
        </w:tc>
      </w:tr>
      <w:tr w:rsidR="003127AA" w:rsidRPr="003127AA" w14:paraId="1BAFB854" w14:textId="77777777" w:rsidTr="003127AA">
        <w:trPr>
          <w:trHeight w:val="864"/>
          <w:ins w:id="11006"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29ECC822" w14:textId="77777777" w:rsidR="003127AA" w:rsidRPr="003127AA" w:rsidRDefault="003127AA" w:rsidP="003127AA">
            <w:pPr>
              <w:jc w:val="left"/>
              <w:rPr>
                <w:ins w:id="11007" w:author="Perrine, Martin L. (GSFC-5670)" w:date="2016-09-14T15:07:00Z"/>
                <w:rFonts w:ascii="Calibri" w:hAnsi="Calibri"/>
                <w:color w:val="000000"/>
                <w:sz w:val="22"/>
                <w:szCs w:val="22"/>
              </w:rPr>
            </w:pPr>
            <w:ins w:id="11008" w:author="Perrine, Martin L. (GSFC-5670)" w:date="2016-09-14T15:07:00Z">
              <w:r w:rsidRPr="003127AA">
                <w:rPr>
                  <w:rFonts w:ascii="Calibri" w:hAnsi="Calibri"/>
                  <w:color w:val="000000"/>
                  <w:sz w:val="22"/>
                  <w:szCs w:val="22"/>
                </w:rPr>
                <w:t>NENG-STD-002</w:t>
              </w:r>
            </w:ins>
          </w:p>
        </w:tc>
        <w:tc>
          <w:tcPr>
            <w:tcW w:w="3221" w:type="dxa"/>
            <w:tcBorders>
              <w:top w:val="nil"/>
              <w:left w:val="nil"/>
              <w:bottom w:val="single" w:sz="4" w:space="0" w:color="auto"/>
              <w:right w:val="single" w:sz="4" w:space="0" w:color="auto"/>
            </w:tcBorders>
            <w:shd w:val="clear" w:color="auto" w:fill="auto"/>
            <w:vAlign w:val="bottom"/>
            <w:hideMark/>
          </w:tcPr>
          <w:p w14:paraId="7BC68715" w14:textId="77777777" w:rsidR="003127AA" w:rsidRPr="003127AA" w:rsidRDefault="003127AA" w:rsidP="003127AA">
            <w:pPr>
              <w:jc w:val="left"/>
              <w:rPr>
                <w:ins w:id="11009" w:author="Perrine, Martin L. (GSFC-5670)" w:date="2016-09-14T15:07:00Z"/>
                <w:rFonts w:ascii="Calibri" w:hAnsi="Calibri"/>
                <w:color w:val="000000"/>
                <w:sz w:val="22"/>
                <w:szCs w:val="22"/>
              </w:rPr>
            </w:pPr>
            <w:ins w:id="11010" w:author="Perrine, Martin L. (GSFC-5670)" w:date="2016-09-14T15:07:00Z">
              <w:r w:rsidRPr="003127AA">
                <w:rPr>
                  <w:rFonts w:ascii="Calibri" w:hAnsi="Calibri"/>
                  <w:color w:val="000000"/>
                  <w:sz w:val="22"/>
                  <w:szCs w:val="22"/>
                </w:rPr>
                <w:t xml:space="preserve">  DAPHNE shall use the NEN Time and Frequency Subsystem for all NEN DAPHNE functions that require time and frequency referencing.</w:t>
              </w:r>
            </w:ins>
          </w:p>
        </w:tc>
        <w:tc>
          <w:tcPr>
            <w:tcW w:w="1064" w:type="dxa"/>
            <w:tcBorders>
              <w:top w:val="nil"/>
              <w:left w:val="nil"/>
              <w:bottom w:val="single" w:sz="4" w:space="0" w:color="auto"/>
              <w:right w:val="single" w:sz="4" w:space="0" w:color="auto"/>
            </w:tcBorders>
            <w:shd w:val="clear" w:color="auto" w:fill="auto"/>
            <w:vAlign w:val="bottom"/>
            <w:hideMark/>
          </w:tcPr>
          <w:p w14:paraId="0A391C74" w14:textId="77777777" w:rsidR="003127AA" w:rsidRPr="003127AA" w:rsidRDefault="003127AA" w:rsidP="003127AA">
            <w:pPr>
              <w:jc w:val="left"/>
              <w:rPr>
                <w:ins w:id="11011" w:author="Perrine, Martin L. (GSFC-5670)" w:date="2016-09-14T15:07:00Z"/>
                <w:rFonts w:ascii="Calibri" w:hAnsi="Calibri"/>
                <w:color w:val="000000"/>
                <w:sz w:val="22"/>
                <w:szCs w:val="22"/>
              </w:rPr>
            </w:pPr>
            <w:ins w:id="11012"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4C05504D" w14:textId="77777777" w:rsidR="003127AA" w:rsidRPr="003127AA" w:rsidRDefault="003127AA" w:rsidP="003127AA">
            <w:pPr>
              <w:jc w:val="left"/>
              <w:rPr>
                <w:ins w:id="11013" w:author="Perrine, Martin L. (GSFC-5670)" w:date="2016-09-14T15:07:00Z"/>
                <w:rFonts w:ascii="Calibri" w:hAnsi="Calibri"/>
                <w:color w:val="000000"/>
                <w:sz w:val="22"/>
                <w:szCs w:val="22"/>
              </w:rPr>
            </w:pPr>
            <w:ins w:id="1101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2E682BA" w14:textId="77777777" w:rsidR="003127AA" w:rsidRPr="003127AA" w:rsidRDefault="003127AA" w:rsidP="003127AA">
            <w:pPr>
              <w:jc w:val="left"/>
              <w:rPr>
                <w:ins w:id="11015" w:author="Perrine, Martin L. (GSFC-5670)" w:date="2016-09-14T15:07:00Z"/>
                <w:rFonts w:ascii="Calibri" w:hAnsi="Calibri"/>
                <w:color w:val="000000"/>
                <w:sz w:val="22"/>
                <w:szCs w:val="22"/>
              </w:rPr>
            </w:pPr>
            <w:ins w:id="1101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031CA7F" w14:textId="77777777" w:rsidR="003127AA" w:rsidRPr="003127AA" w:rsidRDefault="003127AA" w:rsidP="003127AA">
            <w:pPr>
              <w:jc w:val="left"/>
              <w:rPr>
                <w:ins w:id="11017" w:author="Perrine, Martin L. (GSFC-5670)" w:date="2016-09-14T15:07:00Z"/>
                <w:rFonts w:ascii="Calibri" w:hAnsi="Calibri"/>
                <w:color w:val="000000"/>
                <w:sz w:val="22"/>
                <w:szCs w:val="22"/>
              </w:rPr>
            </w:pPr>
            <w:ins w:id="1101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1325B6E" w14:textId="77777777" w:rsidR="003127AA" w:rsidRPr="003127AA" w:rsidRDefault="003127AA" w:rsidP="003127AA">
            <w:pPr>
              <w:jc w:val="left"/>
              <w:rPr>
                <w:ins w:id="11019" w:author="Perrine, Martin L. (GSFC-5670)" w:date="2016-09-14T15:07:00Z"/>
                <w:rFonts w:ascii="Calibri" w:hAnsi="Calibri"/>
                <w:color w:val="000000"/>
                <w:sz w:val="22"/>
                <w:szCs w:val="22"/>
              </w:rPr>
            </w:pPr>
            <w:ins w:id="1102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3EA6E04" w14:textId="77777777" w:rsidR="003127AA" w:rsidRPr="003127AA" w:rsidRDefault="003127AA" w:rsidP="003127AA">
            <w:pPr>
              <w:jc w:val="left"/>
              <w:rPr>
                <w:ins w:id="11021" w:author="Perrine, Martin L. (GSFC-5670)" w:date="2016-09-14T15:07:00Z"/>
                <w:rFonts w:ascii="Calibri" w:hAnsi="Calibri"/>
                <w:color w:val="000000"/>
                <w:sz w:val="22"/>
                <w:szCs w:val="22"/>
              </w:rPr>
            </w:pPr>
            <w:ins w:id="1102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38B6E63" w14:textId="77777777" w:rsidR="003127AA" w:rsidRPr="003127AA" w:rsidRDefault="003127AA" w:rsidP="003127AA">
            <w:pPr>
              <w:jc w:val="left"/>
              <w:rPr>
                <w:ins w:id="11023" w:author="Perrine, Martin L. (GSFC-5670)" w:date="2016-09-14T15:07:00Z"/>
                <w:rFonts w:ascii="Calibri" w:hAnsi="Calibri"/>
                <w:color w:val="000000"/>
                <w:sz w:val="22"/>
                <w:szCs w:val="22"/>
              </w:rPr>
            </w:pPr>
            <w:ins w:id="11024"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5716AB1F" w14:textId="77777777" w:rsidR="003127AA" w:rsidRPr="003127AA" w:rsidRDefault="003127AA" w:rsidP="003127AA">
            <w:pPr>
              <w:jc w:val="left"/>
              <w:rPr>
                <w:ins w:id="11025" w:author="Perrine, Martin L. (GSFC-5670)" w:date="2016-09-14T15:07:00Z"/>
                <w:rFonts w:ascii="Calibri" w:hAnsi="Calibri"/>
                <w:color w:val="000000"/>
                <w:sz w:val="22"/>
                <w:szCs w:val="22"/>
              </w:rPr>
            </w:pPr>
            <w:ins w:id="11026" w:author="Perrine, Martin L. (GSFC-5670)" w:date="2016-09-14T15:07:00Z">
              <w:r w:rsidRPr="003127AA">
                <w:rPr>
                  <w:rFonts w:ascii="Calibri" w:hAnsi="Calibri"/>
                  <w:color w:val="000000"/>
                  <w:sz w:val="22"/>
                  <w:szCs w:val="22"/>
                </w:rPr>
                <w:t>x</w:t>
              </w:r>
            </w:ins>
          </w:p>
        </w:tc>
      </w:tr>
      <w:tr w:rsidR="003127AA" w:rsidRPr="003127AA" w14:paraId="5A5E101E" w14:textId="77777777" w:rsidTr="003127AA">
        <w:trPr>
          <w:trHeight w:val="864"/>
          <w:ins w:id="11027"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3F3F2FDA" w14:textId="77777777" w:rsidR="003127AA" w:rsidRPr="003127AA" w:rsidRDefault="003127AA" w:rsidP="003127AA">
            <w:pPr>
              <w:jc w:val="left"/>
              <w:rPr>
                <w:ins w:id="11028" w:author="Perrine, Martin L. (GSFC-5670)" w:date="2016-09-14T15:07:00Z"/>
                <w:rFonts w:ascii="Calibri" w:hAnsi="Calibri"/>
                <w:color w:val="000000"/>
                <w:sz w:val="22"/>
                <w:szCs w:val="22"/>
              </w:rPr>
            </w:pPr>
            <w:ins w:id="11029" w:author="Perrine, Martin L. (GSFC-5670)" w:date="2016-09-14T15:07:00Z">
              <w:r w:rsidRPr="003127AA">
                <w:rPr>
                  <w:rFonts w:ascii="Calibri" w:hAnsi="Calibri"/>
                  <w:color w:val="000000"/>
                  <w:sz w:val="22"/>
                  <w:szCs w:val="22"/>
                </w:rPr>
                <w:t>NENG-STD-004</w:t>
              </w:r>
            </w:ins>
          </w:p>
        </w:tc>
        <w:tc>
          <w:tcPr>
            <w:tcW w:w="3221" w:type="dxa"/>
            <w:tcBorders>
              <w:top w:val="nil"/>
              <w:left w:val="nil"/>
              <w:bottom w:val="single" w:sz="4" w:space="0" w:color="auto"/>
              <w:right w:val="single" w:sz="4" w:space="0" w:color="auto"/>
            </w:tcBorders>
            <w:shd w:val="clear" w:color="auto" w:fill="auto"/>
            <w:vAlign w:val="bottom"/>
            <w:hideMark/>
          </w:tcPr>
          <w:p w14:paraId="761BA704" w14:textId="77777777" w:rsidR="003127AA" w:rsidRPr="003127AA" w:rsidRDefault="003127AA" w:rsidP="003127AA">
            <w:pPr>
              <w:jc w:val="left"/>
              <w:rPr>
                <w:ins w:id="11030" w:author="Perrine, Martin L. (GSFC-5670)" w:date="2016-09-14T15:07:00Z"/>
                <w:rFonts w:ascii="Calibri" w:hAnsi="Calibri"/>
                <w:color w:val="000000"/>
                <w:sz w:val="22"/>
                <w:szCs w:val="22"/>
              </w:rPr>
            </w:pPr>
            <w:ins w:id="11031" w:author="Perrine, Martin L. (GSFC-5670)" w:date="2016-09-14T15:07:00Z">
              <w:r w:rsidRPr="003127AA">
                <w:rPr>
                  <w:rFonts w:ascii="Calibri" w:hAnsi="Calibri"/>
                  <w:color w:val="000000"/>
                  <w:sz w:val="22"/>
                  <w:szCs w:val="22"/>
                </w:rPr>
                <w:t xml:space="preserve">  DAPHNE shall use Coordinated Universal Time (UTC) for all parameters containing a time value.</w:t>
              </w:r>
            </w:ins>
          </w:p>
        </w:tc>
        <w:tc>
          <w:tcPr>
            <w:tcW w:w="1064" w:type="dxa"/>
            <w:tcBorders>
              <w:top w:val="nil"/>
              <w:left w:val="nil"/>
              <w:bottom w:val="single" w:sz="4" w:space="0" w:color="auto"/>
              <w:right w:val="single" w:sz="4" w:space="0" w:color="auto"/>
            </w:tcBorders>
            <w:shd w:val="clear" w:color="auto" w:fill="auto"/>
            <w:vAlign w:val="bottom"/>
            <w:hideMark/>
          </w:tcPr>
          <w:p w14:paraId="1DE34914" w14:textId="77777777" w:rsidR="003127AA" w:rsidRPr="003127AA" w:rsidRDefault="003127AA" w:rsidP="003127AA">
            <w:pPr>
              <w:jc w:val="left"/>
              <w:rPr>
                <w:ins w:id="11032" w:author="Perrine, Martin L. (GSFC-5670)" w:date="2016-09-14T15:07:00Z"/>
                <w:rFonts w:ascii="Calibri" w:hAnsi="Calibri"/>
                <w:color w:val="000000"/>
                <w:sz w:val="22"/>
                <w:szCs w:val="22"/>
              </w:rPr>
            </w:pPr>
            <w:ins w:id="11033"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33774B39" w14:textId="77777777" w:rsidR="003127AA" w:rsidRPr="003127AA" w:rsidRDefault="003127AA" w:rsidP="003127AA">
            <w:pPr>
              <w:jc w:val="left"/>
              <w:rPr>
                <w:ins w:id="11034" w:author="Perrine, Martin L. (GSFC-5670)" w:date="2016-09-14T15:07:00Z"/>
                <w:rFonts w:ascii="Calibri" w:hAnsi="Calibri"/>
                <w:color w:val="000000"/>
                <w:sz w:val="22"/>
                <w:szCs w:val="22"/>
              </w:rPr>
            </w:pPr>
            <w:ins w:id="1103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28DA413" w14:textId="77777777" w:rsidR="003127AA" w:rsidRPr="003127AA" w:rsidRDefault="003127AA" w:rsidP="003127AA">
            <w:pPr>
              <w:jc w:val="left"/>
              <w:rPr>
                <w:ins w:id="11036" w:author="Perrine, Martin L. (GSFC-5670)" w:date="2016-09-14T15:07:00Z"/>
                <w:rFonts w:ascii="Calibri" w:hAnsi="Calibri"/>
                <w:color w:val="000000"/>
                <w:sz w:val="22"/>
                <w:szCs w:val="22"/>
              </w:rPr>
            </w:pPr>
            <w:ins w:id="1103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EDC22A1" w14:textId="77777777" w:rsidR="003127AA" w:rsidRPr="003127AA" w:rsidRDefault="003127AA" w:rsidP="003127AA">
            <w:pPr>
              <w:jc w:val="left"/>
              <w:rPr>
                <w:ins w:id="11038" w:author="Perrine, Martin L. (GSFC-5670)" w:date="2016-09-14T15:07:00Z"/>
                <w:rFonts w:ascii="Calibri" w:hAnsi="Calibri"/>
                <w:color w:val="000000"/>
                <w:sz w:val="22"/>
                <w:szCs w:val="22"/>
              </w:rPr>
            </w:pPr>
            <w:ins w:id="1103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2E293709" w14:textId="77777777" w:rsidR="003127AA" w:rsidRPr="003127AA" w:rsidRDefault="003127AA" w:rsidP="003127AA">
            <w:pPr>
              <w:jc w:val="left"/>
              <w:rPr>
                <w:ins w:id="11040" w:author="Perrine, Martin L. (GSFC-5670)" w:date="2016-09-14T15:07:00Z"/>
                <w:rFonts w:ascii="Calibri" w:hAnsi="Calibri"/>
                <w:color w:val="000000"/>
                <w:sz w:val="22"/>
                <w:szCs w:val="22"/>
              </w:rPr>
            </w:pPr>
            <w:ins w:id="1104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E3115C1" w14:textId="77777777" w:rsidR="003127AA" w:rsidRPr="003127AA" w:rsidRDefault="003127AA" w:rsidP="003127AA">
            <w:pPr>
              <w:jc w:val="left"/>
              <w:rPr>
                <w:ins w:id="11042" w:author="Perrine, Martin L. (GSFC-5670)" w:date="2016-09-14T15:07:00Z"/>
                <w:rFonts w:ascii="Calibri" w:hAnsi="Calibri"/>
                <w:color w:val="000000"/>
                <w:sz w:val="22"/>
                <w:szCs w:val="22"/>
              </w:rPr>
            </w:pPr>
            <w:ins w:id="1104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3C1C83E0" w14:textId="77777777" w:rsidR="003127AA" w:rsidRPr="003127AA" w:rsidRDefault="003127AA" w:rsidP="003127AA">
            <w:pPr>
              <w:jc w:val="left"/>
              <w:rPr>
                <w:ins w:id="11044" w:author="Perrine, Martin L. (GSFC-5670)" w:date="2016-09-14T15:07:00Z"/>
                <w:rFonts w:ascii="Calibri" w:hAnsi="Calibri"/>
                <w:color w:val="000000"/>
                <w:sz w:val="22"/>
                <w:szCs w:val="22"/>
              </w:rPr>
            </w:pPr>
            <w:ins w:id="11045"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2CFBFE78" w14:textId="77777777" w:rsidR="003127AA" w:rsidRPr="003127AA" w:rsidRDefault="003127AA" w:rsidP="003127AA">
            <w:pPr>
              <w:jc w:val="left"/>
              <w:rPr>
                <w:ins w:id="11046" w:author="Perrine, Martin L. (GSFC-5670)" w:date="2016-09-14T15:07:00Z"/>
                <w:rFonts w:ascii="Calibri" w:hAnsi="Calibri"/>
                <w:color w:val="000000"/>
                <w:sz w:val="22"/>
                <w:szCs w:val="22"/>
              </w:rPr>
            </w:pPr>
            <w:ins w:id="11047" w:author="Perrine, Martin L. (GSFC-5670)" w:date="2016-09-14T15:07:00Z">
              <w:r w:rsidRPr="003127AA">
                <w:rPr>
                  <w:rFonts w:ascii="Calibri" w:hAnsi="Calibri"/>
                  <w:color w:val="000000"/>
                  <w:sz w:val="22"/>
                  <w:szCs w:val="22"/>
                </w:rPr>
                <w:t>x</w:t>
              </w:r>
            </w:ins>
          </w:p>
        </w:tc>
      </w:tr>
      <w:tr w:rsidR="003127AA" w:rsidRPr="003127AA" w14:paraId="2FE460A3" w14:textId="77777777" w:rsidTr="003127AA">
        <w:trPr>
          <w:trHeight w:val="864"/>
          <w:ins w:id="11048"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659D3686" w14:textId="77777777" w:rsidR="003127AA" w:rsidRPr="003127AA" w:rsidRDefault="003127AA" w:rsidP="003127AA">
            <w:pPr>
              <w:jc w:val="left"/>
              <w:rPr>
                <w:ins w:id="11049" w:author="Perrine, Martin L. (GSFC-5670)" w:date="2016-09-14T15:07:00Z"/>
                <w:rFonts w:ascii="Calibri" w:hAnsi="Calibri"/>
                <w:color w:val="000000"/>
                <w:sz w:val="22"/>
                <w:szCs w:val="22"/>
              </w:rPr>
            </w:pPr>
            <w:ins w:id="11050" w:author="Perrine, Martin L. (GSFC-5670)" w:date="2016-09-14T15:07:00Z">
              <w:r w:rsidRPr="003127AA">
                <w:rPr>
                  <w:rFonts w:ascii="Calibri" w:hAnsi="Calibri"/>
                  <w:color w:val="000000"/>
                  <w:sz w:val="22"/>
                  <w:szCs w:val="22"/>
                </w:rPr>
                <w:t>NENG-STD-006</w:t>
              </w:r>
            </w:ins>
          </w:p>
        </w:tc>
        <w:tc>
          <w:tcPr>
            <w:tcW w:w="3221" w:type="dxa"/>
            <w:tcBorders>
              <w:top w:val="nil"/>
              <w:left w:val="nil"/>
              <w:bottom w:val="single" w:sz="4" w:space="0" w:color="auto"/>
              <w:right w:val="single" w:sz="4" w:space="0" w:color="auto"/>
            </w:tcBorders>
            <w:shd w:val="clear" w:color="auto" w:fill="auto"/>
            <w:vAlign w:val="bottom"/>
            <w:hideMark/>
          </w:tcPr>
          <w:p w14:paraId="5B419489" w14:textId="77777777" w:rsidR="003127AA" w:rsidRPr="003127AA" w:rsidRDefault="003127AA" w:rsidP="003127AA">
            <w:pPr>
              <w:jc w:val="left"/>
              <w:rPr>
                <w:ins w:id="11051" w:author="Perrine, Martin L. (GSFC-5670)" w:date="2016-09-14T15:07:00Z"/>
                <w:rFonts w:ascii="Calibri" w:hAnsi="Calibri"/>
                <w:color w:val="000000"/>
                <w:sz w:val="22"/>
                <w:szCs w:val="22"/>
              </w:rPr>
            </w:pPr>
            <w:ins w:id="11052" w:author="Perrine, Martin L. (GSFC-5670)" w:date="2016-09-14T15:07:00Z">
              <w:r w:rsidRPr="003127AA">
                <w:rPr>
                  <w:rFonts w:ascii="Calibri" w:hAnsi="Calibri"/>
                  <w:color w:val="000000"/>
                  <w:sz w:val="22"/>
                  <w:szCs w:val="22"/>
                </w:rPr>
                <w:t xml:space="preserve">  DAPHNE shall interface with the NEN Timing Subsystem to maintain internal time traceable to Coordinated Universal Time.</w:t>
              </w:r>
            </w:ins>
          </w:p>
        </w:tc>
        <w:tc>
          <w:tcPr>
            <w:tcW w:w="1064" w:type="dxa"/>
            <w:tcBorders>
              <w:top w:val="nil"/>
              <w:left w:val="nil"/>
              <w:bottom w:val="single" w:sz="4" w:space="0" w:color="auto"/>
              <w:right w:val="single" w:sz="4" w:space="0" w:color="auto"/>
            </w:tcBorders>
            <w:shd w:val="clear" w:color="auto" w:fill="auto"/>
            <w:vAlign w:val="bottom"/>
            <w:hideMark/>
          </w:tcPr>
          <w:p w14:paraId="7DEC2E26" w14:textId="77777777" w:rsidR="003127AA" w:rsidRPr="003127AA" w:rsidRDefault="003127AA" w:rsidP="003127AA">
            <w:pPr>
              <w:jc w:val="left"/>
              <w:rPr>
                <w:ins w:id="11053" w:author="Perrine, Martin L. (GSFC-5670)" w:date="2016-09-14T15:07:00Z"/>
                <w:rFonts w:ascii="Calibri" w:hAnsi="Calibri"/>
                <w:color w:val="000000"/>
                <w:sz w:val="22"/>
                <w:szCs w:val="22"/>
              </w:rPr>
            </w:pPr>
            <w:ins w:id="11054"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68B35499" w14:textId="77777777" w:rsidR="003127AA" w:rsidRPr="003127AA" w:rsidRDefault="003127AA" w:rsidP="003127AA">
            <w:pPr>
              <w:jc w:val="left"/>
              <w:rPr>
                <w:ins w:id="11055" w:author="Perrine, Martin L. (GSFC-5670)" w:date="2016-09-14T15:07:00Z"/>
                <w:rFonts w:ascii="Calibri" w:hAnsi="Calibri"/>
                <w:color w:val="000000"/>
                <w:sz w:val="22"/>
                <w:szCs w:val="22"/>
              </w:rPr>
            </w:pPr>
            <w:ins w:id="1105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2C167E5" w14:textId="77777777" w:rsidR="003127AA" w:rsidRPr="003127AA" w:rsidRDefault="003127AA" w:rsidP="003127AA">
            <w:pPr>
              <w:jc w:val="left"/>
              <w:rPr>
                <w:ins w:id="11057" w:author="Perrine, Martin L. (GSFC-5670)" w:date="2016-09-14T15:07:00Z"/>
                <w:rFonts w:ascii="Calibri" w:hAnsi="Calibri"/>
                <w:color w:val="000000"/>
                <w:sz w:val="22"/>
                <w:szCs w:val="22"/>
              </w:rPr>
            </w:pPr>
            <w:ins w:id="1105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0BB8EC4" w14:textId="77777777" w:rsidR="003127AA" w:rsidRPr="003127AA" w:rsidRDefault="003127AA" w:rsidP="003127AA">
            <w:pPr>
              <w:jc w:val="left"/>
              <w:rPr>
                <w:ins w:id="11059" w:author="Perrine, Martin L. (GSFC-5670)" w:date="2016-09-14T15:07:00Z"/>
                <w:rFonts w:ascii="Calibri" w:hAnsi="Calibri"/>
                <w:color w:val="000000"/>
                <w:sz w:val="22"/>
                <w:szCs w:val="22"/>
              </w:rPr>
            </w:pPr>
            <w:ins w:id="1106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0660AF20" w14:textId="77777777" w:rsidR="003127AA" w:rsidRPr="003127AA" w:rsidRDefault="003127AA" w:rsidP="003127AA">
            <w:pPr>
              <w:jc w:val="left"/>
              <w:rPr>
                <w:ins w:id="11061" w:author="Perrine, Martin L. (GSFC-5670)" w:date="2016-09-14T15:07:00Z"/>
                <w:rFonts w:ascii="Calibri" w:hAnsi="Calibri"/>
                <w:color w:val="000000"/>
                <w:sz w:val="22"/>
                <w:szCs w:val="22"/>
              </w:rPr>
            </w:pPr>
            <w:ins w:id="1106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62B21C3" w14:textId="77777777" w:rsidR="003127AA" w:rsidRPr="003127AA" w:rsidRDefault="003127AA" w:rsidP="003127AA">
            <w:pPr>
              <w:jc w:val="left"/>
              <w:rPr>
                <w:ins w:id="11063" w:author="Perrine, Martin L. (GSFC-5670)" w:date="2016-09-14T15:07:00Z"/>
                <w:rFonts w:ascii="Calibri" w:hAnsi="Calibri"/>
                <w:color w:val="000000"/>
                <w:sz w:val="22"/>
                <w:szCs w:val="22"/>
              </w:rPr>
            </w:pPr>
            <w:ins w:id="1106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FBB0616" w14:textId="77777777" w:rsidR="003127AA" w:rsidRPr="003127AA" w:rsidRDefault="003127AA" w:rsidP="003127AA">
            <w:pPr>
              <w:jc w:val="left"/>
              <w:rPr>
                <w:ins w:id="11065" w:author="Perrine, Martin L. (GSFC-5670)" w:date="2016-09-14T15:07:00Z"/>
                <w:rFonts w:ascii="Calibri" w:hAnsi="Calibri"/>
                <w:color w:val="000000"/>
                <w:sz w:val="22"/>
                <w:szCs w:val="22"/>
              </w:rPr>
            </w:pPr>
            <w:ins w:id="11066"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44E56870" w14:textId="77777777" w:rsidR="003127AA" w:rsidRPr="003127AA" w:rsidRDefault="003127AA" w:rsidP="003127AA">
            <w:pPr>
              <w:jc w:val="left"/>
              <w:rPr>
                <w:ins w:id="11067" w:author="Perrine, Martin L. (GSFC-5670)" w:date="2016-09-14T15:07:00Z"/>
                <w:rFonts w:ascii="Calibri" w:hAnsi="Calibri"/>
                <w:color w:val="000000"/>
                <w:sz w:val="22"/>
                <w:szCs w:val="22"/>
              </w:rPr>
            </w:pPr>
            <w:ins w:id="11068" w:author="Perrine, Martin L. (GSFC-5670)" w:date="2016-09-14T15:07:00Z">
              <w:r w:rsidRPr="003127AA">
                <w:rPr>
                  <w:rFonts w:ascii="Calibri" w:hAnsi="Calibri"/>
                  <w:color w:val="000000"/>
                  <w:sz w:val="22"/>
                  <w:szCs w:val="22"/>
                </w:rPr>
                <w:t>x</w:t>
              </w:r>
            </w:ins>
          </w:p>
        </w:tc>
      </w:tr>
      <w:tr w:rsidR="003127AA" w:rsidRPr="003127AA" w14:paraId="1172AF8F" w14:textId="77777777" w:rsidTr="003127AA">
        <w:trPr>
          <w:trHeight w:val="864"/>
          <w:ins w:id="11069"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675C1FC9" w14:textId="77777777" w:rsidR="003127AA" w:rsidRPr="003127AA" w:rsidRDefault="003127AA" w:rsidP="003127AA">
            <w:pPr>
              <w:jc w:val="left"/>
              <w:rPr>
                <w:ins w:id="11070" w:author="Perrine, Martin L. (GSFC-5670)" w:date="2016-09-14T15:07:00Z"/>
                <w:rFonts w:ascii="Calibri" w:hAnsi="Calibri"/>
                <w:color w:val="000000"/>
                <w:sz w:val="22"/>
                <w:szCs w:val="22"/>
              </w:rPr>
            </w:pPr>
            <w:ins w:id="11071" w:author="Perrine, Martin L. (GSFC-5670)" w:date="2016-09-14T15:07:00Z">
              <w:r w:rsidRPr="003127AA">
                <w:rPr>
                  <w:rFonts w:ascii="Calibri" w:hAnsi="Calibri"/>
                  <w:color w:val="000000"/>
                  <w:sz w:val="22"/>
                  <w:szCs w:val="22"/>
                </w:rPr>
                <w:t>NENG-STD-007</w:t>
              </w:r>
            </w:ins>
          </w:p>
        </w:tc>
        <w:tc>
          <w:tcPr>
            <w:tcW w:w="3221" w:type="dxa"/>
            <w:tcBorders>
              <w:top w:val="nil"/>
              <w:left w:val="nil"/>
              <w:bottom w:val="single" w:sz="4" w:space="0" w:color="auto"/>
              <w:right w:val="single" w:sz="4" w:space="0" w:color="auto"/>
            </w:tcBorders>
            <w:shd w:val="clear" w:color="auto" w:fill="auto"/>
            <w:vAlign w:val="bottom"/>
            <w:hideMark/>
          </w:tcPr>
          <w:p w14:paraId="543C424D" w14:textId="77777777" w:rsidR="003127AA" w:rsidRPr="003127AA" w:rsidRDefault="003127AA" w:rsidP="003127AA">
            <w:pPr>
              <w:jc w:val="left"/>
              <w:rPr>
                <w:ins w:id="11072" w:author="Perrine, Martin L. (GSFC-5670)" w:date="2016-09-14T15:07:00Z"/>
                <w:rFonts w:ascii="Calibri" w:hAnsi="Calibri"/>
                <w:color w:val="000000"/>
                <w:sz w:val="22"/>
                <w:szCs w:val="22"/>
              </w:rPr>
            </w:pPr>
            <w:ins w:id="11073" w:author="Perrine, Martin L. (GSFC-5670)" w:date="2016-09-14T15:07:00Z">
              <w:r w:rsidRPr="003127AA">
                <w:rPr>
                  <w:rFonts w:ascii="Calibri" w:hAnsi="Calibri"/>
                  <w:color w:val="000000"/>
                  <w:sz w:val="22"/>
                  <w:szCs w:val="22"/>
                </w:rPr>
                <w:t xml:space="preserve">  DAPHNE shall interface with the NEN Timing Subsystem to receive Simple Network Timing Protocol (</w:t>
              </w:r>
              <w:proofErr w:type="spellStart"/>
              <w:r w:rsidRPr="003127AA">
                <w:rPr>
                  <w:rFonts w:ascii="Calibri" w:hAnsi="Calibri"/>
                  <w:color w:val="000000"/>
                  <w:sz w:val="22"/>
                  <w:szCs w:val="22"/>
                </w:rPr>
                <w:t>sNTP</w:t>
              </w:r>
              <w:proofErr w:type="spellEnd"/>
              <w:r w:rsidRPr="003127AA">
                <w:rPr>
                  <w:rFonts w:ascii="Calibri" w:hAnsi="Calibri"/>
                  <w:color w:val="000000"/>
                  <w:sz w:val="22"/>
                  <w:szCs w:val="22"/>
                </w:rPr>
                <w:t>).</w:t>
              </w:r>
            </w:ins>
          </w:p>
        </w:tc>
        <w:tc>
          <w:tcPr>
            <w:tcW w:w="1064" w:type="dxa"/>
            <w:tcBorders>
              <w:top w:val="nil"/>
              <w:left w:val="nil"/>
              <w:bottom w:val="single" w:sz="4" w:space="0" w:color="auto"/>
              <w:right w:val="single" w:sz="4" w:space="0" w:color="auto"/>
            </w:tcBorders>
            <w:shd w:val="clear" w:color="auto" w:fill="auto"/>
            <w:vAlign w:val="bottom"/>
            <w:hideMark/>
          </w:tcPr>
          <w:p w14:paraId="26C86D79" w14:textId="77777777" w:rsidR="003127AA" w:rsidRPr="003127AA" w:rsidRDefault="003127AA" w:rsidP="003127AA">
            <w:pPr>
              <w:jc w:val="left"/>
              <w:rPr>
                <w:ins w:id="11074" w:author="Perrine, Martin L. (GSFC-5670)" w:date="2016-09-14T15:07:00Z"/>
                <w:rFonts w:ascii="Calibri" w:hAnsi="Calibri"/>
                <w:color w:val="000000"/>
                <w:sz w:val="22"/>
                <w:szCs w:val="22"/>
              </w:rPr>
            </w:pPr>
            <w:ins w:id="11075" w:author="Perrine, Martin L. (GSFC-5670)" w:date="2016-09-14T15:07:00Z">
              <w:r w:rsidRPr="003127AA">
                <w:rPr>
                  <w:rFonts w:ascii="Calibri" w:hAnsi="Calibri"/>
                  <w:color w:val="000000"/>
                  <w:sz w:val="22"/>
                  <w:szCs w:val="22"/>
                </w:rPr>
                <w:t>I</w:t>
              </w:r>
            </w:ins>
          </w:p>
        </w:tc>
        <w:tc>
          <w:tcPr>
            <w:tcW w:w="554" w:type="dxa"/>
            <w:tcBorders>
              <w:top w:val="nil"/>
              <w:left w:val="nil"/>
              <w:bottom w:val="single" w:sz="4" w:space="0" w:color="auto"/>
              <w:right w:val="single" w:sz="4" w:space="0" w:color="auto"/>
            </w:tcBorders>
            <w:shd w:val="clear" w:color="auto" w:fill="auto"/>
            <w:vAlign w:val="bottom"/>
            <w:hideMark/>
          </w:tcPr>
          <w:p w14:paraId="721C8B34" w14:textId="77777777" w:rsidR="003127AA" w:rsidRPr="003127AA" w:rsidRDefault="003127AA" w:rsidP="003127AA">
            <w:pPr>
              <w:jc w:val="left"/>
              <w:rPr>
                <w:ins w:id="11076" w:author="Perrine, Martin L. (GSFC-5670)" w:date="2016-09-14T15:07:00Z"/>
                <w:rFonts w:ascii="Calibri" w:hAnsi="Calibri"/>
                <w:color w:val="000000"/>
                <w:sz w:val="22"/>
                <w:szCs w:val="22"/>
              </w:rPr>
            </w:pPr>
            <w:ins w:id="11077"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C153856" w14:textId="77777777" w:rsidR="003127AA" w:rsidRPr="003127AA" w:rsidRDefault="003127AA" w:rsidP="003127AA">
            <w:pPr>
              <w:jc w:val="left"/>
              <w:rPr>
                <w:ins w:id="11078" w:author="Perrine, Martin L. (GSFC-5670)" w:date="2016-09-14T15:07:00Z"/>
                <w:rFonts w:ascii="Calibri" w:hAnsi="Calibri"/>
                <w:color w:val="000000"/>
                <w:sz w:val="22"/>
                <w:szCs w:val="22"/>
              </w:rPr>
            </w:pPr>
            <w:ins w:id="11079"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651F0B30" w14:textId="77777777" w:rsidR="003127AA" w:rsidRPr="003127AA" w:rsidRDefault="003127AA" w:rsidP="003127AA">
            <w:pPr>
              <w:jc w:val="left"/>
              <w:rPr>
                <w:ins w:id="11080" w:author="Perrine, Martin L. (GSFC-5670)" w:date="2016-09-14T15:07:00Z"/>
                <w:rFonts w:ascii="Calibri" w:hAnsi="Calibri"/>
                <w:color w:val="000000"/>
                <w:sz w:val="22"/>
                <w:szCs w:val="22"/>
              </w:rPr>
            </w:pPr>
            <w:ins w:id="11081"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2FD295E" w14:textId="77777777" w:rsidR="003127AA" w:rsidRPr="003127AA" w:rsidRDefault="003127AA" w:rsidP="003127AA">
            <w:pPr>
              <w:jc w:val="left"/>
              <w:rPr>
                <w:ins w:id="11082" w:author="Perrine, Martin L. (GSFC-5670)" w:date="2016-09-14T15:07:00Z"/>
                <w:rFonts w:ascii="Calibri" w:hAnsi="Calibri"/>
                <w:color w:val="000000"/>
                <w:sz w:val="22"/>
                <w:szCs w:val="22"/>
              </w:rPr>
            </w:pPr>
            <w:ins w:id="11083"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52901CB" w14:textId="77777777" w:rsidR="003127AA" w:rsidRPr="003127AA" w:rsidRDefault="003127AA" w:rsidP="003127AA">
            <w:pPr>
              <w:jc w:val="left"/>
              <w:rPr>
                <w:ins w:id="11084" w:author="Perrine, Martin L. (GSFC-5670)" w:date="2016-09-14T15:07:00Z"/>
                <w:rFonts w:ascii="Calibri" w:hAnsi="Calibri"/>
                <w:color w:val="000000"/>
                <w:sz w:val="22"/>
                <w:szCs w:val="22"/>
              </w:rPr>
            </w:pPr>
            <w:ins w:id="11085"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136B252" w14:textId="77777777" w:rsidR="003127AA" w:rsidRPr="003127AA" w:rsidRDefault="003127AA" w:rsidP="003127AA">
            <w:pPr>
              <w:jc w:val="left"/>
              <w:rPr>
                <w:ins w:id="11086" w:author="Perrine, Martin L. (GSFC-5670)" w:date="2016-09-14T15:07:00Z"/>
                <w:rFonts w:ascii="Calibri" w:hAnsi="Calibri"/>
                <w:color w:val="000000"/>
                <w:sz w:val="22"/>
                <w:szCs w:val="22"/>
              </w:rPr>
            </w:pPr>
            <w:ins w:id="11087"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6A63CB14" w14:textId="77777777" w:rsidR="003127AA" w:rsidRPr="003127AA" w:rsidRDefault="003127AA" w:rsidP="003127AA">
            <w:pPr>
              <w:jc w:val="left"/>
              <w:rPr>
                <w:ins w:id="11088" w:author="Perrine, Martin L. (GSFC-5670)" w:date="2016-09-14T15:07:00Z"/>
                <w:rFonts w:ascii="Calibri" w:hAnsi="Calibri"/>
                <w:color w:val="000000"/>
                <w:sz w:val="22"/>
                <w:szCs w:val="22"/>
              </w:rPr>
            </w:pPr>
            <w:ins w:id="11089" w:author="Perrine, Martin L. (GSFC-5670)" w:date="2016-09-14T15:07:00Z">
              <w:r w:rsidRPr="003127AA">
                <w:rPr>
                  <w:rFonts w:ascii="Calibri" w:hAnsi="Calibri"/>
                  <w:color w:val="000000"/>
                  <w:sz w:val="22"/>
                  <w:szCs w:val="22"/>
                </w:rPr>
                <w:t>x</w:t>
              </w:r>
            </w:ins>
          </w:p>
        </w:tc>
      </w:tr>
      <w:tr w:rsidR="003127AA" w:rsidRPr="003127AA" w14:paraId="68494526" w14:textId="77777777" w:rsidTr="003127AA">
        <w:trPr>
          <w:trHeight w:val="576"/>
          <w:ins w:id="11090" w:author="Perrine, Martin L. (GSFC-5670)" w:date="2016-09-14T15:07:00Z"/>
        </w:trPr>
        <w:tc>
          <w:tcPr>
            <w:tcW w:w="1299" w:type="dxa"/>
            <w:tcBorders>
              <w:top w:val="nil"/>
              <w:left w:val="single" w:sz="4" w:space="0" w:color="auto"/>
              <w:bottom w:val="single" w:sz="4" w:space="0" w:color="auto"/>
              <w:right w:val="single" w:sz="4" w:space="0" w:color="auto"/>
            </w:tcBorders>
            <w:shd w:val="clear" w:color="auto" w:fill="auto"/>
            <w:vAlign w:val="bottom"/>
            <w:hideMark/>
          </w:tcPr>
          <w:p w14:paraId="77C5CD00" w14:textId="77777777" w:rsidR="003127AA" w:rsidRPr="003127AA" w:rsidRDefault="003127AA" w:rsidP="003127AA">
            <w:pPr>
              <w:jc w:val="left"/>
              <w:rPr>
                <w:ins w:id="11091" w:author="Perrine, Martin L. (GSFC-5670)" w:date="2016-09-14T15:07:00Z"/>
                <w:rFonts w:ascii="Calibri" w:hAnsi="Calibri"/>
                <w:color w:val="000000"/>
                <w:sz w:val="22"/>
                <w:szCs w:val="22"/>
              </w:rPr>
            </w:pPr>
            <w:ins w:id="11092" w:author="Perrine, Martin L. (GSFC-5670)" w:date="2016-09-14T15:07:00Z">
              <w:r w:rsidRPr="003127AA">
                <w:rPr>
                  <w:rFonts w:ascii="Calibri" w:hAnsi="Calibri"/>
                  <w:color w:val="000000"/>
                  <w:sz w:val="22"/>
                  <w:szCs w:val="22"/>
                </w:rPr>
                <w:t>New</w:t>
              </w:r>
            </w:ins>
          </w:p>
        </w:tc>
        <w:tc>
          <w:tcPr>
            <w:tcW w:w="3221" w:type="dxa"/>
            <w:tcBorders>
              <w:top w:val="nil"/>
              <w:left w:val="nil"/>
              <w:bottom w:val="single" w:sz="4" w:space="0" w:color="auto"/>
              <w:right w:val="single" w:sz="4" w:space="0" w:color="auto"/>
            </w:tcBorders>
            <w:shd w:val="clear" w:color="auto" w:fill="auto"/>
            <w:vAlign w:val="bottom"/>
            <w:hideMark/>
          </w:tcPr>
          <w:p w14:paraId="7A5660D9" w14:textId="77777777" w:rsidR="003127AA" w:rsidRPr="003127AA" w:rsidRDefault="003127AA" w:rsidP="003127AA">
            <w:pPr>
              <w:jc w:val="left"/>
              <w:rPr>
                <w:ins w:id="11093" w:author="Perrine, Martin L. (GSFC-5670)" w:date="2016-09-14T15:07:00Z"/>
                <w:rFonts w:ascii="Calibri" w:hAnsi="Calibri"/>
                <w:color w:val="000000"/>
                <w:sz w:val="22"/>
                <w:szCs w:val="22"/>
              </w:rPr>
            </w:pPr>
            <w:ins w:id="11094" w:author="Perrine, Martin L. (GSFC-5670)" w:date="2016-09-14T15:07:00Z">
              <w:r w:rsidRPr="003127AA">
                <w:rPr>
                  <w:rFonts w:ascii="Calibri" w:hAnsi="Calibri"/>
                  <w:color w:val="000000"/>
                  <w:sz w:val="22"/>
                  <w:szCs w:val="22"/>
                </w:rPr>
                <w:t>DAPHNE shall support communication for RCF/RAF SLE delivery equipment</w:t>
              </w:r>
            </w:ins>
          </w:p>
        </w:tc>
        <w:tc>
          <w:tcPr>
            <w:tcW w:w="1064" w:type="dxa"/>
            <w:tcBorders>
              <w:top w:val="nil"/>
              <w:left w:val="nil"/>
              <w:bottom w:val="single" w:sz="4" w:space="0" w:color="auto"/>
              <w:right w:val="single" w:sz="4" w:space="0" w:color="auto"/>
            </w:tcBorders>
            <w:shd w:val="clear" w:color="auto" w:fill="auto"/>
            <w:vAlign w:val="bottom"/>
            <w:hideMark/>
          </w:tcPr>
          <w:p w14:paraId="5ECE5BBE" w14:textId="77777777" w:rsidR="003127AA" w:rsidRPr="003127AA" w:rsidRDefault="003127AA" w:rsidP="003127AA">
            <w:pPr>
              <w:jc w:val="left"/>
              <w:rPr>
                <w:ins w:id="11095" w:author="Perrine, Martin L. (GSFC-5670)" w:date="2016-09-14T15:07:00Z"/>
                <w:rFonts w:ascii="Calibri" w:hAnsi="Calibri"/>
                <w:color w:val="000000"/>
                <w:sz w:val="22"/>
                <w:szCs w:val="22"/>
              </w:rPr>
            </w:pPr>
            <w:ins w:id="11096" w:author="Perrine, Martin L. (GSFC-5670)" w:date="2016-09-14T15:07:00Z">
              <w:r w:rsidRPr="003127AA">
                <w:rPr>
                  <w:rFonts w:ascii="Calibri" w:hAnsi="Calibri"/>
                  <w:color w:val="000000"/>
                  <w:sz w:val="22"/>
                  <w:szCs w:val="22"/>
                </w:rPr>
                <w:t>t</w:t>
              </w:r>
            </w:ins>
          </w:p>
        </w:tc>
        <w:tc>
          <w:tcPr>
            <w:tcW w:w="554" w:type="dxa"/>
            <w:tcBorders>
              <w:top w:val="nil"/>
              <w:left w:val="nil"/>
              <w:bottom w:val="single" w:sz="4" w:space="0" w:color="auto"/>
              <w:right w:val="single" w:sz="4" w:space="0" w:color="auto"/>
            </w:tcBorders>
            <w:shd w:val="clear" w:color="auto" w:fill="auto"/>
            <w:vAlign w:val="bottom"/>
            <w:hideMark/>
          </w:tcPr>
          <w:p w14:paraId="2DA26C0E" w14:textId="77777777" w:rsidR="003127AA" w:rsidRPr="003127AA" w:rsidRDefault="003127AA" w:rsidP="003127AA">
            <w:pPr>
              <w:jc w:val="left"/>
              <w:rPr>
                <w:ins w:id="11097" w:author="Perrine, Martin L. (GSFC-5670)" w:date="2016-09-14T15:07:00Z"/>
                <w:rFonts w:ascii="Calibri" w:hAnsi="Calibri"/>
                <w:color w:val="000000"/>
                <w:sz w:val="22"/>
                <w:szCs w:val="22"/>
              </w:rPr>
            </w:pPr>
            <w:ins w:id="11098"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4B181B5E" w14:textId="77777777" w:rsidR="003127AA" w:rsidRPr="003127AA" w:rsidRDefault="003127AA" w:rsidP="003127AA">
            <w:pPr>
              <w:jc w:val="left"/>
              <w:rPr>
                <w:ins w:id="11099" w:author="Perrine, Martin L. (GSFC-5670)" w:date="2016-09-14T15:07:00Z"/>
                <w:rFonts w:ascii="Calibri" w:hAnsi="Calibri"/>
                <w:color w:val="000000"/>
                <w:sz w:val="22"/>
                <w:szCs w:val="22"/>
              </w:rPr>
            </w:pPr>
            <w:ins w:id="11100"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6DECD85" w14:textId="77777777" w:rsidR="003127AA" w:rsidRPr="003127AA" w:rsidRDefault="003127AA" w:rsidP="003127AA">
            <w:pPr>
              <w:jc w:val="left"/>
              <w:rPr>
                <w:ins w:id="11101" w:author="Perrine, Martin L. (GSFC-5670)" w:date="2016-09-14T15:07:00Z"/>
                <w:rFonts w:ascii="Calibri" w:hAnsi="Calibri"/>
                <w:color w:val="000000"/>
                <w:sz w:val="22"/>
                <w:szCs w:val="22"/>
              </w:rPr>
            </w:pPr>
            <w:ins w:id="11102"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5C7F687E" w14:textId="77777777" w:rsidR="003127AA" w:rsidRPr="003127AA" w:rsidRDefault="003127AA" w:rsidP="003127AA">
            <w:pPr>
              <w:jc w:val="left"/>
              <w:rPr>
                <w:ins w:id="11103" w:author="Perrine, Martin L. (GSFC-5670)" w:date="2016-09-14T15:07:00Z"/>
                <w:rFonts w:ascii="Calibri" w:hAnsi="Calibri"/>
                <w:color w:val="000000"/>
                <w:sz w:val="22"/>
                <w:szCs w:val="22"/>
              </w:rPr>
            </w:pPr>
            <w:ins w:id="11104"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1ED8894F" w14:textId="77777777" w:rsidR="003127AA" w:rsidRPr="003127AA" w:rsidRDefault="003127AA" w:rsidP="003127AA">
            <w:pPr>
              <w:jc w:val="left"/>
              <w:rPr>
                <w:ins w:id="11105" w:author="Perrine, Martin L. (GSFC-5670)" w:date="2016-09-14T15:07:00Z"/>
                <w:rFonts w:ascii="Calibri" w:hAnsi="Calibri"/>
                <w:color w:val="000000"/>
                <w:sz w:val="22"/>
                <w:szCs w:val="22"/>
              </w:rPr>
            </w:pPr>
            <w:ins w:id="11106" w:author="Perrine, Martin L. (GSFC-5670)" w:date="2016-09-14T15:07:00Z">
              <w:r w:rsidRPr="003127AA">
                <w:rPr>
                  <w:rFonts w:ascii="Calibri" w:hAnsi="Calibri"/>
                  <w:color w:val="000000"/>
                  <w:sz w:val="22"/>
                  <w:szCs w:val="22"/>
                </w:rPr>
                <w:t> </w:t>
              </w:r>
            </w:ins>
          </w:p>
        </w:tc>
        <w:tc>
          <w:tcPr>
            <w:tcW w:w="520" w:type="dxa"/>
            <w:tcBorders>
              <w:top w:val="nil"/>
              <w:left w:val="nil"/>
              <w:bottom w:val="single" w:sz="4" w:space="0" w:color="auto"/>
              <w:right w:val="single" w:sz="4" w:space="0" w:color="auto"/>
            </w:tcBorders>
            <w:shd w:val="clear" w:color="auto" w:fill="auto"/>
            <w:vAlign w:val="bottom"/>
            <w:hideMark/>
          </w:tcPr>
          <w:p w14:paraId="741865E0" w14:textId="77777777" w:rsidR="003127AA" w:rsidRPr="003127AA" w:rsidRDefault="003127AA" w:rsidP="003127AA">
            <w:pPr>
              <w:jc w:val="left"/>
              <w:rPr>
                <w:ins w:id="11107" w:author="Perrine, Martin L. (GSFC-5670)" w:date="2016-09-14T15:07:00Z"/>
                <w:rFonts w:ascii="Calibri" w:hAnsi="Calibri"/>
                <w:color w:val="000000"/>
                <w:sz w:val="22"/>
                <w:szCs w:val="22"/>
              </w:rPr>
            </w:pPr>
            <w:ins w:id="11108" w:author="Perrine, Martin L. (GSFC-5670)" w:date="2016-09-14T15:07:00Z">
              <w:r w:rsidRPr="003127AA">
                <w:rPr>
                  <w:rFonts w:ascii="Calibri" w:hAnsi="Calibri"/>
                  <w:color w:val="000000"/>
                  <w:sz w:val="22"/>
                  <w:szCs w:val="22"/>
                </w:rPr>
                <w:t> </w:t>
              </w:r>
            </w:ins>
          </w:p>
        </w:tc>
        <w:tc>
          <w:tcPr>
            <w:tcW w:w="502" w:type="dxa"/>
            <w:tcBorders>
              <w:top w:val="nil"/>
              <w:left w:val="nil"/>
              <w:bottom w:val="single" w:sz="4" w:space="0" w:color="auto"/>
              <w:right w:val="single" w:sz="4" w:space="0" w:color="auto"/>
            </w:tcBorders>
            <w:shd w:val="clear" w:color="auto" w:fill="auto"/>
            <w:vAlign w:val="bottom"/>
            <w:hideMark/>
          </w:tcPr>
          <w:p w14:paraId="67093BD5" w14:textId="77777777" w:rsidR="003127AA" w:rsidRPr="003127AA" w:rsidRDefault="003127AA" w:rsidP="003127AA">
            <w:pPr>
              <w:jc w:val="left"/>
              <w:rPr>
                <w:ins w:id="11109" w:author="Perrine, Martin L. (GSFC-5670)" w:date="2016-09-14T15:07:00Z"/>
                <w:rFonts w:ascii="Calibri" w:hAnsi="Calibri"/>
                <w:color w:val="000000"/>
                <w:sz w:val="22"/>
                <w:szCs w:val="22"/>
              </w:rPr>
            </w:pPr>
            <w:ins w:id="11110" w:author="Perrine, Martin L. (GSFC-5670)" w:date="2016-09-14T15:07:00Z">
              <w:r w:rsidRPr="003127AA">
                <w:rPr>
                  <w:rFonts w:ascii="Calibri" w:hAnsi="Calibri"/>
                  <w:color w:val="000000"/>
                  <w:sz w:val="22"/>
                  <w:szCs w:val="22"/>
                </w:rPr>
                <w:t> </w:t>
              </w:r>
            </w:ins>
          </w:p>
        </w:tc>
      </w:tr>
    </w:tbl>
    <w:p w14:paraId="54E38674" w14:textId="77777777" w:rsidR="003127AA" w:rsidRDefault="003127AA">
      <w:pPr>
        <w:jc w:val="left"/>
        <w:rPr>
          <w:ins w:id="11111" w:author="Perrine, Martin L. (GSFC-5670)" w:date="2016-09-14T15:07:00Z"/>
        </w:rPr>
      </w:pPr>
    </w:p>
    <w:p w14:paraId="37A9E6FC" w14:textId="77777777" w:rsidR="003127AA" w:rsidRDefault="003127AA">
      <w:pPr>
        <w:jc w:val="left"/>
        <w:rPr>
          <w:ins w:id="11112" w:author="Perrine, Martin L. (GSFC-5670)" w:date="2016-09-14T15:07:00Z"/>
        </w:rPr>
      </w:pPr>
    </w:p>
    <w:p w14:paraId="0C0F1908" w14:textId="77777777" w:rsidR="003127AA" w:rsidRDefault="003127AA">
      <w:pPr>
        <w:jc w:val="left"/>
        <w:rPr>
          <w:ins w:id="11113" w:author="Perrine, Martin L. (GSFC-5670)" w:date="2016-09-14T15:06:00Z"/>
        </w:rPr>
      </w:pPr>
    </w:p>
    <w:p w14:paraId="187F1AAD" w14:textId="0D6F3C1F" w:rsidR="00875FAD" w:rsidRDefault="00875FAD">
      <w:pPr>
        <w:jc w:val="left"/>
      </w:pPr>
      <w:del w:id="11114" w:author="Perrine, Martin L. (GSFC-5670)" w:date="2016-09-14T15:06:00Z">
        <w:r w:rsidDel="003127AA">
          <w:br w:type="page"/>
        </w:r>
      </w:del>
    </w:p>
    <w:tbl>
      <w:tblPr>
        <w:tblW w:w="10360" w:type="dxa"/>
        <w:tblLook w:val="04A0" w:firstRow="1" w:lastRow="0" w:firstColumn="1" w:lastColumn="0" w:noHBand="0" w:noVBand="1"/>
        <w:tblPrChange w:id="11115" w:author="Perrine, Martin L. (GSFC-5670)" w:date="2016-09-14T15:05:00Z">
          <w:tblPr>
            <w:tblW w:w="10360" w:type="dxa"/>
            <w:tblLook w:val="04A0" w:firstRow="1" w:lastRow="0" w:firstColumn="1" w:lastColumn="0" w:noHBand="0" w:noVBand="1"/>
          </w:tblPr>
        </w:tblPrChange>
      </w:tblPr>
      <w:tblGrid>
        <w:gridCol w:w="1636"/>
        <w:gridCol w:w="5301"/>
        <w:gridCol w:w="1250"/>
        <w:gridCol w:w="2173"/>
        <w:tblGridChange w:id="11116">
          <w:tblGrid>
            <w:gridCol w:w="1636"/>
            <w:gridCol w:w="5301"/>
            <w:gridCol w:w="1250"/>
            <w:gridCol w:w="2173"/>
          </w:tblGrid>
        </w:tblGridChange>
      </w:tblGrid>
      <w:tr w:rsidR="006823CB" w:rsidRPr="006823CB" w14:paraId="32B21CF8" w14:textId="77777777" w:rsidTr="003127AA">
        <w:trPr>
          <w:cantSplit/>
          <w:trHeight w:val="1152"/>
          <w:tblHeader/>
          <w:ins w:id="11117" w:author="Perrine, Martin L. (GSFC-5670)" w:date="2016-09-13T15:15:00Z"/>
          <w:trPrChange w:id="11118" w:author="Perrine, Martin L. (GSFC-5670)" w:date="2016-09-14T15:05:00Z">
            <w:trPr>
              <w:trHeight w:val="1152"/>
            </w:trPr>
          </w:trPrChange>
        </w:trPr>
        <w:tc>
          <w:tcPr>
            <w:tcW w:w="1636" w:type="dxa"/>
            <w:tcBorders>
              <w:top w:val="single" w:sz="4" w:space="0" w:color="auto"/>
              <w:left w:val="single" w:sz="4" w:space="0" w:color="auto"/>
              <w:bottom w:val="single" w:sz="4" w:space="0" w:color="auto"/>
              <w:right w:val="single" w:sz="4" w:space="0" w:color="auto"/>
            </w:tcBorders>
            <w:shd w:val="clear" w:color="000000" w:fill="D9D9D9"/>
            <w:vAlign w:val="bottom"/>
            <w:hideMark/>
            <w:tcPrChange w:id="11119" w:author="Perrine, Martin L. (GSFC-5670)" w:date="2016-09-14T15:05:00Z">
              <w:tcPr>
                <w:tcW w:w="1645" w:type="dxa"/>
                <w:tcBorders>
                  <w:top w:val="single" w:sz="4" w:space="0" w:color="auto"/>
                  <w:left w:val="single" w:sz="4" w:space="0" w:color="auto"/>
                  <w:bottom w:val="single" w:sz="4" w:space="0" w:color="auto"/>
                  <w:right w:val="single" w:sz="4" w:space="0" w:color="auto"/>
                </w:tcBorders>
                <w:shd w:val="clear" w:color="000000" w:fill="D9D9D9"/>
                <w:vAlign w:val="bottom"/>
                <w:hideMark/>
              </w:tcPr>
            </w:tcPrChange>
          </w:tcPr>
          <w:p w14:paraId="3881BDF6" w14:textId="77777777" w:rsidR="006823CB" w:rsidRPr="006823CB" w:rsidRDefault="006823CB" w:rsidP="006823CB">
            <w:pPr>
              <w:jc w:val="left"/>
              <w:rPr>
                <w:ins w:id="11120" w:author="Perrine, Martin L. (GSFC-5670)" w:date="2016-09-13T15:15:00Z"/>
                <w:rFonts w:ascii="Calibri" w:hAnsi="Calibri"/>
                <w:color w:val="000000"/>
                <w:sz w:val="22"/>
                <w:szCs w:val="22"/>
              </w:rPr>
            </w:pPr>
            <w:bookmarkStart w:id="11121" w:name="_Ref460418119"/>
            <w:bookmarkStart w:id="11122" w:name="_Toc460592898"/>
            <w:ins w:id="11123" w:author="Perrine, Martin L. (GSFC-5670)" w:date="2016-09-13T15:15:00Z">
              <w:r w:rsidRPr="006823CB">
                <w:rPr>
                  <w:rFonts w:ascii="Calibri" w:hAnsi="Calibri"/>
                  <w:color w:val="000000"/>
                  <w:sz w:val="22"/>
                  <w:szCs w:val="22"/>
                </w:rPr>
                <w:lastRenderedPageBreak/>
                <w:t>ID</w:t>
              </w:r>
            </w:ins>
          </w:p>
        </w:tc>
        <w:tc>
          <w:tcPr>
            <w:tcW w:w="5301" w:type="dxa"/>
            <w:tcBorders>
              <w:top w:val="single" w:sz="4" w:space="0" w:color="auto"/>
              <w:left w:val="nil"/>
              <w:bottom w:val="single" w:sz="4" w:space="0" w:color="auto"/>
              <w:right w:val="single" w:sz="4" w:space="0" w:color="auto"/>
            </w:tcBorders>
            <w:shd w:val="clear" w:color="000000" w:fill="D9D9D9"/>
            <w:vAlign w:val="bottom"/>
            <w:hideMark/>
            <w:tcPrChange w:id="11124" w:author="Perrine, Martin L. (GSFC-5670)" w:date="2016-09-14T15:05:00Z">
              <w:tcPr>
                <w:tcW w:w="5575" w:type="dxa"/>
                <w:tcBorders>
                  <w:top w:val="single" w:sz="4" w:space="0" w:color="auto"/>
                  <w:left w:val="nil"/>
                  <w:bottom w:val="single" w:sz="4" w:space="0" w:color="auto"/>
                  <w:right w:val="single" w:sz="4" w:space="0" w:color="auto"/>
                </w:tcBorders>
                <w:shd w:val="clear" w:color="000000" w:fill="D9D9D9"/>
                <w:vAlign w:val="bottom"/>
                <w:hideMark/>
              </w:tcPr>
            </w:tcPrChange>
          </w:tcPr>
          <w:p w14:paraId="64616932" w14:textId="77777777" w:rsidR="006823CB" w:rsidRPr="006823CB" w:rsidRDefault="006823CB" w:rsidP="006823CB">
            <w:pPr>
              <w:jc w:val="left"/>
              <w:rPr>
                <w:ins w:id="11125" w:author="Perrine, Martin L. (GSFC-5670)" w:date="2016-09-13T15:15:00Z"/>
                <w:rFonts w:ascii="Calibri" w:hAnsi="Calibri"/>
                <w:color w:val="000000"/>
                <w:sz w:val="22"/>
                <w:szCs w:val="22"/>
              </w:rPr>
            </w:pPr>
            <w:ins w:id="11126" w:author="Perrine, Martin L. (GSFC-5670)" w:date="2016-09-13T15:15:00Z">
              <w:r w:rsidRPr="006823CB">
                <w:rPr>
                  <w:rFonts w:ascii="Calibri" w:hAnsi="Calibri"/>
                  <w:color w:val="000000"/>
                  <w:sz w:val="22"/>
                  <w:szCs w:val="22"/>
                </w:rPr>
                <w:t>Final TT</w:t>
              </w:r>
            </w:ins>
          </w:p>
        </w:tc>
        <w:tc>
          <w:tcPr>
            <w:tcW w:w="1250" w:type="dxa"/>
            <w:tcBorders>
              <w:top w:val="single" w:sz="4" w:space="0" w:color="auto"/>
              <w:left w:val="nil"/>
              <w:bottom w:val="single" w:sz="4" w:space="0" w:color="auto"/>
              <w:right w:val="single" w:sz="4" w:space="0" w:color="auto"/>
            </w:tcBorders>
            <w:shd w:val="clear" w:color="000000" w:fill="D9D9D9"/>
            <w:vAlign w:val="bottom"/>
            <w:hideMark/>
            <w:tcPrChange w:id="11127" w:author="Perrine, Martin L. (GSFC-5670)" w:date="2016-09-14T15:05:00Z">
              <w:tcPr>
                <w:tcW w:w="1064" w:type="dxa"/>
                <w:tcBorders>
                  <w:top w:val="single" w:sz="4" w:space="0" w:color="auto"/>
                  <w:left w:val="nil"/>
                  <w:bottom w:val="single" w:sz="4" w:space="0" w:color="auto"/>
                  <w:right w:val="single" w:sz="4" w:space="0" w:color="auto"/>
                </w:tcBorders>
                <w:shd w:val="clear" w:color="000000" w:fill="D9D9D9"/>
                <w:vAlign w:val="bottom"/>
                <w:hideMark/>
              </w:tcPr>
            </w:tcPrChange>
          </w:tcPr>
          <w:p w14:paraId="080D9369" w14:textId="77777777" w:rsidR="006823CB" w:rsidRPr="006823CB" w:rsidRDefault="006823CB" w:rsidP="006823CB">
            <w:pPr>
              <w:jc w:val="left"/>
              <w:rPr>
                <w:ins w:id="11128" w:author="Perrine, Martin L. (GSFC-5670)" w:date="2016-09-13T15:15:00Z"/>
                <w:rFonts w:ascii="Calibri" w:hAnsi="Calibri"/>
                <w:color w:val="000000"/>
                <w:sz w:val="22"/>
                <w:szCs w:val="22"/>
              </w:rPr>
            </w:pPr>
            <w:ins w:id="11129" w:author="Perrine, Martin L. (GSFC-5670)" w:date="2016-09-13T15:15:00Z">
              <w:r w:rsidRPr="006823CB">
                <w:rPr>
                  <w:rFonts w:ascii="Calibri" w:hAnsi="Calibri"/>
                  <w:color w:val="000000"/>
                  <w:sz w:val="22"/>
                  <w:szCs w:val="22"/>
                </w:rPr>
                <w:t>initial Verification draft</w:t>
              </w:r>
            </w:ins>
          </w:p>
        </w:tc>
        <w:tc>
          <w:tcPr>
            <w:tcW w:w="2173" w:type="dxa"/>
            <w:tcBorders>
              <w:top w:val="single" w:sz="4" w:space="0" w:color="auto"/>
              <w:left w:val="nil"/>
              <w:bottom w:val="single" w:sz="4" w:space="0" w:color="auto"/>
              <w:right w:val="single" w:sz="4" w:space="0" w:color="auto"/>
            </w:tcBorders>
            <w:shd w:val="clear" w:color="000000" w:fill="D9D9D9"/>
            <w:vAlign w:val="bottom"/>
            <w:hideMark/>
            <w:tcPrChange w:id="11130" w:author="Perrine, Martin L. (GSFC-5670)" w:date="2016-09-14T15:05:00Z">
              <w:tcPr>
                <w:tcW w:w="2076" w:type="dxa"/>
                <w:tcBorders>
                  <w:top w:val="single" w:sz="4" w:space="0" w:color="auto"/>
                  <w:left w:val="nil"/>
                  <w:bottom w:val="single" w:sz="4" w:space="0" w:color="auto"/>
                  <w:right w:val="single" w:sz="4" w:space="0" w:color="auto"/>
                </w:tcBorders>
                <w:shd w:val="clear" w:color="000000" w:fill="D9D9D9"/>
                <w:vAlign w:val="bottom"/>
                <w:hideMark/>
              </w:tcPr>
            </w:tcPrChange>
          </w:tcPr>
          <w:p w14:paraId="0BDCDA5F" w14:textId="77777777" w:rsidR="006823CB" w:rsidRPr="006823CB" w:rsidRDefault="006823CB" w:rsidP="006823CB">
            <w:pPr>
              <w:jc w:val="left"/>
              <w:rPr>
                <w:ins w:id="11131" w:author="Perrine, Martin L. (GSFC-5670)" w:date="2016-09-13T15:15:00Z"/>
                <w:rFonts w:ascii="Calibri" w:hAnsi="Calibri"/>
                <w:color w:val="000000"/>
                <w:sz w:val="22"/>
                <w:szCs w:val="22"/>
              </w:rPr>
            </w:pPr>
            <w:ins w:id="11132" w:author="Perrine, Martin L. (GSFC-5670)" w:date="2016-09-13T15:15:00Z">
              <w:r w:rsidRPr="006823CB">
                <w:rPr>
                  <w:rFonts w:ascii="Calibri" w:hAnsi="Calibri"/>
                  <w:color w:val="000000"/>
                  <w:sz w:val="22"/>
                  <w:szCs w:val="22"/>
                </w:rPr>
                <w:t>perrine trace</w:t>
              </w:r>
            </w:ins>
          </w:p>
        </w:tc>
      </w:tr>
      <w:tr w:rsidR="006823CB" w:rsidRPr="006823CB" w14:paraId="5DFA8947" w14:textId="77777777" w:rsidTr="003127AA">
        <w:trPr>
          <w:trHeight w:val="1152"/>
          <w:ins w:id="11133" w:author="Perrine, Martin L. (GSFC-5670)" w:date="2016-09-13T15:15:00Z"/>
          <w:trPrChange w:id="11134" w:author="Perrine, Martin L. (GSFC-5670)" w:date="2016-09-14T15:05:00Z">
            <w:trPr>
              <w:trHeight w:val="1152"/>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135"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760E213E" w14:textId="77777777" w:rsidR="006823CB" w:rsidRPr="006823CB" w:rsidRDefault="006823CB" w:rsidP="006823CB">
            <w:pPr>
              <w:jc w:val="left"/>
              <w:rPr>
                <w:ins w:id="11136" w:author="Perrine, Martin L. (GSFC-5670)" w:date="2016-09-13T15:15:00Z"/>
                <w:rFonts w:ascii="Calibri" w:hAnsi="Calibri"/>
                <w:color w:val="000000"/>
                <w:sz w:val="22"/>
                <w:szCs w:val="22"/>
              </w:rPr>
            </w:pPr>
            <w:ins w:id="11137" w:author="Perrine, Martin L. (GSFC-5670)" w:date="2016-09-13T15:15:00Z">
              <w:r w:rsidRPr="006823CB">
                <w:rPr>
                  <w:rFonts w:ascii="Calibri" w:hAnsi="Calibri"/>
                  <w:color w:val="000000"/>
                  <w:sz w:val="22"/>
                  <w:szCs w:val="22"/>
                </w:rPr>
                <w:t>NENG-OPS-001</w:t>
              </w:r>
            </w:ins>
          </w:p>
        </w:tc>
        <w:tc>
          <w:tcPr>
            <w:tcW w:w="5301" w:type="dxa"/>
            <w:tcBorders>
              <w:top w:val="nil"/>
              <w:left w:val="nil"/>
              <w:bottom w:val="single" w:sz="4" w:space="0" w:color="auto"/>
              <w:right w:val="single" w:sz="4" w:space="0" w:color="auto"/>
            </w:tcBorders>
            <w:shd w:val="clear" w:color="auto" w:fill="auto"/>
            <w:vAlign w:val="bottom"/>
            <w:hideMark/>
            <w:tcPrChange w:id="11138"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171E4ED9" w14:textId="77777777" w:rsidR="006823CB" w:rsidRPr="006823CB" w:rsidRDefault="006823CB" w:rsidP="006823CB">
            <w:pPr>
              <w:jc w:val="left"/>
              <w:rPr>
                <w:ins w:id="11139" w:author="Perrine, Martin L. (GSFC-5670)" w:date="2016-09-13T15:15:00Z"/>
                <w:rFonts w:ascii="Calibri" w:hAnsi="Calibri"/>
                <w:color w:val="000000"/>
                <w:sz w:val="22"/>
                <w:szCs w:val="22"/>
              </w:rPr>
            </w:pPr>
            <w:ins w:id="11140" w:author="Perrine, Martin L. (GSFC-5670)" w:date="2016-09-13T15:15:00Z">
              <w:r w:rsidRPr="006823CB">
                <w:rPr>
                  <w:rFonts w:ascii="Calibri" w:hAnsi="Calibri"/>
                  <w:color w:val="000000"/>
                  <w:sz w:val="22"/>
                  <w:szCs w:val="22"/>
                </w:rPr>
                <w:t>The NEN Gateway shall provide automated delivery of user data to authorized users.</w:t>
              </w:r>
            </w:ins>
          </w:p>
        </w:tc>
        <w:tc>
          <w:tcPr>
            <w:tcW w:w="1250" w:type="dxa"/>
            <w:tcBorders>
              <w:top w:val="nil"/>
              <w:left w:val="nil"/>
              <w:bottom w:val="single" w:sz="4" w:space="0" w:color="auto"/>
              <w:right w:val="single" w:sz="4" w:space="0" w:color="auto"/>
            </w:tcBorders>
            <w:shd w:val="clear" w:color="auto" w:fill="auto"/>
            <w:vAlign w:val="bottom"/>
            <w:hideMark/>
            <w:tcPrChange w:id="11141"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00C3901C" w14:textId="77777777" w:rsidR="006823CB" w:rsidRPr="006823CB" w:rsidRDefault="006823CB" w:rsidP="006823CB">
            <w:pPr>
              <w:jc w:val="left"/>
              <w:rPr>
                <w:ins w:id="11142" w:author="Perrine, Martin L. (GSFC-5670)" w:date="2016-09-13T15:15:00Z"/>
                <w:rFonts w:ascii="Calibri" w:hAnsi="Calibri"/>
                <w:color w:val="000000"/>
                <w:sz w:val="22"/>
                <w:szCs w:val="22"/>
              </w:rPr>
            </w:pPr>
            <w:ins w:id="11143"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144"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697C3B44" w14:textId="77777777" w:rsidR="006823CB" w:rsidRPr="006823CB" w:rsidRDefault="006823CB" w:rsidP="006823CB">
            <w:pPr>
              <w:jc w:val="left"/>
              <w:rPr>
                <w:ins w:id="11145" w:author="Perrine, Martin L. (GSFC-5670)" w:date="2016-09-13T15:15:00Z"/>
                <w:rFonts w:ascii="Calibri" w:hAnsi="Calibri"/>
                <w:color w:val="000000"/>
                <w:sz w:val="22"/>
                <w:szCs w:val="22"/>
              </w:rPr>
            </w:pPr>
            <w:ins w:id="11146" w:author="Perrine, Martin L. (GSFC-5670)" w:date="2016-09-13T15:15:00Z">
              <w:r w:rsidRPr="006823CB">
                <w:rPr>
                  <w:rFonts w:ascii="Calibri" w:hAnsi="Calibri"/>
                  <w:color w:val="000000"/>
                  <w:sz w:val="22"/>
                  <w:szCs w:val="22"/>
                </w:rPr>
                <w:t xml:space="preserve">no this is not about </w:t>
              </w:r>
              <w:proofErr w:type="spellStart"/>
              <w:r w:rsidRPr="006823CB">
                <w:rPr>
                  <w:rFonts w:ascii="Calibri" w:hAnsi="Calibri"/>
                  <w:color w:val="000000"/>
                  <w:sz w:val="22"/>
                  <w:szCs w:val="22"/>
                </w:rPr>
                <w:t>emergancy</w:t>
              </w:r>
              <w:proofErr w:type="spellEnd"/>
              <w:r w:rsidRPr="006823CB">
                <w:rPr>
                  <w:rFonts w:ascii="Calibri" w:hAnsi="Calibri"/>
                  <w:color w:val="000000"/>
                  <w:sz w:val="22"/>
                  <w:szCs w:val="22"/>
                </w:rPr>
                <w:t xml:space="preserve"> </w:t>
              </w:r>
              <w:proofErr w:type="spellStart"/>
              <w:r w:rsidRPr="006823CB">
                <w:rPr>
                  <w:rFonts w:ascii="Calibri" w:hAnsi="Calibri"/>
                  <w:color w:val="000000"/>
                  <w:sz w:val="22"/>
                  <w:szCs w:val="22"/>
                </w:rPr>
                <w:t>resched</w:t>
              </w:r>
              <w:proofErr w:type="spellEnd"/>
              <w:r w:rsidRPr="006823CB">
                <w:rPr>
                  <w:rFonts w:ascii="Calibri" w:hAnsi="Calibri"/>
                  <w:color w:val="000000"/>
                  <w:sz w:val="22"/>
                  <w:szCs w:val="22"/>
                </w:rPr>
                <w:t xml:space="preserve"> 394 673 347 357 (BER 1150)</w:t>
              </w:r>
            </w:ins>
          </w:p>
        </w:tc>
      </w:tr>
      <w:tr w:rsidR="006823CB" w:rsidRPr="006823CB" w14:paraId="10FE2880" w14:textId="77777777" w:rsidTr="003127AA">
        <w:trPr>
          <w:trHeight w:val="576"/>
          <w:ins w:id="11147" w:author="Perrine, Martin L. (GSFC-5670)" w:date="2016-09-13T15:15:00Z"/>
          <w:trPrChange w:id="11148"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149"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6F714B79" w14:textId="77777777" w:rsidR="006823CB" w:rsidRPr="006823CB" w:rsidRDefault="006823CB" w:rsidP="006823CB">
            <w:pPr>
              <w:jc w:val="left"/>
              <w:rPr>
                <w:ins w:id="11150" w:author="Perrine, Martin L. (GSFC-5670)" w:date="2016-09-13T15:15:00Z"/>
                <w:rFonts w:ascii="Calibri" w:hAnsi="Calibri"/>
                <w:color w:val="000000"/>
                <w:sz w:val="22"/>
                <w:szCs w:val="22"/>
              </w:rPr>
            </w:pPr>
            <w:ins w:id="11151" w:author="Perrine, Martin L. (GSFC-5670)" w:date="2016-09-13T15:15:00Z">
              <w:r w:rsidRPr="006823CB">
                <w:rPr>
                  <w:rFonts w:ascii="Calibri" w:hAnsi="Calibri"/>
                  <w:color w:val="000000"/>
                  <w:sz w:val="22"/>
                  <w:szCs w:val="22"/>
                </w:rPr>
                <w:t xml:space="preserve">NENG-OPS-002 </w:t>
              </w:r>
            </w:ins>
          </w:p>
        </w:tc>
        <w:tc>
          <w:tcPr>
            <w:tcW w:w="5301" w:type="dxa"/>
            <w:tcBorders>
              <w:top w:val="nil"/>
              <w:left w:val="nil"/>
              <w:bottom w:val="single" w:sz="4" w:space="0" w:color="auto"/>
              <w:right w:val="single" w:sz="4" w:space="0" w:color="auto"/>
            </w:tcBorders>
            <w:shd w:val="clear" w:color="auto" w:fill="auto"/>
            <w:vAlign w:val="bottom"/>
            <w:hideMark/>
            <w:tcPrChange w:id="11152"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68694343" w14:textId="77777777" w:rsidR="006823CB" w:rsidRPr="006823CB" w:rsidRDefault="006823CB" w:rsidP="006823CB">
            <w:pPr>
              <w:jc w:val="left"/>
              <w:rPr>
                <w:ins w:id="11153" w:author="Perrine, Martin L. (GSFC-5670)" w:date="2016-09-13T15:15:00Z"/>
                <w:rFonts w:ascii="Calibri" w:hAnsi="Calibri"/>
                <w:color w:val="000000"/>
                <w:sz w:val="22"/>
                <w:szCs w:val="22"/>
              </w:rPr>
            </w:pPr>
            <w:ins w:id="11154" w:author="Perrine, Martin L. (GSFC-5670)" w:date="2016-09-13T15:15:00Z">
              <w:r w:rsidRPr="006823CB">
                <w:rPr>
                  <w:rFonts w:ascii="Calibri" w:hAnsi="Calibri"/>
                  <w:color w:val="000000"/>
                  <w:sz w:val="22"/>
                  <w:szCs w:val="22"/>
                </w:rPr>
                <w:t xml:space="preserve">  DAPHNE shall attempt automated delivery once.</w:t>
              </w:r>
            </w:ins>
          </w:p>
        </w:tc>
        <w:tc>
          <w:tcPr>
            <w:tcW w:w="1250" w:type="dxa"/>
            <w:tcBorders>
              <w:top w:val="nil"/>
              <w:left w:val="nil"/>
              <w:bottom w:val="single" w:sz="4" w:space="0" w:color="auto"/>
              <w:right w:val="single" w:sz="4" w:space="0" w:color="auto"/>
            </w:tcBorders>
            <w:shd w:val="clear" w:color="auto" w:fill="auto"/>
            <w:vAlign w:val="bottom"/>
            <w:hideMark/>
            <w:tcPrChange w:id="11155"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2946472B" w14:textId="77777777" w:rsidR="006823CB" w:rsidRPr="006823CB" w:rsidRDefault="006823CB" w:rsidP="006823CB">
            <w:pPr>
              <w:jc w:val="left"/>
              <w:rPr>
                <w:ins w:id="11156" w:author="Perrine, Martin L. (GSFC-5670)" w:date="2016-09-13T15:15:00Z"/>
                <w:rFonts w:ascii="Calibri" w:hAnsi="Calibri"/>
                <w:color w:val="000000"/>
                <w:sz w:val="22"/>
                <w:szCs w:val="22"/>
              </w:rPr>
            </w:pPr>
            <w:ins w:id="11157"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158"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082510B2" w14:textId="77777777" w:rsidR="006823CB" w:rsidRPr="006823CB" w:rsidRDefault="006823CB" w:rsidP="006823CB">
            <w:pPr>
              <w:jc w:val="left"/>
              <w:rPr>
                <w:ins w:id="11159" w:author="Perrine, Martin L. (GSFC-5670)" w:date="2016-09-13T15:15:00Z"/>
                <w:rFonts w:ascii="Calibri" w:hAnsi="Calibri"/>
                <w:color w:val="000000"/>
                <w:sz w:val="22"/>
                <w:szCs w:val="22"/>
              </w:rPr>
            </w:pPr>
            <w:ins w:id="11160" w:author="Perrine, Martin L. (GSFC-5670)" w:date="2016-09-13T15:15:00Z">
              <w:r w:rsidRPr="006823CB">
                <w:rPr>
                  <w:rFonts w:ascii="Calibri" w:hAnsi="Calibri"/>
                  <w:color w:val="000000"/>
                  <w:sz w:val="22"/>
                  <w:szCs w:val="22"/>
                </w:rPr>
                <w:t>NEN668  (refers to an NRD) 673</w:t>
              </w:r>
            </w:ins>
          </w:p>
        </w:tc>
      </w:tr>
      <w:tr w:rsidR="006823CB" w:rsidRPr="006823CB" w14:paraId="497B5C0E" w14:textId="77777777" w:rsidTr="003127AA">
        <w:trPr>
          <w:trHeight w:val="864"/>
          <w:ins w:id="11161" w:author="Perrine, Martin L. (GSFC-5670)" w:date="2016-09-13T15:15:00Z"/>
          <w:trPrChange w:id="11162" w:author="Perrine, Martin L. (GSFC-5670)" w:date="2016-09-14T15:05:00Z">
            <w:trPr>
              <w:trHeight w:val="864"/>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163"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016473F2" w14:textId="77777777" w:rsidR="006823CB" w:rsidRPr="006823CB" w:rsidRDefault="006823CB" w:rsidP="006823CB">
            <w:pPr>
              <w:jc w:val="left"/>
              <w:rPr>
                <w:ins w:id="11164" w:author="Perrine, Martin L. (GSFC-5670)" w:date="2016-09-13T15:15:00Z"/>
                <w:rFonts w:ascii="Calibri" w:hAnsi="Calibri"/>
                <w:color w:val="000000"/>
                <w:sz w:val="22"/>
                <w:szCs w:val="22"/>
              </w:rPr>
            </w:pPr>
            <w:ins w:id="11165" w:author="Perrine, Martin L. (GSFC-5670)" w:date="2016-09-13T15:15:00Z">
              <w:r w:rsidRPr="006823CB">
                <w:rPr>
                  <w:rFonts w:ascii="Calibri" w:hAnsi="Calibri"/>
                  <w:color w:val="000000"/>
                  <w:sz w:val="22"/>
                  <w:szCs w:val="22"/>
                </w:rPr>
                <w:t xml:space="preserve">NENG-OPS-004  </w:t>
              </w:r>
            </w:ins>
          </w:p>
        </w:tc>
        <w:tc>
          <w:tcPr>
            <w:tcW w:w="5301" w:type="dxa"/>
            <w:tcBorders>
              <w:top w:val="nil"/>
              <w:left w:val="nil"/>
              <w:bottom w:val="single" w:sz="4" w:space="0" w:color="auto"/>
              <w:right w:val="single" w:sz="4" w:space="0" w:color="auto"/>
            </w:tcBorders>
            <w:shd w:val="clear" w:color="auto" w:fill="auto"/>
            <w:vAlign w:val="bottom"/>
            <w:hideMark/>
            <w:tcPrChange w:id="11166"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05C0BC4C" w14:textId="77777777" w:rsidR="006823CB" w:rsidRPr="006823CB" w:rsidRDefault="006823CB" w:rsidP="006823CB">
            <w:pPr>
              <w:jc w:val="left"/>
              <w:rPr>
                <w:ins w:id="11167" w:author="Perrine, Martin L. (GSFC-5670)" w:date="2016-09-13T15:15:00Z"/>
                <w:rFonts w:ascii="Calibri" w:hAnsi="Calibri"/>
                <w:color w:val="000000"/>
                <w:sz w:val="22"/>
                <w:szCs w:val="22"/>
              </w:rPr>
            </w:pPr>
            <w:ins w:id="11168" w:author="Perrine, Martin L. (GSFC-5670)" w:date="2016-09-13T15:15:00Z">
              <w:r w:rsidRPr="006823CB">
                <w:rPr>
                  <w:rFonts w:ascii="Calibri" w:hAnsi="Calibri"/>
                  <w:color w:val="000000"/>
                  <w:sz w:val="22"/>
                  <w:szCs w:val="22"/>
                </w:rPr>
                <w:t xml:space="preserve">  DAPHNE shall operate unattended. </w:t>
              </w:r>
            </w:ins>
          </w:p>
        </w:tc>
        <w:tc>
          <w:tcPr>
            <w:tcW w:w="1250" w:type="dxa"/>
            <w:tcBorders>
              <w:top w:val="nil"/>
              <w:left w:val="nil"/>
              <w:bottom w:val="single" w:sz="4" w:space="0" w:color="auto"/>
              <w:right w:val="single" w:sz="4" w:space="0" w:color="auto"/>
            </w:tcBorders>
            <w:shd w:val="clear" w:color="auto" w:fill="auto"/>
            <w:vAlign w:val="bottom"/>
            <w:hideMark/>
            <w:tcPrChange w:id="11169"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4E04579F" w14:textId="77777777" w:rsidR="006823CB" w:rsidRPr="006823CB" w:rsidRDefault="006823CB" w:rsidP="006823CB">
            <w:pPr>
              <w:jc w:val="left"/>
              <w:rPr>
                <w:ins w:id="11170" w:author="Perrine, Martin L. (GSFC-5670)" w:date="2016-09-13T15:15:00Z"/>
                <w:rFonts w:ascii="Calibri" w:hAnsi="Calibri"/>
                <w:color w:val="000000"/>
                <w:sz w:val="22"/>
                <w:szCs w:val="22"/>
              </w:rPr>
            </w:pPr>
            <w:ins w:id="11171"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172"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17A253F3" w14:textId="77777777" w:rsidR="006823CB" w:rsidRPr="006823CB" w:rsidRDefault="006823CB" w:rsidP="006823CB">
            <w:pPr>
              <w:jc w:val="left"/>
              <w:rPr>
                <w:ins w:id="11173" w:author="Perrine, Martin L. (GSFC-5670)" w:date="2016-09-13T15:15:00Z"/>
                <w:rFonts w:ascii="Calibri" w:hAnsi="Calibri"/>
                <w:color w:val="000000"/>
                <w:sz w:val="22"/>
                <w:szCs w:val="22"/>
              </w:rPr>
            </w:pPr>
            <w:ins w:id="11174" w:author="Perrine, Martin L. (GSFC-5670)" w:date="2016-09-13T15:15:00Z">
              <w:r w:rsidRPr="006823CB">
                <w:rPr>
                  <w:rFonts w:ascii="Calibri" w:hAnsi="Calibri"/>
                  <w:color w:val="000000"/>
                  <w:sz w:val="22"/>
                  <w:szCs w:val="22"/>
                </w:rPr>
                <w:t>no NEN326 refers to logging/status    1638 1161</w:t>
              </w:r>
            </w:ins>
          </w:p>
        </w:tc>
      </w:tr>
      <w:tr w:rsidR="006823CB" w:rsidRPr="006823CB" w14:paraId="1B619F96" w14:textId="77777777" w:rsidTr="003127AA">
        <w:trPr>
          <w:trHeight w:val="576"/>
          <w:ins w:id="11175" w:author="Perrine, Martin L. (GSFC-5670)" w:date="2016-09-13T15:15:00Z"/>
          <w:trPrChange w:id="11176"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177"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1C876991" w14:textId="77777777" w:rsidR="006823CB" w:rsidRPr="006823CB" w:rsidRDefault="006823CB" w:rsidP="006823CB">
            <w:pPr>
              <w:jc w:val="left"/>
              <w:rPr>
                <w:ins w:id="11178" w:author="Perrine, Martin L. (GSFC-5670)" w:date="2016-09-13T15:15:00Z"/>
                <w:rFonts w:ascii="Calibri" w:hAnsi="Calibri"/>
                <w:color w:val="000000"/>
                <w:sz w:val="22"/>
                <w:szCs w:val="22"/>
              </w:rPr>
            </w:pPr>
            <w:ins w:id="11179" w:author="Perrine, Martin L. (GSFC-5670)" w:date="2016-09-13T15:15:00Z">
              <w:r w:rsidRPr="006823CB">
                <w:rPr>
                  <w:rFonts w:ascii="Calibri" w:hAnsi="Calibri"/>
                  <w:color w:val="000000"/>
                  <w:sz w:val="22"/>
                  <w:szCs w:val="22"/>
                </w:rPr>
                <w:t xml:space="preserve">NENG-OPS-005 </w:t>
              </w:r>
            </w:ins>
          </w:p>
        </w:tc>
        <w:tc>
          <w:tcPr>
            <w:tcW w:w="5301" w:type="dxa"/>
            <w:tcBorders>
              <w:top w:val="nil"/>
              <w:left w:val="nil"/>
              <w:bottom w:val="single" w:sz="4" w:space="0" w:color="auto"/>
              <w:right w:val="single" w:sz="4" w:space="0" w:color="auto"/>
            </w:tcBorders>
            <w:shd w:val="clear" w:color="auto" w:fill="auto"/>
            <w:vAlign w:val="bottom"/>
            <w:hideMark/>
            <w:tcPrChange w:id="11180"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11E9A969" w14:textId="77777777" w:rsidR="006823CB" w:rsidRPr="006823CB" w:rsidRDefault="006823CB" w:rsidP="006823CB">
            <w:pPr>
              <w:jc w:val="left"/>
              <w:rPr>
                <w:ins w:id="11181" w:author="Perrine, Martin L. (GSFC-5670)" w:date="2016-09-13T15:15:00Z"/>
                <w:rFonts w:ascii="Calibri" w:hAnsi="Calibri"/>
                <w:color w:val="000000"/>
                <w:sz w:val="22"/>
                <w:szCs w:val="22"/>
              </w:rPr>
            </w:pPr>
            <w:ins w:id="11182" w:author="Perrine, Martin L. (GSFC-5670)" w:date="2016-09-13T15:15:00Z">
              <w:r w:rsidRPr="006823CB">
                <w:rPr>
                  <w:rFonts w:ascii="Calibri" w:hAnsi="Calibri"/>
                  <w:color w:val="000000"/>
                  <w:sz w:val="22"/>
                  <w:szCs w:val="22"/>
                </w:rPr>
                <w:t xml:space="preserve">  DAPHNE shall report warning and erroneous conditions to the operator interface.</w:t>
              </w:r>
            </w:ins>
          </w:p>
        </w:tc>
        <w:tc>
          <w:tcPr>
            <w:tcW w:w="1250" w:type="dxa"/>
            <w:tcBorders>
              <w:top w:val="nil"/>
              <w:left w:val="nil"/>
              <w:bottom w:val="single" w:sz="4" w:space="0" w:color="auto"/>
              <w:right w:val="single" w:sz="4" w:space="0" w:color="auto"/>
            </w:tcBorders>
            <w:shd w:val="clear" w:color="auto" w:fill="auto"/>
            <w:vAlign w:val="bottom"/>
            <w:hideMark/>
            <w:tcPrChange w:id="11183"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4C14CA6E" w14:textId="77777777" w:rsidR="006823CB" w:rsidRPr="006823CB" w:rsidRDefault="006823CB" w:rsidP="006823CB">
            <w:pPr>
              <w:jc w:val="left"/>
              <w:rPr>
                <w:ins w:id="11184" w:author="Perrine, Martin L. (GSFC-5670)" w:date="2016-09-13T15:15:00Z"/>
                <w:rFonts w:ascii="Calibri" w:hAnsi="Calibri"/>
                <w:color w:val="000000"/>
                <w:sz w:val="22"/>
                <w:szCs w:val="22"/>
              </w:rPr>
            </w:pPr>
            <w:ins w:id="11185"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186"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54A6BB05" w14:textId="77777777" w:rsidR="006823CB" w:rsidRPr="006823CB" w:rsidRDefault="006823CB" w:rsidP="006823CB">
            <w:pPr>
              <w:jc w:val="left"/>
              <w:rPr>
                <w:ins w:id="11187" w:author="Perrine, Martin L. (GSFC-5670)" w:date="2016-09-13T15:15:00Z"/>
                <w:rFonts w:ascii="Calibri" w:hAnsi="Calibri"/>
                <w:color w:val="000000"/>
                <w:sz w:val="22"/>
                <w:szCs w:val="22"/>
              </w:rPr>
            </w:pPr>
            <w:ins w:id="11188" w:author="Perrine, Martin L. (GSFC-5670)" w:date="2016-09-13T15:15:00Z">
              <w:r w:rsidRPr="006823CB">
                <w:rPr>
                  <w:rFonts w:ascii="Calibri" w:hAnsi="Calibri"/>
                  <w:color w:val="000000"/>
                  <w:sz w:val="22"/>
                  <w:szCs w:val="22"/>
                </w:rPr>
                <w:t>NEN326/331 1043</w:t>
              </w:r>
            </w:ins>
          </w:p>
        </w:tc>
      </w:tr>
      <w:tr w:rsidR="006823CB" w:rsidRPr="006823CB" w14:paraId="6B6ED1E8" w14:textId="77777777" w:rsidTr="003127AA">
        <w:trPr>
          <w:trHeight w:val="288"/>
          <w:ins w:id="11189" w:author="Perrine, Martin L. (GSFC-5670)" w:date="2016-09-13T15:15:00Z"/>
          <w:trPrChange w:id="11190" w:author="Perrine, Martin L. (GSFC-5670)" w:date="2016-09-14T15:05:00Z">
            <w:trPr>
              <w:trHeight w:val="288"/>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191"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0B33FF22" w14:textId="77777777" w:rsidR="006823CB" w:rsidRPr="006823CB" w:rsidRDefault="006823CB" w:rsidP="006823CB">
            <w:pPr>
              <w:jc w:val="left"/>
              <w:rPr>
                <w:ins w:id="11192" w:author="Perrine, Martin L. (GSFC-5670)" w:date="2016-09-13T15:15:00Z"/>
                <w:rFonts w:ascii="Calibri" w:hAnsi="Calibri"/>
                <w:color w:val="000000"/>
                <w:sz w:val="22"/>
                <w:szCs w:val="22"/>
              </w:rPr>
            </w:pPr>
            <w:ins w:id="11193" w:author="Perrine, Martin L. (GSFC-5670)" w:date="2016-09-13T15:15:00Z">
              <w:r w:rsidRPr="006823CB">
                <w:rPr>
                  <w:rFonts w:ascii="Calibri" w:hAnsi="Calibri"/>
                  <w:color w:val="000000"/>
                  <w:sz w:val="22"/>
                  <w:szCs w:val="22"/>
                </w:rPr>
                <w:t xml:space="preserve">NENG-OPS-013 </w:t>
              </w:r>
            </w:ins>
          </w:p>
        </w:tc>
        <w:tc>
          <w:tcPr>
            <w:tcW w:w="5301" w:type="dxa"/>
            <w:tcBorders>
              <w:top w:val="nil"/>
              <w:left w:val="nil"/>
              <w:bottom w:val="single" w:sz="4" w:space="0" w:color="auto"/>
              <w:right w:val="single" w:sz="4" w:space="0" w:color="auto"/>
            </w:tcBorders>
            <w:shd w:val="clear" w:color="auto" w:fill="auto"/>
            <w:vAlign w:val="bottom"/>
            <w:hideMark/>
            <w:tcPrChange w:id="11194"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64CF7352" w14:textId="77777777" w:rsidR="006823CB" w:rsidRPr="006823CB" w:rsidRDefault="006823CB" w:rsidP="006823CB">
            <w:pPr>
              <w:jc w:val="left"/>
              <w:rPr>
                <w:ins w:id="11195" w:author="Perrine, Martin L. (GSFC-5670)" w:date="2016-09-13T15:15:00Z"/>
                <w:rFonts w:ascii="Calibri" w:hAnsi="Calibri"/>
                <w:color w:val="000000"/>
                <w:sz w:val="22"/>
                <w:szCs w:val="22"/>
              </w:rPr>
            </w:pPr>
            <w:ins w:id="11196" w:author="Perrine, Martin L. (GSFC-5670)" w:date="2016-09-13T15:15:00Z">
              <w:r w:rsidRPr="006823CB">
                <w:rPr>
                  <w:rFonts w:ascii="Calibri" w:hAnsi="Calibri"/>
                  <w:color w:val="000000"/>
                  <w:sz w:val="22"/>
                  <w:szCs w:val="22"/>
                </w:rPr>
                <w:t xml:space="preserve"> DAPHNE shall provide system status.</w:t>
              </w:r>
            </w:ins>
          </w:p>
        </w:tc>
        <w:tc>
          <w:tcPr>
            <w:tcW w:w="1250" w:type="dxa"/>
            <w:tcBorders>
              <w:top w:val="nil"/>
              <w:left w:val="nil"/>
              <w:bottom w:val="single" w:sz="4" w:space="0" w:color="auto"/>
              <w:right w:val="single" w:sz="4" w:space="0" w:color="auto"/>
            </w:tcBorders>
            <w:shd w:val="clear" w:color="auto" w:fill="auto"/>
            <w:vAlign w:val="bottom"/>
            <w:hideMark/>
            <w:tcPrChange w:id="11197"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058804EF" w14:textId="77777777" w:rsidR="006823CB" w:rsidRPr="006823CB" w:rsidRDefault="006823CB" w:rsidP="006823CB">
            <w:pPr>
              <w:jc w:val="left"/>
              <w:rPr>
                <w:ins w:id="11198" w:author="Perrine, Martin L. (GSFC-5670)" w:date="2016-09-13T15:15:00Z"/>
                <w:rFonts w:ascii="Calibri" w:hAnsi="Calibri"/>
                <w:color w:val="000000"/>
                <w:sz w:val="22"/>
                <w:szCs w:val="22"/>
              </w:rPr>
            </w:pPr>
            <w:ins w:id="11199"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200"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4E31E6C4" w14:textId="77777777" w:rsidR="006823CB" w:rsidRPr="006823CB" w:rsidRDefault="006823CB" w:rsidP="006823CB">
            <w:pPr>
              <w:jc w:val="left"/>
              <w:rPr>
                <w:ins w:id="11201" w:author="Perrine, Martin L. (GSFC-5670)" w:date="2016-09-13T15:15:00Z"/>
                <w:rFonts w:ascii="Calibri" w:hAnsi="Calibri"/>
                <w:color w:val="000000"/>
                <w:sz w:val="22"/>
                <w:szCs w:val="22"/>
              </w:rPr>
            </w:pPr>
            <w:ins w:id="11202" w:author="Perrine, Martin L. (GSFC-5670)" w:date="2016-09-13T15:15:00Z">
              <w:r w:rsidRPr="006823CB">
                <w:rPr>
                  <w:rFonts w:ascii="Calibri" w:hAnsi="Calibri"/>
                  <w:color w:val="000000"/>
                  <w:sz w:val="22"/>
                  <w:szCs w:val="22"/>
                </w:rPr>
                <w:t>NEN326</w:t>
              </w:r>
            </w:ins>
          </w:p>
        </w:tc>
      </w:tr>
      <w:tr w:rsidR="006823CB" w:rsidRPr="006823CB" w14:paraId="46C883E6" w14:textId="77777777" w:rsidTr="003127AA">
        <w:trPr>
          <w:trHeight w:val="864"/>
          <w:ins w:id="11203" w:author="Perrine, Martin L. (GSFC-5670)" w:date="2016-09-13T15:15:00Z"/>
          <w:trPrChange w:id="11204" w:author="Perrine, Martin L. (GSFC-5670)" w:date="2016-09-14T15:05:00Z">
            <w:trPr>
              <w:trHeight w:val="864"/>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205"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15778FEB" w14:textId="77777777" w:rsidR="006823CB" w:rsidRPr="006823CB" w:rsidRDefault="006823CB" w:rsidP="006823CB">
            <w:pPr>
              <w:jc w:val="left"/>
              <w:rPr>
                <w:ins w:id="11206" w:author="Perrine, Martin L. (GSFC-5670)" w:date="2016-09-13T15:15:00Z"/>
                <w:rFonts w:ascii="Calibri" w:hAnsi="Calibri"/>
                <w:color w:val="000000"/>
                <w:sz w:val="22"/>
                <w:szCs w:val="22"/>
              </w:rPr>
            </w:pPr>
            <w:ins w:id="11207" w:author="Perrine, Martin L. (GSFC-5670)" w:date="2016-09-13T15:15:00Z">
              <w:r w:rsidRPr="006823CB">
                <w:rPr>
                  <w:rFonts w:ascii="Calibri" w:hAnsi="Calibri"/>
                  <w:color w:val="000000"/>
                  <w:sz w:val="22"/>
                  <w:szCs w:val="22"/>
                </w:rPr>
                <w:t xml:space="preserve">NENG-OPS-013.1  </w:t>
              </w:r>
            </w:ins>
          </w:p>
        </w:tc>
        <w:tc>
          <w:tcPr>
            <w:tcW w:w="5301" w:type="dxa"/>
            <w:tcBorders>
              <w:top w:val="nil"/>
              <w:left w:val="nil"/>
              <w:bottom w:val="single" w:sz="4" w:space="0" w:color="auto"/>
              <w:right w:val="single" w:sz="4" w:space="0" w:color="auto"/>
            </w:tcBorders>
            <w:shd w:val="clear" w:color="auto" w:fill="auto"/>
            <w:vAlign w:val="bottom"/>
            <w:hideMark/>
            <w:tcPrChange w:id="11208"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26D8EDBC" w14:textId="77777777" w:rsidR="006823CB" w:rsidRPr="006823CB" w:rsidRDefault="006823CB" w:rsidP="006823CB">
            <w:pPr>
              <w:jc w:val="left"/>
              <w:rPr>
                <w:ins w:id="11209" w:author="Perrine, Martin L. (GSFC-5670)" w:date="2016-09-13T15:15:00Z"/>
                <w:rFonts w:ascii="Calibri" w:hAnsi="Calibri"/>
                <w:color w:val="000000"/>
                <w:sz w:val="22"/>
                <w:szCs w:val="22"/>
              </w:rPr>
            </w:pPr>
            <w:ins w:id="11210" w:author="Perrine, Martin L. (GSFC-5670)" w:date="2016-09-13T15:15:00Z">
              <w:r w:rsidRPr="006823CB">
                <w:rPr>
                  <w:rFonts w:ascii="Calibri" w:hAnsi="Calibri"/>
                  <w:color w:val="000000"/>
                  <w:sz w:val="22"/>
                  <w:szCs w:val="22"/>
                </w:rPr>
                <w:t xml:space="preserve">  DAPHNE storage system shall report: the total storage </w:t>
              </w:r>
              <w:proofErr w:type="gramStart"/>
              <w:r w:rsidRPr="006823CB">
                <w:rPr>
                  <w:rFonts w:ascii="Calibri" w:hAnsi="Calibri"/>
                  <w:color w:val="000000"/>
                  <w:sz w:val="22"/>
                  <w:szCs w:val="22"/>
                </w:rPr>
                <w:t>available  secure</w:t>
              </w:r>
              <w:proofErr w:type="gramEnd"/>
              <w:r w:rsidRPr="006823CB">
                <w:rPr>
                  <w:rFonts w:ascii="Calibri" w:hAnsi="Calibri"/>
                  <w:color w:val="000000"/>
                  <w:sz w:val="22"/>
                  <w:szCs w:val="22"/>
                </w:rPr>
                <w:t>/open, total storage used  secure/open, disk health for secure/open,  and storage system health.</w:t>
              </w:r>
            </w:ins>
          </w:p>
        </w:tc>
        <w:tc>
          <w:tcPr>
            <w:tcW w:w="1250" w:type="dxa"/>
            <w:tcBorders>
              <w:top w:val="nil"/>
              <w:left w:val="nil"/>
              <w:bottom w:val="single" w:sz="4" w:space="0" w:color="auto"/>
              <w:right w:val="single" w:sz="4" w:space="0" w:color="auto"/>
            </w:tcBorders>
            <w:shd w:val="clear" w:color="auto" w:fill="auto"/>
            <w:vAlign w:val="bottom"/>
            <w:hideMark/>
            <w:tcPrChange w:id="11211"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6B250416" w14:textId="77777777" w:rsidR="006823CB" w:rsidRPr="006823CB" w:rsidRDefault="006823CB" w:rsidP="006823CB">
            <w:pPr>
              <w:jc w:val="left"/>
              <w:rPr>
                <w:ins w:id="11212" w:author="Perrine, Martin L. (GSFC-5670)" w:date="2016-09-13T15:15:00Z"/>
                <w:rFonts w:ascii="Calibri" w:hAnsi="Calibri"/>
                <w:color w:val="000000"/>
                <w:sz w:val="22"/>
                <w:szCs w:val="22"/>
              </w:rPr>
            </w:pPr>
            <w:ins w:id="11213"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214"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061AA214" w14:textId="77777777" w:rsidR="006823CB" w:rsidRPr="006823CB" w:rsidRDefault="006823CB" w:rsidP="006823CB">
            <w:pPr>
              <w:jc w:val="left"/>
              <w:rPr>
                <w:ins w:id="11215" w:author="Perrine, Martin L. (GSFC-5670)" w:date="2016-09-13T15:15:00Z"/>
                <w:rFonts w:ascii="Calibri" w:hAnsi="Calibri"/>
                <w:color w:val="000000"/>
                <w:sz w:val="22"/>
                <w:szCs w:val="22"/>
              </w:rPr>
            </w:pPr>
            <w:ins w:id="11216" w:author="Perrine, Martin L. (GSFC-5670)" w:date="2016-09-13T15:15:00Z">
              <w:r w:rsidRPr="006823CB">
                <w:rPr>
                  <w:rFonts w:ascii="Calibri" w:hAnsi="Calibri"/>
                  <w:color w:val="000000"/>
                  <w:sz w:val="22"/>
                  <w:szCs w:val="22"/>
                </w:rPr>
                <w:t>NEN326/331</w:t>
              </w:r>
            </w:ins>
          </w:p>
        </w:tc>
      </w:tr>
      <w:tr w:rsidR="006823CB" w:rsidRPr="006823CB" w14:paraId="3462F1F2" w14:textId="77777777" w:rsidTr="003127AA">
        <w:trPr>
          <w:trHeight w:val="576"/>
          <w:ins w:id="11217" w:author="Perrine, Martin L. (GSFC-5670)" w:date="2016-09-13T15:15:00Z"/>
          <w:trPrChange w:id="11218"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219"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1578F5F5" w14:textId="77777777" w:rsidR="006823CB" w:rsidRPr="006823CB" w:rsidRDefault="006823CB" w:rsidP="006823CB">
            <w:pPr>
              <w:jc w:val="left"/>
              <w:rPr>
                <w:ins w:id="11220" w:author="Perrine, Martin L. (GSFC-5670)" w:date="2016-09-13T15:15:00Z"/>
                <w:rFonts w:ascii="Calibri" w:hAnsi="Calibri"/>
                <w:color w:val="000000"/>
                <w:sz w:val="22"/>
                <w:szCs w:val="22"/>
              </w:rPr>
            </w:pPr>
            <w:ins w:id="11221" w:author="Perrine, Martin L. (GSFC-5670)" w:date="2016-09-13T15:15:00Z">
              <w:r w:rsidRPr="006823CB">
                <w:rPr>
                  <w:rFonts w:ascii="Calibri" w:hAnsi="Calibri"/>
                  <w:color w:val="000000"/>
                  <w:sz w:val="22"/>
                  <w:szCs w:val="22"/>
                </w:rPr>
                <w:t>NENG-OPS-015</w:t>
              </w:r>
            </w:ins>
          </w:p>
        </w:tc>
        <w:tc>
          <w:tcPr>
            <w:tcW w:w="5301" w:type="dxa"/>
            <w:tcBorders>
              <w:top w:val="nil"/>
              <w:left w:val="nil"/>
              <w:bottom w:val="single" w:sz="4" w:space="0" w:color="auto"/>
              <w:right w:val="single" w:sz="4" w:space="0" w:color="auto"/>
            </w:tcBorders>
            <w:shd w:val="clear" w:color="auto" w:fill="auto"/>
            <w:vAlign w:val="bottom"/>
            <w:hideMark/>
            <w:tcPrChange w:id="11222"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5C8084F4" w14:textId="77777777" w:rsidR="006823CB" w:rsidRPr="006823CB" w:rsidRDefault="006823CB" w:rsidP="006823CB">
            <w:pPr>
              <w:jc w:val="left"/>
              <w:rPr>
                <w:ins w:id="11223" w:author="Perrine, Martin L. (GSFC-5670)" w:date="2016-09-13T15:15:00Z"/>
                <w:rFonts w:ascii="Calibri" w:hAnsi="Calibri"/>
                <w:color w:val="000000"/>
                <w:sz w:val="22"/>
                <w:szCs w:val="22"/>
              </w:rPr>
            </w:pPr>
            <w:ins w:id="11224" w:author="Perrine, Martin L. (GSFC-5670)" w:date="2016-09-13T15:15:00Z">
              <w:r w:rsidRPr="006823CB">
                <w:rPr>
                  <w:rFonts w:ascii="Calibri" w:hAnsi="Calibri"/>
                  <w:color w:val="000000"/>
                  <w:sz w:val="22"/>
                  <w:szCs w:val="22"/>
                </w:rPr>
                <w:t xml:space="preserve">  DAPHNE shall be remotely configurable via a TCP/IP</w:t>
              </w:r>
            </w:ins>
          </w:p>
        </w:tc>
        <w:tc>
          <w:tcPr>
            <w:tcW w:w="1250" w:type="dxa"/>
            <w:tcBorders>
              <w:top w:val="nil"/>
              <w:left w:val="nil"/>
              <w:bottom w:val="single" w:sz="4" w:space="0" w:color="auto"/>
              <w:right w:val="single" w:sz="4" w:space="0" w:color="auto"/>
            </w:tcBorders>
            <w:shd w:val="clear" w:color="auto" w:fill="auto"/>
            <w:vAlign w:val="bottom"/>
            <w:hideMark/>
            <w:tcPrChange w:id="11225"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49797362" w14:textId="77777777" w:rsidR="006823CB" w:rsidRPr="006823CB" w:rsidRDefault="006823CB" w:rsidP="006823CB">
            <w:pPr>
              <w:jc w:val="left"/>
              <w:rPr>
                <w:ins w:id="11226" w:author="Perrine, Martin L. (GSFC-5670)" w:date="2016-09-13T15:15:00Z"/>
                <w:rFonts w:ascii="Calibri" w:hAnsi="Calibri"/>
                <w:color w:val="000000"/>
                <w:sz w:val="22"/>
                <w:szCs w:val="22"/>
              </w:rPr>
            </w:pPr>
            <w:ins w:id="11227"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228"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534C6246" w14:textId="77777777" w:rsidR="006823CB" w:rsidRPr="006823CB" w:rsidRDefault="006823CB" w:rsidP="006823CB">
            <w:pPr>
              <w:jc w:val="left"/>
              <w:rPr>
                <w:ins w:id="11229" w:author="Perrine, Martin L. (GSFC-5670)" w:date="2016-09-13T15:15:00Z"/>
                <w:rFonts w:ascii="Calibri" w:hAnsi="Calibri"/>
                <w:color w:val="000000"/>
                <w:sz w:val="22"/>
                <w:szCs w:val="22"/>
              </w:rPr>
            </w:pPr>
            <w:ins w:id="11230" w:author="Perrine, Martin L. (GSFC-5670)" w:date="2016-09-13T15:15:00Z">
              <w:r w:rsidRPr="006823CB">
                <w:rPr>
                  <w:rFonts w:ascii="Calibri" w:hAnsi="Calibri"/>
                  <w:color w:val="000000"/>
                  <w:sz w:val="22"/>
                  <w:szCs w:val="22"/>
                </w:rPr>
                <w:t xml:space="preserve">no not about </w:t>
              </w:r>
              <w:proofErr w:type="spellStart"/>
              <w:r w:rsidRPr="006823CB">
                <w:rPr>
                  <w:rFonts w:ascii="Calibri" w:hAnsi="Calibri"/>
                  <w:color w:val="000000"/>
                  <w:sz w:val="22"/>
                  <w:szCs w:val="22"/>
                </w:rPr>
                <w:t>moc</w:t>
              </w:r>
              <w:proofErr w:type="spellEnd"/>
              <w:r w:rsidRPr="006823CB">
                <w:rPr>
                  <w:rFonts w:ascii="Calibri" w:hAnsi="Calibri"/>
                  <w:color w:val="000000"/>
                  <w:sz w:val="22"/>
                  <w:szCs w:val="22"/>
                </w:rPr>
                <w:t xml:space="preserve"> control 1638 derived</w:t>
              </w:r>
            </w:ins>
          </w:p>
        </w:tc>
      </w:tr>
      <w:tr w:rsidR="006823CB" w:rsidRPr="006823CB" w14:paraId="13A2580B" w14:textId="77777777" w:rsidTr="003127AA">
        <w:trPr>
          <w:trHeight w:val="576"/>
          <w:ins w:id="11231" w:author="Perrine, Martin L. (GSFC-5670)" w:date="2016-09-13T15:15:00Z"/>
          <w:trPrChange w:id="11232"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233"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52E89493" w14:textId="77777777" w:rsidR="006823CB" w:rsidRPr="006823CB" w:rsidRDefault="006823CB" w:rsidP="006823CB">
            <w:pPr>
              <w:jc w:val="left"/>
              <w:rPr>
                <w:ins w:id="11234" w:author="Perrine, Martin L. (GSFC-5670)" w:date="2016-09-13T15:15:00Z"/>
                <w:rFonts w:ascii="Calibri" w:hAnsi="Calibri"/>
                <w:color w:val="000000"/>
                <w:sz w:val="22"/>
                <w:szCs w:val="22"/>
              </w:rPr>
            </w:pPr>
            <w:ins w:id="11235" w:author="Perrine, Martin L. (GSFC-5670)" w:date="2016-09-13T15:15:00Z">
              <w:r w:rsidRPr="006823CB">
                <w:rPr>
                  <w:rFonts w:ascii="Calibri" w:hAnsi="Calibri"/>
                  <w:color w:val="000000"/>
                  <w:sz w:val="22"/>
                  <w:szCs w:val="22"/>
                </w:rPr>
                <w:t xml:space="preserve">NENG-OPS-016 </w:t>
              </w:r>
            </w:ins>
          </w:p>
        </w:tc>
        <w:tc>
          <w:tcPr>
            <w:tcW w:w="5301" w:type="dxa"/>
            <w:tcBorders>
              <w:top w:val="nil"/>
              <w:left w:val="nil"/>
              <w:bottom w:val="single" w:sz="4" w:space="0" w:color="auto"/>
              <w:right w:val="single" w:sz="4" w:space="0" w:color="auto"/>
            </w:tcBorders>
            <w:shd w:val="clear" w:color="auto" w:fill="auto"/>
            <w:vAlign w:val="bottom"/>
            <w:hideMark/>
            <w:tcPrChange w:id="11236"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3F98A611" w14:textId="77777777" w:rsidR="006823CB" w:rsidRPr="006823CB" w:rsidRDefault="006823CB" w:rsidP="006823CB">
            <w:pPr>
              <w:jc w:val="left"/>
              <w:rPr>
                <w:ins w:id="11237" w:author="Perrine, Martin L. (GSFC-5670)" w:date="2016-09-13T15:15:00Z"/>
                <w:rFonts w:ascii="Calibri" w:hAnsi="Calibri"/>
                <w:color w:val="000000"/>
                <w:sz w:val="22"/>
                <w:szCs w:val="22"/>
              </w:rPr>
            </w:pPr>
            <w:ins w:id="11238" w:author="Perrine, Martin L. (GSFC-5670)" w:date="2016-09-13T15:15:00Z">
              <w:r w:rsidRPr="006823CB">
                <w:rPr>
                  <w:rFonts w:ascii="Calibri" w:hAnsi="Calibri"/>
                  <w:color w:val="000000"/>
                  <w:sz w:val="22"/>
                  <w:szCs w:val="22"/>
                </w:rPr>
                <w:t xml:space="preserve">  DAPHNE shall provide a system logging function to log system failure and operational activity.</w:t>
              </w:r>
            </w:ins>
          </w:p>
        </w:tc>
        <w:tc>
          <w:tcPr>
            <w:tcW w:w="1250" w:type="dxa"/>
            <w:tcBorders>
              <w:top w:val="nil"/>
              <w:left w:val="nil"/>
              <w:bottom w:val="single" w:sz="4" w:space="0" w:color="auto"/>
              <w:right w:val="single" w:sz="4" w:space="0" w:color="auto"/>
            </w:tcBorders>
            <w:shd w:val="clear" w:color="auto" w:fill="auto"/>
            <w:vAlign w:val="bottom"/>
            <w:hideMark/>
            <w:tcPrChange w:id="11239"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5E27ABC5" w14:textId="77777777" w:rsidR="006823CB" w:rsidRPr="006823CB" w:rsidRDefault="006823CB" w:rsidP="006823CB">
            <w:pPr>
              <w:jc w:val="left"/>
              <w:rPr>
                <w:ins w:id="11240" w:author="Perrine, Martin L. (GSFC-5670)" w:date="2016-09-13T15:15:00Z"/>
                <w:rFonts w:ascii="Calibri" w:hAnsi="Calibri"/>
                <w:color w:val="000000"/>
                <w:sz w:val="22"/>
                <w:szCs w:val="22"/>
              </w:rPr>
            </w:pPr>
            <w:ins w:id="11241"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242"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32F59D5A" w14:textId="77777777" w:rsidR="006823CB" w:rsidRPr="006823CB" w:rsidRDefault="006823CB" w:rsidP="006823CB">
            <w:pPr>
              <w:jc w:val="left"/>
              <w:rPr>
                <w:ins w:id="11243" w:author="Perrine, Martin L. (GSFC-5670)" w:date="2016-09-13T15:15:00Z"/>
                <w:rFonts w:ascii="Calibri" w:hAnsi="Calibri"/>
                <w:color w:val="000000"/>
                <w:sz w:val="22"/>
                <w:szCs w:val="22"/>
              </w:rPr>
            </w:pPr>
            <w:ins w:id="11244" w:author="Perrine, Martin L. (GSFC-5670)" w:date="2016-09-13T15:15:00Z">
              <w:r w:rsidRPr="006823CB">
                <w:rPr>
                  <w:rFonts w:ascii="Calibri" w:hAnsi="Calibri"/>
                  <w:color w:val="000000"/>
                  <w:sz w:val="22"/>
                  <w:szCs w:val="22"/>
                </w:rPr>
                <w:t>NEN326/331</w:t>
              </w:r>
            </w:ins>
          </w:p>
        </w:tc>
      </w:tr>
      <w:tr w:rsidR="006823CB" w:rsidRPr="006823CB" w14:paraId="3902EBCF" w14:textId="77777777" w:rsidTr="003127AA">
        <w:trPr>
          <w:trHeight w:val="1152"/>
          <w:ins w:id="11245" w:author="Perrine, Martin L. (GSFC-5670)" w:date="2016-09-13T15:15:00Z"/>
          <w:trPrChange w:id="11246" w:author="Perrine, Martin L. (GSFC-5670)" w:date="2016-09-14T15:05:00Z">
            <w:trPr>
              <w:trHeight w:val="1152"/>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247"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5618695F" w14:textId="77777777" w:rsidR="006823CB" w:rsidRPr="006823CB" w:rsidRDefault="006823CB" w:rsidP="006823CB">
            <w:pPr>
              <w:jc w:val="left"/>
              <w:rPr>
                <w:ins w:id="11248" w:author="Perrine, Martin L. (GSFC-5670)" w:date="2016-09-13T15:15:00Z"/>
                <w:rFonts w:ascii="Calibri" w:hAnsi="Calibri"/>
                <w:color w:val="000000"/>
                <w:sz w:val="22"/>
                <w:szCs w:val="22"/>
              </w:rPr>
            </w:pPr>
            <w:ins w:id="11249" w:author="Perrine, Martin L. (GSFC-5670)" w:date="2016-09-13T15:15:00Z">
              <w:r w:rsidRPr="006823CB">
                <w:rPr>
                  <w:rFonts w:ascii="Calibri" w:hAnsi="Calibri"/>
                  <w:color w:val="000000"/>
                  <w:sz w:val="22"/>
                  <w:szCs w:val="22"/>
                </w:rPr>
                <w:t>NENG-OPS-019 (Perrine: move to environmental requirements)</w:t>
              </w:r>
            </w:ins>
          </w:p>
        </w:tc>
        <w:tc>
          <w:tcPr>
            <w:tcW w:w="5301" w:type="dxa"/>
            <w:tcBorders>
              <w:top w:val="nil"/>
              <w:left w:val="nil"/>
              <w:bottom w:val="single" w:sz="4" w:space="0" w:color="auto"/>
              <w:right w:val="single" w:sz="4" w:space="0" w:color="auto"/>
            </w:tcBorders>
            <w:shd w:val="clear" w:color="auto" w:fill="auto"/>
            <w:vAlign w:val="bottom"/>
            <w:hideMark/>
            <w:tcPrChange w:id="11250"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018F5761" w14:textId="77777777" w:rsidR="006823CB" w:rsidRPr="006823CB" w:rsidRDefault="006823CB" w:rsidP="006823CB">
            <w:pPr>
              <w:jc w:val="left"/>
              <w:rPr>
                <w:ins w:id="11251" w:author="Perrine, Martin L. (GSFC-5670)" w:date="2016-09-13T15:15:00Z"/>
                <w:rFonts w:ascii="Calibri" w:hAnsi="Calibri"/>
                <w:color w:val="000000"/>
                <w:sz w:val="22"/>
                <w:szCs w:val="22"/>
              </w:rPr>
            </w:pPr>
            <w:ins w:id="11252" w:author="Perrine, Martin L. (GSFC-5670)" w:date="2016-09-13T15:15:00Z">
              <w:r w:rsidRPr="006823CB">
                <w:rPr>
                  <w:rFonts w:ascii="Calibri" w:hAnsi="Calibri"/>
                  <w:color w:val="000000"/>
                  <w:sz w:val="22"/>
                  <w:szCs w:val="22"/>
                </w:rPr>
                <w:t xml:space="preserve"> DAPHNE storage systems shall operate in a NEN computer room environment.</w:t>
              </w:r>
            </w:ins>
          </w:p>
        </w:tc>
        <w:tc>
          <w:tcPr>
            <w:tcW w:w="1250" w:type="dxa"/>
            <w:tcBorders>
              <w:top w:val="nil"/>
              <w:left w:val="nil"/>
              <w:bottom w:val="single" w:sz="4" w:space="0" w:color="auto"/>
              <w:right w:val="single" w:sz="4" w:space="0" w:color="auto"/>
            </w:tcBorders>
            <w:shd w:val="clear" w:color="auto" w:fill="auto"/>
            <w:vAlign w:val="bottom"/>
            <w:hideMark/>
            <w:tcPrChange w:id="11253"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7317CCFF" w14:textId="77777777" w:rsidR="006823CB" w:rsidRPr="006823CB" w:rsidRDefault="006823CB" w:rsidP="006823CB">
            <w:pPr>
              <w:jc w:val="left"/>
              <w:rPr>
                <w:ins w:id="11254" w:author="Perrine, Martin L. (GSFC-5670)" w:date="2016-09-13T15:15:00Z"/>
                <w:rFonts w:ascii="Calibri" w:hAnsi="Calibri"/>
                <w:color w:val="000000"/>
                <w:sz w:val="22"/>
                <w:szCs w:val="22"/>
              </w:rPr>
            </w:pPr>
            <w:ins w:id="11255"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256"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73204BA5" w14:textId="77777777" w:rsidR="006823CB" w:rsidRPr="006823CB" w:rsidRDefault="006823CB" w:rsidP="006823CB">
            <w:pPr>
              <w:jc w:val="left"/>
              <w:rPr>
                <w:ins w:id="11257" w:author="Perrine, Martin L. (GSFC-5670)" w:date="2016-09-13T15:15:00Z"/>
                <w:rFonts w:ascii="Calibri" w:hAnsi="Calibri"/>
                <w:color w:val="000000"/>
                <w:sz w:val="22"/>
                <w:szCs w:val="22"/>
              </w:rPr>
            </w:pPr>
            <w:ins w:id="11258" w:author="Perrine, Martin L. (GSFC-5670)" w:date="2016-09-13T15:15:00Z">
              <w:r w:rsidRPr="006823CB">
                <w:rPr>
                  <w:rFonts w:ascii="Calibri" w:hAnsi="Calibri"/>
                  <w:color w:val="000000"/>
                  <w:sz w:val="22"/>
                  <w:szCs w:val="22"/>
                </w:rPr>
                <w:t>Derived</w:t>
              </w:r>
            </w:ins>
          </w:p>
        </w:tc>
      </w:tr>
      <w:tr w:rsidR="006823CB" w:rsidRPr="006823CB" w14:paraId="3FC01A6E" w14:textId="77777777" w:rsidTr="003127AA">
        <w:trPr>
          <w:trHeight w:val="288"/>
          <w:ins w:id="11259" w:author="Perrine, Martin L. (GSFC-5670)" w:date="2016-09-13T15:15:00Z"/>
          <w:trPrChange w:id="11260" w:author="Perrine, Martin L. (GSFC-5670)" w:date="2016-09-14T15:05:00Z">
            <w:trPr>
              <w:trHeight w:val="288"/>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261"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01D2935" w14:textId="77777777" w:rsidR="006823CB" w:rsidRPr="006823CB" w:rsidRDefault="006823CB" w:rsidP="006823CB">
            <w:pPr>
              <w:jc w:val="left"/>
              <w:rPr>
                <w:ins w:id="11262" w:author="Perrine, Martin L. (GSFC-5670)" w:date="2016-09-13T15:15:00Z"/>
                <w:rFonts w:ascii="Calibri" w:hAnsi="Calibri"/>
                <w:color w:val="000000"/>
                <w:sz w:val="22"/>
                <w:szCs w:val="22"/>
              </w:rPr>
            </w:pPr>
            <w:ins w:id="11263" w:author="Perrine, Martin L. (GSFC-5670)" w:date="2016-09-13T15:15:00Z">
              <w:r w:rsidRPr="006823CB">
                <w:rPr>
                  <w:rFonts w:ascii="Calibri" w:hAnsi="Calibri"/>
                  <w:color w:val="000000"/>
                  <w:sz w:val="22"/>
                  <w:szCs w:val="22"/>
                </w:rPr>
                <w:t xml:space="preserve">NENG-OPS-020  </w:t>
              </w:r>
            </w:ins>
          </w:p>
        </w:tc>
        <w:tc>
          <w:tcPr>
            <w:tcW w:w="5301" w:type="dxa"/>
            <w:tcBorders>
              <w:top w:val="nil"/>
              <w:left w:val="nil"/>
              <w:bottom w:val="single" w:sz="4" w:space="0" w:color="auto"/>
              <w:right w:val="single" w:sz="4" w:space="0" w:color="auto"/>
            </w:tcBorders>
            <w:shd w:val="clear" w:color="auto" w:fill="auto"/>
            <w:vAlign w:val="bottom"/>
            <w:hideMark/>
            <w:tcPrChange w:id="11264"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39C2BB42" w14:textId="77777777" w:rsidR="006823CB" w:rsidRPr="006823CB" w:rsidRDefault="006823CB" w:rsidP="006823CB">
            <w:pPr>
              <w:jc w:val="left"/>
              <w:rPr>
                <w:ins w:id="11265" w:author="Perrine, Martin L. (GSFC-5670)" w:date="2016-09-13T15:15:00Z"/>
                <w:rFonts w:ascii="Calibri" w:hAnsi="Calibri"/>
                <w:color w:val="000000"/>
                <w:sz w:val="22"/>
                <w:szCs w:val="22"/>
              </w:rPr>
            </w:pPr>
            <w:ins w:id="11266" w:author="Perrine, Martin L. (GSFC-5670)" w:date="2016-09-13T15:15:00Z">
              <w:r w:rsidRPr="006823CB">
                <w:rPr>
                  <w:rFonts w:ascii="Calibri" w:hAnsi="Calibri"/>
                  <w:color w:val="000000"/>
                  <w:sz w:val="22"/>
                  <w:szCs w:val="22"/>
                </w:rPr>
                <w:t xml:space="preserve">  DAPHNE shall record at least 28 </w:t>
              </w:r>
              <w:proofErr w:type="spellStart"/>
              <w:r w:rsidRPr="006823CB">
                <w:rPr>
                  <w:rFonts w:ascii="Calibri" w:hAnsi="Calibri"/>
                  <w:color w:val="000000"/>
                  <w:sz w:val="22"/>
                  <w:szCs w:val="22"/>
                </w:rPr>
                <w:t>TBytes</w:t>
              </w:r>
              <w:proofErr w:type="spellEnd"/>
              <w:r w:rsidRPr="006823CB">
                <w:rPr>
                  <w:rFonts w:ascii="Calibri" w:hAnsi="Calibri"/>
                  <w:color w:val="000000"/>
                  <w:sz w:val="22"/>
                  <w:szCs w:val="22"/>
                </w:rPr>
                <w:t xml:space="preserve"> of combined Mission data.</w:t>
              </w:r>
            </w:ins>
          </w:p>
        </w:tc>
        <w:tc>
          <w:tcPr>
            <w:tcW w:w="1250" w:type="dxa"/>
            <w:tcBorders>
              <w:top w:val="nil"/>
              <w:left w:val="nil"/>
              <w:bottom w:val="single" w:sz="4" w:space="0" w:color="auto"/>
              <w:right w:val="single" w:sz="4" w:space="0" w:color="auto"/>
            </w:tcBorders>
            <w:shd w:val="clear" w:color="auto" w:fill="auto"/>
            <w:vAlign w:val="bottom"/>
            <w:hideMark/>
            <w:tcPrChange w:id="11267"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7E96A71E" w14:textId="77777777" w:rsidR="006823CB" w:rsidRPr="006823CB" w:rsidRDefault="006823CB" w:rsidP="006823CB">
            <w:pPr>
              <w:jc w:val="left"/>
              <w:rPr>
                <w:ins w:id="11268" w:author="Perrine, Martin L. (GSFC-5670)" w:date="2016-09-13T15:15:00Z"/>
                <w:rFonts w:ascii="Calibri" w:hAnsi="Calibri"/>
                <w:color w:val="000000"/>
                <w:sz w:val="22"/>
                <w:szCs w:val="22"/>
              </w:rPr>
            </w:pPr>
            <w:ins w:id="11269"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270"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7496296C" w14:textId="77777777" w:rsidR="006823CB" w:rsidRPr="006823CB" w:rsidRDefault="006823CB" w:rsidP="006823CB">
            <w:pPr>
              <w:jc w:val="left"/>
              <w:rPr>
                <w:ins w:id="11271" w:author="Perrine, Martin L. (GSFC-5670)" w:date="2016-09-13T15:15:00Z"/>
                <w:rFonts w:ascii="Calibri" w:hAnsi="Calibri"/>
                <w:color w:val="000000"/>
                <w:sz w:val="22"/>
                <w:szCs w:val="22"/>
              </w:rPr>
            </w:pPr>
            <w:ins w:id="11272" w:author="Perrine, Martin L. (GSFC-5670)" w:date="2016-09-13T15:15:00Z">
              <w:r w:rsidRPr="006823CB">
                <w:rPr>
                  <w:rFonts w:ascii="Calibri" w:hAnsi="Calibri"/>
                  <w:color w:val="000000"/>
                  <w:sz w:val="22"/>
                  <w:szCs w:val="22"/>
                </w:rPr>
                <w:t>NEN663</w:t>
              </w:r>
            </w:ins>
          </w:p>
        </w:tc>
      </w:tr>
      <w:tr w:rsidR="006823CB" w:rsidRPr="006823CB" w14:paraId="6BE6E093" w14:textId="77777777" w:rsidTr="003127AA">
        <w:trPr>
          <w:trHeight w:val="576"/>
          <w:ins w:id="11273" w:author="Perrine, Martin L. (GSFC-5670)" w:date="2016-09-13T15:15:00Z"/>
          <w:trPrChange w:id="11274"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275"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7C2D417" w14:textId="77777777" w:rsidR="006823CB" w:rsidRPr="006823CB" w:rsidRDefault="006823CB" w:rsidP="006823CB">
            <w:pPr>
              <w:jc w:val="left"/>
              <w:rPr>
                <w:ins w:id="11276" w:author="Perrine, Martin L. (GSFC-5670)" w:date="2016-09-13T15:15:00Z"/>
                <w:rFonts w:ascii="Calibri" w:hAnsi="Calibri"/>
                <w:color w:val="000000"/>
                <w:sz w:val="22"/>
                <w:szCs w:val="22"/>
              </w:rPr>
            </w:pPr>
            <w:ins w:id="11277" w:author="Perrine, Martin L. (GSFC-5670)" w:date="2016-09-13T15:15:00Z">
              <w:r w:rsidRPr="006823CB">
                <w:rPr>
                  <w:rFonts w:ascii="Calibri" w:hAnsi="Calibri"/>
                  <w:color w:val="000000"/>
                  <w:sz w:val="22"/>
                  <w:szCs w:val="22"/>
                </w:rPr>
                <w:t xml:space="preserve">NENG-OPS-021 </w:t>
              </w:r>
            </w:ins>
          </w:p>
        </w:tc>
        <w:tc>
          <w:tcPr>
            <w:tcW w:w="5301" w:type="dxa"/>
            <w:tcBorders>
              <w:top w:val="nil"/>
              <w:left w:val="nil"/>
              <w:bottom w:val="single" w:sz="4" w:space="0" w:color="auto"/>
              <w:right w:val="single" w:sz="4" w:space="0" w:color="auto"/>
            </w:tcBorders>
            <w:shd w:val="clear" w:color="auto" w:fill="auto"/>
            <w:vAlign w:val="bottom"/>
            <w:hideMark/>
            <w:tcPrChange w:id="11278"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184F3FF0" w14:textId="77777777" w:rsidR="006823CB" w:rsidRPr="006823CB" w:rsidRDefault="006823CB" w:rsidP="006823CB">
            <w:pPr>
              <w:jc w:val="left"/>
              <w:rPr>
                <w:ins w:id="11279" w:author="Perrine, Martin L. (GSFC-5670)" w:date="2016-09-13T15:15:00Z"/>
                <w:rFonts w:ascii="Calibri" w:hAnsi="Calibri"/>
                <w:color w:val="000000"/>
                <w:sz w:val="22"/>
                <w:szCs w:val="22"/>
              </w:rPr>
            </w:pPr>
            <w:ins w:id="11280" w:author="Perrine, Martin L. (GSFC-5670)" w:date="2016-09-13T15:15:00Z">
              <w:r w:rsidRPr="006823CB">
                <w:rPr>
                  <w:rFonts w:ascii="Calibri" w:hAnsi="Calibri"/>
                  <w:color w:val="000000"/>
                  <w:sz w:val="22"/>
                  <w:szCs w:val="22"/>
                </w:rPr>
                <w:t xml:space="preserve">  DAPHNE shall preserve recorded data in the event of a system fault or power outage. </w:t>
              </w:r>
            </w:ins>
          </w:p>
        </w:tc>
        <w:tc>
          <w:tcPr>
            <w:tcW w:w="1250" w:type="dxa"/>
            <w:tcBorders>
              <w:top w:val="nil"/>
              <w:left w:val="nil"/>
              <w:bottom w:val="single" w:sz="4" w:space="0" w:color="auto"/>
              <w:right w:val="single" w:sz="4" w:space="0" w:color="auto"/>
            </w:tcBorders>
            <w:shd w:val="clear" w:color="auto" w:fill="auto"/>
            <w:vAlign w:val="bottom"/>
            <w:hideMark/>
            <w:tcPrChange w:id="11281"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33549BE7" w14:textId="77777777" w:rsidR="006823CB" w:rsidRPr="006823CB" w:rsidRDefault="006823CB" w:rsidP="006823CB">
            <w:pPr>
              <w:jc w:val="left"/>
              <w:rPr>
                <w:ins w:id="11282" w:author="Perrine, Martin L. (GSFC-5670)" w:date="2016-09-13T15:15:00Z"/>
                <w:rFonts w:ascii="Calibri" w:hAnsi="Calibri"/>
                <w:color w:val="000000"/>
                <w:sz w:val="22"/>
                <w:szCs w:val="22"/>
              </w:rPr>
            </w:pPr>
            <w:ins w:id="11283"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284"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4FEDABDB" w14:textId="77777777" w:rsidR="006823CB" w:rsidRPr="006823CB" w:rsidRDefault="006823CB" w:rsidP="006823CB">
            <w:pPr>
              <w:jc w:val="left"/>
              <w:rPr>
                <w:ins w:id="11285" w:author="Perrine, Martin L. (GSFC-5670)" w:date="2016-09-13T15:15:00Z"/>
                <w:rFonts w:ascii="Calibri" w:hAnsi="Calibri"/>
                <w:color w:val="000000"/>
                <w:sz w:val="22"/>
                <w:szCs w:val="22"/>
              </w:rPr>
            </w:pPr>
            <w:ins w:id="11286" w:author="Perrine, Martin L. (GSFC-5670)" w:date="2016-09-13T15:15:00Z">
              <w:r w:rsidRPr="006823CB">
                <w:rPr>
                  <w:rFonts w:ascii="Calibri" w:hAnsi="Calibri"/>
                  <w:color w:val="000000"/>
                  <w:sz w:val="22"/>
                  <w:szCs w:val="22"/>
                </w:rPr>
                <w:t xml:space="preserve">NEN336    See also 1123 658 663 </w:t>
              </w:r>
            </w:ins>
          </w:p>
        </w:tc>
      </w:tr>
      <w:tr w:rsidR="006823CB" w:rsidRPr="006823CB" w14:paraId="72D7F9E3" w14:textId="77777777" w:rsidTr="003127AA">
        <w:trPr>
          <w:trHeight w:val="1728"/>
          <w:ins w:id="11287" w:author="Perrine, Martin L. (GSFC-5670)" w:date="2016-09-13T15:15:00Z"/>
          <w:trPrChange w:id="11288" w:author="Perrine, Martin L. (GSFC-5670)" w:date="2016-09-14T15:05:00Z">
            <w:trPr>
              <w:trHeight w:val="1728"/>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289"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13425673" w14:textId="77777777" w:rsidR="006823CB" w:rsidRPr="006823CB" w:rsidRDefault="006823CB" w:rsidP="006823CB">
            <w:pPr>
              <w:jc w:val="left"/>
              <w:rPr>
                <w:ins w:id="11290" w:author="Perrine, Martin L. (GSFC-5670)" w:date="2016-09-13T15:15:00Z"/>
                <w:rFonts w:ascii="Calibri" w:hAnsi="Calibri"/>
                <w:color w:val="000000"/>
                <w:sz w:val="22"/>
                <w:szCs w:val="22"/>
              </w:rPr>
            </w:pPr>
            <w:ins w:id="11291" w:author="Perrine, Martin L. (GSFC-5670)" w:date="2016-09-13T15:15:00Z">
              <w:r w:rsidRPr="006823CB">
                <w:rPr>
                  <w:rFonts w:ascii="Calibri" w:hAnsi="Calibri"/>
                  <w:color w:val="000000"/>
                  <w:sz w:val="22"/>
                  <w:szCs w:val="22"/>
                </w:rPr>
                <w:t>NENG-OPS-022 (Perrine move to security  or  if more functional than change the rationale)</w:t>
              </w:r>
            </w:ins>
          </w:p>
        </w:tc>
        <w:tc>
          <w:tcPr>
            <w:tcW w:w="5301" w:type="dxa"/>
            <w:tcBorders>
              <w:top w:val="nil"/>
              <w:left w:val="nil"/>
              <w:bottom w:val="single" w:sz="4" w:space="0" w:color="auto"/>
              <w:right w:val="single" w:sz="4" w:space="0" w:color="auto"/>
            </w:tcBorders>
            <w:shd w:val="clear" w:color="auto" w:fill="auto"/>
            <w:vAlign w:val="bottom"/>
            <w:hideMark/>
            <w:tcPrChange w:id="11292"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72FB34BE" w14:textId="77777777" w:rsidR="006823CB" w:rsidRPr="006823CB" w:rsidRDefault="006823CB" w:rsidP="006823CB">
            <w:pPr>
              <w:jc w:val="left"/>
              <w:rPr>
                <w:ins w:id="11293" w:author="Perrine, Martin L. (GSFC-5670)" w:date="2016-09-13T15:15:00Z"/>
                <w:rFonts w:ascii="Calibri" w:hAnsi="Calibri"/>
                <w:color w:val="000000"/>
                <w:sz w:val="22"/>
                <w:szCs w:val="22"/>
              </w:rPr>
            </w:pPr>
            <w:ins w:id="11294" w:author="Perrine, Martin L. (GSFC-5670)" w:date="2016-09-13T15:15:00Z">
              <w:r w:rsidRPr="006823CB">
                <w:rPr>
                  <w:rFonts w:ascii="Calibri" w:hAnsi="Calibri"/>
                  <w:color w:val="000000"/>
                  <w:sz w:val="22"/>
                  <w:szCs w:val="22"/>
                </w:rPr>
                <w:t xml:space="preserve"> DAPHNE shall host an access controlled file system.</w:t>
              </w:r>
            </w:ins>
          </w:p>
        </w:tc>
        <w:tc>
          <w:tcPr>
            <w:tcW w:w="1250" w:type="dxa"/>
            <w:tcBorders>
              <w:top w:val="nil"/>
              <w:left w:val="nil"/>
              <w:bottom w:val="single" w:sz="4" w:space="0" w:color="auto"/>
              <w:right w:val="single" w:sz="4" w:space="0" w:color="auto"/>
            </w:tcBorders>
            <w:shd w:val="clear" w:color="auto" w:fill="auto"/>
            <w:vAlign w:val="bottom"/>
            <w:hideMark/>
            <w:tcPrChange w:id="11295"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2A235B5B" w14:textId="77777777" w:rsidR="006823CB" w:rsidRPr="006823CB" w:rsidRDefault="006823CB" w:rsidP="006823CB">
            <w:pPr>
              <w:jc w:val="left"/>
              <w:rPr>
                <w:ins w:id="11296" w:author="Perrine, Martin L. (GSFC-5670)" w:date="2016-09-13T15:15:00Z"/>
                <w:rFonts w:ascii="Calibri" w:hAnsi="Calibri"/>
                <w:color w:val="000000"/>
                <w:sz w:val="22"/>
                <w:szCs w:val="22"/>
              </w:rPr>
            </w:pPr>
            <w:ins w:id="11297"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298"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29746F20" w14:textId="77777777" w:rsidR="006823CB" w:rsidRPr="006823CB" w:rsidRDefault="006823CB" w:rsidP="006823CB">
            <w:pPr>
              <w:jc w:val="left"/>
              <w:rPr>
                <w:ins w:id="11299" w:author="Perrine, Martin L. (GSFC-5670)" w:date="2016-09-13T15:15:00Z"/>
                <w:rFonts w:ascii="Calibri" w:hAnsi="Calibri"/>
                <w:color w:val="000000"/>
                <w:sz w:val="22"/>
                <w:szCs w:val="22"/>
              </w:rPr>
            </w:pPr>
            <w:ins w:id="11300" w:author="Perrine, Martin L. (GSFC-5670)" w:date="2016-09-13T15:15:00Z">
              <w:r w:rsidRPr="006823CB">
                <w:rPr>
                  <w:rFonts w:ascii="Calibri" w:hAnsi="Calibri"/>
                  <w:color w:val="000000"/>
                  <w:sz w:val="22"/>
                  <w:szCs w:val="22"/>
                </w:rPr>
                <w:t>NEN319</w:t>
              </w:r>
            </w:ins>
          </w:p>
        </w:tc>
      </w:tr>
      <w:tr w:rsidR="006823CB" w:rsidRPr="006823CB" w14:paraId="4489A6AC" w14:textId="77777777" w:rsidTr="003127AA">
        <w:trPr>
          <w:trHeight w:val="288"/>
          <w:ins w:id="11301" w:author="Perrine, Martin L. (GSFC-5670)" w:date="2016-09-13T15:15:00Z"/>
          <w:trPrChange w:id="11302" w:author="Perrine, Martin L. (GSFC-5670)" w:date="2016-09-14T15:05:00Z">
            <w:trPr>
              <w:trHeight w:val="288"/>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303"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629A5C71" w14:textId="77777777" w:rsidR="006823CB" w:rsidRPr="006823CB" w:rsidRDefault="006823CB" w:rsidP="006823CB">
            <w:pPr>
              <w:jc w:val="left"/>
              <w:rPr>
                <w:ins w:id="11304" w:author="Perrine, Martin L. (GSFC-5670)" w:date="2016-09-13T15:15:00Z"/>
                <w:rFonts w:ascii="Calibri" w:hAnsi="Calibri"/>
                <w:color w:val="000000"/>
                <w:sz w:val="22"/>
                <w:szCs w:val="22"/>
              </w:rPr>
            </w:pPr>
            <w:ins w:id="11305" w:author="Perrine, Martin L. (GSFC-5670)" w:date="2016-09-13T15:15:00Z">
              <w:r w:rsidRPr="006823CB">
                <w:rPr>
                  <w:rFonts w:ascii="Calibri" w:hAnsi="Calibri"/>
                  <w:color w:val="000000"/>
                  <w:sz w:val="22"/>
                  <w:szCs w:val="22"/>
                </w:rPr>
                <w:t>NENG-OPS-023</w:t>
              </w:r>
            </w:ins>
          </w:p>
        </w:tc>
        <w:tc>
          <w:tcPr>
            <w:tcW w:w="5301" w:type="dxa"/>
            <w:tcBorders>
              <w:top w:val="nil"/>
              <w:left w:val="nil"/>
              <w:bottom w:val="single" w:sz="4" w:space="0" w:color="auto"/>
              <w:right w:val="single" w:sz="4" w:space="0" w:color="auto"/>
            </w:tcBorders>
            <w:shd w:val="clear" w:color="auto" w:fill="auto"/>
            <w:vAlign w:val="bottom"/>
            <w:hideMark/>
            <w:tcPrChange w:id="11306"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56D9594E" w14:textId="77777777" w:rsidR="006823CB" w:rsidRPr="006823CB" w:rsidRDefault="006823CB" w:rsidP="006823CB">
            <w:pPr>
              <w:jc w:val="right"/>
              <w:rPr>
                <w:ins w:id="11307" w:author="Perrine, Martin L. (GSFC-5670)" w:date="2016-09-13T15:15:00Z"/>
                <w:rFonts w:ascii="Calibri" w:hAnsi="Calibri"/>
                <w:color w:val="000000"/>
                <w:sz w:val="22"/>
                <w:szCs w:val="22"/>
              </w:rPr>
            </w:pPr>
            <w:ins w:id="11308" w:author="Perrine, Martin L. (GSFC-5670)" w:date="2016-09-13T15:15:00Z">
              <w:r w:rsidRPr="006823CB">
                <w:rPr>
                  <w:rFonts w:ascii="Calibri" w:hAnsi="Calibri"/>
                  <w:color w:val="000000"/>
                  <w:sz w:val="22"/>
                  <w:szCs w:val="22"/>
                </w:rPr>
                <w:t>0</w:t>
              </w:r>
            </w:ins>
          </w:p>
        </w:tc>
        <w:tc>
          <w:tcPr>
            <w:tcW w:w="1250" w:type="dxa"/>
            <w:tcBorders>
              <w:top w:val="nil"/>
              <w:left w:val="nil"/>
              <w:bottom w:val="single" w:sz="4" w:space="0" w:color="auto"/>
              <w:right w:val="single" w:sz="4" w:space="0" w:color="auto"/>
            </w:tcBorders>
            <w:shd w:val="clear" w:color="auto" w:fill="auto"/>
            <w:vAlign w:val="bottom"/>
            <w:hideMark/>
            <w:tcPrChange w:id="11309"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6B43E1A5" w14:textId="77777777" w:rsidR="006823CB" w:rsidRPr="006823CB" w:rsidRDefault="006823CB" w:rsidP="006823CB">
            <w:pPr>
              <w:jc w:val="left"/>
              <w:rPr>
                <w:ins w:id="11310" w:author="Perrine, Martin L. (GSFC-5670)" w:date="2016-09-13T15:15:00Z"/>
                <w:rFonts w:ascii="Calibri" w:hAnsi="Calibri"/>
                <w:color w:val="000000"/>
                <w:sz w:val="22"/>
                <w:szCs w:val="22"/>
              </w:rPr>
            </w:pPr>
            <w:ins w:id="11311"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312"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26346EC1" w14:textId="77777777" w:rsidR="006823CB" w:rsidRPr="006823CB" w:rsidRDefault="006823CB" w:rsidP="006823CB">
            <w:pPr>
              <w:jc w:val="left"/>
              <w:rPr>
                <w:ins w:id="11313" w:author="Perrine, Martin L. (GSFC-5670)" w:date="2016-09-13T15:15:00Z"/>
                <w:rFonts w:ascii="Calibri" w:hAnsi="Calibri"/>
                <w:color w:val="000000"/>
                <w:sz w:val="22"/>
                <w:szCs w:val="22"/>
              </w:rPr>
            </w:pPr>
            <w:ins w:id="11314" w:author="Perrine, Martin L. (GSFC-5670)" w:date="2016-09-13T15:15:00Z">
              <w:r w:rsidRPr="006823CB">
                <w:rPr>
                  <w:rFonts w:ascii="Calibri" w:hAnsi="Calibri"/>
                  <w:color w:val="000000"/>
                  <w:sz w:val="22"/>
                  <w:szCs w:val="22"/>
                </w:rPr>
                <w:t>NEN347</w:t>
              </w:r>
            </w:ins>
          </w:p>
        </w:tc>
      </w:tr>
      <w:tr w:rsidR="006823CB" w:rsidRPr="006823CB" w14:paraId="4795364D" w14:textId="77777777" w:rsidTr="003127AA">
        <w:trPr>
          <w:trHeight w:val="1440"/>
          <w:ins w:id="11315" w:author="Perrine, Martin L. (GSFC-5670)" w:date="2016-09-13T15:15:00Z"/>
          <w:trPrChange w:id="11316" w:author="Perrine, Martin L. (GSFC-5670)" w:date="2016-09-14T15:05:00Z">
            <w:trPr>
              <w:trHeight w:val="1440"/>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317"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6FCBF60A" w14:textId="77777777" w:rsidR="006823CB" w:rsidRPr="006823CB" w:rsidRDefault="006823CB" w:rsidP="006823CB">
            <w:pPr>
              <w:jc w:val="left"/>
              <w:rPr>
                <w:ins w:id="11318" w:author="Perrine, Martin L. (GSFC-5670)" w:date="2016-09-13T15:15:00Z"/>
                <w:rFonts w:ascii="Calibri" w:hAnsi="Calibri"/>
                <w:color w:val="000000"/>
                <w:sz w:val="22"/>
                <w:szCs w:val="22"/>
              </w:rPr>
            </w:pPr>
            <w:ins w:id="11319" w:author="Perrine, Martin L. (GSFC-5670)" w:date="2016-09-13T15:15:00Z">
              <w:r w:rsidRPr="006823CB">
                <w:rPr>
                  <w:rFonts w:ascii="Calibri" w:hAnsi="Calibri"/>
                  <w:color w:val="000000"/>
                  <w:sz w:val="22"/>
                  <w:szCs w:val="22"/>
                </w:rPr>
                <w:t>NENG-OPS-024  (Perrine:  should separate function from interface)</w:t>
              </w:r>
            </w:ins>
          </w:p>
        </w:tc>
        <w:tc>
          <w:tcPr>
            <w:tcW w:w="5301" w:type="dxa"/>
            <w:tcBorders>
              <w:top w:val="nil"/>
              <w:left w:val="nil"/>
              <w:bottom w:val="single" w:sz="4" w:space="0" w:color="auto"/>
              <w:right w:val="single" w:sz="4" w:space="0" w:color="auto"/>
            </w:tcBorders>
            <w:shd w:val="clear" w:color="auto" w:fill="auto"/>
            <w:vAlign w:val="bottom"/>
            <w:hideMark/>
            <w:tcPrChange w:id="11320"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7EAACA80" w14:textId="77777777" w:rsidR="006823CB" w:rsidRPr="006823CB" w:rsidRDefault="006823CB" w:rsidP="006823CB">
            <w:pPr>
              <w:jc w:val="left"/>
              <w:rPr>
                <w:ins w:id="11321" w:author="Perrine, Martin L. (GSFC-5670)" w:date="2016-09-13T15:15:00Z"/>
                <w:rFonts w:ascii="Calibri" w:hAnsi="Calibri"/>
                <w:color w:val="000000"/>
                <w:sz w:val="22"/>
                <w:szCs w:val="22"/>
              </w:rPr>
            </w:pPr>
            <w:ins w:id="11322" w:author="Perrine, Martin L. (GSFC-5670)" w:date="2016-09-13T15:15:00Z">
              <w:r w:rsidRPr="006823CB">
                <w:rPr>
                  <w:rFonts w:ascii="Calibri" w:hAnsi="Calibri"/>
                  <w:color w:val="000000"/>
                  <w:sz w:val="22"/>
                  <w:szCs w:val="22"/>
                </w:rPr>
                <w:t xml:space="preserve">  DAPHNE shall provide status via a TCP/IP for remote monitoring. </w:t>
              </w:r>
            </w:ins>
          </w:p>
        </w:tc>
        <w:tc>
          <w:tcPr>
            <w:tcW w:w="1250" w:type="dxa"/>
            <w:tcBorders>
              <w:top w:val="nil"/>
              <w:left w:val="nil"/>
              <w:bottom w:val="single" w:sz="4" w:space="0" w:color="auto"/>
              <w:right w:val="single" w:sz="4" w:space="0" w:color="auto"/>
            </w:tcBorders>
            <w:shd w:val="clear" w:color="auto" w:fill="auto"/>
            <w:vAlign w:val="bottom"/>
            <w:hideMark/>
            <w:tcPrChange w:id="11323"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79278DDA" w14:textId="77777777" w:rsidR="006823CB" w:rsidRPr="006823CB" w:rsidRDefault="006823CB" w:rsidP="006823CB">
            <w:pPr>
              <w:jc w:val="left"/>
              <w:rPr>
                <w:ins w:id="11324" w:author="Perrine, Martin L. (GSFC-5670)" w:date="2016-09-13T15:15:00Z"/>
                <w:rFonts w:ascii="Calibri" w:hAnsi="Calibri"/>
                <w:color w:val="000000"/>
                <w:sz w:val="22"/>
                <w:szCs w:val="22"/>
              </w:rPr>
            </w:pPr>
            <w:ins w:id="11325"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326"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7D79E00C" w14:textId="77777777" w:rsidR="006823CB" w:rsidRPr="006823CB" w:rsidRDefault="006823CB" w:rsidP="006823CB">
            <w:pPr>
              <w:jc w:val="left"/>
              <w:rPr>
                <w:ins w:id="11327" w:author="Perrine, Martin L. (GSFC-5670)" w:date="2016-09-13T15:15:00Z"/>
                <w:rFonts w:ascii="Calibri" w:hAnsi="Calibri"/>
                <w:color w:val="000000"/>
                <w:sz w:val="22"/>
                <w:szCs w:val="22"/>
              </w:rPr>
            </w:pPr>
            <w:ins w:id="11328" w:author="Perrine, Martin L. (GSFC-5670)" w:date="2016-09-13T15:15:00Z">
              <w:r w:rsidRPr="006823CB">
                <w:rPr>
                  <w:rFonts w:ascii="Calibri" w:hAnsi="Calibri"/>
                  <w:color w:val="000000"/>
                  <w:sz w:val="22"/>
                  <w:szCs w:val="22"/>
                </w:rPr>
                <w:t xml:space="preserve">NEN326/331/NEN347 (last is for </w:t>
              </w:r>
              <w:proofErr w:type="spellStart"/>
              <w:r w:rsidRPr="006823CB">
                <w:rPr>
                  <w:rFonts w:ascii="Calibri" w:hAnsi="Calibri"/>
                  <w:color w:val="000000"/>
                  <w:sz w:val="22"/>
                  <w:szCs w:val="22"/>
                </w:rPr>
                <w:t>moc</w:t>
              </w:r>
              <w:proofErr w:type="spellEnd"/>
              <w:r w:rsidRPr="006823CB">
                <w:rPr>
                  <w:rFonts w:ascii="Calibri" w:hAnsi="Calibri"/>
                  <w:color w:val="000000"/>
                  <w:sz w:val="22"/>
                  <w:szCs w:val="22"/>
                </w:rPr>
                <w:t>) 357 383</w:t>
              </w:r>
            </w:ins>
          </w:p>
        </w:tc>
      </w:tr>
      <w:tr w:rsidR="006823CB" w:rsidRPr="006823CB" w14:paraId="539EC786" w14:textId="77777777" w:rsidTr="003127AA">
        <w:trPr>
          <w:trHeight w:val="576"/>
          <w:ins w:id="11329" w:author="Perrine, Martin L. (GSFC-5670)" w:date="2016-09-13T15:15:00Z"/>
          <w:trPrChange w:id="11330"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331"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251113F" w14:textId="77777777" w:rsidR="006823CB" w:rsidRPr="006823CB" w:rsidRDefault="006823CB" w:rsidP="006823CB">
            <w:pPr>
              <w:jc w:val="left"/>
              <w:rPr>
                <w:ins w:id="11332" w:author="Perrine, Martin L. (GSFC-5670)" w:date="2016-09-13T15:15:00Z"/>
                <w:rFonts w:ascii="Calibri" w:hAnsi="Calibri"/>
                <w:color w:val="000000"/>
                <w:sz w:val="22"/>
                <w:szCs w:val="22"/>
              </w:rPr>
            </w:pPr>
            <w:ins w:id="11333" w:author="Perrine, Martin L. (GSFC-5670)" w:date="2016-09-13T15:15:00Z">
              <w:r w:rsidRPr="006823CB">
                <w:rPr>
                  <w:rFonts w:ascii="Calibri" w:hAnsi="Calibri"/>
                  <w:color w:val="000000"/>
                  <w:sz w:val="22"/>
                  <w:szCs w:val="22"/>
                </w:rPr>
                <w:lastRenderedPageBreak/>
                <w:t>NENG-PERF-001</w:t>
              </w:r>
            </w:ins>
          </w:p>
        </w:tc>
        <w:tc>
          <w:tcPr>
            <w:tcW w:w="5301" w:type="dxa"/>
            <w:tcBorders>
              <w:top w:val="nil"/>
              <w:left w:val="nil"/>
              <w:bottom w:val="single" w:sz="4" w:space="0" w:color="auto"/>
              <w:right w:val="single" w:sz="4" w:space="0" w:color="auto"/>
            </w:tcBorders>
            <w:shd w:val="clear" w:color="auto" w:fill="auto"/>
            <w:vAlign w:val="bottom"/>
            <w:hideMark/>
            <w:tcPrChange w:id="11334"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3B0F7F98" w14:textId="77777777" w:rsidR="006823CB" w:rsidRPr="006823CB" w:rsidRDefault="006823CB" w:rsidP="006823CB">
            <w:pPr>
              <w:jc w:val="left"/>
              <w:rPr>
                <w:ins w:id="11335" w:author="Perrine, Martin L. (GSFC-5670)" w:date="2016-09-13T15:15:00Z"/>
                <w:rFonts w:ascii="Calibri" w:hAnsi="Calibri"/>
                <w:color w:val="000000"/>
                <w:sz w:val="22"/>
                <w:szCs w:val="22"/>
              </w:rPr>
            </w:pPr>
            <w:ins w:id="11336" w:author="Perrine, Martin L. (GSFC-5670)" w:date="2016-09-13T15:15:00Z">
              <w:r w:rsidRPr="006823CB">
                <w:rPr>
                  <w:rFonts w:ascii="Calibri" w:hAnsi="Calibri"/>
                  <w:color w:val="000000"/>
                  <w:sz w:val="22"/>
                  <w:szCs w:val="22"/>
                </w:rPr>
                <w:t xml:space="preserve">  DAPHNE shall respond to commands from the remote TCP/IP interface in less than 5 seconds.</w:t>
              </w:r>
            </w:ins>
          </w:p>
        </w:tc>
        <w:tc>
          <w:tcPr>
            <w:tcW w:w="1250" w:type="dxa"/>
            <w:tcBorders>
              <w:top w:val="nil"/>
              <w:left w:val="nil"/>
              <w:bottom w:val="single" w:sz="4" w:space="0" w:color="auto"/>
              <w:right w:val="single" w:sz="4" w:space="0" w:color="auto"/>
            </w:tcBorders>
            <w:shd w:val="clear" w:color="auto" w:fill="auto"/>
            <w:vAlign w:val="bottom"/>
            <w:hideMark/>
            <w:tcPrChange w:id="11337"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5C9EBEA9" w14:textId="77777777" w:rsidR="006823CB" w:rsidRPr="006823CB" w:rsidRDefault="006823CB" w:rsidP="006823CB">
            <w:pPr>
              <w:jc w:val="left"/>
              <w:rPr>
                <w:ins w:id="11338" w:author="Perrine, Martin L. (GSFC-5670)" w:date="2016-09-13T15:15:00Z"/>
                <w:rFonts w:ascii="Calibri" w:hAnsi="Calibri"/>
                <w:color w:val="000000"/>
                <w:sz w:val="22"/>
                <w:szCs w:val="22"/>
              </w:rPr>
            </w:pPr>
            <w:ins w:id="11339"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340"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51054E6F" w14:textId="77777777" w:rsidR="006823CB" w:rsidRPr="006823CB" w:rsidRDefault="006823CB" w:rsidP="006823CB">
            <w:pPr>
              <w:jc w:val="left"/>
              <w:rPr>
                <w:ins w:id="11341" w:author="Perrine, Martin L. (GSFC-5670)" w:date="2016-09-13T15:15:00Z"/>
                <w:rFonts w:ascii="Calibri" w:hAnsi="Calibri"/>
                <w:color w:val="000000"/>
                <w:sz w:val="22"/>
                <w:szCs w:val="22"/>
              </w:rPr>
            </w:pPr>
            <w:ins w:id="11342" w:author="Perrine, Martin L. (GSFC-5670)" w:date="2016-09-13T15:15:00Z">
              <w:r w:rsidRPr="006823CB">
                <w:rPr>
                  <w:rFonts w:ascii="Calibri" w:hAnsi="Calibri"/>
                  <w:color w:val="000000"/>
                  <w:sz w:val="22"/>
                  <w:szCs w:val="22"/>
                </w:rPr>
                <w:t>NO N EN347 not about MOC 1638</w:t>
              </w:r>
            </w:ins>
          </w:p>
        </w:tc>
      </w:tr>
      <w:tr w:rsidR="006823CB" w:rsidRPr="006823CB" w14:paraId="438E412C" w14:textId="77777777" w:rsidTr="003127AA">
        <w:trPr>
          <w:trHeight w:val="1440"/>
          <w:ins w:id="11343" w:author="Perrine, Martin L. (GSFC-5670)" w:date="2016-09-13T15:15:00Z"/>
          <w:trPrChange w:id="11344" w:author="Perrine, Martin L. (GSFC-5670)" w:date="2016-09-14T15:05:00Z">
            <w:trPr>
              <w:trHeight w:val="1440"/>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345"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0D59394C" w14:textId="77777777" w:rsidR="006823CB" w:rsidRPr="006823CB" w:rsidRDefault="006823CB" w:rsidP="006823CB">
            <w:pPr>
              <w:jc w:val="left"/>
              <w:rPr>
                <w:ins w:id="11346" w:author="Perrine, Martin L. (GSFC-5670)" w:date="2016-09-13T15:15:00Z"/>
                <w:rFonts w:ascii="Calibri" w:hAnsi="Calibri"/>
                <w:color w:val="000000"/>
                <w:sz w:val="22"/>
                <w:szCs w:val="22"/>
              </w:rPr>
            </w:pPr>
            <w:ins w:id="11347" w:author="Perrine, Martin L. (GSFC-5670)" w:date="2016-09-13T15:15:00Z">
              <w:r w:rsidRPr="006823CB">
                <w:rPr>
                  <w:rFonts w:ascii="Calibri" w:hAnsi="Calibri"/>
                  <w:color w:val="000000"/>
                  <w:sz w:val="22"/>
                  <w:szCs w:val="22"/>
                </w:rPr>
                <w:t xml:space="preserve">NENG-PERF-002  (Perrine: reworked this since schedule is dropped) </w:t>
              </w:r>
            </w:ins>
          </w:p>
        </w:tc>
        <w:tc>
          <w:tcPr>
            <w:tcW w:w="5301" w:type="dxa"/>
            <w:tcBorders>
              <w:top w:val="nil"/>
              <w:left w:val="nil"/>
              <w:bottom w:val="single" w:sz="4" w:space="0" w:color="auto"/>
              <w:right w:val="single" w:sz="4" w:space="0" w:color="auto"/>
            </w:tcBorders>
            <w:shd w:val="clear" w:color="auto" w:fill="auto"/>
            <w:vAlign w:val="bottom"/>
            <w:hideMark/>
            <w:tcPrChange w:id="11348"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32F7D561" w14:textId="77777777" w:rsidR="006823CB" w:rsidRPr="006823CB" w:rsidRDefault="006823CB" w:rsidP="006823CB">
            <w:pPr>
              <w:jc w:val="left"/>
              <w:rPr>
                <w:ins w:id="11349" w:author="Perrine, Martin L. (GSFC-5670)" w:date="2016-09-13T15:15:00Z"/>
                <w:rFonts w:ascii="Calibri" w:hAnsi="Calibri"/>
                <w:color w:val="000000"/>
                <w:sz w:val="22"/>
                <w:szCs w:val="22"/>
              </w:rPr>
            </w:pPr>
            <w:ins w:id="11350" w:author="Perrine, Martin L. (GSFC-5670)" w:date="2016-09-13T15:15:00Z">
              <w:r w:rsidRPr="006823CB">
                <w:rPr>
                  <w:rFonts w:ascii="Calibri" w:hAnsi="Calibri"/>
                  <w:color w:val="000000"/>
                  <w:sz w:val="22"/>
                  <w:szCs w:val="22"/>
                </w:rPr>
                <w:t xml:space="preserve">For </w:t>
              </w:r>
              <w:proofErr w:type="gramStart"/>
              <w:r w:rsidRPr="006823CB">
                <w:rPr>
                  <w:rFonts w:ascii="Calibri" w:hAnsi="Calibri"/>
                  <w:color w:val="000000"/>
                  <w:sz w:val="22"/>
                  <w:szCs w:val="22"/>
                </w:rPr>
                <w:t>NENSN  nominal</w:t>
              </w:r>
              <w:proofErr w:type="gramEnd"/>
              <w:r w:rsidRPr="006823CB">
                <w:rPr>
                  <w:rFonts w:ascii="Calibri" w:hAnsi="Calibri"/>
                  <w:color w:val="000000"/>
                  <w:sz w:val="22"/>
                  <w:szCs w:val="22"/>
                </w:rPr>
                <w:t xml:space="preserve"> supports, operations  DAPHNE shall  execute setup for operations support within 120 seconds of being commanded. </w:t>
              </w:r>
              <w:proofErr w:type="gramStart"/>
              <w:r w:rsidRPr="006823CB">
                <w:rPr>
                  <w:rFonts w:ascii="Calibri" w:hAnsi="Calibri"/>
                  <w:color w:val="000000"/>
                  <w:sz w:val="22"/>
                  <w:szCs w:val="22"/>
                </w:rPr>
                <w:t>prior</w:t>
              </w:r>
              <w:proofErr w:type="gramEnd"/>
              <w:r w:rsidRPr="006823CB">
                <w:rPr>
                  <w:rFonts w:ascii="Calibri" w:hAnsi="Calibri"/>
                  <w:color w:val="000000"/>
                  <w:sz w:val="22"/>
                  <w:szCs w:val="22"/>
                </w:rPr>
                <w:t xml:space="preserve"> to the scheduled start time. </w:t>
              </w:r>
            </w:ins>
          </w:p>
        </w:tc>
        <w:tc>
          <w:tcPr>
            <w:tcW w:w="1250" w:type="dxa"/>
            <w:tcBorders>
              <w:top w:val="nil"/>
              <w:left w:val="nil"/>
              <w:bottom w:val="single" w:sz="4" w:space="0" w:color="auto"/>
              <w:right w:val="single" w:sz="4" w:space="0" w:color="auto"/>
            </w:tcBorders>
            <w:shd w:val="clear" w:color="auto" w:fill="auto"/>
            <w:vAlign w:val="bottom"/>
            <w:hideMark/>
            <w:tcPrChange w:id="11351"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68C1A9A0" w14:textId="77777777" w:rsidR="006823CB" w:rsidRPr="006823CB" w:rsidRDefault="006823CB" w:rsidP="006823CB">
            <w:pPr>
              <w:jc w:val="left"/>
              <w:rPr>
                <w:ins w:id="11352" w:author="Perrine, Martin L. (GSFC-5670)" w:date="2016-09-13T15:15:00Z"/>
                <w:rFonts w:ascii="Calibri" w:hAnsi="Calibri"/>
                <w:color w:val="000000"/>
                <w:sz w:val="22"/>
                <w:szCs w:val="22"/>
              </w:rPr>
            </w:pPr>
            <w:ins w:id="11353"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354"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68955296" w14:textId="77777777" w:rsidR="006823CB" w:rsidRPr="006823CB" w:rsidRDefault="006823CB" w:rsidP="006823CB">
            <w:pPr>
              <w:jc w:val="left"/>
              <w:rPr>
                <w:ins w:id="11355" w:author="Perrine, Martin L. (GSFC-5670)" w:date="2016-09-13T15:15:00Z"/>
                <w:rFonts w:ascii="Calibri" w:hAnsi="Calibri"/>
                <w:color w:val="000000"/>
                <w:sz w:val="22"/>
                <w:szCs w:val="22"/>
              </w:rPr>
            </w:pPr>
            <w:ins w:id="11356" w:author="Perrine, Martin L. (GSFC-5670)" w:date="2016-09-13T15:15:00Z">
              <w:r w:rsidRPr="006823CB">
                <w:rPr>
                  <w:rFonts w:ascii="Calibri" w:hAnsi="Calibri"/>
                  <w:color w:val="000000"/>
                  <w:sz w:val="22"/>
                  <w:szCs w:val="22"/>
                </w:rPr>
                <w:t>no NEN1138 not about data latency  1638</w:t>
              </w:r>
            </w:ins>
          </w:p>
        </w:tc>
      </w:tr>
      <w:tr w:rsidR="006823CB" w:rsidRPr="006823CB" w14:paraId="7AB9FD30" w14:textId="77777777" w:rsidTr="003127AA">
        <w:trPr>
          <w:trHeight w:val="576"/>
          <w:ins w:id="11357" w:author="Perrine, Martin L. (GSFC-5670)" w:date="2016-09-13T15:15:00Z"/>
          <w:trPrChange w:id="11358"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359"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367186A" w14:textId="77777777" w:rsidR="006823CB" w:rsidRPr="006823CB" w:rsidRDefault="006823CB" w:rsidP="006823CB">
            <w:pPr>
              <w:jc w:val="left"/>
              <w:rPr>
                <w:ins w:id="11360" w:author="Perrine, Martin L. (GSFC-5670)" w:date="2016-09-13T15:15:00Z"/>
                <w:rFonts w:ascii="Calibri" w:hAnsi="Calibri"/>
                <w:color w:val="000000"/>
                <w:sz w:val="22"/>
                <w:szCs w:val="22"/>
              </w:rPr>
            </w:pPr>
            <w:ins w:id="11361" w:author="Perrine, Martin L. (GSFC-5670)" w:date="2016-09-13T15:15:00Z">
              <w:r w:rsidRPr="006823CB">
                <w:rPr>
                  <w:rFonts w:ascii="Calibri" w:hAnsi="Calibri"/>
                  <w:color w:val="000000"/>
                  <w:sz w:val="22"/>
                  <w:szCs w:val="22"/>
                </w:rPr>
                <w:t>NENG-PERF-009</w:t>
              </w:r>
            </w:ins>
          </w:p>
        </w:tc>
        <w:tc>
          <w:tcPr>
            <w:tcW w:w="5301" w:type="dxa"/>
            <w:tcBorders>
              <w:top w:val="nil"/>
              <w:left w:val="nil"/>
              <w:bottom w:val="single" w:sz="4" w:space="0" w:color="auto"/>
              <w:right w:val="single" w:sz="4" w:space="0" w:color="auto"/>
            </w:tcBorders>
            <w:shd w:val="clear" w:color="auto" w:fill="auto"/>
            <w:vAlign w:val="bottom"/>
            <w:hideMark/>
            <w:tcPrChange w:id="11362"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652075C5" w14:textId="77777777" w:rsidR="006823CB" w:rsidRPr="006823CB" w:rsidRDefault="006823CB" w:rsidP="006823CB">
            <w:pPr>
              <w:jc w:val="left"/>
              <w:rPr>
                <w:ins w:id="11363" w:author="Perrine, Martin L. (GSFC-5670)" w:date="2016-09-13T15:15:00Z"/>
                <w:rFonts w:ascii="Calibri" w:hAnsi="Calibri"/>
                <w:color w:val="000000"/>
                <w:sz w:val="22"/>
                <w:szCs w:val="22"/>
              </w:rPr>
            </w:pPr>
            <w:ins w:id="11364" w:author="Perrine, Martin L. (GSFC-5670)" w:date="2016-09-13T15:15:00Z">
              <w:r w:rsidRPr="006823CB">
                <w:rPr>
                  <w:rFonts w:ascii="Calibri" w:hAnsi="Calibri"/>
                  <w:color w:val="000000"/>
                  <w:sz w:val="22"/>
                  <w:szCs w:val="22"/>
                </w:rPr>
                <w:t xml:space="preserve">From ingest to the LAN to the delivery of IP files to the LAN, the latency shall not exceed 3 minutes for nominal operations. </w:t>
              </w:r>
            </w:ins>
          </w:p>
        </w:tc>
        <w:tc>
          <w:tcPr>
            <w:tcW w:w="1250" w:type="dxa"/>
            <w:tcBorders>
              <w:top w:val="nil"/>
              <w:left w:val="nil"/>
              <w:bottom w:val="single" w:sz="4" w:space="0" w:color="auto"/>
              <w:right w:val="single" w:sz="4" w:space="0" w:color="auto"/>
            </w:tcBorders>
            <w:shd w:val="clear" w:color="auto" w:fill="auto"/>
            <w:vAlign w:val="bottom"/>
            <w:hideMark/>
            <w:tcPrChange w:id="11365"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2952E98C" w14:textId="77777777" w:rsidR="006823CB" w:rsidRPr="006823CB" w:rsidRDefault="006823CB" w:rsidP="006823CB">
            <w:pPr>
              <w:jc w:val="left"/>
              <w:rPr>
                <w:ins w:id="11366" w:author="Perrine, Martin L. (GSFC-5670)" w:date="2016-09-13T15:15:00Z"/>
                <w:rFonts w:ascii="Calibri" w:hAnsi="Calibri"/>
                <w:color w:val="000000"/>
                <w:sz w:val="22"/>
                <w:szCs w:val="22"/>
              </w:rPr>
            </w:pPr>
            <w:ins w:id="11367"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368"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6CD677AC" w14:textId="77777777" w:rsidR="006823CB" w:rsidRPr="006823CB" w:rsidRDefault="006823CB" w:rsidP="006823CB">
            <w:pPr>
              <w:jc w:val="left"/>
              <w:rPr>
                <w:ins w:id="11369" w:author="Perrine, Martin L. (GSFC-5670)" w:date="2016-09-13T15:15:00Z"/>
                <w:rFonts w:ascii="Calibri" w:hAnsi="Calibri"/>
                <w:color w:val="000000"/>
                <w:sz w:val="22"/>
                <w:szCs w:val="22"/>
              </w:rPr>
            </w:pPr>
            <w:ins w:id="11370" w:author="Perrine, Martin L. (GSFC-5670)" w:date="2016-09-13T15:15:00Z">
              <w:r w:rsidRPr="006823CB">
                <w:rPr>
                  <w:rFonts w:ascii="Calibri" w:hAnsi="Calibri"/>
                  <w:color w:val="000000"/>
                  <w:sz w:val="22"/>
                  <w:szCs w:val="22"/>
                </w:rPr>
                <w:t xml:space="preserve">NEN1138 </w:t>
              </w:r>
            </w:ins>
          </w:p>
        </w:tc>
      </w:tr>
      <w:tr w:rsidR="006823CB" w:rsidRPr="006823CB" w14:paraId="7C623E20" w14:textId="77777777" w:rsidTr="003127AA">
        <w:trPr>
          <w:trHeight w:val="576"/>
          <w:ins w:id="11371" w:author="Perrine, Martin L. (GSFC-5670)" w:date="2016-09-13T15:15:00Z"/>
          <w:trPrChange w:id="11372"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373"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C331672" w14:textId="77777777" w:rsidR="006823CB" w:rsidRPr="006823CB" w:rsidRDefault="006823CB" w:rsidP="006823CB">
            <w:pPr>
              <w:jc w:val="left"/>
              <w:rPr>
                <w:ins w:id="11374" w:author="Perrine, Martin L. (GSFC-5670)" w:date="2016-09-13T15:15:00Z"/>
                <w:rFonts w:ascii="Calibri" w:hAnsi="Calibri"/>
                <w:color w:val="000000"/>
                <w:sz w:val="22"/>
                <w:szCs w:val="22"/>
              </w:rPr>
            </w:pPr>
            <w:ins w:id="11375" w:author="Perrine, Martin L. (GSFC-5670)" w:date="2016-09-13T15:15:00Z">
              <w:r w:rsidRPr="006823CB">
                <w:rPr>
                  <w:rFonts w:ascii="Calibri" w:hAnsi="Calibri"/>
                  <w:color w:val="000000"/>
                  <w:sz w:val="22"/>
                  <w:szCs w:val="22"/>
                </w:rPr>
                <w:t>NENG-PERF-010</w:t>
              </w:r>
            </w:ins>
          </w:p>
        </w:tc>
        <w:tc>
          <w:tcPr>
            <w:tcW w:w="5301" w:type="dxa"/>
            <w:tcBorders>
              <w:top w:val="nil"/>
              <w:left w:val="nil"/>
              <w:bottom w:val="single" w:sz="4" w:space="0" w:color="auto"/>
              <w:right w:val="single" w:sz="4" w:space="0" w:color="auto"/>
            </w:tcBorders>
            <w:shd w:val="clear" w:color="auto" w:fill="auto"/>
            <w:vAlign w:val="bottom"/>
            <w:hideMark/>
            <w:tcPrChange w:id="11376"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5EF0DE91" w14:textId="77777777" w:rsidR="006823CB" w:rsidRPr="006823CB" w:rsidRDefault="006823CB" w:rsidP="006823CB">
            <w:pPr>
              <w:jc w:val="left"/>
              <w:rPr>
                <w:ins w:id="11377" w:author="Perrine, Martin L. (GSFC-5670)" w:date="2016-09-13T15:15:00Z"/>
                <w:rFonts w:ascii="Calibri" w:hAnsi="Calibri"/>
                <w:color w:val="000000"/>
                <w:sz w:val="22"/>
                <w:szCs w:val="22"/>
              </w:rPr>
            </w:pPr>
            <w:ins w:id="11378" w:author="Perrine, Martin L. (GSFC-5670)" w:date="2016-09-13T15:15:00Z">
              <w:r w:rsidRPr="006823CB">
                <w:rPr>
                  <w:rFonts w:ascii="Calibri" w:hAnsi="Calibri"/>
                  <w:color w:val="000000"/>
                  <w:sz w:val="22"/>
                  <w:szCs w:val="22"/>
                </w:rPr>
                <w:t xml:space="preserve">  DAPHNE shall receive and process the two streams of telemetry data at a rate </w:t>
              </w:r>
              <w:proofErr w:type="gramStart"/>
              <w:r w:rsidRPr="006823CB">
                <w:rPr>
                  <w:rFonts w:ascii="Calibri" w:hAnsi="Calibri"/>
                  <w:color w:val="000000"/>
                  <w:sz w:val="22"/>
                  <w:szCs w:val="22"/>
                </w:rPr>
                <w:t>up  to</w:t>
              </w:r>
              <w:proofErr w:type="gramEnd"/>
              <w:r w:rsidRPr="006823CB">
                <w:rPr>
                  <w:rFonts w:ascii="Calibri" w:hAnsi="Calibri"/>
                  <w:color w:val="000000"/>
                  <w:sz w:val="22"/>
                  <w:szCs w:val="22"/>
                </w:rPr>
                <w:t xml:space="preserve"> 2  </w:t>
              </w:r>
              <w:proofErr w:type="spellStart"/>
              <w:r w:rsidRPr="006823CB">
                <w:rPr>
                  <w:rFonts w:ascii="Calibri" w:hAnsi="Calibri"/>
                  <w:color w:val="000000"/>
                  <w:sz w:val="22"/>
                  <w:szCs w:val="22"/>
                </w:rPr>
                <w:t>Gbps</w:t>
              </w:r>
              <w:proofErr w:type="spellEnd"/>
              <w:r w:rsidRPr="006823CB">
                <w:rPr>
                  <w:rFonts w:ascii="Calibri" w:hAnsi="Calibri"/>
                  <w:color w:val="000000"/>
                  <w:sz w:val="22"/>
                  <w:szCs w:val="22"/>
                </w:rPr>
                <w:t xml:space="preserve"> each.</w:t>
              </w:r>
            </w:ins>
          </w:p>
        </w:tc>
        <w:tc>
          <w:tcPr>
            <w:tcW w:w="1250" w:type="dxa"/>
            <w:tcBorders>
              <w:top w:val="nil"/>
              <w:left w:val="nil"/>
              <w:bottom w:val="single" w:sz="4" w:space="0" w:color="auto"/>
              <w:right w:val="single" w:sz="4" w:space="0" w:color="auto"/>
            </w:tcBorders>
            <w:shd w:val="clear" w:color="auto" w:fill="auto"/>
            <w:vAlign w:val="bottom"/>
            <w:hideMark/>
            <w:tcPrChange w:id="11379"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599741A2" w14:textId="77777777" w:rsidR="006823CB" w:rsidRPr="006823CB" w:rsidRDefault="006823CB" w:rsidP="006823CB">
            <w:pPr>
              <w:jc w:val="left"/>
              <w:rPr>
                <w:ins w:id="11380" w:author="Perrine, Martin L. (GSFC-5670)" w:date="2016-09-13T15:15:00Z"/>
                <w:rFonts w:ascii="Calibri" w:hAnsi="Calibri"/>
                <w:color w:val="000000"/>
                <w:sz w:val="22"/>
                <w:szCs w:val="22"/>
              </w:rPr>
            </w:pPr>
            <w:ins w:id="11381"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382"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1ABDBF57" w14:textId="77777777" w:rsidR="006823CB" w:rsidRPr="006823CB" w:rsidRDefault="006823CB" w:rsidP="006823CB">
            <w:pPr>
              <w:jc w:val="left"/>
              <w:rPr>
                <w:ins w:id="11383" w:author="Perrine, Martin L. (GSFC-5670)" w:date="2016-09-13T15:15:00Z"/>
                <w:rFonts w:ascii="Calibri" w:hAnsi="Calibri"/>
                <w:color w:val="000000"/>
                <w:sz w:val="22"/>
                <w:szCs w:val="22"/>
              </w:rPr>
            </w:pPr>
            <w:ins w:id="11384" w:author="Perrine, Martin L. (GSFC-5670)" w:date="2016-09-13T15:15:00Z">
              <w:r w:rsidRPr="006823CB">
                <w:rPr>
                  <w:rFonts w:ascii="Calibri" w:hAnsi="Calibri"/>
                  <w:color w:val="000000"/>
                  <w:sz w:val="22"/>
                  <w:szCs w:val="22"/>
                </w:rPr>
                <w:t>NEN595 table needs update 986</w:t>
              </w:r>
            </w:ins>
          </w:p>
        </w:tc>
      </w:tr>
      <w:tr w:rsidR="006823CB" w:rsidRPr="006823CB" w14:paraId="22843222" w14:textId="77777777" w:rsidTr="003127AA">
        <w:trPr>
          <w:trHeight w:val="576"/>
          <w:ins w:id="11385" w:author="Perrine, Martin L. (GSFC-5670)" w:date="2016-09-13T15:15:00Z"/>
          <w:trPrChange w:id="11386"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387"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5FF64371" w14:textId="77777777" w:rsidR="006823CB" w:rsidRPr="006823CB" w:rsidRDefault="006823CB" w:rsidP="006823CB">
            <w:pPr>
              <w:jc w:val="left"/>
              <w:rPr>
                <w:ins w:id="11388" w:author="Perrine, Martin L. (GSFC-5670)" w:date="2016-09-13T15:15:00Z"/>
                <w:rFonts w:ascii="Calibri" w:hAnsi="Calibri"/>
                <w:color w:val="000000"/>
                <w:sz w:val="22"/>
                <w:szCs w:val="22"/>
              </w:rPr>
            </w:pPr>
            <w:ins w:id="11389" w:author="Perrine, Martin L. (GSFC-5670)" w:date="2016-09-13T15:15:00Z">
              <w:r w:rsidRPr="006823CB">
                <w:rPr>
                  <w:rFonts w:ascii="Calibri" w:hAnsi="Calibri"/>
                  <w:color w:val="000000"/>
                  <w:sz w:val="22"/>
                  <w:szCs w:val="22"/>
                </w:rPr>
                <w:t>NENG-RMA-005</w:t>
              </w:r>
            </w:ins>
          </w:p>
        </w:tc>
        <w:tc>
          <w:tcPr>
            <w:tcW w:w="5301" w:type="dxa"/>
            <w:tcBorders>
              <w:top w:val="nil"/>
              <w:left w:val="nil"/>
              <w:bottom w:val="single" w:sz="4" w:space="0" w:color="auto"/>
              <w:right w:val="single" w:sz="4" w:space="0" w:color="auto"/>
            </w:tcBorders>
            <w:shd w:val="clear" w:color="auto" w:fill="auto"/>
            <w:vAlign w:val="bottom"/>
            <w:hideMark/>
            <w:tcPrChange w:id="11390"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05861C99" w14:textId="77777777" w:rsidR="006823CB" w:rsidRPr="006823CB" w:rsidRDefault="006823CB" w:rsidP="006823CB">
            <w:pPr>
              <w:jc w:val="left"/>
              <w:rPr>
                <w:ins w:id="11391" w:author="Perrine, Martin L. (GSFC-5670)" w:date="2016-09-13T15:15:00Z"/>
                <w:rFonts w:ascii="Calibri" w:hAnsi="Calibri"/>
                <w:color w:val="000000"/>
                <w:sz w:val="22"/>
                <w:szCs w:val="22"/>
              </w:rPr>
            </w:pPr>
            <w:ins w:id="11392" w:author="Perrine, Martin L. (GSFC-5670)" w:date="2016-09-13T15:15:00Z">
              <w:r w:rsidRPr="006823CB">
                <w:rPr>
                  <w:rFonts w:ascii="Calibri" w:hAnsi="Calibri"/>
                  <w:color w:val="000000"/>
                  <w:sz w:val="22"/>
                  <w:szCs w:val="22"/>
                </w:rPr>
                <w:t xml:space="preserve"> DAPHNE shall have an availability of 0.99 for scheduled support periods.</w:t>
              </w:r>
            </w:ins>
          </w:p>
        </w:tc>
        <w:tc>
          <w:tcPr>
            <w:tcW w:w="1250" w:type="dxa"/>
            <w:tcBorders>
              <w:top w:val="nil"/>
              <w:left w:val="nil"/>
              <w:bottom w:val="single" w:sz="4" w:space="0" w:color="auto"/>
              <w:right w:val="single" w:sz="4" w:space="0" w:color="auto"/>
            </w:tcBorders>
            <w:shd w:val="clear" w:color="auto" w:fill="auto"/>
            <w:vAlign w:val="bottom"/>
            <w:hideMark/>
            <w:tcPrChange w:id="11393"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0503C532" w14:textId="77777777" w:rsidR="006823CB" w:rsidRPr="006823CB" w:rsidRDefault="006823CB" w:rsidP="006823CB">
            <w:pPr>
              <w:jc w:val="left"/>
              <w:rPr>
                <w:ins w:id="11394" w:author="Perrine, Martin L. (GSFC-5670)" w:date="2016-09-13T15:15:00Z"/>
                <w:rFonts w:ascii="Calibri" w:hAnsi="Calibri"/>
                <w:color w:val="000000"/>
                <w:sz w:val="22"/>
                <w:szCs w:val="22"/>
              </w:rPr>
            </w:pPr>
            <w:ins w:id="11395" w:author="Perrine, Martin L. (GSFC-5670)" w:date="2016-09-13T15:15:00Z">
              <w:r w:rsidRPr="006823CB">
                <w:rPr>
                  <w:rFonts w:ascii="Calibri" w:hAnsi="Calibri"/>
                  <w:color w:val="000000"/>
                  <w:sz w:val="22"/>
                  <w:szCs w:val="22"/>
                </w:rPr>
                <w:t>A</w:t>
              </w:r>
            </w:ins>
          </w:p>
        </w:tc>
        <w:tc>
          <w:tcPr>
            <w:tcW w:w="2173" w:type="dxa"/>
            <w:tcBorders>
              <w:top w:val="nil"/>
              <w:left w:val="nil"/>
              <w:bottom w:val="single" w:sz="4" w:space="0" w:color="auto"/>
              <w:right w:val="single" w:sz="4" w:space="0" w:color="auto"/>
            </w:tcBorders>
            <w:shd w:val="clear" w:color="auto" w:fill="auto"/>
            <w:vAlign w:val="bottom"/>
            <w:hideMark/>
            <w:tcPrChange w:id="11396"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7CB0B7B2" w14:textId="77777777" w:rsidR="006823CB" w:rsidRPr="006823CB" w:rsidRDefault="006823CB" w:rsidP="006823CB">
            <w:pPr>
              <w:jc w:val="left"/>
              <w:rPr>
                <w:ins w:id="11397" w:author="Perrine, Martin L. (GSFC-5670)" w:date="2016-09-13T15:15:00Z"/>
                <w:rFonts w:ascii="Calibri" w:hAnsi="Calibri"/>
                <w:color w:val="000000"/>
                <w:sz w:val="22"/>
                <w:szCs w:val="22"/>
              </w:rPr>
            </w:pPr>
            <w:ins w:id="11398" w:author="Perrine, Martin L. (GSFC-5670)" w:date="2016-09-13T15:15:00Z">
              <w:r w:rsidRPr="006823CB">
                <w:rPr>
                  <w:rFonts w:ascii="Calibri" w:hAnsi="Calibri"/>
                  <w:color w:val="000000"/>
                  <w:sz w:val="22"/>
                  <w:szCs w:val="22"/>
                </w:rPr>
                <w:t>336 1123</w:t>
              </w:r>
            </w:ins>
          </w:p>
        </w:tc>
      </w:tr>
      <w:tr w:rsidR="006823CB" w:rsidRPr="006823CB" w14:paraId="1499B3B7" w14:textId="77777777" w:rsidTr="003127AA">
        <w:trPr>
          <w:trHeight w:val="1440"/>
          <w:ins w:id="11399" w:author="Perrine, Martin L. (GSFC-5670)" w:date="2016-09-13T15:15:00Z"/>
          <w:trPrChange w:id="11400" w:author="Perrine, Martin L. (GSFC-5670)" w:date="2016-09-14T15:05:00Z">
            <w:trPr>
              <w:trHeight w:val="1440"/>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401"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4840F9A" w14:textId="77777777" w:rsidR="006823CB" w:rsidRPr="006823CB" w:rsidRDefault="006823CB" w:rsidP="006823CB">
            <w:pPr>
              <w:jc w:val="left"/>
              <w:rPr>
                <w:ins w:id="11402" w:author="Perrine, Martin L. (GSFC-5670)" w:date="2016-09-13T15:15:00Z"/>
                <w:rFonts w:ascii="Calibri" w:hAnsi="Calibri"/>
                <w:color w:val="000000"/>
                <w:sz w:val="22"/>
                <w:szCs w:val="22"/>
              </w:rPr>
            </w:pPr>
            <w:ins w:id="11403" w:author="Perrine, Martin L. (GSFC-5670)" w:date="2016-09-13T15:15:00Z">
              <w:r w:rsidRPr="006823CB">
                <w:rPr>
                  <w:rFonts w:ascii="Calibri" w:hAnsi="Calibri"/>
                  <w:color w:val="000000"/>
                  <w:sz w:val="22"/>
                  <w:szCs w:val="22"/>
                </w:rPr>
                <w:t xml:space="preserve">NENG-RMA-006 (Perrine:  we may not need </w:t>
              </w:r>
              <w:proofErr w:type="gramStart"/>
              <w:r w:rsidRPr="006823CB">
                <w:rPr>
                  <w:rFonts w:ascii="Calibri" w:hAnsi="Calibri"/>
                  <w:color w:val="000000"/>
                  <w:sz w:val="22"/>
                  <w:szCs w:val="22"/>
                </w:rPr>
                <w:t>this .</w:t>
              </w:r>
              <w:proofErr w:type="gramEnd"/>
              <w:r w:rsidRPr="006823CB">
                <w:rPr>
                  <w:rFonts w:ascii="Calibri" w:hAnsi="Calibri"/>
                  <w:color w:val="000000"/>
                  <w:sz w:val="22"/>
                  <w:szCs w:val="22"/>
                </w:rPr>
                <w:t xml:space="preserve">  Need to define a degraded mode. ) </w:t>
              </w:r>
            </w:ins>
          </w:p>
        </w:tc>
        <w:tc>
          <w:tcPr>
            <w:tcW w:w="5301" w:type="dxa"/>
            <w:tcBorders>
              <w:top w:val="nil"/>
              <w:left w:val="nil"/>
              <w:bottom w:val="single" w:sz="4" w:space="0" w:color="auto"/>
              <w:right w:val="single" w:sz="4" w:space="0" w:color="auto"/>
            </w:tcBorders>
            <w:shd w:val="clear" w:color="auto" w:fill="auto"/>
            <w:vAlign w:val="bottom"/>
            <w:hideMark/>
            <w:tcPrChange w:id="11404"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19576B34" w14:textId="77777777" w:rsidR="006823CB" w:rsidRPr="006823CB" w:rsidRDefault="006823CB" w:rsidP="006823CB">
            <w:pPr>
              <w:jc w:val="right"/>
              <w:rPr>
                <w:ins w:id="11405" w:author="Perrine, Martin L. (GSFC-5670)" w:date="2016-09-13T15:15:00Z"/>
                <w:rFonts w:ascii="Calibri" w:hAnsi="Calibri"/>
                <w:color w:val="000000"/>
                <w:sz w:val="22"/>
                <w:szCs w:val="22"/>
              </w:rPr>
            </w:pPr>
            <w:ins w:id="11406" w:author="Perrine, Martin L. (GSFC-5670)" w:date="2016-09-13T15:15:00Z">
              <w:r w:rsidRPr="006823CB">
                <w:rPr>
                  <w:rFonts w:ascii="Calibri" w:hAnsi="Calibri"/>
                  <w:color w:val="000000"/>
                  <w:sz w:val="22"/>
                  <w:szCs w:val="22"/>
                </w:rPr>
                <w:t>0</w:t>
              </w:r>
            </w:ins>
          </w:p>
        </w:tc>
        <w:tc>
          <w:tcPr>
            <w:tcW w:w="1250" w:type="dxa"/>
            <w:tcBorders>
              <w:top w:val="nil"/>
              <w:left w:val="nil"/>
              <w:bottom w:val="single" w:sz="4" w:space="0" w:color="auto"/>
              <w:right w:val="single" w:sz="4" w:space="0" w:color="auto"/>
            </w:tcBorders>
            <w:shd w:val="clear" w:color="auto" w:fill="auto"/>
            <w:vAlign w:val="bottom"/>
            <w:hideMark/>
            <w:tcPrChange w:id="11407"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49B85EB7" w14:textId="77777777" w:rsidR="006823CB" w:rsidRPr="006823CB" w:rsidRDefault="006823CB" w:rsidP="006823CB">
            <w:pPr>
              <w:jc w:val="right"/>
              <w:rPr>
                <w:ins w:id="11408" w:author="Perrine, Martin L. (GSFC-5670)" w:date="2016-09-13T15:15:00Z"/>
                <w:rFonts w:ascii="Calibri" w:hAnsi="Calibri"/>
                <w:color w:val="000000"/>
                <w:sz w:val="22"/>
                <w:szCs w:val="22"/>
              </w:rPr>
            </w:pPr>
            <w:ins w:id="11409" w:author="Perrine, Martin L. (GSFC-5670)" w:date="2016-09-13T15:15:00Z">
              <w:r w:rsidRPr="006823CB">
                <w:rPr>
                  <w:rFonts w:ascii="Calibri" w:hAnsi="Calibri"/>
                  <w:color w:val="000000"/>
                  <w:sz w:val="22"/>
                  <w:szCs w:val="22"/>
                </w:rPr>
                <w:t>0</w:t>
              </w:r>
            </w:ins>
          </w:p>
        </w:tc>
        <w:tc>
          <w:tcPr>
            <w:tcW w:w="2173" w:type="dxa"/>
            <w:tcBorders>
              <w:top w:val="nil"/>
              <w:left w:val="nil"/>
              <w:bottom w:val="single" w:sz="4" w:space="0" w:color="auto"/>
              <w:right w:val="single" w:sz="4" w:space="0" w:color="auto"/>
            </w:tcBorders>
            <w:shd w:val="clear" w:color="auto" w:fill="auto"/>
            <w:vAlign w:val="bottom"/>
            <w:hideMark/>
            <w:tcPrChange w:id="11410"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41166E7E" w14:textId="77777777" w:rsidR="006823CB" w:rsidRPr="006823CB" w:rsidRDefault="006823CB" w:rsidP="006823CB">
            <w:pPr>
              <w:jc w:val="left"/>
              <w:rPr>
                <w:ins w:id="11411" w:author="Perrine, Martin L. (GSFC-5670)" w:date="2016-09-13T15:15:00Z"/>
                <w:rFonts w:ascii="Calibri" w:hAnsi="Calibri"/>
                <w:color w:val="000000"/>
                <w:sz w:val="22"/>
                <w:szCs w:val="22"/>
              </w:rPr>
            </w:pPr>
            <w:ins w:id="11412" w:author="Perrine, Martin L. (GSFC-5670)" w:date="2016-09-13T15:15:00Z">
              <w:r w:rsidRPr="006823CB">
                <w:rPr>
                  <w:rFonts w:ascii="Calibri" w:hAnsi="Calibri"/>
                  <w:color w:val="000000"/>
                  <w:sz w:val="22"/>
                  <w:szCs w:val="22"/>
                </w:rPr>
                <w:t>NEN336 1123</w:t>
              </w:r>
            </w:ins>
          </w:p>
        </w:tc>
      </w:tr>
      <w:tr w:rsidR="006823CB" w:rsidRPr="006823CB" w14:paraId="4EFA00CF" w14:textId="77777777" w:rsidTr="003127AA">
        <w:trPr>
          <w:trHeight w:val="288"/>
          <w:ins w:id="11413" w:author="Perrine, Martin L. (GSFC-5670)" w:date="2016-09-13T15:15:00Z"/>
          <w:trPrChange w:id="11414" w:author="Perrine, Martin L. (GSFC-5670)" w:date="2016-09-14T15:05:00Z">
            <w:trPr>
              <w:trHeight w:val="288"/>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415"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67902215" w14:textId="77777777" w:rsidR="006823CB" w:rsidRPr="006823CB" w:rsidRDefault="006823CB" w:rsidP="006823CB">
            <w:pPr>
              <w:jc w:val="left"/>
              <w:rPr>
                <w:ins w:id="11416" w:author="Perrine, Martin L. (GSFC-5670)" w:date="2016-09-13T15:15:00Z"/>
                <w:rFonts w:ascii="Calibri" w:hAnsi="Calibri"/>
                <w:color w:val="000000"/>
                <w:sz w:val="22"/>
                <w:szCs w:val="22"/>
              </w:rPr>
            </w:pPr>
            <w:ins w:id="11417" w:author="Perrine, Martin L. (GSFC-5670)" w:date="2016-09-13T15:15:00Z">
              <w:r w:rsidRPr="006823CB">
                <w:rPr>
                  <w:rFonts w:ascii="Calibri" w:hAnsi="Calibri"/>
                  <w:color w:val="000000"/>
                  <w:sz w:val="22"/>
                  <w:szCs w:val="22"/>
                </w:rPr>
                <w:t>NENG-RMA-009</w:t>
              </w:r>
            </w:ins>
          </w:p>
        </w:tc>
        <w:tc>
          <w:tcPr>
            <w:tcW w:w="5301" w:type="dxa"/>
            <w:tcBorders>
              <w:top w:val="nil"/>
              <w:left w:val="nil"/>
              <w:bottom w:val="single" w:sz="4" w:space="0" w:color="auto"/>
              <w:right w:val="single" w:sz="4" w:space="0" w:color="auto"/>
            </w:tcBorders>
            <w:shd w:val="clear" w:color="auto" w:fill="auto"/>
            <w:vAlign w:val="bottom"/>
            <w:hideMark/>
            <w:tcPrChange w:id="11418"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1F787F16" w14:textId="77777777" w:rsidR="006823CB" w:rsidRPr="006823CB" w:rsidRDefault="006823CB" w:rsidP="006823CB">
            <w:pPr>
              <w:jc w:val="right"/>
              <w:rPr>
                <w:ins w:id="11419" w:author="Perrine, Martin L. (GSFC-5670)" w:date="2016-09-13T15:15:00Z"/>
                <w:rFonts w:ascii="Calibri" w:hAnsi="Calibri"/>
                <w:color w:val="000000"/>
                <w:sz w:val="22"/>
                <w:szCs w:val="22"/>
              </w:rPr>
            </w:pPr>
            <w:ins w:id="11420" w:author="Perrine, Martin L. (GSFC-5670)" w:date="2016-09-13T15:15:00Z">
              <w:r w:rsidRPr="006823CB">
                <w:rPr>
                  <w:rFonts w:ascii="Calibri" w:hAnsi="Calibri"/>
                  <w:color w:val="000000"/>
                  <w:sz w:val="22"/>
                  <w:szCs w:val="22"/>
                </w:rPr>
                <w:t>0</w:t>
              </w:r>
            </w:ins>
          </w:p>
        </w:tc>
        <w:tc>
          <w:tcPr>
            <w:tcW w:w="1250" w:type="dxa"/>
            <w:tcBorders>
              <w:top w:val="nil"/>
              <w:left w:val="nil"/>
              <w:bottom w:val="single" w:sz="4" w:space="0" w:color="auto"/>
              <w:right w:val="single" w:sz="4" w:space="0" w:color="auto"/>
            </w:tcBorders>
            <w:shd w:val="clear" w:color="auto" w:fill="auto"/>
            <w:vAlign w:val="bottom"/>
            <w:hideMark/>
            <w:tcPrChange w:id="11421"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6CB02157" w14:textId="77777777" w:rsidR="006823CB" w:rsidRPr="006823CB" w:rsidRDefault="006823CB" w:rsidP="006823CB">
            <w:pPr>
              <w:jc w:val="left"/>
              <w:rPr>
                <w:ins w:id="11422" w:author="Perrine, Martin L. (GSFC-5670)" w:date="2016-09-13T15:15:00Z"/>
                <w:rFonts w:ascii="Calibri" w:hAnsi="Calibri"/>
                <w:color w:val="000000"/>
                <w:sz w:val="22"/>
                <w:szCs w:val="22"/>
              </w:rPr>
            </w:pPr>
            <w:ins w:id="11423" w:author="Perrine, Martin L. (GSFC-5670)" w:date="2016-09-13T15:15:00Z">
              <w:r w:rsidRPr="006823CB">
                <w:rPr>
                  <w:rFonts w:ascii="Calibri" w:hAnsi="Calibri"/>
                  <w:color w:val="000000"/>
                  <w:sz w:val="22"/>
                  <w:szCs w:val="22"/>
                </w:rPr>
                <w:t>A</w:t>
              </w:r>
            </w:ins>
          </w:p>
        </w:tc>
        <w:tc>
          <w:tcPr>
            <w:tcW w:w="2173" w:type="dxa"/>
            <w:tcBorders>
              <w:top w:val="nil"/>
              <w:left w:val="nil"/>
              <w:bottom w:val="single" w:sz="4" w:space="0" w:color="auto"/>
              <w:right w:val="single" w:sz="4" w:space="0" w:color="auto"/>
            </w:tcBorders>
            <w:shd w:val="clear" w:color="auto" w:fill="auto"/>
            <w:vAlign w:val="bottom"/>
            <w:hideMark/>
            <w:tcPrChange w:id="11424"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3BFC0935" w14:textId="77777777" w:rsidR="006823CB" w:rsidRPr="006823CB" w:rsidRDefault="006823CB" w:rsidP="006823CB">
            <w:pPr>
              <w:jc w:val="left"/>
              <w:rPr>
                <w:ins w:id="11425" w:author="Perrine, Martin L. (GSFC-5670)" w:date="2016-09-13T15:15:00Z"/>
                <w:rFonts w:ascii="Calibri" w:hAnsi="Calibri"/>
                <w:color w:val="000000"/>
                <w:sz w:val="22"/>
                <w:szCs w:val="22"/>
              </w:rPr>
            </w:pPr>
            <w:ins w:id="11426" w:author="Perrine, Martin L. (GSFC-5670)" w:date="2016-09-13T15:15:00Z">
              <w:r w:rsidRPr="006823CB">
                <w:rPr>
                  <w:rFonts w:ascii="Calibri" w:hAnsi="Calibri"/>
                  <w:color w:val="000000"/>
                  <w:sz w:val="22"/>
                  <w:szCs w:val="22"/>
                </w:rPr>
                <w:t>NEN336 1123</w:t>
              </w:r>
            </w:ins>
          </w:p>
        </w:tc>
      </w:tr>
      <w:tr w:rsidR="006823CB" w:rsidRPr="006823CB" w14:paraId="75812A4F" w14:textId="77777777" w:rsidTr="003127AA">
        <w:trPr>
          <w:trHeight w:val="2304"/>
          <w:ins w:id="11427" w:author="Perrine, Martin L. (GSFC-5670)" w:date="2016-09-13T15:15:00Z"/>
          <w:trPrChange w:id="11428" w:author="Perrine, Martin L. (GSFC-5670)" w:date="2016-09-14T15:05:00Z">
            <w:trPr>
              <w:trHeight w:val="2304"/>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429"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67FDD4C5" w14:textId="77777777" w:rsidR="006823CB" w:rsidRPr="006823CB" w:rsidRDefault="006823CB" w:rsidP="006823CB">
            <w:pPr>
              <w:jc w:val="left"/>
              <w:rPr>
                <w:ins w:id="11430" w:author="Perrine, Martin L. (GSFC-5670)" w:date="2016-09-13T15:15:00Z"/>
                <w:rFonts w:ascii="Calibri" w:hAnsi="Calibri"/>
                <w:color w:val="000000"/>
                <w:sz w:val="22"/>
                <w:szCs w:val="22"/>
              </w:rPr>
            </w:pPr>
            <w:ins w:id="11431" w:author="Perrine, Martin L. (GSFC-5670)" w:date="2016-09-13T15:15:00Z">
              <w:r w:rsidRPr="006823CB">
                <w:rPr>
                  <w:rFonts w:ascii="Calibri" w:hAnsi="Calibri"/>
                  <w:color w:val="000000"/>
                  <w:sz w:val="22"/>
                  <w:szCs w:val="22"/>
                </w:rPr>
                <w:t>NENG-RMA-015 (Perrine:  need to define this clearer; is this a technician or new part being flown in for a repair</w:t>
              </w:r>
              <w:proofErr w:type="gramStart"/>
              <w:r w:rsidRPr="006823CB">
                <w:rPr>
                  <w:rFonts w:ascii="Calibri" w:hAnsi="Calibri"/>
                  <w:color w:val="000000"/>
                  <w:sz w:val="22"/>
                  <w:szCs w:val="22"/>
                </w:rPr>
                <w:t>? )</w:t>
              </w:r>
              <w:proofErr w:type="gramEnd"/>
            </w:ins>
          </w:p>
        </w:tc>
        <w:tc>
          <w:tcPr>
            <w:tcW w:w="5301" w:type="dxa"/>
            <w:tcBorders>
              <w:top w:val="nil"/>
              <w:left w:val="nil"/>
              <w:bottom w:val="single" w:sz="4" w:space="0" w:color="auto"/>
              <w:right w:val="single" w:sz="4" w:space="0" w:color="auto"/>
            </w:tcBorders>
            <w:shd w:val="clear" w:color="auto" w:fill="auto"/>
            <w:vAlign w:val="bottom"/>
            <w:hideMark/>
            <w:tcPrChange w:id="11432"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0FD88607" w14:textId="77777777" w:rsidR="006823CB" w:rsidRPr="006823CB" w:rsidRDefault="006823CB" w:rsidP="006823CB">
            <w:pPr>
              <w:jc w:val="left"/>
              <w:rPr>
                <w:ins w:id="11433" w:author="Perrine, Martin L. (GSFC-5670)" w:date="2016-09-13T15:15:00Z"/>
                <w:rFonts w:ascii="Calibri" w:hAnsi="Calibri"/>
                <w:color w:val="000000"/>
                <w:sz w:val="22"/>
                <w:szCs w:val="22"/>
              </w:rPr>
            </w:pPr>
            <w:ins w:id="11434" w:author="Perrine, Martin L. (GSFC-5670)" w:date="2016-09-13T15:15:00Z">
              <w:r w:rsidRPr="006823CB">
                <w:rPr>
                  <w:rFonts w:ascii="Calibri" w:hAnsi="Calibri"/>
                  <w:color w:val="000000"/>
                  <w:sz w:val="22"/>
                  <w:szCs w:val="22"/>
                </w:rPr>
                <w:t xml:space="preserve">DAPHNE's Mean Time To </w:t>
              </w:r>
              <w:proofErr w:type="gramStart"/>
              <w:r w:rsidRPr="006823CB">
                <w:rPr>
                  <w:rFonts w:ascii="Calibri" w:hAnsi="Calibri"/>
                  <w:color w:val="000000"/>
                  <w:sz w:val="22"/>
                  <w:szCs w:val="22"/>
                </w:rPr>
                <w:t>Restore  Full</w:t>
              </w:r>
              <w:proofErr w:type="gramEnd"/>
              <w:r w:rsidRPr="006823CB">
                <w:rPr>
                  <w:rFonts w:ascii="Calibri" w:hAnsi="Calibri"/>
                  <w:color w:val="000000"/>
                  <w:sz w:val="22"/>
                  <w:szCs w:val="22"/>
                </w:rPr>
                <w:t xml:space="preserve"> Function (MTTRFF) after a first fault  shall be less than or equal to 48 hours not including any shipping time.  </w:t>
              </w:r>
            </w:ins>
          </w:p>
        </w:tc>
        <w:tc>
          <w:tcPr>
            <w:tcW w:w="1250" w:type="dxa"/>
            <w:tcBorders>
              <w:top w:val="nil"/>
              <w:left w:val="nil"/>
              <w:bottom w:val="single" w:sz="4" w:space="0" w:color="auto"/>
              <w:right w:val="single" w:sz="4" w:space="0" w:color="auto"/>
            </w:tcBorders>
            <w:shd w:val="clear" w:color="auto" w:fill="auto"/>
            <w:vAlign w:val="bottom"/>
            <w:hideMark/>
            <w:tcPrChange w:id="11435"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009A62B5" w14:textId="77777777" w:rsidR="006823CB" w:rsidRPr="006823CB" w:rsidRDefault="006823CB" w:rsidP="006823CB">
            <w:pPr>
              <w:jc w:val="left"/>
              <w:rPr>
                <w:ins w:id="11436" w:author="Perrine, Martin L. (GSFC-5670)" w:date="2016-09-13T15:15:00Z"/>
                <w:rFonts w:ascii="Calibri" w:hAnsi="Calibri"/>
                <w:color w:val="000000"/>
                <w:sz w:val="22"/>
                <w:szCs w:val="22"/>
              </w:rPr>
            </w:pPr>
            <w:ins w:id="11437" w:author="Perrine, Martin L. (GSFC-5670)" w:date="2016-09-13T15:15:00Z">
              <w:r w:rsidRPr="006823CB">
                <w:rPr>
                  <w:rFonts w:ascii="Calibri" w:hAnsi="Calibri"/>
                  <w:color w:val="000000"/>
                  <w:sz w:val="22"/>
                  <w:szCs w:val="22"/>
                </w:rPr>
                <w:t>A</w:t>
              </w:r>
            </w:ins>
          </w:p>
        </w:tc>
        <w:tc>
          <w:tcPr>
            <w:tcW w:w="2173" w:type="dxa"/>
            <w:tcBorders>
              <w:top w:val="nil"/>
              <w:left w:val="nil"/>
              <w:bottom w:val="single" w:sz="4" w:space="0" w:color="auto"/>
              <w:right w:val="single" w:sz="4" w:space="0" w:color="auto"/>
            </w:tcBorders>
            <w:shd w:val="clear" w:color="auto" w:fill="auto"/>
            <w:vAlign w:val="bottom"/>
            <w:hideMark/>
            <w:tcPrChange w:id="11438"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3DC97B04" w14:textId="77777777" w:rsidR="006823CB" w:rsidRPr="006823CB" w:rsidRDefault="006823CB" w:rsidP="006823CB">
            <w:pPr>
              <w:jc w:val="left"/>
              <w:rPr>
                <w:ins w:id="11439" w:author="Perrine, Martin L. (GSFC-5670)" w:date="2016-09-13T15:15:00Z"/>
                <w:rFonts w:ascii="Calibri" w:hAnsi="Calibri"/>
                <w:color w:val="000000"/>
                <w:sz w:val="22"/>
                <w:szCs w:val="22"/>
              </w:rPr>
            </w:pPr>
            <w:ins w:id="11440" w:author="Perrine, Martin L. (GSFC-5670)" w:date="2016-09-13T15:15:00Z">
              <w:r w:rsidRPr="006823CB">
                <w:rPr>
                  <w:rFonts w:ascii="Calibri" w:hAnsi="Calibri"/>
                  <w:color w:val="000000"/>
                  <w:sz w:val="22"/>
                  <w:szCs w:val="22"/>
                </w:rPr>
                <w:t>NEN336 1123</w:t>
              </w:r>
            </w:ins>
          </w:p>
        </w:tc>
      </w:tr>
      <w:tr w:rsidR="006823CB" w:rsidRPr="006823CB" w14:paraId="02CF812F" w14:textId="77777777" w:rsidTr="003127AA">
        <w:trPr>
          <w:trHeight w:val="288"/>
          <w:ins w:id="11441" w:author="Perrine, Martin L. (GSFC-5670)" w:date="2016-09-13T15:15:00Z"/>
          <w:trPrChange w:id="11442" w:author="Perrine, Martin L. (GSFC-5670)" w:date="2016-09-14T15:05:00Z">
            <w:trPr>
              <w:trHeight w:val="288"/>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443"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7741068B" w14:textId="77777777" w:rsidR="006823CB" w:rsidRPr="006823CB" w:rsidRDefault="006823CB" w:rsidP="006823CB">
            <w:pPr>
              <w:jc w:val="left"/>
              <w:rPr>
                <w:ins w:id="11444" w:author="Perrine, Martin L. (GSFC-5670)" w:date="2016-09-13T15:15:00Z"/>
                <w:rFonts w:ascii="Calibri" w:hAnsi="Calibri"/>
                <w:color w:val="000000"/>
                <w:sz w:val="22"/>
                <w:szCs w:val="22"/>
              </w:rPr>
            </w:pPr>
            <w:ins w:id="11445" w:author="Perrine, Martin L. (GSFC-5670)" w:date="2016-09-13T15:15:00Z">
              <w:r w:rsidRPr="006823CB">
                <w:rPr>
                  <w:rFonts w:ascii="Calibri" w:hAnsi="Calibri"/>
                  <w:color w:val="000000"/>
                  <w:sz w:val="22"/>
                  <w:szCs w:val="22"/>
                </w:rPr>
                <w:t>NENG-RMA-016</w:t>
              </w:r>
            </w:ins>
          </w:p>
        </w:tc>
        <w:tc>
          <w:tcPr>
            <w:tcW w:w="5301" w:type="dxa"/>
            <w:tcBorders>
              <w:top w:val="nil"/>
              <w:left w:val="nil"/>
              <w:bottom w:val="single" w:sz="4" w:space="0" w:color="auto"/>
              <w:right w:val="single" w:sz="4" w:space="0" w:color="auto"/>
            </w:tcBorders>
            <w:shd w:val="clear" w:color="auto" w:fill="auto"/>
            <w:vAlign w:val="bottom"/>
            <w:hideMark/>
            <w:tcPrChange w:id="11446"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14A4E76D" w14:textId="77777777" w:rsidR="006823CB" w:rsidRPr="006823CB" w:rsidRDefault="006823CB" w:rsidP="006823CB">
            <w:pPr>
              <w:jc w:val="right"/>
              <w:rPr>
                <w:ins w:id="11447" w:author="Perrine, Martin L. (GSFC-5670)" w:date="2016-09-13T15:15:00Z"/>
                <w:rFonts w:ascii="Calibri" w:hAnsi="Calibri"/>
                <w:color w:val="000000"/>
                <w:sz w:val="22"/>
                <w:szCs w:val="22"/>
              </w:rPr>
            </w:pPr>
            <w:ins w:id="11448" w:author="Perrine, Martin L. (GSFC-5670)" w:date="2016-09-13T15:15:00Z">
              <w:r w:rsidRPr="006823CB">
                <w:rPr>
                  <w:rFonts w:ascii="Calibri" w:hAnsi="Calibri"/>
                  <w:color w:val="000000"/>
                  <w:sz w:val="22"/>
                  <w:szCs w:val="22"/>
                </w:rPr>
                <w:t>0</w:t>
              </w:r>
            </w:ins>
          </w:p>
        </w:tc>
        <w:tc>
          <w:tcPr>
            <w:tcW w:w="1250" w:type="dxa"/>
            <w:tcBorders>
              <w:top w:val="nil"/>
              <w:left w:val="nil"/>
              <w:bottom w:val="single" w:sz="4" w:space="0" w:color="auto"/>
              <w:right w:val="single" w:sz="4" w:space="0" w:color="auto"/>
            </w:tcBorders>
            <w:shd w:val="clear" w:color="auto" w:fill="auto"/>
            <w:vAlign w:val="bottom"/>
            <w:hideMark/>
            <w:tcPrChange w:id="11449"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154F0DDA" w14:textId="77777777" w:rsidR="006823CB" w:rsidRPr="006823CB" w:rsidRDefault="006823CB" w:rsidP="006823CB">
            <w:pPr>
              <w:jc w:val="left"/>
              <w:rPr>
                <w:ins w:id="11450" w:author="Perrine, Martin L. (GSFC-5670)" w:date="2016-09-13T15:15:00Z"/>
                <w:rFonts w:ascii="Calibri" w:hAnsi="Calibri"/>
                <w:color w:val="000000"/>
                <w:sz w:val="22"/>
                <w:szCs w:val="22"/>
              </w:rPr>
            </w:pPr>
            <w:ins w:id="11451" w:author="Perrine, Martin L. (GSFC-5670)" w:date="2016-09-13T15:15:00Z">
              <w:r w:rsidRPr="006823CB">
                <w:rPr>
                  <w:rFonts w:ascii="Calibri" w:hAnsi="Calibri"/>
                  <w:color w:val="000000"/>
                  <w:sz w:val="22"/>
                  <w:szCs w:val="22"/>
                </w:rPr>
                <w:t>A</w:t>
              </w:r>
            </w:ins>
          </w:p>
        </w:tc>
        <w:tc>
          <w:tcPr>
            <w:tcW w:w="2173" w:type="dxa"/>
            <w:tcBorders>
              <w:top w:val="nil"/>
              <w:left w:val="nil"/>
              <w:bottom w:val="single" w:sz="4" w:space="0" w:color="auto"/>
              <w:right w:val="single" w:sz="4" w:space="0" w:color="auto"/>
            </w:tcBorders>
            <w:shd w:val="clear" w:color="auto" w:fill="auto"/>
            <w:vAlign w:val="bottom"/>
            <w:hideMark/>
            <w:tcPrChange w:id="11452"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14D32217" w14:textId="77777777" w:rsidR="006823CB" w:rsidRPr="006823CB" w:rsidRDefault="006823CB" w:rsidP="006823CB">
            <w:pPr>
              <w:jc w:val="left"/>
              <w:rPr>
                <w:ins w:id="11453" w:author="Perrine, Martin L. (GSFC-5670)" w:date="2016-09-13T15:15:00Z"/>
                <w:rFonts w:ascii="Calibri" w:hAnsi="Calibri"/>
                <w:color w:val="000000"/>
                <w:sz w:val="22"/>
                <w:szCs w:val="22"/>
              </w:rPr>
            </w:pPr>
            <w:ins w:id="11454" w:author="Perrine, Martin L. (GSFC-5670)" w:date="2016-09-13T15:15:00Z">
              <w:r w:rsidRPr="006823CB">
                <w:rPr>
                  <w:rFonts w:ascii="Calibri" w:hAnsi="Calibri"/>
                  <w:color w:val="000000"/>
                  <w:sz w:val="22"/>
                  <w:szCs w:val="22"/>
                </w:rPr>
                <w:t>NEN336 1123</w:t>
              </w:r>
            </w:ins>
          </w:p>
        </w:tc>
      </w:tr>
      <w:tr w:rsidR="006823CB" w:rsidRPr="006823CB" w14:paraId="26BD69F3" w14:textId="77777777" w:rsidTr="003127AA">
        <w:trPr>
          <w:trHeight w:val="288"/>
          <w:ins w:id="11455" w:author="Perrine, Martin L. (GSFC-5670)" w:date="2016-09-13T15:15:00Z"/>
          <w:trPrChange w:id="11456" w:author="Perrine, Martin L. (GSFC-5670)" w:date="2016-09-14T15:05:00Z">
            <w:trPr>
              <w:trHeight w:val="288"/>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457"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6D9B9DB8" w14:textId="77777777" w:rsidR="006823CB" w:rsidRPr="006823CB" w:rsidRDefault="006823CB" w:rsidP="006823CB">
            <w:pPr>
              <w:jc w:val="left"/>
              <w:rPr>
                <w:ins w:id="11458" w:author="Perrine, Martin L. (GSFC-5670)" w:date="2016-09-13T15:15:00Z"/>
                <w:rFonts w:ascii="Calibri" w:hAnsi="Calibri"/>
                <w:color w:val="000000"/>
                <w:sz w:val="22"/>
                <w:szCs w:val="22"/>
              </w:rPr>
            </w:pPr>
            <w:ins w:id="11459" w:author="Perrine, Martin L. (GSFC-5670)" w:date="2016-09-13T15:15:00Z">
              <w:r w:rsidRPr="006823CB">
                <w:rPr>
                  <w:rFonts w:ascii="Calibri" w:hAnsi="Calibri"/>
                  <w:color w:val="000000"/>
                  <w:sz w:val="22"/>
                  <w:szCs w:val="22"/>
                </w:rPr>
                <w:t>NENG-RMA-017</w:t>
              </w:r>
            </w:ins>
          </w:p>
        </w:tc>
        <w:tc>
          <w:tcPr>
            <w:tcW w:w="5301" w:type="dxa"/>
            <w:tcBorders>
              <w:top w:val="nil"/>
              <w:left w:val="nil"/>
              <w:bottom w:val="single" w:sz="4" w:space="0" w:color="auto"/>
              <w:right w:val="single" w:sz="4" w:space="0" w:color="auto"/>
            </w:tcBorders>
            <w:shd w:val="clear" w:color="auto" w:fill="auto"/>
            <w:vAlign w:val="bottom"/>
            <w:hideMark/>
            <w:tcPrChange w:id="11460"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05FE9E26" w14:textId="77777777" w:rsidR="006823CB" w:rsidRPr="006823CB" w:rsidRDefault="006823CB" w:rsidP="006823CB">
            <w:pPr>
              <w:jc w:val="right"/>
              <w:rPr>
                <w:ins w:id="11461" w:author="Perrine, Martin L. (GSFC-5670)" w:date="2016-09-13T15:15:00Z"/>
                <w:rFonts w:ascii="Calibri" w:hAnsi="Calibri"/>
                <w:color w:val="000000"/>
                <w:sz w:val="22"/>
                <w:szCs w:val="22"/>
              </w:rPr>
            </w:pPr>
            <w:ins w:id="11462" w:author="Perrine, Martin L. (GSFC-5670)" w:date="2016-09-13T15:15:00Z">
              <w:r w:rsidRPr="006823CB">
                <w:rPr>
                  <w:rFonts w:ascii="Calibri" w:hAnsi="Calibri"/>
                  <w:color w:val="000000"/>
                  <w:sz w:val="22"/>
                  <w:szCs w:val="22"/>
                </w:rPr>
                <w:t>0</w:t>
              </w:r>
            </w:ins>
          </w:p>
        </w:tc>
        <w:tc>
          <w:tcPr>
            <w:tcW w:w="1250" w:type="dxa"/>
            <w:tcBorders>
              <w:top w:val="nil"/>
              <w:left w:val="nil"/>
              <w:bottom w:val="single" w:sz="4" w:space="0" w:color="auto"/>
              <w:right w:val="single" w:sz="4" w:space="0" w:color="auto"/>
            </w:tcBorders>
            <w:shd w:val="clear" w:color="auto" w:fill="auto"/>
            <w:vAlign w:val="bottom"/>
            <w:hideMark/>
            <w:tcPrChange w:id="11463"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1405DD6B" w14:textId="77777777" w:rsidR="006823CB" w:rsidRPr="006823CB" w:rsidRDefault="006823CB" w:rsidP="006823CB">
            <w:pPr>
              <w:jc w:val="left"/>
              <w:rPr>
                <w:ins w:id="11464" w:author="Perrine, Martin L. (GSFC-5670)" w:date="2016-09-13T15:15:00Z"/>
                <w:rFonts w:ascii="Calibri" w:hAnsi="Calibri"/>
                <w:color w:val="000000"/>
                <w:sz w:val="22"/>
                <w:szCs w:val="22"/>
              </w:rPr>
            </w:pPr>
            <w:ins w:id="11465" w:author="Perrine, Martin L. (GSFC-5670)" w:date="2016-09-13T15:15:00Z">
              <w:r w:rsidRPr="006823CB">
                <w:rPr>
                  <w:rFonts w:ascii="Calibri" w:hAnsi="Calibri"/>
                  <w:color w:val="000000"/>
                  <w:sz w:val="22"/>
                  <w:szCs w:val="22"/>
                </w:rPr>
                <w:t>A</w:t>
              </w:r>
            </w:ins>
          </w:p>
        </w:tc>
        <w:tc>
          <w:tcPr>
            <w:tcW w:w="2173" w:type="dxa"/>
            <w:tcBorders>
              <w:top w:val="nil"/>
              <w:left w:val="nil"/>
              <w:bottom w:val="single" w:sz="4" w:space="0" w:color="auto"/>
              <w:right w:val="single" w:sz="4" w:space="0" w:color="auto"/>
            </w:tcBorders>
            <w:shd w:val="clear" w:color="auto" w:fill="auto"/>
            <w:vAlign w:val="bottom"/>
            <w:hideMark/>
            <w:tcPrChange w:id="11466"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400BFB88" w14:textId="77777777" w:rsidR="006823CB" w:rsidRPr="006823CB" w:rsidRDefault="006823CB" w:rsidP="006823CB">
            <w:pPr>
              <w:jc w:val="left"/>
              <w:rPr>
                <w:ins w:id="11467" w:author="Perrine, Martin L. (GSFC-5670)" w:date="2016-09-13T15:15:00Z"/>
                <w:rFonts w:ascii="Calibri" w:hAnsi="Calibri"/>
                <w:color w:val="000000"/>
                <w:sz w:val="22"/>
                <w:szCs w:val="22"/>
              </w:rPr>
            </w:pPr>
            <w:ins w:id="11468" w:author="Perrine, Martin L. (GSFC-5670)" w:date="2016-09-13T15:15:00Z">
              <w:r w:rsidRPr="006823CB">
                <w:rPr>
                  <w:rFonts w:ascii="Calibri" w:hAnsi="Calibri"/>
                  <w:color w:val="000000"/>
                  <w:sz w:val="22"/>
                  <w:szCs w:val="22"/>
                </w:rPr>
                <w:t>NEN336 1123</w:t>
              </w:r>
            </w:ins>
          </w:p>
        </w:tc>
      </w:tr>
      <w:tr w:rsidR="006823CB" w:rsidRPr="006823CB" w14:paraId="68F689B3" w14:textId="77777777" w:rsidTr="003127AA">
        <w:trPr>
          <w:trHeight w:val="1440"/>
          <w:ins w:id="11469" w:author="Perrine, Martin L. (GSFC-5670)" w:date="2016-09-13T15:15:00Z"/>
          <w:trPrChange w:id="11470" w:author="Perrine, Martin L. (GSFC-5670)" w:date="2016-09-14T15:05:00Z">
            <w:trPr>
              <w:trHeight w:val="1440"/>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471"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B964513" w14:textId="77777777" w:rsidR="006823CB" w:rsidRPr="006823CB" w:rsidRDefault="006823CB" w:rsidP="006823CB">
            <w:pPr>
              <w:jc w:val="left"/>
              <w:rPr>
                <w:ins w:id="11472" w:author="Perrine, Martin L. (GSFC-5670)" w:date="2016-09-13T15:15:00Z"/>
                <w:rFonts w:ascii="Calibri" w:hAnsi="Calibri"/>
                <w:color w:val="000000"/>
                <w:sz w:val="22"/>
                <w:szCs w:val="22"/>
              </w:rPr>
            </w:pPr>
            <w:ins w:id="11473" w:author="Perrine, Martin L. (GSFC-5670)" w:date="2016-09-13T15:15:00Z">
              <w:r w:rsidRPr="006823CB">
                <w:rPr>
                  <w:rFonts w:ascii="Calibri" w:hAnsi="Calibri"/>
                  <w:color w:val="000000"/>
                  <w:sz w:val="22"/>
                  <w:szCs w:val="22"/>
                </w:rPr>
                <w:t>NENG-RMA-018 (Perrine may not be needed, degraded mode is not defined)</w:t>
              </w:r>
            </w:ins>
          </w:p>
        </w:tc>
        <w:tc>
          <w:tcPr>
            <w:tcW w:w="5301" w:type="dxa"/>
            <w:tcBorders>
              <w:top w:val="nil"/>
              <w:left w:val="nil"/>
              <w:bottom w:val="single" w:sz="4" w:space="0" w:color="auto"/>
              <w:right w:val="single" w:sz="4" w:space="0" w:color="auto"/>
            </w:tcBorders>
            <w:shd w:val="clear" w:color="auto" w:fill="auto"/>
            <w:vAlign w:val="bottom"/>
            <w:hideMark/>
            <w:tcPrChange w:id="11474"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5EE4D3C6" w14:textId="77777777" w:rsidR="006823CB" w:rsidRPr="006823CB" w:rsidRDefault="006823CB" w:rsidP="006823CB">
            <w:pPr>
              <w:jc w:val="right"/>
              <w:rPr>
                <w:ins w:id="11475" w:author="Perrine, Martin L. (GSFC-5670)" w:date="2016-09-13T15:15:00Z"/>
                <w:rFonts w:ascii="Calibri" w:hAnsi="Calibri"/>
                <w:color w:val="000000"/>
                <w:sz w:val="22"/>
                <w:szCs w:val="22"/>
              </w:rPr>
            </w:pPr>
            <w:ins w:id="11476" w:author="Perrine, Martin L. (GSFC-5670)" w:date="2016-09-13T15:15:00Z">
              <w:r w:rsidRPr="006823CB">
                <w:rPr>
                  <w:rFonts w:ascii="Calibri" w:hAnsi="Calibri"/>
                  <w:color w:val="000000"/>
                  <w:sz w:val="22"/>
                  <w:szCs w:val="22"/>
                </w:rPr>
                <w:t>0</w:t>
              </w:r>
            </w:ins>
          </w:p>
        </w:tc>
        <w:tc>
          <w:tcPr>
            <w:tcW w:w="1250" w:type="dxa"/>
            <w:tcBorders>
              <w:top w:val="nil"/>
              <w:left w:val="nil"/>
              <w:bottom w:val="single" w:sz="4" w:space="0" w:color="auto"/>
              <w:right w:val="single" w:sz="4" w:space="0" w:color="auto"/>
            </w:tcBorders>
            <w:shd w:val="clear" w:color="auto" w:fill="auto"/>
            <w:vAlign w:val="bottom"/>
            <w:hideMark/>
            <w:tcPrChange w:id="11477"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0B9D4606" w14:textId="77777777" w:rsidR="006823CB" w:rsidRPr="006823CB" w:rsidRDefault="006823CB" w:rsidP="006823CB">
            <w:pPr>
              <w:jc w:val="left"/>
              <w:rPr>
                <w:ins w:id="11478" w:author="Perrine, Martin L. (GSFC-5670)" w:date="2016-09-13T15:15:00Z"/>
                <w:rFonts w:ascii="Calibri" w:hAnsi="Calibri"/>
                <w:color w:val="000000"/>
                <w:sz w:val="22"/>
                <w:szCs w:val="22"/>
              </w:rPr>
            </w:pPr>
            <w:ins w:id="11479" w:author="Perrine, Martin L. (GSFC-5670)" w:date="2016-09-13T15:15:00Z">
              <w:r w:rsidRPr="006823CB">
                <w:rPr>
                  <w:rFonts w:ascii="Calibri" w:hAnsi="Calibri"/>
                  <w:color w:val="000000"/>
                  <w:sz w:val="22"/>
                  <w:szCs w:val="22"/>
                </w:rPr>
                <w:t>A</w:t>
              </w:r>
            </w:ins>
          </w:p>
        </w:tc>
        <w:tc>
          <w:tcPr>
            <w:tcW w:w="2173" w:type="dxa"/>
            <w:tcBorders>
              <w:top w:val="nil"/>
              <w:left w:val="nil"/>
              <w:bottom w:val="single" w:sz="4" w:space="0" w:color="auto"/>
              <w:right w:val="single" w:sz="4" w:space="0" w:color="auto"/>
            </w:tcBorders>
            <w:shd w:val="clear" w:color="auto" w:fill="auto"/>
            <w:vAlign w:val="bottom"/>
            <w:hideMark/>
            <w:tcPrChange w:id="11480"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2B9407A8" w14:textId="77777777" w:rsidR="006823CB" w:rsidRPr="006823CB" w:rsidRDefault="006823CB" w:rsidP="006823CB">
            <w:pPr>
              <w:jc w:val="left"/>
              <w:rPr>
                <w:ins w:id="11481" w:author="Perrine, Martin L. (GSFC-5670)" w:date="2016-09-13T15:15:00Z"/>
                <w:rFonts w:ascii="Calibri" w:hAnsi="Calibri"/>
                <w:color w:val="000000"/>
                <w:sz w:val="22"/>
                <w:szCs w:val="22"/>
              </w:rPr>
            </w:pPr>
            <w:ins w:id="11482" w:author="Perrine, Martin L. (GSFC-5670)" w:date="2016-09-13T15:15:00Z">
              <w:r w:rsidRPr="006823CB">
                <w:rPr>
                  <w:rFonts w:ascii="Calibri" w:hAnsi="Calibri"/>
                  <w:color w:val="000000"/>
                  <w:sz w:val="22"/>
                  <w:szCs w:val="22"/>
                </w:rPr>
                <w:t>NEN336 1123</w:t>
              </w:r>
            </w:ins>
          </w:p>
        </w:tc>
      </w:tr>
      <w:tr w:rsidR="006823CB" w:rsidRPr="006823CB" w14:paraId="0DC847A8" w14:textId="77777777" w:rsidTr="003127AA">
        <w:trPr>
          <w:trHeight w:val="2016"/>
          <w:ins w:id="11483" w:author="Perrine, Martin L. (GSFC-5670)" w:date="2016-09-13T15:15:00Z"/>
          <w:trPrChange w:id="11484" w:author="Perrine, Martin L. (GSFC-5670)" w:date="2016-09-14T15:05:00Z">
            <w:trPr>
              <w:trHeight w:val="201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485"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550D97C7" w14:textId="77777777" w:rsidR="006823CB" w:rsidRPr="006823CB" w:rsidRDefault="006823CB" w:rsidP="006823CB">
            <w:pPr>
              <w:jc w:val="left"/>
              <w:rPr>
                <w:ins w:id="11486" w:author="Perrine, Martin L. (GSFC-5670)" w:date="2016-09-13T15:15:00Z"/>
                <w:rFonts w:ascii="Calibri" w:hAnsi="Calibri"/>
                <w:color w:val="000000"/>
                <w:sz w:val="22"/>
                <w:szCs w:val="22"/>
              </w:rPr>
            </w:pPr>
            <w:ins w:id="11487" w:author="Perrine, Martin L. (GSFC-5670)" w:date="2016-09-13T15:15:00Z">
              <w:r w:rsidRPr="006823CB">
                <w:rPr>
                  <w:rFonts w:ascii="Calibri" w:hAnsi="Calibri"/>
                  <w:color w:val="000000"/>
                  <w:sz w:val="22"/>
                  <w:szCs w:val="22"/>
                </w:rPr>
                <w:lastRenderedPageBreak/>
                <w:t>NENG-RMA-</w:t>
              </w:r>
              <w:proofErr w:type="gramStart"/>
              <w:r w:rsidRPr="006823CB">
                <w:rPr>
                  <w:rFonts w:ascii="Calibri" w:hAnsi="Calibri"/>
                  <w:color w:val="000000"/>
                  <w:sz w:val="22"/>
                  <w:szCs w:val="22"/>
                </w:rPr>
                <w:t>019  (</w:t>
              </w:r>
              <w:proofErr w:type="gramEnd"/>
              <w:r w:rsidRPr="006823CB">
                <w:rPr>
                  <w:rFonts w:ascii="Calibri" w:hAnsi="Calibri"/>
                  <w:color w:val="000000"/>
                  <w:sz w:val="22"/>
                  <w:szCs w:val="22"/>
                </w:rPr>
                <w:t>Perrine: does this conflict with the .999 above?  We need to be more specific here or delete.)</w:t>
              </w:r>
            </w:ins>
          </w:p>
        </w:tc>
        <w:tc>
          <w:tcPr>
            <w:tcW w:w="5301" w:type="dxa"/>
            <w:tcBorders>
              <w:top w:val="nil"/>
              <w:left w:val="nil"/>
              <w:bottom w:val="single" w:sz="4" w:space="0" w:color="auto"/>
              <w:right w:val="single" w:sz="4" w:space="0" w:color="auto"/>
            </w:tcBorders>
            <w:shd w:val="clear" w:color="auto" w:fill="auto"/>
            <w:vAlign w:val="bottom"/>
            <w:hideMark/>
            <w:tcPrChange w:id="11488"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0584A1E3" w14:textId="77777777" w:rsidR="006823CB" w:rsidRPr="006823CB" w:rsidRDefault="006823CB" w:rsidP="006823CB">
            <w:pPr>
              <w:jc w:val="right"/>
              <w:rPr>
                <w:ins w:id="11489" w:author="Perrine, Martin L. (GSFC-5670)" w:date="2016-09-13T15:15:00Z"/>
                <w:rFonts w:ascii="Calibri" w:hAnsi="Calibri"/>
                <w:color w:val="000000"/>
                <w:sz w:val="22"/>
                <w:szCs w:val="22"/>
              </w:rPr>
            </w:pPr>
            <w:ins w:id="11490" w:author="Perrine, Martin L. (GSFC-5670)" w:date="2016-09-13T15:15:00Z">
              <w:r w:rsidRPr="006823CB">
                <w:rPr>
                  <w:rFonts w:ascii="Calibri" w:hAnsi="Calibri"/>
                  <w:color w:val="000000"/>
                  <w:sz w:val="22"/>
                  <w:szCs w:val="22"/>
                </w:rPr>
                <w:t>0</w:t>
              </w:r>
            </w:ins>
          </w:p>
        </w:tc>
        <w:tc>
          <w:tcPr>
            <w:tcW w:w="1250" w:type="dxa"/>
            <w:tcBorders>
              <w:top w:val="nil"/>
              <w:left w:val="nil"/>
              <w:bottom w:val="single" w:sz="4" w:space="0" w:color="auto"/>
              <w:right w:val="single" w:sz="4" w:space="0" w:color="auto"/>
            </w:tcBorders>
            <w:shd w:val="clear" w:color="auto" w:fill="auto"/>
            <w:vAlign w:val="bottom"/>
            <w:hideMark/>
            <w:tcPrChange w:id="11491"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4C4326DB" w14:textId="77777777" w:rsidR="006823CB" w:rsidRPr="006823CB" w:rsidRDefault="006823CB" w:rsidP="006823CB">
            <w:pPr>
              <w:jc w:val="left"/>
              <w:rPr>
                <w:ins w:id="11492" w:author="Perrine, Martin L. (GSFC-5670)" w:date="2016-09-13T15:15:00Z"/>
                <w:rFonts w:ascii="Calibri" w:hAnsi="Calibri"/>
                <w:color w:val="000000"/>
                <w:sz w:val="22"/>
                <w:szCs w:val="22"/>
              </w:rPr>
            </w:pPr>
            <w:ins w:id="11493" w:author="Perrine, Martin L. (GSFC-5670)" w:date="2016-09-13T15:15:00Z">
              <w:r w:rsidRPr="006823CB">
                <w:rPr>
                  <w:rFonts w:ascii="Calibri" w:hAnsi="Calibri"/>
                  <w:color w:val="000000"/>
                  <w:sz w:val="22"/>
                  <w:szCs w:val="22"/>
                </w:rPr>
                <w:t>A</w:t>
              </w:r>
            </w:ins>
          </w:p>
        </w:tc>
        <w:tc>
          <w:tcPr>
            <w:tcW w:w="2173" w:type="dxa"/>
            <w:tcBorders>
              <w:top w:val="nil"/>
              <w:left w:val="nil"/>
              <w:bottom w:val="single" w:sz="4" w:space="0" w:color="auto"/>
              <w:right w:val="single" w:sz="4" w:space="0" w:color="auto"/>
            </w:tcBorders>
            <w:shd w:val="clear" w:color="auto" w:fill="auto"/>
            <w:vAlign w:val="bottom"/>
            <w:hideMark/>
            <w:tcPrChange w:id="11494"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47366B89" w14:textId="77777777" w:rsidR="006823CB" w:rsidRPr="006823CB" w:rsidRDefault="006823CB" w:rsidP="006823CB">
            <w:pPr>
              <w:jc w:val="left"/>
              <w:rPr>
                <w:ins w:id="11495" w:author="Perrine, Martin L. (GSFC-5670)" w:date="2016-09-13T15:15:00Z"/>
                <w:rFonts w:ascii="Calibri" w:hAnsi="Calibri"/>
                <w:color w:val="000000"/>
                <w:sz w:val="22"/>
                <w:szCs w:val="22"/>
              </w:rPr>
            </w:pPr>
            <w:ins w:id="11496" w:author="Perrine, Martin L. (GSFC-5670)" w:date="2016-09-13T15:15:00Z">
              <w:r w:rsidRPr="006823CB">
                <w:rPr>
                  <w:rFonts w:ascii="Calibri" w:hAnsi="Calibri"/>
                  <w:color w:val="000000"/>
                  <w:sz w:val="22"/>
                  <w:szCs w:val="22"/>
                </w:rPr>
                <w:t>NEN336 1123</w:t>
              </w:r>
            </w:ins>
          </w:p>
        </w:tc>
      </w:tr>
      <w:tr w:rsidR="006823CB" w:rsidRPr="006823CB" w14:paraId="4AC6E6A2" w14:textId="77777777" w:rsidTr="003127AA">
        <w:trPr>
          <w:trHeight w:val="576"/>
          <w:ins w:id="11497" w:author="Perrine, Martin L. (GSFC-5670)" w:date="2016-09-13T15:15:00Z"/>
          <w:trPrChange w:id="11498"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499"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5771A630" w14:textId="77777777" w:rsidR="006823CB" w:rsidRPr="006823CB" w:rsidRDefault="006823CB" w:rsidP="006823CB">
            <w:pPr>
              <w:jc w:val="left"/>
              <w:rPr>
                <w:ins w:id="11500" w:author="Perrine, Martin L. (GSFC-5670)" w:date="2016-09-13T15:15:00Z"/>
                <w:rFonts w:ascii="Calibri" w:hAnsi="Calibri"/>
                <w:color w:val="000000"/>
                <w:sz w:val="22"/>
                <w:szCs w:val="22"/>
              </w:rPr>
            </w:pPr>
            <w:ins w:id="11501" w:author="Perrine, Martin L. (GSFC-5670)" w:date="2016-09-13T15:15:00Z">
              <w:r w:rsidRPr="006823CB">
                <w:rPr>
                  <w:rFonts w:ascii="Calibri" w:hAnsi="Calibri"/>
                  <w:color w:val="000000"/>
                  <w:sz w:val="22"/>
                  <w:szCs w:val="22"/>
                </w:rPr>
                <w:t>NENG-SEC-001</w:t>
              </w:r>
            </w:ins>
          </w:p>
        </w:tc>
        <w:tc>
          <w:tcPr>
            <w:tcW w:w="5301" w:type="dxa"/>
            <w:tcBorders>
              <w:top w:val="nil"/>
              <w:left w:val="nil"/>
              <w:bottom w:val="single" w:sz="4" w:space="0" w:color="auto"/>
              <w:right w:val="single" w:sz="4" w:space="0" w:color="auto"/>
            </w:tcBorders>
            <w:shd w:val="clear" w:color="auto" w:fill="auto"/>
            <w:vAlign w:val="bottom"/>
            <w:hideMark/>
            <w:tcPrChange w:id="11502"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3E015515" w14:textId="77777777" w:rsidR="006823CB" w:rsidRPr="006823CB" w:rsidRDefault="006823CB" w:rsidP="006823CB">
            <w:pPr>
              <w:jc w:val="left"/>
              <w:rPr>
                <w:ins w:id="11503" w:author="Perrine, Martin L. (GSFC-5670)" w:date="2016-09-13T15:15:00Z"/>
                <w:rFonts w:ascii="Calibri" w:hAnsi="Calibri"/>
                <w:color w:val="000000"/>
                <w:sz w:val="22"/>
                <w:szCs w:val="22"/>
              </w:rPr>
            </w:pPr>
            <w:ins w:id="11504" w:author="Perrine, Martin L. (GSFC-5670)" w:date="2016-09-13T15:15:00Z">
              <w:r w:rsidRPr="006823CB">
                <w:rPr>
                  <w:rFonts w:ascii="Calibri" w:hAnsi="Calibri"/>
                  <w:color w:val="000000"/>
                  <w:sz w:val="22"/>
                  <w:szCs w:val="22"/>
                </w:rPr>
                <w:t xml:space="preserve">  DAPHNE shall provide audit trail capability in compliance with NPR 2810.1A, Section 4.2, Audit Trail and Accountability Requirements.</w:t>
              </w:r>
            </w:ins>
          </w:p>
        </w:tc>
        <w:tc>
          <w:tcPr>
            <w:tcW w:w="1250" w:type="dxa"/>
            <w:tcBorders>
              <w:top w:val="nil"/>
              <w:left w:val="nil"/>
              <w:bottom w:val="single" w:sz="4" w:space="0" w:color="auto"/>
              <w:right w:val="single" w:sz="4" w:space="0" w:color="auto"/>
            </w:tcBorders>
            <w:shd w:val="clear" w:color="auto" w:fill="auto"/>
            <w:vAlign w:val="bottom"/>
            <w:hideMark/>
            <w:tcPrChange w:id="11505"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5429D1B5" w14:textId="77777777" w:rsidR="006823CB" w:rsidRPr="006823CB" w:rsidRDefault="006823CB" w:rsidP="006823CB">
            <w:pPr>
              <w:jc w:val="left"/>
              <w:rPr>
                <w:ins w:id="11506" w:author="Perrine, Martin L. (GSFC-5670)" w:date="2016-09-13T15:15:00Z"/>
                <w:rFonts w:ascii="Calibri" w:hAnsi="Calibri"/>
                <w:color w:val="000000"/>
                <w:sz w:val="22"/>
                <w:szCs w:val="22"/>
              </w:rPr>
            </w:pPr>
            <w:ins w:id="11507"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508"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635EE6BE" w14:textId="77777777" w:rsidR="006823CB" w:rsidRPr="006823CB" w:rsidRDefault="006823CB" w:rsidP="006823CB">
            <w:pPr>
              <w:jc w:val="left"/>
              <w:rPr>
                <w:ins w:id="11509" w:author="Perrine, Martin L. (GSFC-5670)" w:date="2016-09-13T15:15:00Z"/>
                <w:rFonts w:ascii="Calibri" w:hAnsi="Calibri"/>
                <w:color w:val="000000"/>
                <w:sz w:val="22"/>
                <w:szCs w:val="22"/>
              </w:rPr>
            </w:pPr>
            <w:ins w:id="11510" w:author="Perrine, Martin L. (GSFC-5670)" w:date="2016-09-13T15:15:00Z">
              <w:r w:rsidRPr="006823CB">
                <w:rPr>
                  <w:rFonts w:ascii="Calibri" w:hAnsi="Calibri"/>
                  <w:color w:val="000000"/>
                  <w:sz w:val="22"/>
                  <w:szCs w:val="22"/>
                </w:rPr>
                <w:t>NEN319</w:t>
              </w:r>
            </w:ins>
          </w:p>
        </w:tc>
      </w:tr>
      <w:tr w:rsidR="006823CB" w:rsidRPr="006823CB" w14:paraId="5E948D66" w14:textId="77777777" w:rsidTr="003127AA">
        <w:trPr>
          <w:trHeight w:val="1152"/>
          <w:ins w:id="11511" w:author="Perrine, Martin L. (GSFC-5670)" w:date="2016-09-13T15:15:00Z"/>
          <w:trPrChange w:id="11512" w:author="Perrine, Martin L. (GSFC-5670)" w:date="2016-09-14T15:05:00Z">
            <w:trPr>
              <w:trHeight w:val="1152"/>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513"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B8AA600" w14:textId="77777777" w:rsidR="006823CB" w:rsidRPr="006823CB" w:rsidRDefault="006823CB" w:rsidP="006823CB">
            <w:pPr>
              <w:jc w:val="left"/>
              <w:rPr>
                <w:ins w:id="11514" w:author="Perrine, Martin L. (GSFC-5670)" w:date="2016-09-13T15:15:00Z"/>
                <w:rFonts w:ascii="Calibri" w:hAnsi="Calibri"/>
                <w:color w:val="000000"/>
                <w:sz w:val="22"/>
                <w:szCs w:val="22"/>
              </w:rPr>
            </w:pPr>
            <w:ins w:id="11515" w:author="Perrine, Martin L. (GSFC-5670)" w:date="2016-09-13T15:15:00Z">
              <w:r w:rsidRPr="006823CB">
                <w:rPr>
                  <w:rFonts w:ascii="Calibri" w:hAnsi="Calibri"/>
                  <w:color w:val="000000"/>
                  <w:sz w:val="22"/>
                  <w:szCs w:val="22"/>
                </w:rPr>
                <w:t>NENG-SEC-002</w:t>
              </w:r>
            </w:ins>
          </w:p>
        </w:tc>
        <w:tc>
          <w:tcPr>
            <w:tcW w:w="5301" w:type="dxa"/>
            <w:tcBorders>
              <w:top w:val="nil"/>
              <w:left w:val="nil"/>
              <w:bottom w:val="single" w:sz="4" w:space="0" w:color="auto"/>
              <w:right w:val="single" w:sz="4" w:space="0" w:color="auto"/>
            </w:tcBorders>
            <w:shd w:val="clear" w:color="auto" w:fill="auto"/>
            <w:vAlign w:val="bottom"/>
            <w:hideMark/>
            <w:tcPrChange w:id="11516"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210F1CFA" w14:textId="77777777" w:rsidR="006823CB" w:rsidRPr="006823CB" w:rsidRDefault="006823CB" w:rsidP="006823CB">
            <w:pPr>
              <w:jc w:val="left"/>
              <w:rPr>
                <w:ins w:id="11517" w:author="Perrine, Martin L. (GSFC-5670)" w:date="2016-09-13T15:15:00Z"/>
                <w:rFonts w:ascii="Calibri" w:hAnsi="Calibri"/>
                <w:color w:val="000000"/>
                <w:sz w:val="22"/>
                <w:szCs w:val="22"/>
              </w:rPr>
            </w:pPr>
            <w:ins w:id="11518" w:author="Perrine, Martin L. (GSFC-5670)" w:date="2016-09-13T15:15:00Z">
              <w:r w:rsidRPr="006823CB">
                <w:rPr>
                  <w:rFonts w:ascii="Calibri" w:hAnsi="Calibri"/>
                  <w:color w:val="000000"/>
                  <w:sz w:val="22"/>
                  <w:szCs w:val="22"/>
                </w:rPr>
                <w:t xml:space="preserve">  DAPHNE shall support security functions implemented by NEN Systems in compliance with NPR 2810.1A Security of Information Technology when providing interfaces and communications services to other NEN Systems and customers.  (Perrine:  need to be more specific) </w:t>
              </w:r>
            </w:ins>
          </w:p>
        </w:tc>
        <w:tc>
          <w:tcPr>
            <w:tcW w:w="1250" w:type="dxa"/>
            <w:tcBorders>
              <w:top w:val="nil"/>
              <w:left w:val="nil"/>
              <w:bottom w:val="single" w:sz="4" w:space="0" w:color="auto"/>
              <w:right w:val="single" w:sz="4" w:space="0" w:color="auto"/>
            </w:tcBorders>
            <w:shd w:val="clear" w:color="auto" w:fill="auto"/>
            <w:vAlign w:val="bottom"/>
            <w:hideMark/>
            <w:tcPrChange w:id="11519"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5BD76787" w14:textId="77777777" w:rsidR="006823CB" w:rsidRPr="006823CB" w:rsidRDefault="006823CB" w:rsidP="006823CB">
            <w:pPr>
              <w:jc w:val="left"/>
              <w:rPr>
                <w:ins w:id="11520" w:author="Perrine, Martin L. (GSFC-5670)" w:date="2016-09-13T15:15:00Z"/>
                <w:rFonts w:ascii="Calibri" w:hAnsi="Calibri"/>
                <w:color w:val="000000"/>
                <w:sz w:val="22"/>
                <w:szCs w:val="22"/>
              </w:rPr>
            </w:pPr>
            <w:ins w:id="11521"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522"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71AB9589" w14:textId="77777777" w:rsidR="006823CB" w:rsidRPr="006823CB" w:rsidRDefault="006823CB" w:rsidP="006823CB">
            <w:pPr>
              <w:jc w:val="left"/>
              <w:rPr>
                <w:ins w:id="11523" w:author="Perrine, Martin L. (GSFC-5670)" w:date="2016-09-13T15:15:00Z"/>
                <w:rFonts w:ascii="Calibri" w:hAnsi="Calibri"/>
                <w:color w:val="000000"/>
                <w:sz w:val="22"/>
                <w:szCs w:val="22"/>
              </w:rPr>
            </w:pPr>
            <w:ins w:id="11524" w:author="Perrine, Martin L. (GSFC-5670)" w:date="2016-09-13T15:15:00Z">
              <w:r w:rsidRPr="006823CB">
                <w:rPr>
                  <w:rFonts w:ascii="Calibri" w:hAnsi="Calibri"/>
                  <w:color w:val="000000"/>
                  <w:sz w:val="22"/>
                  <w:szCs w:val="22"/>
                </w:rPr>
                <w:t>NEN319</w:t>
              </w:r>
            </w:ins>
          </w:p>
        </w:tc>
      </w:tr>
      <w:tr w:rsidR="006823CB" w:rsidRPr="006823CB" w14:paraId="1EF1E953" w14:textId="77777777" w:rsidTr="003127AA">
        <w:trPr>
          <w:trHeight w:val="1152"/>
          <w:ins w:id="11525" w:author="Perrine, Martin L. (GSFC-5670)" w:date="2016-09-13T15:15:00Z"/>
          <w:trPrChange w:id="11526" w:author="Perrine, Martin L. (GSFC-5670)" w:date="2016-09-14T15:05:00Z">
            <w:trPr>
              <w:trHeight w:val="1152"/>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527"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040159CD" w14:textId="77777777" w:rsidR="006823CB" w:rsidRPr="006823CB" w:rsidRDefault="006823CB" w:rsidP="006823CB">
            <w:pPr>
              <w:jc w:val="left"/>
              <w:rPr>
                <w:ins w:id="11528" w:author="Perrine, Martin L. (GSFC-5670)" w:date="2016-09-13T15:15:00Z"/>
                <w:rFonts w:ascii="Calibri" w:hAnsi="Calibri"/>
                <w:color w:val="000000"/>
                <w:sz w:val="22"/>
                <w:szCs w:val="22"/>
              </w:rPr>
            </w:pPr>
            <w:ins w:id="11529" w:author="Perrine, Martin L. (GSFC-5670)" w:date="2016-09-13T15:15:00Z">
              <w:r w:rsidRPr="006823CB">
                <w:rPr>
                  <w:rFonts w:ascii="Calibri" w:hAnsi="Calibri"/>
                  <w:color w:val="000000"/>
                  <w:sz w:val="22"/>
                  <w:szCs w:val="22"/>
                </w:rPr>
                <w:t>NENG-SEC-003</w:t>
              </w:r>
            </w:ins>
          </w:p>
        </w:tc>
        <w:tc>
          <w:tcPr>
            <w:tcW w:w="5301" w:type="dxa"/>
            <w:tcBorders>
              <w:top w:val="nil"/>
              <w:left w:val="nil"/>
              <w:bottom w:val="single" w:sz="4" w:space="0" w:color="auto"/>
              <w:right w:val="single" w:sz="4" w:space="0" w:color="auto"/>
            </w:tcBorders>
            <w:shd w:val="clear" w:color="auto" w:fill="auto"/>
            <w:vAlign w:val="bottom"/>
            <w:hideMark/>
            <w:tcPrChange w:id="11530"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42DEB57C" w14:textId="77777777" w:rsidR="006823CB" w:rsidRPr="006823CB" w:rsidRDefault="006823CB" w:rsidP="006823CB">
            <w:pPr>
              <w:jc w:val="left"/>
              <w:rPr>
                <w:ins w:id="11531" w:author="Perrine, Martin L. (GSFC-5670)" w:date="2016-09-13T15:15:00Z"/>
                <w:rFonts w:ascii="Calibri" w:hAnsi="Calibri"/>
                <w:color w:val="000000"/>
                <w:sz w:val="22"/>
                <w:szCs w:val="22"/>
              </w:rPr>
            </w:pPr>
            <w:ins w:id="11532" w:author="Perrine, Martin L. (GSFC-5670)" w:date="2016-09-13T15:15:00Z">
              <w:r w:rsidRPr="006823CB">
                <w:rPr>
                  <w:rFonts w:ascii="Calibri" w:hAnsi="Calibri"/>
                  <w:color w:val="000000"/>
                  <w:sz w:val="22"/>
                  <w:szCs w:val="22"/>
                </w:rPr>
                <w:t xml:space="preserve">  DAPHNE shall adhere to the security requirements specified in the 700-DOC-029, NASA Integrated Services Network (NISN) Internet Protocol Operational Network (</w:t>
              </w:r>
              <w:proofErr w:type="spellStart"/>
              <w:r w:rsidRPr="006823CB">
                <w:rPr>
                  <w:rFonts w:ascii="Calibri" w:hAnsi="Calibri"/>
                  <w:color w:val="000000"/>
                  <w:sz w:val="22"/>
                  <w:szCs w:val="22"/>
                </w:rPr>
                <w:t>IONet</w:t>
              </w:r>
              <w:proofErr w:type="spellEnd"/>
              <w:r w:rsidRPr="006823CB">
                <w:rPr>
                  <w:rFonts w:ascii="Calibri" w:hAnsi="Calibri"/>
                  <w:color w:val="000000"/>
                  <w:sz w:val="22"/>
                  <w:szCs w:val="22"/>
                </w:rPr>
                <w:t xml:space="preserve">) Security Policy, Section 3 </w:t>
              </w:r>
              <w:proofErr w:type="spellStart"/>
              <w:r w:rsidRPr="006823CB">
                <w:rPr>
                  <w:rFonts w:ascii="Calibri" w:hAnsi="Calibri"/>
                  <w:color w:val="000000"/>
                  <w:sz w:val="22"/>
                  <w:szCs w:val="22"/>
                </w:rPr>
                <w:t>IONet</w:t>
              </w:r>
              <w:proofErr w:type="spellEnd"/>
              <w:r w:rsidRPr="006823CB">
                <w:rPr>
                  <w:rFonts w:ascii="Calibri" w:hAnsi="Calibri"/>
                  <w:color w:val="000000"/>
                  <w:sz w:val="22"/>
                  <w:szCs w:val="22"/>
                </w:rPr>
                <w:t xml:space="preserve"> Policies and Security Requirements.</w:t>
              </w:r>
            </w:ins>
          </w:p>
        </w:tc>
        <w:tc>
          <w:tcPr>
            <w:tcW w:w="1250" w:type="dxa"/>
            <w:tcBorders>
              <w:top w:val="nil"/>
              <w:left w:val="nil"/>
              <w:bottom w:val="single" w:sz="4" w:space="0" w:color="auto"/>
              <w:right w:val="single" w:sz="4" w:space="0" w:color="auto"/>
            </w:tcBorders>
            <w:shd w:val="clear" w:color="auto" w:fill="auto"/>
            <w:vAlign w:val="bottom"/>
            <w:hideMark/>
            <w:tcPrChange w:id="11533"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74E52FBC" w14:textId="77777777" w:rsidR="006823CB" w:rsidRPr="006823CB" w:rsidRDefault="006823CB" w:rsidP="006823CB">
            <w:pPr>
              <w:jc w:val="left"/>
              <w:rPr>
                <w:ins w:id="11534" w:author="Perrine, Martin L. (GSFC-5670)" w:date="2016-09-13T15:15:00Z"/>
                <w:rFonts w:ascii="Calibri" w:hAnsi="Calibri"/>
                <w:color w:val="000000"/>
                <w:sz w:val="22"/>
                <w:szCs w:val="22"/>
              </w:rPr>
            </w:pPr>
            <w:ins w:id="11535"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536"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17652966" w14:textId="77777777" w:rsidR="006823CB" w:rsidRPr="006823CB" w:rsidRDefault="006823CB" w:rsidP="006823CB">
            <w:pPr>
              <w:jc w:val="left"/>
              <w:rPr>
                <w:ins w:id="11537" w:author="Perrine, Martin L. (GSFC-5670)" w:date="2016-09-13T15:15:00Z"/>
                <w:rFonts w:ascii="Calibri" w:hAnsi="Calibri"/>
                <w:color w:val="000000"/>
                <w:sz w:val="22"/>
                <w:szCs w:val="22"/>
              </w:rPr>
            </w:pPr>
            <w:ins w:id="11538" w:author="Perrine, Martin L. (GSFC-5670)" w:date="2016-09-13T15:15:00Z">
              <w:r w:rsidRPr="006823CB">
                <w:rPr>
                  <w:rFonts w:ascii="Calibri" w:hAnsi="Calibri"/>
                  <w:color w:val="000000"/>
                  <w:sz w:val="22"/>
                  <w:szCs w:val="22"/>
                </w:rPr>
                <w:t>NEN319</w:t>
              </w:r>
            </w:ins>
          </w:p>
        </w:tc>
      </w:tr>
      <w:tr w:rsidR="006823CB" w:rsidRPr="006823CB" w14:paraId="60E4CE2E" w14:textId="77777777" w:rsidTr="003127AA">
        <w:trPr>
          <w:trHeight w:val="1440"/>
          <w:ins w:id="11539" w:author="Perrine, Martin L. (GSFC-5670)" w:date="2016-09-13T15:15:00Z"/>
          <w:trPrChange w:id="11540" w:author="Perrine, Martin L. (GSFC-5670)" w:date="2016-09-14T15:05:00Z">
            <w:trPr>
              <w:trHeight w:val="1440"/>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541"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190E2A1" w14:textId="77777777" w:rsidR="006823CB" w:rsidRPr="006823CB" w:rsidRDefault="006823CB" w:rsidP="006823CB">
            <w:pPr>
              <w:jc w:val="left"/>
              <w:rPr>
                <w:ins w:id="11542" w:author="Perrine, Martin L. (GSFC-5670)" w:date="2016-09-13T15:15:00Z"/>
                <w:rFonts w:ascii="Calibri" w:hAnsi="Calibri"/>
                <w:color w:val="000000"/>
                <w:sz w:val="22"/>
                <w:szCs w:val="22"/>
              </w:rPr>
            </w:pPr>
            <w:ins w:id="11543" w:author="Perrine, Martin L. (GSFC-5670)" w:date="2016-09-13T15:15:00Z">
              <w:r w:rsidRPr="006823CB">
                <w:rPr>
                  <w:rFonts w:ascii="Calibri" w:hAnsi="Calibri"/>
                  <w:color w:val="000000"/>
                  <w:sz w:val="22"/>
                  <w:szCs w:val="22"/>
                </w:rPr>
                <w:t>NENG-SEC-004</w:t>
              </w:r>
            </w:ins>
          </w:p>
        </w:tc>
        <w:tc>
          <w:tcPr>
            <w:tcW w:w="5301" w:type="dxa"/>
            <w:tcBorders>
              <w:top w:val="nil"/>
              <w:left w:val="nil"/>
              <w:bottom w:val="single" w:sz="4" w:space="0" w:color="auto"/>
              <w:right w:val="single" w:sz="4" w:space="0" w:color="auto"/>
            </w:tcBorders>
            <w:shd w:val="clear" w:color="auto" w:fill="auto"/>
            <w:vAlign w:val="bottom"/>
            <w:hideMark/>
            <w:tcPrChange w:id="11544"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6E530D48" w14:textId="77777777" w:rsidR="006823CB" w:rsidRPr="006823CB" w:rsidRDefault="006823CB" w:rsidP="006823CB">
            <w:pPr>
              <w:jc w:val="left"/>
              <w:rPr>
                <w:ins w:id="11545" w:author="Perrine, Martin L. (GSFC-5670)" w:date="2016-09-13T15:15:00Z"/>
                <w:rFonts w:ascii="Calibri" w:hAnsi="Calibri"/>
                <w:color w:val="000000"/>
                <w:sz w:val="22"/>
                <w:szCs w:val="22"/>
              </w:rPr>
            </w:pPr>
            <w:ins w:id="11546" w:author="Perrine, Martin L. (GSFC-5670)" w:date="2016-09-13T15:15:00Z">
              <w:r w:rsidRPr="006823CB">
                <w:rPr>
                  <w:rFonts w:ascii="Calibri" w:hAnsi="Calibri"/>
                  <w:color w:val="000000"/>
                  <w:sz w:val="22"/>
                  <w:szCs w:val="22"/>
                </w:rPr>
                <w:t xml:space="preserve">  DAPHNE shall use security controls, including user access and authentication controls, as specified in NIST SP 800-53, Recommended Security Controls for Federal Information Systems and Organizations, Appendix F: Security Control Catalog, High Impact Baseline, and NPR 2810.1A, Security of Information Technology.</w:t>
              </w:r>
            </w:ins>
          </w:p>
        </w:tc>
        <w:tc>
          <w:tcPr>
            <w:tcW w:w="1250" w:type="dxa"/>
            <w:tcBorders>
              <w:top w:val="nil"/>
              <w:left w:val="nil"/>
              <w:bottom w:val="single" w:sz="4" w:space="0" w:color="auto"/>
              <w:right w:val="single" w:sz="4" w:space="0" w:color="auto"/>
            </w:tcBorders>
            <w:shd w:val="clear" w:color="auto" w:fill="auto"/>
            <w:vAlign w:val="bottom"/>
            <w:hideMark/>
            <w:tcPrChange w:id="11547"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03317859" w14:textId="77777777" w:rsidR="006823CB" w:rsidRPr="006823CB" w:rsidRDefault="006823CB" w:rsidP="006823CB">
            <w:pPr>
              <w:jc w:val="left"/>
              <w:rPr>
                <w:ins w:id="11548" w:author="Perrine, Martin L. (GSFC-5670)" w:date="2016-09-13T15:15:00Z"/>
                <w:rFonts w:ascii="Calibri" w:hAnsi="Calibri"/>
                <w:color w:val="000000"/>
                <w:sz w:val="22"/>
                <w:szCs w:val="22"/>
              </w:rPr>
            </w:pPr>
            <w:ins w:id="11549"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550"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1BE2A51B" w14:textId="77777777" w:rsidR="006823CB" w:rsidRPr="006823CB" w:rsidRDefault="006823CB" w:rsidP="006823CB">
            <w:pPr>
              <w:jc w:val="left"/>
              <w:rPr>
                <w:ins w:id="11551" w:author="Perrine, Martin L. (GSFC-5670)" w:date="2016-09-13T15:15:00Z"/>
                <w:rFonts w:ascii="Calibri" w:hAnsi="Calibri"/>
                <w:color w:val="000000"/>
                <w:sz w:val="22"/>
                <w:szCs w:val="22"/>
              </w:rPr>
            </w:pPr>
            <w:ins w:id="11552" w:author="Perrine, Martin L. (GSFC-5670)" w:date="2016-09-13T15:15:00Z">
              <w:r w:rsidRPr="006823CB">
                <w:rPr>
                  <w:rFonts w:ascii="Calibri" w:hAnsi="Calibri"/>
                  <w:color w:val="000000"/>
                  <w:sz w:val="22"/>
                  <w:szCs w:val="22"/>
                </w:rPr>
                <w:t>NEN319</w:t>
              </w:r>
            </w:ins>
          </w:p>
        </w:tc>
      </w:tr>
      <w:tr w:rsidR="006823CB" w:rsidRPr="006823CB" w14:paraId="276B529D" w14:textId="77777777" w:rsidTr="003127AA">
        <w:trPr>
          <w:trHeight w:val="1152"/>
          <w:ins w:id="11553" w:author="Perrine, Martin L. (GSFC-5670)" w:date="2016-09-13T15:15:00Z"/>
          <w:trPrChange w:id="11554" w:author="Perrine, Martin L. (GSFC-5670)" w:date="2016-09-14T15:05:00Z">
            <w:trPr>
              <w:trHeight w:val="1152"/>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555"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4C6B598" w14:textId="77777777" w:rsidR="006823CB" w:rsidRPr="006823CB" w:rsidRDefault="006823CB" w:rsidP="006823CB">
            <w:pPr>
              <w:jc w:val="left"/>
              <w:rPr>
                <w:ins w:id="11556" w:author="Perrine, Martin L. (GSFC-5670)" w:date="2016-09-13T15:15:00Z"/>
                <w:rFonts w:ascii="Calibri" w:hAnsi="Calibri"/>
                <w:color w:val="000000"/>
                <w:sz w:val="22"/>
                <w:szCs w:val="22"/>
              </w:rPr>
            </w:pPr>
            <w:ins w:id="11557" w:author="Perrine, Martin L. (GSFC-5670)" w:date="2016-09-13T15:15:00Z">
              <w:r w:rsidRPr="006823CB">
                <w:rPr>
                  <w:rFonts w:ascii="Calibri" w:hAnsi="Calibri"/>
                  <w:color w:val="000000"/>
                  <w:sz w:val="22"/>
                  <w:szCs w:val="22"/>
                </w:rPr>
                <w:t>NENG-SEC-005</w:t>
              </w:r>
            </w:ins>
          </w:p>
        </w:tc>
        <w:tc>
          <w:tcPr>
            <w:tcW w:w="5301" w:type="dxa"/>
            <w:tcBorders>
              <w:top w:val="nil"/>
              <w:left w:val="nil"/>
              <w:bottom w:val="single" w:sz="4" w:space="0" w:color="auto"/>
              <w:right w:val="single" w:sz="4" w:space="0" w:color="auto"/>
            </w:tcBorders>
            <w:shd w:val="clear" w:color="auto" w:fill="auto"/>
            <w:vAlign w:val="bottom"/>
            <w:hideMark/>
            <w:tcPrChange w:id="11558"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16315DDD" w14:textId="77777777" w:rsidR="006823CB" w:rsidRPr="006823CB" w:rsidRDefault="006823CB" w:rsidP="006823CB">
            <w:pPr>
              <w:jc w:val="left"/>
              <w:rPr>
                <w:ins w:id="11559" w:author="Perrine, Martin L. (GSFC-5670)" w:date="2016-09-13T15:15:00Z"/>
                <w:rFonts w:ascii="Calibri" w:hAnsi="Calibri"/>
                <w:color w:val="000000"/>
                <w:sz w:val="22"/>
                <w:szCs w:val="22"/>
              </w:rPr>
            </w:pPr>
            <w:ins w:id="11560" w:author="Perrine, Martin L. (GSFC-5670)" w:date="2016-09-13T15:15:00Z">
              <w:r w:rsidRPr="006823CB">
                <w:rPr>
                  <w:rFonts w:ascii="Calibri" w:hAnsi="Calibri"/>
                  <w:color w:val="000000"/>
                  <w:sz w:val="22"/>
                  <w:szCs w:val="22"/>
                </w:rPr>
                <w:t xml:space="preserve">  DAPHNE components shall be configured using NASA’s operating system and application configuration benchmarks, as specified in, NIST SP 800-53, Recommended Security Controls for Federal Information Systems and Organizations. (Perrine: should refer to 2810?? more specific?)</w:t>
              </w:r>
            </w:ins>
          </w:p>
        </w:tc>
        <w:tc>
          <w:tcPr>
            <w:tcW w:w="1250" w:type="dxa"/>
            <w:tcBorders>
              <w:top w:val="nil"/>
              <w:left w:val="nil"/>
              <w:bottom w:val="single" w:sz="4" w:space="0" w:color="auto"/>
              <w:right w:val="single" w:sz="4" w:space="0" w:color="auto"/>
            </w:tcBorders>
            <w:shd w:val="clear" w:color="auto" w:fill="auto"/>
            <w:vAlign w:val="bottom"/>
            <w:hideMark/>
            <w:tcPrChange w:id="11561"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7EEAB25C" w14:textId="77777777" w:rsidR="006823CB" w:rsidRPr="006823CB" w:rsidRDefault="006823CB" w:rsidP="006823CB">
            <w:pPr>
              <w:jc w:val="left"/>
              <w:rPr>
                <w:ins w:id="11562" w:author="Perrine, Martin L. (GSFC-5670)" w:date="2016-09-13T15:15:00Z"/>
                <w:rFonts w:ascii="Calibri" w:hAnsi="Calibri"/>
                <w:color w:val="000000"/>
                <w:sz w:val="22"/>
                <w:szCs w:val="22"/>
              </w:rPr>
            </w:pPr>
            <w:ins w:id="11563"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564"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0CC973C7" w14:textId="77777777" w:rsidR="006823CB" w:rsidRPr="006823CB" w:rsidRDefault="006823CB" w:rsidP="006823CB">
            <w:pPr>
              <w:jc w:val="left"/>
              <w:rPr>
                <w:ins w:id="11565" w:author="Perrine, Martin L. (GSFC-5670)" w:date="2016-09-13T15:15:00Z"/>
                <w:rFonts w:ascii="Calibri" w:hAnsi="Calibri"/>
                <w:color w:val="000000"/>
                <w:sz w:val="22"/>
                <w:szCs w:val="22"/>
              </w:rPr>
            </w:pPr>
            <w:ins w:id="11566" w:author="Perrine, Martin L. (GSFC-5670)" w:date="2016-09-13T15:15:00Z">
              <w:r w:rsidRPr="006823CB">
                <w:rPr>
                  <w:rFonts w:ascii="Calibri" w:hAnsi="Calibri"/>
                  <w:color w:val="000000"/>
                  <w:sz w:val="22"/>
                  <w:szCs w:val="22"/>
                </w:rPr>
                <w:t>NEN319</w:t>
              </w:r>
            </w:ins>
          </w:p>
        </w:tc>
      </w:tr>
      <w:tr w:rsidR="006823CB" w:rsidRPr="006823CB" w14:paraId="6A211629" w14:textId="77777777" w:rsidTr="003127AA">
        <w:trPr>
          <w:trHeight w:val="576"/>
          <w:ins w:id="11567" w:author="Perrine, Martin L. (GSFC-5670)" w:date="2016-09-13T15:15:00Z"/>
          <w:trPrChange w:id="11568"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569"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5B4D2926" w14:textId="77777777" w:rsidR="006823CB" w:rsidRPr="006823CB" w:rsidRDefault="006823CB" w:rsidP="006823CB">
            <w:pPr>
              <w:jc w:val="left"/>
              <w:rPr>
                <w:ins w:id="11570" w:author="Perrine, Martin L. (GSFC-5670)" w:date="2016-09-13T15:15:00Z"/>
                <w:rFonts w:ascii="Calibri" w:hAnsi="Calibri"/>
                <w:color w:val="000000"/>
                <w:sz w:val="22"/>
                <w:szCs w:val="22"/>
              </w:rPr>
            </w:pPr>
            <w:ins w:id="11571" w:author="Perrine, Martin L. (GSFC-5670)" w:date="2016-09-13T15:15:00Z">
              <w:r w:rsidRPr="006823CB">
                <w:rPr>
                  <w:rFonts w:ascii="Calibri" w:hAnsi="Calibri"/>
                  <w:color w:val="000000"/>
                  <w:sz w:val="22"/>
                  <w:szCs w:val="22"/>
                </w:rPr>
                <w:t>NENG-SEC-006</w:t>
              </w:r>
            </w:ins>
          </w:p>
        </w:tc>
        <w:tc>
          <w:tcPr>
            <w:tcW w:w="5301" w:type="dxa"/>
            <w:tcBorders>
              <w:top w:val="nil"/>
              <w:left w:val="nil"/>
              <w:bottom w:val="single" w:sz="4" w:space="0" w:color="auto"/>
              <w:right w:val="single" w:sz="4" w:space="0" w:color="auto"/>
            </w:tcBorders>
            <w:shd w:val="clear" w:color="auto" w:fill="auto"/>
            <w:vAlign w:val="bottom"/>
            <w:hideMark/>
            <w:tcPrChange w:id="11572"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3A308806" w14:textId="77777777" w:rsidR="006823CB" w:rsidRPr="006823CB" w:rsidRDefault="006823CB" w:rsidP="006823CB">
            <w:pPr>
              <w:jc w:val="left"/>
              <w:rPr>
                <w:ins w:id="11573" w:author="Perrine, Martin L. (GSFC-5670)" w:date="2016-09-13T15:15:00Z"/>
                <w:rFonts w:ascii="Calibri" w:hAnsi="Calibri"/>
                <w:color w:val="000000"/>
                <w:sz w:val="22"/>
                <w:szCs w:val="22"/>
              </w:rPr>
            </w:pPr>
            <w:ins w:id="11574" w:author="Perrine, Martin L. (GSFC-5670)" w:date="2016-09-13T15:15:00Z">
              <w:r w:rsidRPr="006823CB">
                <w:rPr>
                  <w:rFonts w:ascii="Calibri" w:hAnsi="Calibri"/>
                  <w:color w:val="000000"/>
                  <w:sz w:val="22"/>
                  <w:szCs w:val="22"/>
                </w:rPr>
                <w:t xml:space="preserve">  DAPHNE shall implement authentication for data transfer services invoked by external users.  Per NPR-2810.1A section xyz</w:t>
              </w:r>
            </w:ins>
          </w:p>
        </w:tc>
        <w:tc>
          <w:tcPr>
            <w:tcW w:w="1250" w:type="dxa"/>
            <w:tcBorders>
              <w:top w:val="nil"/>
              <w:left w:val="nil"/>
              <w:bottom w:val="single" w:sz="4" w:space="0" w:color="auto"/>
              <w:right w:val="single" w:sz="4" w:space="0" w:color="auto"/>
            </w:tcBorders>
            <w:shd w:val="clear" w:color="auto" w:fill="auto"/>
            <w:vAlign w:val="bottom"/>
            <w:hideMark/>
            <w:tcPrChange w:id="11575"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72DF1343" w14:textId="77777777" w:rsidR="006823CB" w:rsidRPr="006823CB" w:rsidRDefault="006823CB" w:rsidP="006823CB">
            <w:pPr>
              <w:jc w:val="left"/>
              <w:rPr>
                <w:ins w:id="11576" w:author="Perrine, Martin L. (GSFC-5670)" w:date="2016-09-13T15:15:00Z"/>
                <w:rFonts w:ascii="Calibri" w:hAnsi="Calibri"/>
                <w:color w:val="000000"/>
                <w:sz w:val="22"/>
                <w:szCs w:val="22"/>
              </w:rPr>
            </w:pPr>
            <w:ins w:id="11577"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578"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72F2DD4F" w14:textId="77777777" w:rsidR="006823CB" w:rsidRPr="006823CB" w:rsidRDefault="006823CB" w:rsidP="006823CB">
            <w:pPr>
              <w:jc w:val="left"/>
              <w:rPr>
                <w:ins w:id="11579" w:author="Perrine, Martin L. (GSFC-5670)" w:date="2016-09-13T15:15:00Z"/>
                <w:rFonts w:ascii="Calibri" w:hAnsi="Calibri"/>
                <w:color w:val="000000"/>
                <w:sz w:val="22"/>
                <w:szCs w:val="22"/>
              </w:rPr>
            </w:pPr>
            <w:ins w:id="11580" w:author="Perrine, Martin L. (GSFC-5670)" w:date="2016-09-13T15:15:00Z">
              <w:r w:rsidRPr="006823CB">
                <w:rPr>
                  <w:rFonts w:ascii="Calibri" w:hAnsi="Calibri"/>
                  <w:color w:val="000000"/>
                  <w:sz w:val="22"/>
                  <w:szCs w:val="22"/>
                </w:rPr>
                <w:t>NEN319</w:t>
              </w:r>
            </w:ins>
          </w:p>
        </w:tc>
      </w:tr>
      <w:tr w:rsidR="006823CB" w:rsidRPr="006823CB" w14:paraId="0A2BDF44" w14:textId="77777777" w:rsidTr="003127AA">
        <w:trPr>
          <w:trHeight w:val="576"/>
          <w:ins w:id="11581" w:author="Perrine, Martin L. (GSFC-5670)" w:date="2016-09-13T15:15:00Z"/>
          <w:trPrChange w:id="11582"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583"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125C037B" w14:textId="77777777" w:rsidR="006823CB" w:rsidRPr="006823CB" w:rsidRDefault="006823CB" w:rsidP="006823CB">
            <w:pPr>
              <w:jc w:val="left"/>
              <w:rPr>
                <w:ins w:id="11584" w:author="Perrine, Martin L. (GSFC-5670)" w:date="2016-09-13T15:15:00Z"/>
                <w:rFonts w:ascii="Calibri" w:hAnsi="Calibri"/>
                <w:color w:val="000000"/>
                <w:sz w:val="22"/>
                <w:szCs w:val="22"/>
              </w:rPr>
            </w:pPr>
            <w:ins w:id="11585" w:author="Perrine, Martin L. (GSFC-5670)" w:date="2016-09-13T15:15:00Z">
              <w:r w:rsidRPr="006823CB">
                <w:rPr>
                  <w:rFonts w:ascii="Calibri" w:hAnsi="Calibri"/>
                  <w:color w:val="000000"/>
                  <w:sz w:val="22"/>
                  <w:szCs w:val="22"/>
                </w:rPr>
                <w:t>NENG-SEC-007</w:t>
              </w:r>
            </w:ins>
          </w:p>
        </w:tc>
        <w:tc>
          <w:tcPr>
            <w:tcW w:w="5301" w:type="dxa"/>
            <w:tcBorders>
              <w:top w:val="nil"/>
              <w:left w:val="nil"/>
              <w:bottom w:val="single" w:sz="4" w:space="0" w:color="auto"/>
              <w:right w:val="single" w:sz="4" w:space="0" w:color="auto"/>
            </w:tcBorders>
            <w:shd w:val="clear" w:color="auto" w:fill="auto"/>
            <w:vAlign w:val="bottom"/>
            <w:hideMark/>
            <w:tcPrChange w:id="11586"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6EFE3E54" w14:textId="77777777" w:rsidR="006823CB" w:rsidRPr="006823CB" w:rsidRDefault="006823CB" w:rsidP="006823CB">
            <w:pPr>
              <w:jc w:val="left"/>
              <w:rPr>
                <w:ins w:id="11587" w:author="Perrine, Martin L. (GSFC-5670)" w:date="2016-09-13T15:15:00Z"/>
                <w:rFonts w:ascii="Calibri" w:hAnsi="Calibri"/>
                <w:color w:val="000000"/>
                <w:sz w:val="22"/>
                <w:szCs w:val="22"/>
              </w:rPr>
            </w:pPr>
            <w:ins w:id="11588" w:author="Perrine, Martin L. (GSFC-5670)" w:date="2016-09-13T15:15:00Z">
              <w:r w:rsidRPr="006823CB">
                <w:rPr>
                  <w:rFonts w:ascii="Calibri" w:hAnsi="Calibri"/>
                  <w:color w:val="000000"/>
                  <w:sz w:val="22"/>
                  <w:szCs w:val="22"/>
                </w:rPr>
                <w:t xml:space="preserve">  DAPHNE shall support identification and authentication of network devices prior to connection Per NPR-2810.1A section xyz   .</w:t>
              </w:r>
            </w:ins>
          </w:p>
        </w:tc>
        <w:tc>
          <w:tcPr>
            <w:tcW w:w="1250" w:type="dxa"/>
            <w:tcBorders>
              <w:top w:val="nil"/>
              <w:left w:val="nil"/>
              <w:bottom w:val="single" w:sz="4" w:space="0" w:color="auto"/>
              <w:right w:val="single" w:sz="4" w:space="0" w:color="auto"/>
            </w:tcBorders>
            <w:shd w:val="clear" w:color="auto" w:fill="auto"/>
            <w:vAlign w:val="bottom"/>
            <w:hideMark/>
            <w:tcPrChange w:id="11589"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2AAA02A5" w14:textId="77777777" w:rsidR="006823CB" w:rsidRPr="006823CB" w:rsidRDefault="006823CB" w:rsidP="006823CB">
            <w:pPr>
              <w:jc w:val="left"/>
              <w:rPr>
                <w:ins w:id="11590" w:author="Perrine, Martin L. (GSFC-5670)" w:date="2016-09-13T15:15:00Z"/>
                <w:rFonts w:ascii="Calibri" w:hAnsi="Calibri"/>
                <w:color w:val="000000"/>
                <w:sz w:val="22"/>
                <w:szCs w:val="22"/>
              </w:rPr>
            </w:pPr>
            <w:ins w:id="11591"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592"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57343D98" w14:textId="77777777" w:rsidR="006823CB" w:rsidRPr="006823CB" w:rsidRDefault="006823CB" w:rsidP="006823CB">
            <w:pPr>
              <w:jc w:val="left"/>
              <w:rPr>
                <w:ins w:id="11593" w:author="Perrine, Martin L. (GSFC-5670)" w:date="2016-09-13T15:15:00Z"/>
                <w:rFonts w:ascii="Calibri" w:hAnsi="Calibri"/>
                <w:color w:val="000000"/>
                <w:sz w:val="22"/>
                <w:szCs w:val="22"/>
              </w:rPr>
            </w:pPr>
            <w:ins w:id="11594" w:author="Perrine, Martin L. (GSFC-5670)" w:date="2016-09-13T15:15:00Z">
              <w:r w:rsidRPr="006823CB">
                <w:rPr>
                  <w:rFonts w:ascii="Calibri" w:hAnsi="Calibri"/>
                  <w:color w:val="000000"/>
                  <w:sz w:val="22"/>
                  <w:szCs w:val="22"/>
                </w:rPr>
                <w:t>NEN319</w:t>
              </w:r>
            </w:ins>
          </w:p>
        </w:tc>
      </w:tr>
      <w:tr w:rsidR="006823CB" w:rsidRPr="006823CB" w14:paraId="1E86FF6B" w14:textId="77777777" w:rsidTr="003127AA">
        <w:trPr>
          <w:trHeight w:val="576"/>
          <w:ins w:id="11595" w:author="Perrine, Martin L. (GSFC-5670)" w:date="2016-09-13T15:15:00Z"/>
          <w:trPrChange w:id="11596"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597"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5020EE85" w14:textId="77777777" w:rsidR="006823CB" w:rsidRPr="006823CB" w:rsidRDefault="006823CB" w:rsidP="006823CB">
            <w:pPr>
              <w:jc w:val="left"/>
              <w:rPr>
                <w:ins w:id="11598" w:author="Perrine, Martin L. (GSFC-5670)" w:date="2016-09-13T15:15:00Z"/>
                <w:rFonts w:ascii="Calibri" w:hAnsi="Calibri"/>
                <w:color w:val="000000"/>
                <w:sz w:val="22"/>
                <w:szCs w:val="22"/>
              </w:rPr>
            </w:pPr>
            <w:ins w:id="11599" w:author="Perrine, Martin L. (GSFC-5670)" w:date="2016-09-13T15:15:00Z">
              <w:r w:rsidRPr="006823CB">
                <w:rPr>
                  <w:rFonts w:ascii="Calibri" w:hAnsi="Calibri"/>
                  <w:color w:val="000000"/>
                  <w:sz w:val="22"/>
                  <w:szCs w:val="22"/>
                </w:rPr>
                <w:t>NENG-SEC-009</w:t>
              </w:r>
            </w:ins>
          </w:p>
        </w:tc>
        <w:tc>
          <w:tcPr>
            <w:tcW w:w="5301" w:type="dxa"/>
            <w:tcBorders>
              <w:top w:val="nil"/>
              <w:left w:val="nil"/>
              <w:bottom w:val="single" w:sz="4" w:space="0" w:color="auto"/>
              <w:right w:val="single" w:sz="4" w:space="0" w:color="auto"/>
            </w:tcBorders>
            <w:shd w:val="clear" w:color="auto" w:fill="auto"/>
            <w:vAlign w:val="bottom"/>
            <w:hideMark/>
            <w:tcPrChange w:id="11600"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1A6B54B6" w14:textId="77777777" w:rsidR="006823CB" w:rsidRPr="006823CB" w:rsidRDefault="006823CB" w:rsidP="006823CB">
            <w:pPr>
              <w:jc w:val="left"/>
              <w:rPr>
                <w:ins w:id="11601" w:author="Perrine, Martin L. (GSFC-5670)" w:date="2016-09-13T15:15:00Z"/>
                <w:rFonts w:ascii="Calibri" w:hAnsi="Calibri"/>
                <w:color w:val="000000"/>
                <w:sz w:val="22"/>
                <w:szCs w:val="22"/>
              </w:rPr>
            </w:pPr>
            <w:ins w:id="11602" w:author="Perrine, Martin L. (GSFC-5670)" w:date="2016-09-13T15:15:00Z">
              <w:r w:rsidRPr="006823CB">
                <w:rPr>
                  <w:rFonts w:ascii="Calibri" w:hAnsi="Calibri"/>
                  <w:color w:val="000000"/>
                  <w:sz w:val="22"/>
                  <w:szCs w:val="22"/>
                </w:rPr>
                <w:t xml:space="preserve">  DAPHNE shall support peer entity authentication structures.  Per NPR-2810.1A section xyz</w:t>
              </w:r>
            </w:ins>
          </w:p>
        </w:tc>
        <w:tc>
          <w:tcPr>
            <w:tcW w:w="1250" w:type="dxa"/>
            <w:tcBorders>
              <w:top w:val="nil"/>
              <w:left w:val="nil"/>
              <w:bottom w:val="single" w:sz="4" w:space="0" w:color="auto"/>
              <w:right w:val="single" w:sz="4" w:space="0" w:color="auto"/>
            </w:tcBorders>
            <w:shd w:val="clear" w:color="auto" w:fill="auto"/>
            <w:vAlign w:val="bottom"/>
            <w:hideMark/>
            <w:tcPrChange w:id="11603"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229D8F47" w14:textId="77777777" w:rsidR="006823CB" w:rsidRPr="006823CB" w:rsidRDefault="006823CB" w:rsidP="006823CB">
            <w:pPr>
              <w:jc w:val="left"/>
              <w:rPr>
                <w:ins w:id="11604" w:author="Perrine, Martin L. (GSFC-5670)" w:date="2016-09-13T15:15:00Z"/>
                <w:rFonts w:ascii="Calibri" w:hAnsi="Calibri"/>
                <w:color w:val="000000"/>
                <w:sz w:val="22"/>
                <w:szCs w:val="22"/>
              </w:rPr>
            </w:pPr>
            <w:ins w:id="11605"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606"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118E635F" w14:textId="77777777" w:rsidR="006823CB" w:rsidRPr="006823CB" w:rsidRDefault="006823CB" w:rsidP="006823CB">
            <w:pPr>
              <w:jc w:val="left"/>
              <w:rPr>
                <w:ins w:id="11607" w:author="Perrine, Martin L. (GSFC-5670)" w:date="2016-09-13T15:15:00Z"/>
                <w:rFonts w:ascii="Calibri" w:hAnsi="Calibri"/>
                <w:color w:val="000000"/>
                <w:sz w:val="22"/>
                <w:szCs w:val="22"/>
              </w:rPr>
            </w:pPr>
            <w:ins w:id="11608" w:author="Perrine, Martin L. (GSFC-5670)" w:date="2016-09-13T15:15:00Z">
              <w:r w:rsidRPr="006823CB">
                <w:rPr>
                  <w:rFonts w:ascii="Calibri" w:hAnsi="Calibri"/>
                  <w:color w:val="000000"/>
                  <w:sz w:val="22"/>
                  <w:szCs w:val="22"/>
                </w:rPr>
                <w:t>NEN319</w:t>
              </w:r>
            </w:ins>
          </w:p>
        </w:tc>
      </w:tr>
      <w:tr w:rsidR="006823CB" w:rsidRPr="006823CB" w14:paraId="2110CCBB" w14:textId="77777777" w:rsidTr="003127AA">
        <w:trPr>
          <w:trHeight w:val="576"/>
          <w:ins w:id="11609" w:author="Perrine, Martin L. (GSFC-5670)" w:date="2016-09-13T15:15:00Z"/>
          <w:trPrChange w:id="11610"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611"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3C015F6C" w14:textId="77777777" w:rsidR="006823CB" w:rsidRPr="006823CB" w:rsidRDefault="006823CB" w:rsidP="006823CB">
            <w:pPr>
              <w:jc w:val="left"/>
              <w:rPr>
                <w:ins w:id="11612" w:author="Perrine, Martin L. (GSFC-5670)" w:date="2016-09-13T15:15:00Z"/>
                <w:rFonts w:ascii="Calibri" w:hAnsi="Calibri"/>
                <w:color w:val="000000"/>
                <w:sz w:val="22"/>
                <w:szCs w:val="22"/>
              </w:rPr>
            </w:pPr>
            <w:ins w:id="11613" w:author="Perrine, Martin L. (GSFC-5670)" w:date="2016-09-13T15:15:00Z">
              <w:r w:rsidRPr="006823CB">
                <w:rPr>
                  <w:rFonts w:ascii="Calibri" w:hAnsi="Calibri"/>
                  <w:color w:val="000000"/>
                  <w:sz w:val="22"/>
                  <w:szCs w:val="22"/>
                </w:rPr>
                <w:t>NENG-SEC-010</w:t>
              </w:r>
            </w:ins>
          </w:p>
        </w:tc>
        <w:tc>
          <w:tcPr>
            <w:tcW w:w="5301" w:type="dxa"/>
            <w:tcBorders>
              <w:top w:val="nil"/>
              <w:left w:val="nil"/>
              <w:bottom w:val="single" w:sz="4" w:space="0" w:color="auto"/>
              <w:right w:val="single" w:sz="4" w:space="0" w:color="auto"/>
            </w:tcBorders>
            <w:shd w:val="clear" w:color="auto" w:fill="auto"/>
            <w:vAlign w:val="bottom"/>
            <w:hideMark/>
            <w:tcPrChange w:id="11614"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1BB68AE1" w14:textId="77777777" w:rsidR="006823CB" w:rsidRPr="006823CB" w:rsidRDefault="006823CB" w:rsidP="006823CB">
            <w:pPr>
              <w:jc w:val="left"/>
              <w:rPr>
                <w:ins w:id="11615" w:author="Perrine, Martin L. (GSFC-5670)" w:date="2016-09-13T15:15:00Z"/>
                <w:rFonts w:ascii="Calibri" w:hAnsi="Calibri"/>
                <w:color w:val="000000"/>
                <w:sz w:val="22"/>
                <w:szCs w:val="22"/>
              </w:rPr>
            </w:pPr>
            <w:ins w:id="11616" w:author="Perrine, Martin L. (GSFC-5670)" w:date="2016-09-13T15:15:00Z">
              <w:r w:rsidRPr="006823CB">
                <w:rPr>
                  <w:rFonts w:ascii="Calibri" w:hAnsi="Calibri"/>
                  <w:color w:val="000000"/>
                  <w:sz w:val="22"/>
                  <w:szCs w:val="22"/>
                </w:rPr>
                <w:t xml:space="preserve">  DAPHNE shall provide access enforcement mechanisms   Per NPR-2810.1A section xyz   </w:t>
              </w:r>
            </w:ins>
          </w:p>
        </w:tc>
        <w:tc>
          <w:tcPr>
            <w:tcW w:w="1250" w:type="dxa"/>
            <w:tcBorders>
              <w:top w:val="nil"/>
              <w:left w:val="nil"/>
              <w:bottom w:val="single" w:sz="4" w:space="0" w:color="auto"/>
              <w:right w:val="single" w:sz="4" w:space="0" w:color="auto"/>
            </w:tcBorders>
            <w:shd w:val="clear" w:color="auto" w:fill="auto"/>
            <w:vAlign w:val="bottom"/>
            <w:hideMark/>
            <w:tcPrChange w:id="11617"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44FA88A5" w14:textId="77777777" w:rsidR="006823CB" w:rsidRPr="006823CB" w:rsidRDefault="006823CB" w:rsidP="006823CB">
            <w:pPr>
              <w:jc w:val="left"/>
              <w:rPr>
                <w:ins w:id="11618" w:author="Perrine, Martin L. (GSFC-5670)" w:date="2016-09-13T15:15:00Z"/>
                <w:rFonts w:ascii="Calibri" w:hAnsi="Calibri"/>
                <w:color w:val="000000"/>
                <w:sz w:val="22"/>
                <w:szCs w:val="22"/>
              </w:rPr>
            </w:pPr>
            <w:ins w:id="11619"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620"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5A58F08A" w14:textId="77777777" w:rsidR="006823CB" w:rsidRPr="006823CB" w:rsidRDefault="006823CB" w:rsidP="006823CB">
            <w:pPr>
              <w:jc w:val="left"/>
              <w:rPr>
                <w:ins w:id="11621" w:author="Perrine, Martin L. (GSFC-5670)" w:date="2016-09-13T15:15:00Z"/>
                <w:rFonts w:ascii="Calibri" w:hAnsi="Calibri"/>
                <w:color w:val="000000"/>
                <w:sz w:val="22"/>
                <w:szCs w:val="22"/>
              </w:rPr>
            </w:pPr>
            <w:ins w:id="11622" w:author="Perrine, Martin L. (GSFC-5670)" w:date="2016-09-13T15:15:00Z">
              <w:r w:rsidRPr="006823CB">
                <w:rPr>
                  <w:rFonts w:ascii="Calibri" w:hAnsi="Calibri"/>
                  <w:color w:val="000000"/>
                  <w:sz w:val="22"/>
                  <w:szCs w:val="22"/>
                </w:rPr>
                <w:t>NEN319</w:t>
              </w:r>
            </w:ins>
          </w:p>
        </w:tc>
      </w:tr>
      <w:tr w:rsidR="006823CB" w:rsidRPr="006823CB" w14:paraId="5BD5879B" w14:textId="77777777" w:rsidTr="003127AA">
        <w:trPr>
          <w:trHeight w:val="576"/>
          <w:ins w:id="11623" w:author="Perrine, Martin L. (GSFC-5670)" w:date="2016-09-13T15:15:00Z"/>
          <w:trPrChange w:id="11624"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625"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1C8AD94F" w14:textId="77777777" w:rsidR="006823CB" w:rsidRPr="006823CB" w:rsidRDefault="006823CB" w:rsidP="006823CB">
            <w:pPr>
              <w:jc w:val="left"/>
              <w:rPr>
                <w:ins w:id="11626" w:author="Perrine, Martin L. (GSFC-5670)" w:date="2016-09-13T15:15:00Z"/>
                <w:rFonts w:ascii="Calibri" w:hAnsi="Calibri"/>
                <w:color w:val="000000"/>
                <w:sz w:val="22"/>
                <w:szCs w:val="22"/>
              </w:rPr>
            </w:pPr>
            <w:ins w:id="11627" w:author="Perrine, Martin L. (GSFC-5670)" w:date="2016-09-13T15:15:00Z">
              <w:r w:rsidRPr="006823CB">
                <w:rPr>
                  <w:rFonts w:ascii="Calibri" w:hAnsi="Calibri"/>
                  <w:color w:val="000000"/>
                  <w:sz w:val="22"/>
                  <w:szCs w:val="22"/>
                </w:rPr>
                <w:lastRenderedPageBreak/>
                <w:t>NENG-SEC-011</w:t>
              </w:r>
            </w:ins>
          </w:p>
        </w:tc>
        <w:tc>
          <w:tcPr>
            <w:tcW w:w="5301" w:type="dxa"/>
            <w:tcBorders>
              <w:top w:val="nil"/>
              <w:left w:val="nil"/>
              <w:bottom w:val="single" w:sz="4" w:space="0" w:color="auto"/>
              <w:right w:val="single" w:sz="4" w:space="0" w:color="auto"/>
            </w:tcBorders>
            <w:shd w:val="clear" w:color="auto" w:fill="auto"/>
            <w:vAlign w:val="bottom"/>
            <w:hideMark/>
            <w:tcPrChange w:id="11628"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15BF6818" w14:textId="77777777" w:rsidR="006823CB" w:rsidRPr="006823CB" w:rsidRDefault="006823CB" w:rsidP="006823CB">
            <w:pPr>
              <w:jc w:val="left"/>
              <w:rPr>
                <w:ins w:id="11629" w:author="Perrine, Martin L. (GSFC-5670)" w:date="2016-09-13T15:15:00Z"/>
                <w:rFonts w:ascii="Calibri" w:hAnsi="Calibri"/>
                <w:color w:val="000000"/>
                <w:sz w:val="22"/>
                <w:szCs w:val="22"/>
              </w:rPr>
            </w:pPr>
            <w:ins w:id="11630" w:author="Perrine, Martin L. (GSFC-5670)" w:date="2016-09-13T15:15:00Z">
              <w:r w:rsidRPr="006823CB">
                <w:rPr>
                  <w:rFonts w:ascii="Calibri" w:hAnsi="Calibri"/>
                  <w:color w:val="000000"/>
                  <w:sz w:val="22"/>
                  <w:szCs w:val="22"/>
                </w:rPr>
                <w:t xml:space="preserve">  DAPHNE shall provide a system logging function to log user access and </w:t>
              </w:r>
              <w:proofErr w:type="spellStart"/>
              <w:r w:rsidRPr="006823CB">
                <w:rPr>
                  <w:rFonts w:ascii="Calibri" w:hAnsi="Calibri"/>
                  <w:color w:val="000000"/>
                  <w:sz w:val="22"/>
                  <w:szCs w:val="22"/>
                </w:rPr>
                <w:t>authentication.Per</w:t>
              </w:r>
              <w:proofErr w:type="spellEnd"/>
              <w:r w:rsidRPr="006823CB">
                <w:rPr>
                  <w:rFonts w:ascii="Calibri" w:hAnsi="Calibri"/>
                  <w:color w:val="000000"/>
                  <w:sz w:val="22"/>
                  <w:szCs w:val="22"/>
                </w:rPr>
                <w:t xml:space="preserve"> NPR-2810.1A section xyz</w:t>
              </w:r>
            </w:ins>
          </w:p>
        </w:tc>
        <w:tc>
          <w:tcPr>
            <w:tcW w:w="1250" w:type="dxa"/>
            <w:tcBorders>
              <w:top w:val="nil"/>
              <w:left w:val="nil"/>
              <w:bottom w:val="single" w:sz="4" w:space="0" w:color="auto"/>
              <w:right w:val="single" w:sz="4" w:space="0" w:color="auto"/>
            </w:tcBorders>
            <w:shd w:val="clear" w:color="auto" w:fill="auto"/>
            <w:vAlign w:val="bottom"/>
            <w:hideMark/>
            <w:tcPrChange w:id="11631"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6B0923A1" w14:textId="77777777" w:rsidR="006823CB" w:rsidRPr="006823CB" w:rsidRDefault="006823CB" w:rsidP="006823CB">
            <w:pPr>
              <w:jc w:val="left"/>
              <w:rPr>
                <w:ins w:id="11632" w:author="Perrine, Martin L. (GSFC-5670)" w:date="2016-09-13T15:15:00Z"/>
                <w:rFonts w:ascii="Calibri" w:hAnsi="Calibri"/>
                <w:color w:val="000000"/>
                <w:sz w:val="22"/>
                <w:szCs w:val="22"/>
              </w:rPr>
            </w:pPr>
            <w:ins w:id="11633"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634"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58A8B932" w14:textId="77777777" w:rsidR="006823CB" w:rsidRPr="006823CB" w:rsidRDefault="006823CB" w:rsidP="006823CB">
            <w:pPr>
              <w:jc w:val="left"/>
              <w:rPr>
                <w:ins w:id="11635" w:author="Perrine, Martin L. (GSFC-5670)" w:date="2016-09-13T15:15:00Z"/>
                <w:rFonts w:ascii="Calibri" w:hAnsi="Calibri"/>
                <w:color w:val="000000"/>
                <w:sz w:val="22"/>
                <w:szCs w:val="22"/>
              </w:rPr>
            </w:pPr>
            <w:ins w:id="11636" w:author="Perrine, Martin L. (GSFC-5670)" w:date="2016-09-13T15:15:00Z">
              <w:r w:rsidRPr="006823CB">
                <w:rPr>
                  <w:rFonts w:ascii="Calibri" w:hAnsi="Calibri"/>
                  <w:color w:val="000000"/>
                  <w:sz w:val="22"/>
                  <w:szCs w:val="22"/>
                </w:rPr>
                <w:t>NEN326/331/319</w:t>
              </w:r>
            </w:ins>
          </w:p>
        </w:tc>
      </w:tr>
      <w:tr w:rsidR="006823CB" w:rsidRPr="006823CB" w14:paraId="708769AA" w14:textId="77777777" w:rsidTr="003127AA">
        <w:trPr>
          <w:trHeight w:val="576"/>
          <w:ins w:id="11637" w:author="Perrine, Martin L. (GSFC-5670)" w:date="2016-09-13T15:15:00Z"/>
          <w:trPrChange w:id="11638"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639"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29C03A59" w14:textId="77777777" w:rsidR="006823CB" w:rsidRPr="006823CB" w:rsidRDefault="006823CB" w:rsidP="006823CB">
            <w:pPr>
              <w:jc w:val="left"/>
              <w:rPr>
                <w:ins w:id="11640" w:author="Perrine, Martin L. (GSFC-5670)" w:date="2016-09-13T15:15:00Z"/>
                <w:rFonts w:ascii="Calibri" w:hAnsi="Calibri"/>
                <w:color w:val="000000"/>
                <w:sz w:val="22"/>
                <w:szCs w:val="22"/>
              </w:rPr>
            </w:pPr>
            <w:ins w:id="11641" w:author="Perrine, Martin L. (GSFC-5670)" w:date="2016-09-13T15:15:00Z">
              <w:r w:rsidRPr="006823CB">
                <w:rPr>
                  <w:rFonts w:ascii="Calibri" w:hAnsi="Calibri"/>
                  <w:color w:val="000000"/>
                  <w:sz w:val="22"/>
                  <w:szCs w:val="22"/>
                </w:rPr>
                <w:t xml:space="preserve">NENG-SEC-012 </w:t>
              </w:r>
            </w:ins>
          </w:p>
        </w:tc>
        <w:tc>
          <w:tcPr>
            <w:tcW w:w="5301" w:type="dxa"/>
            <w:tcBorders>
              <w:top w:val="nil"/>
              <w:left w:val="nil"/>
              <w:bottom w:val="single" w:sz="4" w:space="0" w:color="auto"/>
              <w:right w:val="single" w:sz="4" w:space="0" w:color="auto"/>
            </w:tcBorders>
            <w:shd w:val="clear" w:color="auto" w:fill="auto"/>
            <w:vAlign w:val="bottom"/>
            <w:hideMark/>
            <w:tcPrChange w:id="11642"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4E8B3788" w14:textId="77777777" w:rsidR="006823CB" w:rsidRPr="006823CB" w:rsidRDefault="006823CB" w:rsidP="006823CB">
            <w:pPr>
              <w:jc w:val="left"/>
              <w:rPr>
                <w:ins w:id="11643" w:author="Perrine, Martin L. (GSFC-5670)" w:date="2016-09-13T15:15:00Z"/>
                <w:rFonts w:ascii="Calibri" w:hAnsi="Calibri"/>
                <w:color w:val="000000"/>
                <w:sz w:val="22"/>
                <w:szCs w:val="22"/>
              </w:rPr>
            </w:pPr>
            <w:ins w:id="11644" w:author="Perrine, Martin L. (GSFC-5670)" w:date="2016-09-13T15:15:00Z">
              <w:r w:rsidRPr="006823CB">
                <w:rPr>
                  <w:rFonts w:ascii="Calibri" w:hAnsi="Calibri"/>
                  <w:color w:val="000000"/>
                  <w:sz w:val="22"/>
                  <w:szCs w:val="22"/>
                </w:rPr>
                <w:t xml:space="preserve">  DAPHNE shall provide a system logging function to log configuration modifications. Per NPR-2810.1A section xyz</w:t>
              </w:r>
            </w:ins>
          </w:p>
        </w:tc>
        <w:tc>
          <w:tcPr>
            <w:tcW w:w="1250" w:type="dxa"/>
            <w:tcBorders>
              <w:top w:val="nil"/>
              <w:left w:val="nil"/>
              <w:bottom w:val="single" w:sz="4" w:space="0" w:color="auto"/>
              <w:right w:val="single" w:sz="4" w:space="0" w:color="auto"/>
            </w:tcBorders>
            <w:shd w:val="clear" w:color="auto" w:fill="auto"/>
            <w:vAlign w:val="bottom"/>
            <w:hideMark/>
            <w:tcPrChange w:id="11645"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4DDE3605" w14:textId="77777777" w:rsidR="006823CB" w:rsidRPr="006823CB" w:rsidRDefault="006823CB" w:rsidP="006823CB">
            <w:pPr>
              <w:jc w:val="left"/>
              <w:rPr>
                <w:ins w:id="11646" w:author="Perrine, Martin L. (GSFC-5670)" w:date="2016-09-13T15:15:00Z"/>
                <w:rFonts w:ascii="Calibri" w:hAnsi="Calibri"/>
                <w:color w:val="000000"/>
                <w:sz w:val="22"/>
                <w:szCs w:val="22"/>
              </w:rPr>
            </w:pPr>
            <w:ins w:id="11647"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648"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60CB40F2" w14:textId="77777777" w:rsidR="006823CB" w:rsidRPr="006823CB" w:rsidRDefault="006823CB" w:rsidP="006823CB">
            <w:pPr>
              <w:jc w:val="left"/>
              <w:rPr>
                <w:ins w:id="11649" w:author="Perrine, Martin L. (GSFC-5670)" w:date="2016-09-13T15:15:00Z"/>
                <w:rFonts w:ascii="Calibri" w:hAnsi="Calibri"/>
                <w:color w:val="000000"/>
                <w:sz w:val="22"/>
                <w:szCs w:val="22"/>
              </w:rPr>
            </w:pPr>
            <w:ins w:id="11650" w:author="Perrine, Martin L. (GSFC-5670)" w:date="2016-09-13T15:15:00Z">
              <w:r w:rsidRPr="006823CB">
                <w:rPr>
                  <w:rFonts w:ascii="Calibri" w:hAnsi="Calibri"/>
                  <w:color w:val="000000"/>
                  <w:sz w:val="22"/>
                  <w:szCs w:val="22"/>
                </w:rPr>
                <w:t>NEN326/331/319</w:t>
              </w:r>
            </w:ins>
          </w:p>
        </w:tc>
      </w:tr>
      <w:tr w:rsidR="006823CB" w:rsidRPr="006823CB" w14:paraId="28855B02" w14:textId="77777777" w:rsidTr="003127AA">
        <w:trPr>
          <w:trHeight w:val="864"/>
          <w:ins w:id="11651" w:author="Perrine, Martin L. (GSFC-5670)" w:date="2016-09-13T15:15:00Z"/>
          <w:trPrChange w:id="11652" w:author="Perrine, Martin L. (GSFC-5670)" w:date="2016-09-14T15:05:00Z">
            <w:trPr>
              <w:trHeight w:val="864"/>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653"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15ED923A" w14:textId="77777777" w:rsidR="006823CB" w:rsidRPr="006823CB" w:rsidRDefault="006823CB" w:rsidP="006823CB">
            <w:pPr>
              <w:jc w:val="left"/>
              <w:rPr>
                <w:ins w:id="11654" w:author="Perrine, Martin L. (GSFC-5670)" w:date="2016-09-13T15:15:00Z"/>
                <w:rFonts w:ascii="Calibri" w:hAnsi="Calibri"/>
                <w:color w:val="000000"/>
                <w:sz w:val="22"/>
                <w:szCs w:val="22"/>
              </w:rPr>
            </w:pPr>
            <w:ins w:id="11655" w:author="Perrine, Martin L. (GSFC-5670)" w:date="2016-09-13T15:15:00Z">
              <w:r w:rsidRPr="006823CB">
                <w:rPr>
                  <w:rFonts w:ascii="Calibri" w:hAnsi="Calibri"/>
                  <w:color w:val="000000"/>
                  <w:sz w:val="22"/>
                  <w:szCs w:val="22"/>
                </w:rPr>
                <w:t>NENG-ServAssure-003</w:t>
              </w:r>
            </w:ins>
          </w:p>
        </w:tc>
        <w:tc>
          <w:tcPr>
            <w:tcW w:w="5301" w:type="dxa"/>
            <w:tcBorders>
              <w:top w:val="nil"/>
              <w:left w:val="nil"/>
              <w:bottom w:val="single" w:sz="4" w:space="0" w:color="auto"/>
              <w:right w:val="single" w:sz="4" w:space="0" w:color="auto"/>
            </w:tcBorders>
            <w:shd w:val="clear" w:color="auto" w:fill="auto"/>
            <w:vAlign w:val="bottom"/>
            <w:hideMark/>
            <w:tcPrChange w:id="11656"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560F6B19" w14:textId="77777777" w:rsidR="006823CB" w:rsidRPr="006823CB" w:rsidRDefault="006823CB" w:rsidP="006823CB">
            <w:pPr>
              <w:jc w:val="left"/>
              <w:rPr>
                <w:ins w:id="11657" w:author="Perrine, Martin L. (GSFC-5670)" w:date="2016-09-13T15:15:00Z"/>
                <w:rFonts w:ascii="Calibri" w:hAnsi="Calibri"/>
                <w:color w:val="000000"/>
                <w:sz w:val="22"/>
                <w:szCs w:val="22"/>
              </w:rPr>
            </w:pPr>
            <w:ins w:id="11658" w:author="Perrine, Martin L. (GSFC-5670)" w:date="2016-09-13T15:15:00Z">
              <w:r w:rsidRPr="006823CB">
                <w:rPr>
                  <w:rFonts w:ascii="Calibri" w:hAnsi="Calibri"/>
                  <w:color w:val="000000"/>
                  <w:sz w:val="22"/>
                  <w:szCs w:val="22"/>
                </w:rPr>
                <w:t xml:space="preserve">  DAPHNE shall continue to process return telemetry data as usual </w:t>
              </w:r>
              <w:proofErr w:type="gramStart"/>
              <w:r w:rsidRPr="006823CB">
                <w:rPr>
                  <w:rFonts w:ascii="Calibri" w:hAnsi="Calibri"/>
                  <w:color w:val="000000"/>
                  <w:sz w:val="22"/>
                  <w:szCs w:val="22"/>
                </w:rPr>
                <w:t>and  record</w:t>
              </w:r>
              <w:proofErr w:type="gramEnd"/>
              <w:r w:rsidRPr="006823CB">
                <w:rPr>
                  <w:rFonts w:ascii="Calibri" w:hAnsi="Calibri"/>
                  <w:color w:val="000000"/>
                  <w:sz w:val="22"/>
                  <w:szCs w:val="22"/>
                </w:rPr>
                <w:t xml:space="preserve"> VC data files  it for future delivery by SFTP self-service in the event that a delivery connection to the MOC is not established.</w:t>
              </w:r>
            </w:ins>
          </w:p>
        </w:tc>
        <w:tc>
          <w:tcPr>
            <w:tcW w:w="1250" w:type="dxa"/>
            <w:tcBorders>
              <w:top w:val="nil"/>
              <w:left w:val="nil"/>
              <w:bottom w:val="single" w:sz="4" w:space="0" w:color="auto"/>
              <w:right w:val="single" w:sz="4" w:space="0" w:color="auto"/>
            </w:tcBorders>
            <w:shd w:val="clear" w:color="auto" w:fill="auto"/>
            <w:vAlign w:val="bottom"/>
            <w:hideMark/>
            <w:tcPrChange w:id="11659"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288C887B" w14:textId="77777777" w:rsidR="006823CB" w:rsidRPr="006823CB" w:rsidRDefault="006823CB" w:rsidP="006823CB">
            <w:pPr>
              <w:jc w:val="left"/>
              <w:rPr>
                <w:ins w:id="11660" w:author="Perrine, Martin L. (GSFC-5670)" w:date="2016-09-13T15:15:00Z"/>
                <w:rFonts w:ascii="Calibri" w:hAnsi="Calibri"/>
                <w:color w:val="000000"/>
                <w:sz w:val="22"/>
                <w:szCs w:val="22"/>
              </w:rPr>
            </w:pPr>
            <w:ins w:id="11661"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662"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325CADD4" w14:textId="77777777" w:rsidR="006823CB" w:rsidRPr="006823CB" w:rsidRDefault="006823CB" w:rsidP="006823CB">
            <w:pPr>
              <w:jc w:val="left"/>
              <w:rPr>
                <w:ins w:id="11663" w:author="Perrine, Martin L. (GSFC-5670)" w:date="2016-09-13T15:15:00Z"/>
                <w:rFonts w:ascii="Calibri" w:hAnsi="Calibri"/>
                <w:color w:val="000000"/>
                <w:sz w:val="22"/>
                <w:szCs w:val="22"/>
              </w:rPr>
            </w:pPr>
            <w:ins w:id="11664" w:author="Perrine, Martin L. (GSFC-5670)" w:date="2016-09-13T15:15:00Z">
              <w:r w:rsidRPr="006823CB">
                <w:rPr>
                  <w:rFonts w:ascii="Calibri" w:hAnsi="Calibri"/>
                  <w:color w:val="000000"/>
                  <w:sz w:val="22"/>
                  <w:szCs w:val="22"/>
                </w:rPr>
                <w:t>NEN663 658 336 1123</w:t>
              </w:r>
            </w:ins>
          </w:p>
        </w:tc>
      </w:tr>
      <w:tr w:rsidR="006823CB" w:rsidRPr="006823CB" w14:paraId="15001FED" w14:textId="77777777" w:rsidTr="003127AA">
        <w:trPr>
          <w:trHeight w:val="576"/>
          <w:ins w:id="11665" w:author="Perrine, Martin L. (GSFC-5670)" w:date="2016-09-13T15:15:00Z"/>
          <w:trPrChange w:id="11666"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667"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1F013006" w14:textId="77777777" w:rsidR="006823CB" w:rsidRPr="006823CB" w:rsidRDefault="006823CB" w:rsidP="006823CB">
            <w:pPr>
              <w:jc w:val="left"/>
              <w:rPr>
                <w:ins w:id="11668" w:author="Perrine, Martin L. (GSFC-5670)" w:date="2016-09-13T15:15:00Z"/>
                <w:rFonts w:ascii="Calibri" w:hAnsi="Calibri"/>
                <w:color w:val="000000"/>
                <w:sz w:val="22"/>
                <w:szCs w:val="22"/>
              </w:rPr>
            </w:pPr>
            <w:ins w:id="11669" w:author="Perrine, Martin L. (GSFC-5670)" w:date="2016-09-13T15:15:00Z">
              <w:r w:rsidRPr="006823CB">
                <w:rPr>
                  <w:rFonts w:ascii="Calibri" w:hAnsi="Calibri"/>
                  <w:color w:val="000000"/>
                  <w:sz w:val="22"/>
                  <w:szCs w:val="22"/>
                </w:rPr>
                <w:t>NENG-ServAssure-004</w:t>
              </w:r>
            </w:ins>
          </w:p>
        </w:tc>
        <w:tc>
          <w:tcPr>
            <w:tcW w:w="5301" w:type="dxa"/>
            <w:tcBorders>
              <w:top w:val="nil"/>
              <w:left w:val="nil"/>
              <w:bottom w:val="single" w:sz="4" w:space="0" w:color="auto"/>
              <w:right w:val="single" w:sz="4" w:space="0" w:color="auto"/>
            </w:tcBorders>
            <w:shd w:val="clear" w:color="auto" w:fill="auto"/>
            <w:vAlign w:val="bottom"/>
            <w:hideMark/>
            <w:tcPrChange w:id="11670"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0B9C16EC" w14:textId="77777777" w:rsidR="006823CB" w:rsidRPr="006823CB" w:rsidRDefault="006823CB" w:rsidP="006823CB">
            <w:pPr>
              <w:jc w:val="left"/>
              <w:rPr>
                <w:ins w:id="11671" w:author="Perrine, Martin L. (GSFC-5670)" w:date="2016-09-13T15:15:00Z"/>
                <w:rFonts w:ascii="Calibri" w:hAnsi="Calibri"/>
                <w:color w:val="000000"/>
                <w:sz w:val="22"/>
                <w:szCs w:val="22"/>
              </w:rPr>
            </w:pPr>
            <w:ins w:id="11672" w:author="Perrine, Martin L. (GSFC-5670)" w:date="2016-09-13T15:15:00Z">
              <w:r w:rsidRPr="006823CB">
                <w:rPr>
                  <w:rFonts w:ascii="Calibri" w:hAnsi="Calibri"/>
                  <w:color w:val="000000"/>
                  <w:sz w:val="22"/>
                  <w:szCs w:val="22"/>
                </w:rPr>
                <w:t xml:space="preserve"> DAPHNE shall account for each file delivery attempt.  </w:t>
              </w:r>
            </w:ins>
          </w:p>
        </w:tc>
        <w:tc>
          <w:tcPr>
            <w:tcW w:w="1250" w:type="dxa"/>
            <w:tcBorders>
              <w:top w:val="nil"/>
              <w:left w:val="nil"/>
              <w:bottom w:val="single" w:sz="4" w:space="0" w:color="auto"/>
              <w:right w:val="single" w:sz="4" w:space="0" w:color="auto"/>
            </w:tcBorders>
            <w:shd w:val="clear" w:color="auto" w:fill="auto"/>
            <w:vAlign w:val="bottom"/>
            <w:hideMark/>
            <w:tcPrChange w:id="11673"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7E280CCF" w14:textId="77777777" w:rsidR="006823CB" w:rsidRPr="006823CB" w:rsidRDefault="006823CB" w:rsidP="006823CB">
            <w:pPr>
              <w:jc w:val="left"/>
              <w:rPr>
                <w:ins w:id="11674" w:author="Perrine, Martin L. (GSFC-5670)" w:date="2016-09-13T15:15:00Z"/>
                <w:rFonts w:ascii="Calibri" w:hAnsi="Calibri"/>
                <w:color w:val="000000"/>
                <w:sz w:val="22"/>
                <w:szCs w:val="22"/>
              </w:rPr>
            </w:pPr>
            <w:ins w:id="11675"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676"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6180606D" w14:textId="77777777" w:rsidR="006823CB" w:rsidRPr="006823CB" w:rsidRDefault="006823CB" w:rsidP="006823CB">
            <w:pPr>
              <w:jc w:val="left"/>
              <w:rPr>
                <w:ins w:id="11677" w:author="Perrine, Martin L. (GSFC-5670)" w:date="2016-09-13T15:15:00Z"/>
                <w:rFonts w:ascii="Calibri" w:hAnsi="Calibri"/>
                <w:color w:val="000000"/>
                <w:sz w:val="22"/>
                <w:szCs w:val="22"/>
              </w:rPr>
            </w:pPr>
            <w:ins w:id="11678" w:author="Perrine, Martin L. (GSFC-5670)" w:date="2016-09-13T15:15:00Z">
              <w:r w:rsidRPr="006823CB">
                <w:rPr>
                  <w:rFonts w:ascii="Calibri" w:hAnsi="Calibri"/>
                  <w:color w:val="000000"/>
                  <w:sz w:val="22"/>
                  <w:szCs w:val="22"/>
                </w:rPr>
                <w:t>NEN326/331</w:t>
              </w:r>
            </w:ins>
          </w:p>
        </w:tc>
      </w:tr>
      <w:tr w:rsidR="006823CB" w:rsidRPr="006823CB" w14:paraId="7FC1FF1B" w14:textId="77777777" w:rsidTr="003127AA">
        <w:trPr>
          <w:trHeight w:val="2016"/>
          <w:ins w:id="11679" w:author="Perrine, Martin L. (GSFC-5670)" w:date="2016-09-13T15:15:00Z"/>
          <w:trPrChange w:id="11680" w:author="Perrine, Martin L. (GSFC-5670)" w:date="2016-09-14T15:05:00Z">
            <w:trPr>
              <w:trHeight w:val="201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681"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0D570E8" w14:textId="77777777" w:rsidR="006823CB" w:rsidRPr="006823CB" w:rsidRDefault="006823CB" w:rsidP="006823CB">
            <w:pPr>
              <w:jc w:val="left"/>
              <w:rPr>
                <w:ins w:id="11682" w:author="Perrine, Martin L. (GSFC-5670)" w:date="2016-09-13T15:15:00Z"/>
                <w:rFonts w:ascii="Calibri" w:hAnsi="Calibri"/>
                <w:color w:val="000000"/>
                <w:sz w:val="22"/>
                <w:szCs w:val="22"/>
              </w:rPr>
            </w:pPr>
            <w:ins w:id="11683" w:author="Perrine, Martin L. (GSFC-5670)" w:date="2016-09-13T15:15:00Z">
              <w:r w:rsidRPr="006823CB">
                <w:rPr>
                  <w:rFonts w:ascii="Calibri" w:hAnsi="Calibri"/>
                  <w:color w:val="000000"/>
                  <w:sz w:val="22"/>
                  <w:szCs w:val="22"/>
                </w:rPr>
                <w:t>NENG-ServAssure-005  (Perrine:  not needed given availability and autonomous requirements)</w:t>
              </w:r>
            </w:ins>
          </w:p>
        </w:tc>
        <w:tc>
          <w:tcPr>
            <w:tcW w:w="5301" w:type="dxa"/>
            <w:tcBorders>
              <w:top w:val="nil"/>
              <w:left w:val="nil"/>
              <w:bottom w:val="single" w:sz="4" w:space="0" w:color="auto"/>
              <w:right w:val="single" w:sz="4" w:space="0" w:color="auto"/>
            </w:tcBorders>
            <w:shd w:val="clear" w:color="auto" w:fill="auto"/>
            <w:vAlign w:val="bottom"/>
            <w:hideMark/>
            <w:tcPrChange w:id="11684"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57595BC2" w14:textId="77777777" w:rsidR="006823CB" w:rsidRPr="006823CB" w:rsidRDefault="006823CB" w:rsidP="006823CB">
            <w:pPr>
              <w:jc w:val="left"/>
              <w:rPr>
                <w:ins w:id="11685" w:author="Perrine, Martin L. (GSFC-5670)" w:date="2016-09-13T15:15:00Z"/>
                <w:rFonts w:ascii="Calibri" w:hAnsi="Calibri"/>
                <w:color w:val="000000"/>
                <w:sz w:val="22"/>
                <w:szCs w:val="22"/>
              </w:rPr>
            </w:pPr>
            <w:ins w:id="11686" w:author="Perrine, Martin L. (GSFC-5670)" w:date="2016-09-13T15:15:00Z">
              <w:r w:rsidRPr="006823CB">
                <w:rPr>
                  <w:rFonts w:ascii="Calibri" w:hAnsi="Calibri"/>
                  <w:color w:val="000000"/>
                  <w:sz w:val="22"/>
                  <w:szCs w:val="22"/>
                </w:rPr>
                <w:t>DAPHNE shall automatically handle failover from prime system to the backup system in the event of a primary system failure</w:t>
              </w:r>
            </w:ins>
          </w:p>
        </w:tc>
        <w:tc>
          <w:tcPr>
            <w:tcW w:w="1250" w:type="dxa"/>
            <w:tcBorders>
              <w:top w:val="nil"/>
              <w:left w:val="nil"/>
              <w:bottom w:val="single" w:sz="4" w:space="0" w:color="auto"/>
              <w:right w:val="single" w:sz="4" w:space="0" w:color="auto"/>
            </w:tcBorders>
            <w:shd w:val="clear" w:color="auto" w:fill="auto"/>
            <w:vAlign w:val="bottom"/>
            <w:hideMark/>
            <w:tcPrChange w:id="11687"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1A21F566" w14:textId="77777777" w:rsidR="006823CB" w:rsidRPr="006823CB" w:rsidRDefault="006823CB" w:rsidP="006823CB">
            <w:pPr>
              <w:jc w:val="left"/>
              <w:rPr>
                <w:ins w:id="11688" w:author="Perrine, Martin L. (GSFC-5670)" w:date="2016-09-13T15:15:00Z"/>
                <w:rFonts w:ascii="Calibri" w:hAnsi="Calibri"/>
                <w:color w:val="000000"/>
                <w:sz w:val="22"/>
                <w:szCs w:val="22"/>
              </w:rPr>
            </w:pPr>
            <w:ins w:id="11689"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690"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23D00E51" w14:textId="77777777" w:rsidR="006823CB" w:rsidRPr="006823CB" w:rsidRDefault="006823CB" w:rsidP="006823CB">
            <w:pPr>
              <w:jc w:val="left"/>
              <w:rPr>
                <w:ins w:id="11691" w:author="Perrine, Martin L. (GSFC-5670)" w:date="2016-09-13T15:15:00Z"/>
                <w:rFonts w:ascii="Calibri" w:hAnsi="Calibri"/>
                <w:color w:val="000000"/>
                <w:sz w:val="22"/>
                <w:szCs w:val="22"/>
              </w:rPr>
            </w:pPr>
            <w:ins w:id="11692" w:author="Perrine, Martin L. (GSFC-5670)" w:date="2016-09-13T15:15:00Z">
              <w:r w:rsidRPr="006823CB">
                <w:rPr>
                  <w:rFonts w:ascii="Calibri" w:hAnsi="Calibri"/>
                  <w:color w:val="000000"/>
                  <w:sz w:val="22"/>
                  <w:szCs w:val="22"/>
                </w:rPr>
                <w:t>NEN336  1123</w:t>
              </w:r>
            </w:ins>
          </w:p>
        </w:tc>
      </w:tr>
      <w:tr w:rsidR="006823CB" w:rsidRPr="006823CB" w14:paraId="763DBD53" w14:textId="77777777" w:rsidTr="003127AA">
        <w:trPr>
          <w:trHeight w:val="2592"/>
          <w:ins w:id="11693" w:author="Perrine, Martin L. (GSFC-5670)" w:date="2016-09-13T15:15:00Z"/>
          <w:trPrChange w:id="11694" w:author="Perrine, Martin L. (GSFC-5670)" w:date="2016-09-14T15:05:00Z">
            <w:trPr>
              <w:trHeight w:val="2592"/>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695"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5064AC2A" w14:textId="77777777" w:rsidR="006823CB" w:rsidRPr="006823CB" w:rsidRDefault="006823CB" w:rsidP="006823CB">
            <w:pPr>
              <w:jc w:val="left"/>
              <w:rPr>
                <w:ins w:id="11696" w:author="Perrine, Martin L. (GSFC-5670)" w:date="2016-09-13T15:15:00Z"/>
                <w:rFonts w:ascii="Calibri" w:hAnsi="Calibri"/>
                <w:color w:val="000000"/>
                <w:sz w:val="22"/>
                <w:szCs w:val="22"/>
              </w:rPr>
            </w:pPr>
            <w:ins w:id="11697" w:author="Perrine, Martin L. (GSFC-5670)" w:date="2016-09-13T15:15:00Z">
              <w:r w:rsidRPr="006823CB">
                <w:rPr>
                  <w:rFonts w:ascii="Calibri" w:hAnsi="Calibri"/>
                  <w:color w:val="000000"/>
                  <w:sz w:val="22"/>
                  <w:szCs w:val="22"/>
                </w:rPr>
                <w:t>NENG-ServAssure-006 (Perrine:  this is redundant and already included in the  warning and erroneous conditions report)</w:t>
              </w:r>
            </w:ins>
          </w:p>
        </w:tc>
        <w:tc>
          <w:tcPr>
            <w:tcW w:w="5301" w:type="dxa"/>
            <w:tcBorders>
              <w:top w:val="nil"/>
              <w:left w:val="nil"/>
              <w:bottom w:val="single" w:sz="4" w:space="0" w:color="auto"/>
              <w:right w:val="single" w:sz="4" w:space="0" w:color="auto"/>
            </w:tcBorders>
            <w:shd w:val="clear" w:color="auto" w:fill="auto"/>
            <w:vAlign w:val="bottom"/>
            <w:hideMark/>
            <w:tcPrChange w:id="11698"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412D9CC0" w14:textId="77777777" w:rsidR="006823CB" w:rsidRPr="006823CB" w:rsidRDefault="006823CB" w:rsidP="006823CB">
            <w:pPr>
              <w:jc w:val="left"/>
              <w:rPr>
                <w:ins w:id="11699" w:author="Perrine, Martin L. (GSFC-5670)" w:date="2016-09-13T15:15:00Z"/>
                <w:rFonts w:ascii="Calibri" w:hAnsi="Calibri"/>
                <w:color w:val="000000"/>
                <w:sz w:val="22"/>
                <w:szCs w:val="22"/>
              </w:rPr>
            </w:pPr>
            <w:ins w:id="11700" w:author="Perrine, Martin L. (GSFC-5670)" w:date="2016-09-13T15:15:00Z">
              <w:r w:rsidRPr="006823CB">
                <w:rPr>
                  <w:rFonts w:ascii="Calibri" w:hAnsi="Calibri"/>
                  <w:color w:val="000000"/>
                  <w:sz w:val="22"/>
                  <w:szCs w:val="22"/>
                </w:rPr>
                <w:t xml:space="preserve">DAPHNE shall notify the operator in the event of an auto failover occurred </w:t>
              </w:r>
            </w:ins>
          </w:p>
        </w:tc>
        <w:tc>
          <w:tcPr>
            <w:tcW w:w="1250" w:type="dxa"/>
            <w:tcBorders>
              <w:top w:val="nil"/>
              <w:left w:val="nil"/>
              <w:bottom w:val="single" w:sz="4" w:space="0" w:color="auto"/>
              <w:right w:val="single" w:sz="4" w:space="0" w:color="auto"/>
            </w:tcBorders>
            <w:shd w:val="clear" w:color="auto" w:fill="auto"/>
            <w:vAlign w:val="bottom"/>
            <w:hideMark/>
            <w:tcPrChange w:id="11701"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0DE35542" w14:textId="77777777" w:rsidR="006823CB" w:rsidRPr="006823CB" w:rsidRDefault="006823CB" w:rsidP="006823CB">
            <w:pPr>
              <w:jc w:val="left"/>
              <w:rPr>
                <w:ins w:id="11702" w:author="Perrine, Martin L. (GSFC-5670)" w:date="2016-09-13T15:15:00Z"/>
                <w:rFonts w:ascii="Calibri" w:hAnsi="Calibri"/>
                <w:color w:val="000000"/>
                <w:sz w:val="22"/>
                <w:szCs w:val="22"/>
              </w:rPr>
            </w:pPr>
            <w:ins w:id="11703"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704"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654A80D8" w14:textId="77777777" w:rsidR="006823CB" w:rsidRPr="006823CB" w:rsidRDefault="006823CB" w:rsidP="006823CB">
            <w:pPr>
              <w:jc w:val="left"/>
              <w:rPr>
                <w:ins w:id="11705" w:author="Perrine, Martin L. (GSFC-5670)" w:date="2016-09-13T15:15:00Z"/>
                <w:rFonts w:ascii="Calibri" w:hAnsi="Calibri"/>
                <w:color w:val="000000"/>
                <w:sz w:val="22"/>
                <w:szCs w:val="22"/>
              </w:rPr>
            </w:pPr>
            <w:proofErr w:type="gramStart"/>
            <w:ins w:id="11706" w:author="Perrine, Martin L. (GSFC-5670)" w:date="2016-09-13T15:15:00Z">
              <w:r w:rsidRPr="006823CB">
                <w:rPr>
                  <w:rFonts w:ascii="Calibri" w:hAnsi="Calibri"/>
                  <w:color w:val="000000"/>
                  <w:sz w:val="22"/>
                  <w:szCs w:val="22"/>
                </w:rPr>
                <w:t>noNEN331</w:t>
              </w:r>
              <w:proofErr w:type="gramEnd"/>
              <w:r w:rsidRPr="006823CB">
                <w:rPr>
                  <w:rFonts w:ascii="Calibri" w:hAnsi="Calibri"/>
                  <w:color w:val="000000"/>
                  <w:sz w:val="22"/>
                  <w:szCs w:val="22"/>
                </w:rPr>
                <w:t xml:space="preserve"> not for </w:t>
              </w:r>
              <w:proofErr w:type="spellStart"/>
              <w:r w:rsidRPr="006823CB">
                <w:rPr>
                  <w:rFonts w:ascii="Calibri" w:hAnsi="Calibri"/>
                  <w:color w:val="000000"/>
                  <w:sz w:val="22"/>
                  <w:szCs w:val="22"/>
                </w:rPr>
                <w:t>moc</w:t>
              </w:r>
              <w:proofErr w:type="spellEnd"/>
              <w:r w:rsidRPr="006823CB">
                <w:rPr>
                  <w:rFonts w:ascii="Calibri" w:hAnsi="Calibri"/>
                  <w:color w:val="000000"/>
                  <w:sz w:val="22"/>
                  <w:szCs w:val="22"/>
                </w:rPr>
                <w:t>.  Use 326</w:t>
              </w:r>
            </w:ins>
          </w:p>
        </w:tc>
      </w:tr>
      <w:tr w:rsidR="006823CB" w:rsidRPr="006823CB" w14:paraId="729B6D13" w14:textId="77777777" w:rsidTr="003127AA">
        <w:trPr>
          <w:trHeight w:val="864"/>
          <w:ins w:id="11707" w:author="Perrine, Martin L. (GSFC-5670)" w:date="2016-09-13T15:15:00Z"/>
          <w:trPrChange w:id="11708" w:author="Perrine, Martin L. (GSFC-5670)" w:date="2016-09-14T15:05:00Z">
            <w:trPr>
              <w:trHeight w:val="864"/>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709"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399517B5" w14:textId="77777777" w:rsidR="006823CB" w:rsidRPr="006823CB" w:rsidRDefault="006823CB" w:rsidP="006823CB">
            <w:pPr>
              <w:jc w:val="left"/>
              <w:rPr>
                <w:ins w:id="11710" w:author="Perrine, Martin L. (GSFC-5670)" w:date="2016-09-13T15:15:00Z"/>
                <w:rFonts w:ascii="Calibri" w:hAnsi="Calibri"/>
                <w:color w:val="000000"/>
                <w:sz w:val="22"/>
                <w:szCs w:val="22"/>
              </w:rPr>
            </w:pPr>
            <w:ins w:id="11711" w:author="Perrine, Martin L. (GSFC-5670)" w:date="2016-09-13T15:15:00Z">
              <w:r w:rsidRPr="006823CB">
                <w:rPr>
                  <w:rFonts w:ascii="Calibri" w:hAnsi="Calibri"/>
                  <w:color w:val="000000"/>
                  <w:sz w:val="22"/>
                  <w:szCs w:val="22"/>
                </w:rPr>
                <w:t>NENG-ServAssure-007</w:t>
              </w:r>
            </w:ins>
          </w:p>
        </w:tc>
        <w:tc>
          <w:tcPr>
            <w:tcW w:w="5301" w:type="dxa"/>
            <w:tcBorders>
              <w:top w:val="nil"/>
              <w:left w:val="nil"/>
              <w:bottom w:val="single" w:sz="4" w:space="0" w:color="auto"/>
              <w:right w:val="single" w:sz="4" w:space="0" w:color="auto"/>
            </w:tcBorders>
            <w:shd w:val="clear" w:color="auto" w:fill="auto"/>
            <w:vAlign w:val="bottom"/>
            <w:hideMark/>
            <w:tcPrChange w:id="11712"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27BB4CA7" w14:textId="77777777" w:rsidR="006823CB" w:rsidRPr="006823CB" w:rsidRDefault="006823CB" w:rsidP="006823CB">
            <w:pPr>
              <w:jc w:val="left"/>
              <w:rPr>
                <w:ins w:id="11713" w:author="Perrine, Martin L. (GSFC-5670)" w:date="2016-09-13T15:15:00Z"/>
                <w:rFonts w:ascii="Calibri" w:hAnsi="Calibri"/>
                <w:color w:val="000000"/>
                <w:sz w:val="22"/>
                <w:szCs w:val="22"/>
              </w:rPr>
            </w:pPr>
            <w:ins w:id="11714" w:author="Perrine, Martin L. (GSFC-5670)" w:date="2016-09-13T15:15:00Z">
              <w:r w:rsidRPr="006823CB">
                <w:rPr>
                  <w:rFonts w:ascii="Calibri" w:hAnsi="Calibri"/>
                  <w:color w:val="000000"/>
                  <w:sz w:val="22"/>
                  <w:szCs w:val="22"/>
                </w:rPr>
                <w:t xml:space="preserve"> DAPHNE shall support emergency rescheduling interrupts i.e. </w:t>
              </w:r>
              <w:proofErr w:type="gramStart"/>
              <w:r w:rsidRPr="006823CB">
                <w:rPr>
                  <w:rFonts w:ascii="Calibri" w:hAnsi="Calibri"/>
                  <w:color w:val="000000"/>
                  <w:sz w:val="22"/>
                  <w:szCs w:val="22"/>
                </w:rPr>
                <w:t>be  reconfigurable</w:t>
              </w:r>
              <w:proofErr w:type="gramEnd"/>
              <w:r w:rsidRPr="006823CB">
                <w:rPr>
                  <w:rFonts w:ascii="Calibri" w:hAnsi="Calibri"/>
                  <w:color w:val="000000"/>
                  <w:sz w:val="22"/>
                  <w:szCs w:val="22"/>
                </w:rPr>
                <w:t xml:space="preserve"> at any time, even during an  previously scheduled  active event.</w:t>
              </w:r>
            </w:ins>
          </w:p>
        </w:tc>
        <w:tc>
          <w:tcPr>
            <w:tcW w:w="1250" w:type="dxa"/>
            <w:tcBorders>
              <w:top w:val="nil"/>
              <w:left w:val="nil"/>
              <w:bottom w:val="single" w:sz="4" w:space="0" w:color="auto"/>
              <w:right w:val="single" w:sz="4" w:space="0" w:color="auto"/>
            </w:tcBorders>
            <w:shd w:val="clear" w:color="auto" w:fill="auto"/>
            <w:vAlign w:val="bottom"/>
            <w:hideMark/>
            <w:tcPrChange w:id="11715"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57786A99" w14:textId="77777777" w:rsidR="006823CB" w:rsidRPr="006823CB" w:rsidRDefault="006823CB" w:rsidP="006823CB">
            <w:pPr>
              <w:jc w:val="left"/>
              <w:rPr>
                <w:ins w:id="11716" w:author="Perrine, Martin L. (GSFC-5670)" w:date="2016-09-13T15:15:00Z"/>
                <w:rFonts w:ascii="Calibri" w:hAnsi="Calibri"/>
                <w:color w:val="000000"/>
                <w:sz w:val="22"/>
                <w:szCs w:val="22"/>
              </w:rPr>
            </w:pPr>
            <w:ins w:id="11717" w:author="Perrine, Martin L. (GSFC-5670)" w:date="2016-09-13T15:15:00Z">
              <w:r w:rsidRPr="006823CB">
                <w:rPr>
                  <w:rFonts w:ascii="Calibri" w:hAnsi="Calibri"/>
                  <w:color w:val="000000"/>
                  <w:sz w:val="22"/>
                  <w:szCs w:val="22"/>
                </w:rPr>
                <w:t>T</w:t>
              </w:r>
            </w:ins>
          </w:p>
        </w:tc>
        <w:tc>
          <w:tcPr>
            <w:tcW w:w="2173" w:type="dxa"/>
            <w:tcBorders>
              <w:top w:val="nil"/>
              <w:left w:val="nil"/>
              <w:bottom w:val="single" w:sz="4" w:space="0" w:color="auto"/>
              <w:right w:val="single" w:sz="4" w:space="0" w:color="auto"/>
            </w:tcBorders>
            <w:shd w:val="clear" w:color="auto" w:fill="auto"/>
            <w:vAlign w:val="bottom"/>
            <w:hideMark/>
            <w:tcPrChange w:id="11718"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419E57CF" w14:textId="77777777" w:rsidR="006823CB" w:rsidRPr="006823CB" w:rsidRDefault="006823CB" w:rsidP="006823CB">
            <w:pPr>
              <w:jc w:val="left"/>
              <w:rPr>
                <w:ins w:id="11719" w:author="Perrine, Martin L. (GSFC-5670)" w:date="2016-09-13T15:15:00Z"/>
                <w:rFonts w:ascii="Calibri" w:hAnsi="Calibri"/>
                <w:color w:val="000000"/>
                <w:sz w:val="22"/>
                <w:szCs w:val="22"/>
              </w:rPr>
            </w:pPr>
            <w:ins w:id="11720" w:author="Perrine, Martin L. (GSFC-5670)" w:date="2016-09-13T15:15:00Z">
              <w:r w:rsidRPr="006823CB">
                <w:rPr>
                  <w:rFonts w:ascii="Calibri" w:hAnsi="Calibri"/>
                  <w:color w:val="000000"/>
                  <w:sz w:val="22"/>
                  <w:szCs w:val="22"/>
                </w:rPr>
                <w:t>no NEN1173 is about schedule 388</w:t>
              </w:r>
            </w:ins>
          </w:p>
        </w:tc>
      </w:tr>
      <w:tr w:rsidR="006823CB" w:rsidRPr="006823CB" w14:paraId="37E861A7" w14:textId="77777777" w:rsidTr="003127AA">
        <w:trPr>
          <w:trHeight w:val="576"/>
          <w:ins w:id="11721" w:author="Perrine, Martin L. (GSFC-5670)" w:date="2016-09-13T15:15:00Z"/>
          <w:trPrChange w:id="11722"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723"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FB459AD" w14:textId="77777777" w:rsidR="006823CB" w:rsidRPr="006823CB" w:rsidRDefault="006823CB" w:rsidP="006823CB">
            <w:pPr>
              <w:jc w:val="left"/>
              <w:rPr>
                <w:ins w:id="11724" w:author="Perrine, Martin L. (GSFC-5670)" w:date="2016-09-13T15:15:00Z"/>
                <w:rFonts w:ascii="Calibri" w:hAnsi="Calibri"/>
                <w:color w:val="000000"/>
                <w:sz w:val="22"/>
                <w:szCs w:val="22"/>
              </w:rPr>
            </w:pPr>
            <w:ins w:id="11725" w:author="Perrine, Martin L. (GSFC-5670)" w:date="2016-09-13T15:15:00Z">
              <w:r w:rsidRPr="006823CB">
                <w:rPr>
                  <w:rFonts w:ascii="Calibri" w:hAnsi="Calibri"/>
                  <w:color w:val="000000"/>
                  <w:sz w:val="22"/>
                  <w:szCs w:val="22"/>
                </w:rPr>
                <w:t>NENG-STD-002</w:t>
              </w:r>
            </w:ins>
          </w:p>
        </w:tc>
        <w:tc>
          <w:tcPr>
            <w:tcW w:w="5301" w:type="dxa"/>
            <w:tcBorders>
              <w:top w:val="nil"/>
              <w:left w:val="nil"/>
              <w:bottom w:val="single" w:sz="4" w:space="0" w:color="auto"/>
              <w:right w:val="single" w:sz="4" w:space="0" w:color="auto"/>
            </w:tcBorders>
            <w:shd w:val="clear" w:color="auto" w:fill="auto"/>
            <w:vAlign w:val="bottom"/>
            <w:hideMark/>
            <w:tcPrChange w:id="11726"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54E131B7" w14:textId="77777777" w:rsidR="006823CB" w:rsidRPr="006823CB" w:rsidRDefault="006823CB" w:rsidP="006823CB">
            <w:pPr>
              <w:jc w:val="left"/>
              <w:rPr>
                <w:ins w:id="11727" w:author="Perrine, Martin L. (GSFC-5670)" w:date="2016-09-13T15:15:00Z"/>
                <w:rFonts w:ascii="Calibri" w:hAnsi="Calibri"/>
                <w:color w:val="000000"/>
                <w:sz w:val="22"/>
                <w:szCs w:val="22"/>
              </w:rPr>
            </w:pPr>
            <w:ins w:id="11728" w:author="Perrine, Martin L. (GSFC-5670)" w:date="2016-09-13T15:15:00Z">
              <w:r w:rsidRPr="006823CB">
                <w:rPr>
                  <w:rFonts w:ascii="Calibri" w:hAnsi="Calibri"/>
                  <w:color w:val="000000"/>
                  <w:sz w:val="22"/>
                  <w:szCs w:val="22"/>
                </w:rPr>
                <w:t xml:space="preserve">  DAPHNE shall use the NEN Time and Frequency Subsystem for all NEN DAPHNE functions that require time and frequency referencing.</w:t>
              </w:r>
            </w:ins>
          </w:p>
        </w:tc>
        <w:tc>
          <w:tcPr>
            <w:tcW w:w="1250" w:type="dxa"/>
            <w:tcBorders>
              <w:top w:val="nil"/>
              <w:left w:val="nil"/>
              <w:bottom w:val="single" w:sz="4" w:space="0" w:color="auto"/>
              <w:right w:val="single" w:sz="4" w:space="0" w:color="auto"/>
            </w:tcBorders>
            <w:shd w:val="clear" w:color="auto" w:fill="auto"/>
            <w:vAlign w:val="bottom"/>
            <w:hideMark/>
            <w:tcPrChange w:id="11729"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5E3D1A96" w14:textId="77777777" w:rsidR="006823CB" w:rsidRPr="006823CB" w:rsidRDefault="006823CB" w:rsidP="006823CB">
            <w:pPr>
              <w:jc w:val="left"/>
              <w:rPr>
                <w:ins w:id="11730" w:author="Perrine, Martin L. (GSFC-5670)" w:date="2016-09-13T15:15:00Z"/>
                <w:rFonts w:ascii="Calibri" w:hAnsi="Calibri"/>
                <w:color w:val="000000"/>
                <w:sz w:val="22"/>
                <w:szCs w:val="22"/>
              </w:rPr>
            </w:pPr>
            <w:ins w:id="11731"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732"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6931D5EA" w14:textId="77777777" w:rsidR="006823CB" w:rsidRPr="006823CB" w:rsidRDefault="006823CB" w:rsidP="006823CB">
            <w:pPr>
              <w:jc w:val="left"/>
              <w:rPr>
                <w:ins w:id="11733" w:author="Perrine, Martin L. (GSFC-5670)" w:date="2016-09-13T15:15:00Z"/>
                <w:rFonts w:ascii="Calibri" w:hAnsi="Calibri"/>
                <w:color w:val="000000"/>
                <w:sz w:val="22"/>
                <w:szCs w:val="22"/>
              </w:rPr>
            </w:pPr>
            <w:ins w:id="11734" w:author="Perrine, Martin L. (GSFC-5670)" w:date="2016-09-13T15:15:00Z">
              <w:r w:rsidRPr="006823CB">
                <w:rPr>
                  <w:rFonts w:ascii="Calibri" w:hAnsi="Calibri"/>
                  <w:color w:val="000000"/>
                  <w:sz w:val="22"/>
                  <w:szCs w:val="22"/>
                </w:rPr>
                <w:t>NEN1008</w:t>
              </w:r>
            </w:ins>
          </w:p>
        </w:tc>
      </w:tr>
      <w:tr w:rsidR="006823CB" w:rsidRPr="006823CB" w14:paraId="29D996AD" w14:textId="77777777" w:rsidTr="003127AA">
        <w:trPr>
          <w:trHeight w:val="576"/>
          <w:ins w:id="11735" w:author="Perrine, Martin L. (GSFC-5670)" w:date="2016-09-13T15:15:00Z"/>
          <w:trPrChange w:id="11736"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737"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68F70FDE" w14:textId="77777777" w:rsidR="006823CB" w:rsidRPr="006823CB" w:rsidRDefault="006823CB" w:rsidP="006823CB">
            <w:pPr>
              <w:jc w:val="left"/>
              <w:rPr>
                <w:ins w:id="11738" w:author="Perrine, Martin L. (GSFC-5670)" w:date="2016-09-13T15:15:00Z"/>
                <w:rFonts w:ascii="Calibri" w:hAnsi="Calibri"/>
                <w:color w:val="000000"/>
                <w:sz w:val="22"/>
                <w:szCs w:val="22"/>
              </w:rPr>
            </w:pPr>
            <w:ins w:id="11739" w:author="Perrine, Martin L. (GSFC-5670)" w:date="2016-09-13T15:15:00Z">
              <w:r w:rsidRPr="006823CB">
                <w:rPr>
                  <w:rFonts w:ascii="Calibri" w:hAnsi="Calibri"/>
                  <w:color w:val="000000"/>
                  <w:sz w:val="22"/>
                  <w:szCs w:val="22"/>
                </w:rPr>
                <w:t>NENG-STD-004</w:t>
              </w:r>
            </w:ins>
          </w:p>
        </w:tc>
        <w:tc>
          <w:tcPr>
            <w:tcW w:w="5301" w:type="dxa"/>
            <w:tcBorders>
              <w:top w:val="nil"/>
              <w:left w:val="nil"/>
              <w:bottom w:val="single" w:sz="4" w:space="0" w:color="auto"/>
              <w:right w:val="single" w:sz="4" w:space="0" w:color="auto"/>
            </w:tcBorders>
            <w:shd w:val="clear" w:color="auto" w:fill="auto"/>
            <w:vAlign w:val="bottom"/>
            <w:hideMark/>
            <w:tcPrChange w:id="11740"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6928AD6F" w14:textId="77777777" w:rsidR="006823CB" w:rsidRPr="006823CB" w:rsidRDefault="006823CB" w:rsidP="006823CB">
            <w:pPr>
              <w:jc w:val="left"/>
              <w:rPr>
                <w:ins w:id="11741" w:author="Perrine, Martin L. (GSFC-5670)" w:date="2016-09-13T15:15:00Z"/>
                <w:rFonts w:ascii="Calibri" w:hAnsi="Calibri"/>
                <w:color w:val="000000"/>
                <w:sz w:val="22"/>
                <w:szCs w:val="22"/>
              </w:rPr>
            </w:pPr>
            <w:ins w:id="11742" w:author="Perrine, Martin L. (GSFC-5670)" w:date="2016-09-13T15:15:00Z">
              <w:r w:rsidRPr="006823CB">
                <w:rPr>
                  <w:rFonts w:ascii="Calibri" w:hAnsi="Calibri"/>
                  <w:color w:val="000000"/>
                  <w:sz w:val="22"/>
                  <w:szCs w:val="22"/>
                </w:rPr>
                <w:t xml:space="preserve">  DAPHNE shall use Coordinated Universal Time (UTC) for all parameters containing a time value.</w:t>
              </w:r>
            </w:ins>
          </w:p>
        </w:tc>
        <w:tc>
          <w:tcPr>
            <w:tcW w:w="1250" w:type="dxa"/>
            <w:tcBorders>
              <w:top w:val="nil"/>
              <w:left w:val="nil"/>
              <w:bottom w:val="single" w:sz="4" w:space="0" w:color="auto"/>
              <w:right w:val="single" w:sz="4" w:space="0" w:color="auto"/>
            </w:tcBorders>
            <w:shd w:val="clear" w:color="auto" w:fill="auto"/>
            <w:vAlign w:val="bottom"/>
            <w:hideMark/>
            <w:tcPrChange w:id="11743"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589269D8" w14:textId="77777777" w:rsidR="006823CB" w:rsidRPr="006823CB" w:rsidRDefault="006823CB" w:rsidP="006823CB">
            <w:pPr>
              <w:jc w:val="left"/>
              <w:rPr>
                <w:ins w:id="11744" w:author="Perrine, Martin L. (GSFC-5670)" w:date="2016-09-13T15:15:00Z"/>
                <w:rFonts w:ascii="Calibri" w:hAnsi="Calibri"/>
                <w:color w:val="000000"/>
                <w:sz w:val="22"/>
                <w:szCs w:val="22"/>
              </w:rPr>
            </w:pPr>
            <w:ins w:id="11745"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746"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03F35A3D" w14:textId="77777777" w:rsidR="006823CB" w:rsidRPr="006823CB" w:rsidRDefault="006823CB" w:rsidP="006823CB">
            <w:pPr>
              <w:jc w:val="left"/>
              <w:rPr>
                <w:ins w:id="11747" w:author="Perrine, Martin L. (GSFC-5670)" w:date="2016-09-13T15:15:00Z"/>
                <w:rFonts w:ascii="Calibri" w:hAnsi="Calibri"/>
                <w:color w:val="000000"/>
                <w:sz w:val="22"/>
                <w:szCs w:val="22"/>
              </w:rPr>
            </w:pPr>
            <w:ins w:id="11748" w:author="Perrine, Martin L. (GSFC-5670)" w:date="2016-09-13T15:15:00Z">
              <w:r w:rsidRPr="006823CB">
                <w:rPr>
                  <w:rFonts w:ascii="Calibri" w:hAnsi="Calibri"/>
                  <w:color w:val="000000"/>
                  <w:sz w:val="22"/>
                  <w:szCs w:val="22"/>
                </w:rPr>
                <w:t>NEN1008</w:t>
              </w:r>
            </w:ins>
          </w:p>
        </w:tc>
      </w:tr>
      <w:tr w:rsidR="006823CB" w:rsidRPr="006823CB" w14:paraId="021F8EB5" w14:textId="77777777" w:rsidTr="003127AA">
        <w:trPr>
          <w:trHeight w:val="576"/>
          <w:ins w:id="11749" w:author="Perrine, Martin L. (GSFC-5670)" w:date="2016-09-13T15:15:00Z"/>
          <w:trPrChange w:id="11750"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751"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1B762D63" w14:textId="77777777" w:rsidR="006823CB" w:rsidRPr="006823CB" w:rsidRDefault="006823CB" w:rsidP="006823CB">
            <w:pPr>
              <w:jc w:val="left"/>
              <w:rPr>
                <w:ins w:id="11752" w:author="Perrine, Martin L. (GSFC-5670)" w:date="2016-09-13T15:15:00Z"/>
                <w:rFonts w:ascii="Calibri" w:hAnsi="Calibri"/>
                <w:color w:val="000000"/>
                <w:sz w:val="22"/>
                <w:szCs w:val="22"/>
              </w:rPr>
            </w:pPr>
            <w:ins w:id="11753" w:author="Perrine, Martin L. (GSFC-5670)" w:date="2016-09-13T15:15:00Z">
              <w:r w:rsidRPr="006823CB">
                <w:rPr>
                  <w:rFonts w:ascii="Calibri" w:hAnsi="Calibri"/>
                  <w:color w:val="000000"/>
                  <w:sz w:val="22"/>
                  <w:szCs w:val="22"/>
                </w:rPr>
                <w:t>NENG-STD-006</w:t>
              </w:r>
            </w:ins>
          </w:p>
        </w:tc>
        <w:tc>
          <w:tcPr>
            <w:tcW w:w="5301" w:type="dxa"/>
            <w:tcBorders>
              <w:top w:val="nil"/>
              <w:left w:val="nil"/>
              <w:bottom w:val="single" w:sz="4" w:space="0" w:color="auto"/>
              <w:right w:val="single" w:sz="4" w:space="0" w:color="auto"/>
            </w:tcBorders>
            <w:shd w:val="clear" w:color="auto" w:fill="auto"/>
            <w:vAlign w:val="bottom"/>
            <w:hideMark/>
            <w:tcPrChange w:id="11754"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1FB7EDD5" w14:textId="77777777" w:rsidR="006823CB" w:rsidRPr="006823CB" w:rsidRDefault="006823CB" w:rsidP="006823CB">
            <w:pPr>
              <w:jc w:val="left"/>
              <w:rPr>
                <w:ins w:id="11755" w:author="Perrine, Martin L. (GSFC-5670)" w:date="2016-09-13T15:15:00Z"/>
                <w:rFonts w:ascii="Calibri" w:hAnsi="Calibri"/>
                <w:color w:val="000000"/>
                <w:sz w:val="22"/>
                <w:szCs w:val="22"/>
              </w:rPr>
            </w:pPr>
            <w:ins w:id="11756" w:author="Perrine, Martin L. (GSFC-5670)" w:date="2016-09-13T15:15:00Z">
              <w:r w:rsidRPr="006823CB">
                <w:rPr>
                  <w:rFonts w:ascii="Calibri" w:hAnsi="Calibri"/>
                  <w:color w:val="000000"/>
                  <w:sz w:val="22"/>
                  <w:szCs w:val="22"/>
                </w:rPr>
                <w:t xml:space="preserve">  DAPHNE shall interface with the NEN Timing Subsystem to maintain internal time traceable to Coordinated Universal Time.</w:t>
              </w:r>
            </w:ins>
          </w:p>
        </w:tc>
        <w:tc>
          <w:tcPr>
            <w:tcW w:w="1250" w:type="dxa"/>
            <w:tcBorders>
              <w:top w:val="nil"/>
              <w:left w:val="nil"/>
              <w:bottom w:val="single" w:sz="4" w:space="0" w:color="auto"/>
              <w:right w:val="single" w:sz="4" w:space="0" w:color="auto"/>
            </w:tcBorders>
            <w:shd w:val="clear" w:color="auto" w:fill="auto"/>
            <w:vAlign w:val="bottom"/>
            <w:hideMark/>
            <w:tcPrChange w:id="11757"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6E2BC710" w14:textId="77777777" w:rsidR="006823CB" w:rsidRPr="006823CB" w:rsidRDefault="006823CB" w:rsidP="006823CB">
            <w:pPr>
              <w:jc w:val="left"/>
              <w:rPr>
                <w:ins w:id="11758" w:author="Perrine, Martin L. (GSFC-5670)" w:date="2016-09-13T15:15:00Z"/>
                <w:rFonts w:ascii="Calibri" w:hAnsi="Calibri"/>
                <w:color w:val="000000"/>
                <w:sz w:val="22"/>
                <w:szCs w:val="22"/>
              </w:rPr>
            </w:pPr>
            <w:ins w:id="11759"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760"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2080A3FB" w14:textId="77777777" w:rsidR="006823CB" w:rsidRPr="006823CB" w:rsidRDefault="006823CB" w:rsidP="006823CB">
            <w:pPr>
              <w:jc w:val="left"/>
              <w:rPr>
                <w:ins w:id="11761" w:author="Perrine, Martin L. (GSFC-5670)" w:date="2016-09-13T15:15:00Z"/>
                <w:rFonts w:ascii="Calibri" w:hAnsi="Calibri"/>
                <w:color w:val="000000"/>
                <w:sz w:val="22"/>
                <w:szCs w:val="22"/>
              </w:rPr>
            </w:pPr>
            <w:ins w:id="11762" w:author="Perrine, Martin L. (GSFC-5670)" w:date="2016-09-13T15:15:00Z">
              <w:r w:rsidRPr="006823CB">
                <w:rPr>
                  <w:rFonts w:ascii="Calibri" w:hAnsi="Calibri"/>
                  <w:color w:val="000000"/>
                  <w:sz w:val="22"/>
                  <w:szCs w:val="22"/>
                </w:rPr>
                <w:t>NEN1008</w:t>
              </w:r>
            </w:ins>
          </w:p>
        </w:tc>
      </w:tr>
      <w:tr w:rsidR="006823CB" w:rsidRPr="006823CB" w14:paraId="6E083619" w14:textId="77777777" w:rsidTr="003127AA">
        <w:trPr>
          <w:trHeight w:val="576"/>
          <w:ins w:id="11763" w:author="Perrine, Martin L. (GSFC-5670)" w:date="2016-09-13T15:15:00Z"/>
          <w:trPrChange w:id="11764"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765"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0FB263EA" w14:textId="77777777" w:rsidR="006823CB" w:rsidRPr="006823CB" w:rsidRDefault="006823CB" w:rsidP="006823CB">
            <w:pPr>
              <w:jc w:val="left"/>
              <w:rPr>
                <w:ins w:id="11766" w:author="Perrine, Martin L. (GSFC-5670)" w:date="2016-09-13T15:15:00Z"/>
                <w:rFonts w:ascii="Calibri" w:hAnsi="Calibri"/>
                <w:color w:val="000000"/>
                <w:sz w:val="22"/>
                <w:szCs w:val="22"/>
              </w:rPr>
            </w:pPr>
            <w:ins w:id="11767" w:author="Perrine, Martin L. (GSFC-5670)" w:date="2016-09-13T15:15:00Z">
              <w:r w:rsidRPr="006823CB">
                <w:rPr>
                  <w:rFonts w:ascii="Calibri" w:hAnsi="Calibri"/>
                  <w:color w:val="000000"/>
                  <w:sz w:val="22"/>
                  <w:szCs w:val="22"/>
                </w:rPr>
                <w:t>NENG-STD-007</w:t>
              </w:r>
            </w:ins>
          </w:p>
        </w:tc>
        <w:tc>
          <w:tcPr>
            <w:tcW w:w="5301" w:type="dxa"/>
            <w:tcBorders>
              <w:top w:val="nil"/>
              <w:left w:val="nil"/>
              <w:bottom w:val="single" w:sz="4" w:space="0" w:color="auto"/>
              <w:right w:val="single" w:sz="4" w:space="0" w:color="auto"/>
            </w:tcBorders>
            <w:shd w:val="clear" w:color="auto" w:fill="auto"/>
            <w:vAlign w:val="bottom"/>
            <w:hideMark/>
            <w:tcPrChange w:id="11768"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49AFB74A" w14:textId="77777777" w:rsidR="006823CB" w:rsidRPr="006823CB" w:rsidRDefault="006823CB" w:rsidP="006823CB">
            <w:pPr>
              <w:jc w:val="left"/>
              <w:rPr>
                <w:ins w:id="11769" w:author="Perrine, Martin L. (GSFC-5670)" w:date="2016-09-13T15:15:00Z"/>
                <w:rFonts w:ascii="Calibri" w:hAnsi="Calibri"/>
                <w:color w:val="000000"/>
                <w:sz w:val="22"/>
                <w:szCs w:val="22"/>
              </w:rPr>
            </w:pPr>
            <w:ins w:id="11770" w:author="Perrine, Martin L. (GSFC-5670)" w:date="2016-09-13T15:15:00Z">
              <w:r w:rsidRPr="006823CB">
                <w:rPr>
                  <w:rFonts w:ascii="Calibri" w:hAnsi="Calibri"/>
                  <w:color w:val="000000"/>
                  <w:sz w:val="22"/>
                  <w:szCs w:val="22"/>
                </w:rPr>
                <w:t xml:space="preserve">  DAPHNE shall interface with the NEN Timing Subsystem to receive Simple Network Timing Protocol (</w:t>
              </w:r>
              <w:proofErr w:type="spellStart"/>
              <w:r w:rsidRPr="006823CB">
                <w:rPr>
                  <w:rFonts w:ascii="Calibri" w:hAnsi="Calibri"/>
                  <w:color w:val="000000"/>
                  <w:sz w:val="22"/>
                  <w:szCs w:val="22"/>
                </w:rPr>
                <w:t>sNTP</w:t>
              </w:r>
              <w:proofErr w:type="spellEnd"/>
              <w:r w:rsidRPr="006823CB">
                <w:rPr>
                  <w:rFonts w:ascii="Calibri" w:hAnsi="Calibri"/>
                  <w:color w:val="000000"/>
                  <w:sz w:val="22"/>
                  <w:szCs w:val="22"/>
                </w:rPr>
                <w:t>).</w:t>
              </w:r>
            </w:ins>
          </w:p>
        </w:tc>
        <w:tc>
          <w:tcPr>
            <w:tcW w:w="1250" w:type="dxa"/>
            <w:tcBorders>
              <w:top w:val="nil"/>
              <w:left w:val="nil"/>
              <w:bottom w:val="single" w:sz="4" w:space="0" w:color="auto"/>
              <w:right w:val="single" w:sz="4" w:space="0" w:color="auto"/>
            </w:tcBorders>
            <w:shd w:val="clear" w:color="auto" w:fill="auto"/>
            <w:vAlign w:val="bottom"/>
            <w:hideMark/>
            <w:tcPrChange w:id="11771"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751773F6" w14:textId="77777777" w:rsidR="006823CB" w:rsidRPr="006823CB" w:rsidRDefault="006823CB" w:rsidP="006823CB">
            <w:pPr>
              <w:jc w:val="left"/>
              <w:rPr>
                <w:ins w:id="11772" w:author="Perrine, Martin L. (GSFC-5670)" w:date="2016-09-13T15:15:00Z"/>
                <w:rFonts w:ascii="Calibri" w:hAnsi="Calibri"/>
                <w:color w:val="000000"/>
                <w:sz w:val="22"/>
                <w:szCs w:val="22"/>
              </w:rPr>
            </w:pPr>
            <w:ins w:id="11773" w:author="Perrine, Martin L. (GSFC-5670)" w:date="2016-09-13T15:15:00Z">
              <w:r w:rsidRPr="006823CB">
                <w:rPr>
                  <w:rFonts w:ascii="Calibri" w:hAnsi="Calibri"/>
                  <w:color w:val="000000"/>
                  <w:sz w:val="22"/>
                  <w:szCs w:val="22"/>
                </w:rPr>
                <w:t>I</w:t>
              </w:r>
            </w:ins>
          </w:p>
        </w:tc>
        <w:tc>
          <w:tcPr>
            <w:tcW w:w="2173" w:type="dxa"/>
            <w:tcBorders>
              <w:top w:val="nil"/>
              <w:left w:val="nil"/>
              <w:bottom w:val="single" w:sz="4" w:space="0" w:color="auto"/>
              <w:right w:val="single" w:sz="4" w:space="0" w:color="auto"/>
            </w:tcBorders>
            <w:shd w:val="clear" w:color="auto" w:fill="auto"/>
            <w:vAlign w:val="bottom"/>
            <w:hideMark/>
            <w:tcPrChange w:id="11774"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1FC89BA8" w14:textId="77777777" w:rsidR="006823CB" w:rsidRPr="006823CB" w:rsidRDefault="006823CB" w:rsidP="006823CB">
            <w:pPr>
              <w:jc w:val="left"/>
              <w:rPr>
                <w:ins w:id="11775" w:author="Perrine, Martin L. (GSFC-5670)" w:date="2016-09-13T15:15:00Z"/>
                <w:rFonts w:ascii="Calibri" w:hAnsi="Calibri"/>
                <w:color w:val="000000"/>
                <w:sz w:val="22"/>
                <w:szCs w:val="22"/>
              </w:rPr>
            </w:pPr>
            <w:ins w:id="11776" w:author="Perrine, Martin L. (GSFC-5670)" w:date="2016-09-13T15:15:00Z">
              <w:r w:rsidRPr="006823CB">
                <w:rPr>
                  <w:rFonts w:ascii="Calibri" w:hAnsi="Calibri"/>
                  <w:color w:val="000000"/>
                  <w:sz w:val="22"/>
                  <w:szCs w:val="22"/>
                </w:rPr>
                <w:t>NEN1008</w:t>
              </w:r>
            </w:ins>
          </w:p>
        </w:tc>
      </w:tr>
      <w:tr w:rsidR="006823CB" w:rsidRPr="006823CB" w14:paraId="73EF0887" w14:textId="77777777" w:rsidTr="003127AA">
        <w:trPr>
          <w:trHeight w:val="576"/>
          <w:ins w:id="11777" w:author="Perrine, Martin L. (GSFC-5670)" w:date="2016-09-13T15:15:00Z"/>
          <w:trPrChange w:id="11778" w:author="Perrine, Martin L. (GSFC-5670)" w:date="2016-09-14T15:05:00Z">
            <w:trPr>
              <w:trHeight w:val="576"/>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779"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4C105484" w14:textId="77777777" w:rsidR="006823CB" w:rsidRPr="006823CB" w:rsidRDefault="006823CB" w:rsidP="006823CB">
            <w:pPr>
              <w:jc w:val="left"/>
              <w:rPr>
                <w:ins w:id="11780" w:author="Perrine, Martin L. (GSFC-5670)" w:date="2016-09-13T15:15:00Z"/>
                <w:rFonts w:ascii="Calibri" w:hAnsi="Calibri"/>
                <w:color w:val="000000"/>
                <w:sz w:val="22"/>
                <w:szCs w:val="22"/>
              </w:rPr>
            </w:pPr>
            <w:ins w:id="11781" w:author="Perrine, Martin L. (GSFC-5670)" w:date="2016-09-13T15:15:00Z">
              <w:r w:rsidRPr="006823CB">
                <w:rPr>
                  <w:rFonts w:ascii="Calibri" w:hAnsi="Calibri"/>
                  <w:color w:val="000000"/>
                  <w:sz w:val="22"/>
                  <w:szCs w:val="22"/>
                </w:rPr>
                <w:t>ops e</w:t>
              </w:r>
            </w:ins>
          </w:p>
        </w:tc>
        <w:tc>
          <w:tcPr>
            <w:tcW w:w="5301" w:type="dxa"/>
            <w:tcBorders>
              <w:top w:val="nil"/>
              <w:left w:val="nil"/>
              <w:bottom w:val="single" w:sz="4" w:space="0" w:color="auto"/>
              <w:right w:val="single" w:sz="4" w:space="0" w:color="auto"/>
            </w:tcBorders>
            <w:shd w:val="clear" w:color="auto" w:fill="auto"/>
            <w:vAlign w:val="bottom"/>
            <w:hideMark/>
            <w:tcPrChange w:id="11782"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29873A79" w14:textId="77777777" w:rsidR="006823CB" w:rsidRPr="006823CB" w:rsidRDefault="006823CB" w:rsidP="006823CB">
            <w:pPr>
              <w:jc w:val="left"/>
              <w:rPr>
                <w:ins w:id="11783" w:author="Perrine, Martin L. (GSFC-5670)" w:date="2016-09-13T15:15:00Z"/>
                <w:rFonts w:ascii="Calibri" w:hAnsi="Calibri"/>
                <w:color w:val="000000"/>
                <w:sz w:val="22"/>
                <w:szCs w:val="22"/>
              </w:rPr>
            </w:pPr>
            <w:ins w:id="11784" w:author="Perrine, Martin L. (GSFC-5670)" w:date="2016-09-13T15:15:00Z">
              <w:r w:rsidRPr="006823CB">
                <w:rPr>
                  <w:rFonts w:ascii="Calibri" w:hAnsi="Calibri"/>
                  <w:color w:val="000000"/>
                  <w:sz w:val="22"/>
                  <w:szCs w:val="22"/>
                </w:rPr>
                <w:t>DAPHNE shall support communication for RCF/RAF SLE delivery equipment</w:t>
              </w:r>
            </w:ins>
          </w:p>
        </w:tc>
        <w:tc>
          <w:tcPr>
            <w:tcW w:w="1250" w:type="dxa"/>
            <w:tcBorders>
              <w:top w:val="nil"/>
              <w:left w:val="nil"/>
              <w:bottom w:val="single" w:sz="4" w:space="0" w:color="auto"/>
              <w:right w:val="single" w:sz="4" w:space="0" w:color="auto"/>
            </w:tcBorders>
            <w:shd w:val="clear" w:color="auto" w:fill="auto"/>
            <w:vAlign w:val="bottom"/>
            <w:hideMark/>
            <w:tcPrChange w:id="11785"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43DB0AB9" w14:textId="77777777" w:rsidR="006823CB" w:rsidRPr="006823CB" w:rsidRDefault="006823CB" w:rsidP="006823CB">
            <w:pPr>
              <w:jc w:val="right"/>
              <w:rPr>
                <w:ins w:id="11786" w:author="Perrine, Martin L. (GSFC-5670)" w:date="2016-09-13T15:15:00Z"/>
                <w:rFonts w:ascii="Calibri" w:hAnsi="Calibri"/>
                <w:color w:val="000000"/>
                <w:sz w:val="22"/>
                <w:szCs w:val="22"/>
              </w:rPr>
            </w:pPr>
            <w:ins w:id="11787" w:author="Perrine, Martin L. (GSFC-5670)" w:date="2016-09-13T15:15:00Z">
              <w:r w:rsidRPr="006823CB">
                <w:rPr>
                  <w:rFonts w:ascii="Calibri" w:hAnsi="Calibri"/>
                  <w:color w:val="000000"/>
                  <w:sz w:val="22"/>
                  <w:szCs w:val="22"/>
                </w:rPr>
                <w:t>0</w:t>
              </w:r>
            </w:ins>
          </w:p>
        </w:tc>
        <w:tc>
          <w:tcPr>
            <w:tcW w:w="2173" w:type="dxa"/>
            <w:tcBorders>
              <w:top w:val="nil"/>
              <w:left w:val="nil"/>
              <w:bottom w:val="single" w:sz="4" w:space="0" w:color="auto"/>
              <w:right w:val="single" w:sz="4" w:space="0" w:color="auto"/>
            </w:tcBorders>
            <w:shd w:val="clear" w:color="auto" w:fill="auto"/>
            <w:vAlign w:val="bottom"/>
            <w:hideMark/>
            <w:tcPrChange w:id="11788"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45374215" w14:textId="77777777" w:rsidR="006823CB" w:rsidRPr="006823CB" w:rsidRDefault="006823CB" w:rsidP="006823CB">
            <w:pPr>
              <w:jc w:val="right"/>
              <w:rPr>
                <w:ins w:id="11789" w:author="Perrine, Martin L. (GSFC-5670)" w:date="2016-09-13T15:15:00Z"/>
                <w:rFonts w:ascii="Calibri" w:hAnsi="Calibri"/>
                <w:color w:val="000000"/>
                <w:sz w:val="22"/>
                <w:szCs w:val="22"/>
              </w:rPr>
            </w:pPr>
            <w:ins w:id="11790" w:author="Perrine, Martin L. (GSFC-5670)" w:date="2016-09-13T15:15:00Z">
              <w:r w:rsidRPr="006823CB">
                <w:rPr>
                  <w:rFonts w:ascii="Calibri" w:hAnsi="Calibri"/>
                  <w:color w:val="000000"/>
                  <w:sz w:val="22"/>
                  <w:szCs w:val="22"/>
                </w:rPr>
                <w:t>558</w:t>
              </w:r>
            </w:ins>
          </w:p>
        </w:tc>
      </w:tr>
      <w:tr w:rsidR="006823CB" w:rsidRPr="006823CB" w14:paraId="13F3E180" w14:textId="77777777" w:rsidTr="003127AA">
        <w:trPr>
          <w:trHeight w:val="288"/>
          <w:ins w:id="11791" w:author="Perrine, Martin L. (GSFC-5670)" w:date="2016-09-13T15:15:00Z"/>
          <w:trPrChange w:id="11792" w:author="Perrine, Martin L. (GSFC-5670)" w:date="2016-09-14T15:05:00Z">
            <w:trPr>
              <w:trHeight w:val="288"/>
            </w:trPr>
          </w:trPrChange>
        </w:trPr>
        <w:tc>
          <w:tcPr>
            <w:tcW w:w="1636" w:type="dxa"/>
            <w:tcBorders>
              <w:top w:val="nil"/>
              <w:left w:val="single" w:sz="4" w:space="0" w:color="auto"/>
              <w:bottom w:val="single" w:sz="4" w:space="0" w:color="auto"/>
              <w:right w:val="single" w:sz="4" w:space="0" w:color="auto"/>
            </w:tcBorders>
            <w:shd w:val="clear" w:color="auto" w:fill="auto"/>
            <w:vAlign w:val="bottom"/>
            <w:hideMark/>
            <w:tcPrChange w:id="11793" w:author="Perrine, Martin L. (GSFC-5670)" w:date="2016-09-14T15:05:00Z">
              <w:tcPr>
                <w:tcW w:w="1645" w:type="dxa"/>
                <w:tcBorders>
                  <w:top w:val="nil"/>
                  <w:left w:val="single" w:sz="4" w:space="0" w:color="auto"/>
                  <w:bottom w:val="single" w:sz="4" w:space="0" w:color="auto"/>
                  <w:right w:val="single" w:sz="4" w:space="0" w:color="auto"/>
                </w:tcBorders>
                <w:shd w:val="clear" w:color="auto" w:fill="auto"/>
                <w:vAlign w:val="bottom"/>
                <w:hideMark/>
              </w:tcPr>
            </w:tcPrChange>
          </w:tcPr>
          <w:p w14:paraId="34270846" w14:textId="77777777" w:rsidR="006823CB" w:rsidRPr="006823CB" w:rsidRDefault="006823CB" w:rsidP="006823CB">
            <w:pPr>
              <w:jc w:val="left"/>
              <w:rPr>
                <w:ins w:id="11794" w:author="Perrine, Martin L. (GSFC-5670)" w:date="2016-09-13T15:15:00Z"/>
                <w:rFonts w:ascii="Calibri" w:hAnsi="Calibri"/>
                <w:color w:val="000000"/>
                <w:sz w:val="22"/>
                <w:szCs w:val="22"/>
              </w:rPr>
            </w:pPr>
            <w:ins w:id="11795" w:author="Perrine, Martin L. (GSFC-5670)" w:date="2016-09-13T15:15:00Z">
              <w:r w:rsidRPr="006823CB">
                <w:rPr>
                  <w:rFonts w:ascii="Calibri" w:hAnsi="Calibri"/>
                  <w:color w:val="000000"/>
                  <w:sz w:val="22"/>
                  <w:szCs w:val="22"/>
                </w:rPr>
                <w:lastRenderedPageBreak/>
                <w:t>NENG-OPS-001</w:t>
              </w:r>
            </w:ins>
          </w:p>
        </w:tc>
        <w:tc>
          <w:tcPr>
            <w:tcW w:w="5301" w:type="dxa"/>
            <w:tcBorders>
              <w:top w:val="nil"/>
              <w:left w:val="nil"/>
              <w:bottom w:val="single" w:sz="4" w:space="0" w:color="auto"/>
              <w:right w:val="single" w:sz="4" w:space="0" w:color="auto"/>
            </w:tcBorders>
            <w:shd w:val="clear" w:color="auto" w:fill="auto"/>
            <w:vAlign w:val="bottom"/>
            <w:hideMark/>
            <w:tcPrChange w:id="11796" w:author="Perrine, Martin L. (GSFC-5670)" w:date="2016-09-14T15:05:00Z">
              <w:tcPr>
                <w:tcW w:w="5575" w:type="dxa"/>
                <w:tcBorders>
                  <w:top w:val="nil"/>
                  <w:left w:val="nil"/>
                  <w:bottom w:val="single" w:sz="4" w:space="0" w:color="auto"/>
                  <w:right w:val="single" w:sz="4" w:space="0" w:color="auto"/>
                </w:tcBorders>
                <w:shd w:val="clear" w:color="auto" w:fill="auto"/>
                <w:vAlign w:val="bottom"/>
                <w:hideMark/>
              </w:tcPr>
            </w:tcPrChange>
          </w:tcPr>
          <w:p w14:paraId="58752831" w14:textId="77777777" w:rsidR="006823CB" w:rsidRPr="006823CB" w:rsidRDefault="006823CB" w:rsidP="006823CB">
            <w:pPr>
              <w:jc w:val="left"/>
              <w:rPr>
                <w:ins w:id="11797" w:author="Perrine, Martin L. (GSFC-5670)" w:date="2016-09-13T15:15:00Z"/>
                <w:rFonts w:ascii="Calibri" w:hAnsi="Calibri"/>
                <w:color w:val="000000"/>
                <w:sz w:val="22"/>
                <w:szCs w:val="22"/>
              </w:rPr>
            </w:pPr>
            <w:ins w:id="11798" w:author="Perrine, Martin L. (GSFC-5670)" w:date="2016-09-13T15:15:00Z">
              <w:r w:rsidRPr="006823CB">
                <w:rPr>
                  <w:rFonts w:ascii="Calibri" w:hAnsi="Calibri"/>
                  <w:color w:val="000000"/>
                  <w:sz w:val="22"/>
                  <w:szCs w:val="22"/>
                </w:rPr>
                <w:t xml:space="preserve">DAPHNE shall send user data in priority order during Automatic Delivery. </w:t>
              </w:r>
            </w:ins>
          </w:p>
        </w:tc>
        <w:tc>
          <w:tcPr>
            <w:tcW w:w="1250" w:type="dxa"/>
            <w:tcBorders>
              <w:top w:val="nil"/>
              <w:left w:val="nil"/>
              <w:bottom w:val="single" w:sz="4" w:space="0" w:color="auto"/>
              <w:right w:val="single" w:sz="4" w:space="0" w:color="auto"/>
            </w:tcBorders>
            <w:shd w:val="clear" w:color="auto" w:fill="auto"/>
            <w:vAlign w:val="bottom"/>
            <w:hideMark/>
            <w:tcPrChange w:id="11799" w:author="Perrine, Martin L. (GSFC-5670)" w:date="2016-09-14T15:05:00Z">
              <w:tcPr>
                <w:tcW w:w="1064" w:type="dxa"/>
                <w:tcBorders>
                  <w:top w:val="nil"/>
                  <w:left w:val="nil"/>
                  <w:bottom w:val="single" w:sz="4" w:space="0" w:color="auto"/>
                  <w:right w:val="single" w:sz="4" w:space="0" w:color="auto"/>
                </w:tcBorders>
                <w:shd w:val="clear" w:color="auto" w:fill="auto"/>
                <w:vAlign w:val="bottom"/>
                <w:hideMark/>
              </w:tcPr>
            </w:tcPrChange>
          </w:tcPr>
          <w:p w14:paraId="2193B393" w14:textId="77777777" w:rsidR="006823CB" w:rsidRPr="006823CB" w:rsidRDefault="006823CB" w:rsidP="006823CB">
            <w:pPr>
              <w:jc w:val="right"/>
              <w:rPr>
                <w:ins w:id="11800" w:author="Perrine, Martin L. (GSFC-5670)" w:date="2016-09-13T15:15:00Z"/>
                <w:rFonts w:ascii="Calibri" w:hAnsi="Calibri"/>
                <w:color w:val="000000"/>
                <w:sz w:val="22"/>
                <w:szCs w:val="22"/>
              </w:rPr>
            </w:pPr>
            <w:ins w:id="11801" w:author="Perrine, Martin L. (GSFC-5670)" w:date="2016-09-13T15:15:00Z">
              <w:r w:rsidRPr="006823CB">
                <w:rPr>
                  <w:rFonts w:ascii="Calibri" w:hAnsi="Calibri"/>
                  <w:color w:val="000000"/>
                  <w:sz w:val="22"/>
                  <w:szCs w:val="22"/>
                </w:rPr>
                <w:t>0</w:t>
              </w:r>
            </w:ins>
          </w:p>
        </w:tc>
        <w:tc>
          <w:tcPr>
            <w:tcW w:w="2173" w:type="dxa"/>
            <w:tcBorders>
              <w:top w:val="nil"/>
              <w:left w:val="nil"/>
              <w:bottom w:val="single" w:sz="4" w:space="0" w:color="auto"/>
              <w:right w:val="single" w:sz="4" w:space="0" w:color="auto"/>
            </w:tcBorders>
            <w:shd w:val="clear" w:color="auto" w:fill="auto"/>
            <w:vAlign w:val="bottom"/>
            <w:hideMark/>
            <w:tcPrChange w:id="11802" w:author="Perrine, Martin L. (GSFC-5670)" w:date="2016-09-14T15:05:00Z">
              <w:tcPr>
                <w:tcW w:w="2076" w:type="dxa"/>
                <w:tcBorders>
                  <w:top w:val="nil"/>
                  <w:left w:val="nil"/>
                  <w:bottom w:val="single" w:sz="4" w:space="0" w:color="auto"/>
                  <w:right w:val="single" w:sz="4" w:space="0" w:color="auto"/>
                </w:tcBorders>
                <w:shd w:val="clear" w:color="auto" w:fill="auto"/>
                <w:vAlign w:val="bottom"/>
                <w:hideMark/>
              </w:tcPr>
            </w:tcPrChange>
          </w:tcPr>
          <w:p w14:paraId="3A5CC4BA" w14:textId="77777777" w:rsidR="006823CB" w:rsidRPr="006823CB" w:rsidRDefault="006823CB" w:rsidP="006823CB">
            <w:pPr>
              <w:jc w:val="left"/>
              <w:rPr>
                <w:ins w:id="11803" w:author="Perrine, Martin L. (GSFC-5670)" w:date="2016-09-13T15:15:00Z"/>
                <w:rFonts w:ascii="Calibri" w:hAnsi="Calibri"/>
                <w:color w:val="000000"/>
                <w:sz w:val="22"/>
                <w:szCs w:val="22"/>
              </w:rPr>
            </w:pPr>
            <w:ins w:id="11804" w:author="Perrine, Martin L. (GSFC-5670)" w:date="2016-09-13T15:15:00Z">
              <w:r w:rsidRPr="006823CB">
                <w:rPr>
                  <w:rFonts w:ascii="Calibri" w:hAnsi="Calibri"/>
                  <w:color w:val="000000"/>
                  <w:sz w:val="22"/>
                  <w:szCs w:val="22"/>
                </w:rPr>
                <w:t xml:space="preserve"> 394 673  </w:t>
              </w:r>
            </w:ins>
          </w:p>
        </w:tc>
      </w:tr>
    </w:tbl>
    <w:p w14:paraId="796CA10C" w14:textId="628DC06B" w:rsidR="00875FAD" w:rsidRPr="00E15036" w:rsidDel="003127AA" w:rsidRDefault="00D0149B" w:rsidP="003E6F4E">
      <w:pPr>
        <w:pStyle w:val="Appendix"/>
        <w:rPr>
          <w:moveFrom w:id="11805" w:author="Perrine, Martin L. (GSFC-5670)" w:date="2016-09-14T15:05:00Z"/>
        </w:rPr>
      </w:pPr>
      <w:moveFromRangeStart w:id="11806" w:author="Perrine, Martin L. (GSFC-5670)" w:date="2016-09-14T15:05:00Z" w:name="move461628867"/>
      <w:moveFrom w:id="11807" w:author="Perrine, Martin L. (GSFC-5670)" w:date="2016-09-14T15:05:00Z">
        <w:r w:rsidRPr="00E15036" w:rsidDel="003127AA">
          <w:t>Requirements and Verification Matrix</w:t>
        </w:r>
        <w:bookmarkEnd w:id="11121"/>
        <w:bookmarkEnd w:id="11122"/>
      </w:moveFrom>
    </w:p>
    <w:moveFromRangeEnd w:id="11806"/>
    <w:tbl>
      <w:tblPr>
        <w:tblW w:w="10634" w:type="dxa"/>
        <w:tblLook w:val="04A0" w:firstRow="1" w:lastRow="0" w:firstColumn="1" w:lastColumn="0" w:noHBand="0" w:noVBand="1"/>
        <w:tblPrChange w:id="11808" w:author="Muhammad, Alimayo (GSFC-5660)" w:date="2016-08-23T07:07:00Z">
          <w:tblPr>
            <w:tblW w:w="9908" w:type="dxa"/>
            <w:tblLook w:val="04A0" w:firstRow="1" w:lastRow="0" w:firstColumn="1" w:lastColumn="0" w:noHBand="0" w:noVBand="1"/>
          </w:tblPr>
        </w:tblPrChange>
      </w:tblPr>
      <w:tblGrid>
        <w:gridCol w:w="3205"/>
        <w:gridCol w:w="788"/>
        <w:gridCol w:w="959"/>
        <w:gridCol w:w="675"/>
        <w:gridCol w:w="675"/>
        <w:gridCol w:w="675"/>
        <w:gridCol w:w="845"/>
        <w:gridCol w:w="829"/>
        <w:gridCol w:w="1013"/>
        <w:gridCol w:w="970"/>
        <w:tblGridChange w:id="11809">
          <w:tblGrid>
            <w:gridCol w:w="3547"/>
            <w:gridCol w:w="793"/>
            <w:gridCol w:w="965"/>
            <w:gridCol w:w="679"/>
            <w:gridCol w:w="679"/>
            <w:gridCol w:w="679"/>
            <w:gridCol w:w="850"/>
            <w:gridCol w:w="726"/>
            <w:gridCol w:w="726"/>
            <w:gridCol w:w="990"/>
          </w:tblGrid>
        </w:tblGridChange>
      </w:tblGrid>
      <w:tr w:rsidR="00914E26" w:rsidRPr="00E579F9" w:rsidDel="00E46DB7" w14:paraId="5BC6E373" w14:textId="5E6D8D7C" w:rsidTr="00914E26">
        <w:trPr>
          <w:cantSplit/>
          <w:trHeight w:val="852"/>
          <w:tblHeader/>
          <w:del w:id="11810" w:author="Perrine, Martin L. (GSFC-5670)" w:date="2016-08-31T15:42:00Z"/>
          <w:trPrChange w:id="11811" w:author="Muhammad, Alimayo (GSFC-5660)" w:date="2016-08-23T07:07:00Z">
            <w:trPr>
              <w:cantSplit/>
              <w:trHeight w:val="852"/>
              <w:tblHeader/>
            </w:trPr>
          </w:trPrChange>
        </w:trPr>
        <w:tc>
          <w:tcPr>
            <w:tcW w:w="3547" w:type="dxa"/>
            <w:tcBorders>
              <w:top w:val="single" w:sz="4" w:space="0" w:color="auto"/>
              <w:left w:val="single" w:sz="4" w:space="0" w:color="auto"/>
              <w:bottom w:val="single" w:sz="4" w:space="0" w:color="auto"/>
              <w:right w:val="single" w:sz="4" w:space="0" w:color="auto"/>
            </w:tcBorders>
            <w:shd w:val="clear" w:color="000000" w:fill="D9D9D9"/>
            <w:vAlign w:val="bottom"/>
            <w:hideMark/>
            <w:tcPrChange w:id="11812" w:author="Muhammad, Alimayo (GSFC-5660)" w:date="2016-08-23T07:07:00Z">
              <w:tcPr>
                <w:tcW w:w="3461" w:type="dxa"/>
                <w:tcBorders>
                  <w:top w:val="single" w:sz="4" w:space="0" w:color="auto"/>
                  <w:left w:val="single" w:sz="4" w:space="0" w:color="auto"/>
                  <w:bottom w:val="single" w:sz="4" w:space="0" w:color="auto"/>
                  <w:right w:val="single" w:sz="4" w:space="0" w:color="auto"/>
                </w:tcBorders>
                <w:shd w:val="clear" w:color="000000" w:fill="D9D9D9"/>
                <w:vAlign w:val="bottom"/>
                <w:hideMark/>
              </w:tcPr>
            </w:tcPrChange>
          </w:tcPr>
          <w:p w14:paraId="79962371" w14:textId="3A5273DE" w:rsidR="00914E26" w:rsidDel="00E46DB7" w:rsidRDefault="00914E26" w:rsidP="00875FAD">
            <w:pPr>
              <w:jc w:val="left"/>
              <w:rPr>
                <w:ins w:id="11813" w:author="Muhammad, Alimayo (GSFC-5660)" w:date="2016-08-23T07:08:00Z"/>
                <w:del w:id="11814" w:author="Perrine, Martin L. (GSFC-5670)" w:date="2016-08-31T15:42:00Z"/>
                <w:rFonts w:ascii="Calibri" w:hAnsi="Calibri"/>
                <w:color w:val="000000"/>
                <w:sz w:val="22"/>
                <w:szCs w:val="22"/>
              </w:rPr>
            </w:pPr>
          </w:p>
          <w:p w14:paraId="0FDAA8E1" w14:textId="0833CC77" w:rsidR="00914E26" w:rsidDel="00E46DB7" w:rsidRDefault="00914E26" w:rsidP="00875FAD">
            <w:pPr>
              <w:jc w:val="left"/>
              <w:rPr>
                <w:ins w:id="11815" w:author="Muhammad, Alimayo (GSFC-5660)" w:date="2016-08-23T07:08:00Z"/>
                <w:del w:id="11816" w:author="Perrine, Martin L. (GSFC-5670)" w:date="2016-08-31T15:42:00Z"/>
                <w:rFonts w:ascii="Calibri" w:hAnsi="Calibri"/>
                <w:color w:val="000000"/>
                <w:sz w:val="22"/>
                <w:szCs w:val="22"/>
              </w:rPr>
            </w:pPr>
          </w:p>
          <w:p w14:paraId="710712A4" w14:textId="4637A947" w:rsidR="00914E26" w:rsidRPr="00E579F9" w:rsidDel="00E46DB7" w:rsidRDefault="00914E26" w:rsidP="00875FAD">
            <w:pPr>
              <w:jc w:val="left"/>
              <w:rPr>
                <w:del w:id="11817" w:author="Perrine, Martin L. (GSFC-5670)" w:date="2016-08-31T15:42:00Z"/>
                <w:rFonts w:ascii="Calibri" w:hAnsi="Calibri"/>
                <w:color w:val="000000"/>
                <w:sz w:val="22"/>
                <w:szCs w:val="22"/>
              </w:rPr>
            </w:pPr>
            <w:del w:id="11818" w:author="Perrine, Martin L. (GSFC-5670)" w:date="2016-08-31T15:42:00Z">
              <w:r w:rsidRPr="00E579F9" w:rsidDel="00E46DB7">
                <w:rPr>
                  <w:rFonts w:ascii="Calibri" w:hAnsi="Calibri"/>
                  <w:color w:val="000000"/>
                  <w:sz w:val="22"/>
                  <w:szCs w:val="22"/>
                </w:rPr>
                <w:delText>NENG Requirement   [matrix rev a]</w:delText>
              </w:r>
            </w:del>
          </w:p>
        </w:tc>
        <w:tc>
          <w:tcPr>
            <w:tcW w:w="793" w:type="dxa"/>
            <w:tcBorders>
              <w:top w:val="single" w:sz="4" w:space="0" w:color="auto"/>
              <w:left w:val="nil"/>
              <w:bottom w:val="single" w:sz="4" w:space="0" w:color="auto"/>
              <w:right w:val="single" w:sz="4" w:space="0" w:color="auto"/>
            </w:tcBorders>
            <w:shd w:val="clear" w:color="000000" w:fill="D9D9D9"/>
            <w:vAlign w:val="bottom"/>
            <w:hideMark/>
            <w:tcPrChange w:id="11819" w:author="Muhammad, Alimayo (GSFC-5660)" w:date="2016-08-23T07:07:00Z">
              <w:tcPr>
                <w:tcW w:w="774" w:type="dxa"/>
                <w:tcBorders>
                  <w:top w:val="single" w:sz="4" w:space="0" w:color="auto"/>
                  <w:left w:val="nil"/>
                  <w:bottom w:val="single" w:sz="4" w:space="0" w:color="auto"/>
                  <w:right w:val="single" w:sz="4" w:space="0" w:color="auto"/>
                </w:tcBorders>
                <w:shd w:val="clear" w:color="000000" w:fill="D9D9D9"/>
                <w:vAlign w:val="bottom"/>
                <w:hideMark/>
              </w:tcPr>
            </w:tcPrChange>
          </w:tcPr>
          <w:p w14:paraId="3763238D" w14:textId="6065DD89" w:rsidR="00914E26" w:rsidRPr="00E579F9" w:rsidDel="00E46DB7" w:rsidRDefault="00914E26">
            <w:pPr>
              <w:jc w:val="left"/>
              <w:rPr>
                <w:del w:id="11820" w:author="Perrine, Martin L. (GSFC-5670)" w:date="2016-08-31T15:42:00Z"/>
                <w:rFonts w:ascii="Calibri" w:hAnsi="Calibri"/>
                <w:color w:val="000000"/>
                <w:sz w:val="22"/>
                <w:szCs w:val="22"/>
              </w:rPr>
            </w:pPr>
            <w:del w:id="11821" w:author="Perrine, Martin L. (GSFC-5670)" w:date="2016-08-31T15:42:00Z">
              <w:r w:rsidRPr="00E579F9" w:rsidDel="00E46DB7">
                <w:rPr>
                  <w:rFonts w:ascii="Calibri" w:hAnsi="Calibri"/>
                  <w:color w:val="000000"/>
                  <w:sz w:val="22"/>
                  <w:szCs w:val="22"/>
                </w:rPr>
                <w:delText>ID</w:delText>
              </w:r>
            </w:del>
          </w:p>
        </w:tc>
        <w:tc>
          <w:tcPr>
            <w:tcW w:w="965" w:type="dxa"/>
            <w:tcBorders>
              <w:top w:val="single" w:sz="4" w:space="0" w:color="auto"/>
              <w:left w:val="nil"/>
              <w:bottom w:val="single" w:sz="4" w:space="0" w:color="auto"/>
              <w:right w:val="single" w:sz="4" w:space="0" w:color="auto"/>
            </w:tcBorders>
            <w:shd w:val="clear" w:color="000000" w:fill="D9D9D9"/>
            <w:vAlign w:val="bottom"/>
            <w:hideMark/>
            <w:tcPrChange w:id="11822" w:author="Muhammad, Alimayo (GSFC-5660)" w:date="2016-08-23T07:07:00Z">
              <w:tcPr>
                <w:tcW w:w="607" w:type="dxa"/>
                <w:tcBorders>
                  <w:top w:val="single" w:sz="4" w:space="0" w:color="auto"/>
                  <w:left w:val="nil"/>
                  <w:bottom w:val="single" w:sz="4" w:space="0" w:color="auto"/>
                  <w:right w:val="single" w:sz="4" w:space="0" w:color="auto"/>
                </w:tcBorders>
                <w:shd w:val="clear" w:color="000000" w:fill="D9D9D9"/>
                <w:vAlign w:val="bottom"/>
                <w:hideMark/>
              </w:tcPr>
            </w:tcPrChange>
          </w:tcPr>
          <w:p w14:paraId="7157A95E" w14:textId="64384DDD" w:rsidR="00914E26" w:rsidRPr="00E579F9" w:rsidDel="00E46DB7" w:rsidRDefault="00914E26">
            <w:pPr>
              <w:jc w:val="center"/>
              <w:rPr>
                <w:del w:id="11823" w:author="Perrine, Martin L. (GSFC-5670)" w:date="2016-08-31T15:42:00Z"/>
                <w:rFonts w:ascii="Calibri" w:hAnsi="Calibri"/>
                <w:color w:val="000000"/>
                <w:sz w:val="22"/>
                <w:szCs w:val="22"/>
              </w:rPr>
              <w:pPrChange w:id="11824" w:author="Muhammad, Alimayo (GSFC-5660)" w:date="2016-08-23T07:05:00Z">
                <w:pPr>
                  <w:jc w:val="right"/>
                </w:pPr>
              </w:pPrChange>
            </w:pPr>
            <w:del w:id="11825" w:author="Perrine, Martin L. (GSFC-5670)" w:date="2016-08-31T15:42:00Z">
              <w:r w:rsidRPr="00E579F9" w:rsidDel="00E46DB7">
                <w:rPr>
                  <w:rFonts w:ascii="Calibri" w:hAnsi="Calibri"/>
                  <w:color w:val="000000"/>
                  <w:sz w:val="22"/>
                  <w:szCs w:val="22"/>
                </w:rPr>
                <w:delText>6.1</w:delText>
              </w:r>
            </w:del>
            <w:ins w:id="11826" w:author="Muhammad, Alimayo (GSFC-5660)" w:date="2016-08-23T07:05:00Z">
              <w:del w:id="11827" w:author="Perrine, Martin L. (GSFC-5670)" w:date="2016-08-31T15:42:00Z">
                <w:r w:rsidDel="00E46DB7">
                  <w:rPr>
                    <w:rFonts w:ascii="Calibri" w:hAnsi="Calibri"/>
                    <w:color w:val="000000"/>
                    <w:sz w:val="22"/>
                    <w:szCs w:val="22"/>
                  </w:rPr>
                  <w:delText>.1.2</w:delText>
                </w:r>
              </w:del>
            </w:ins>
            <w:del w:id="11828" w:author="Perrine, Martin L. (GSFC-5670)" w:date="2016-08-31T15:42:00Z">
              <w:r w:rsidRPr="00E579F9" w:rsidDel="00E46DB7">
                <w:rPr>
                  <w:rFonts w:ascii="Calibri" w:hAnsi="Calibri"/>
                  <w:color w:val="000000"/>
                  <w:sz w:val="22"/>
                  <w:szCs w:val="22"/>
                </w:rPr>
                <w:delText>1</w:delText>
              </w:r>
            </w:del>
          </w:p>
        </w:tc>
        <w:tc>
          <w:tcPr>
            <w:tcW w:w="679" w:type="dxa"/>
            <w:tcBorders>
              <w:top w:val="single" w:sz="4" w:space="0" w:color="auto"/>
              <w:left w:val="nil"/>
              <w:bottom w:val="single" w:sz="4" w:space="0" w:color="auto"/>
              <w:right w:val="single" w:sz="4" w:space="0" w:color="auto"/>
            </w:tcBorders>
            <w:shd w:val="clear" w:color="000000" w:fill="D9D9D9"/>
            <w:vAlign w:val="bottom"/>
            <w:hideMark/>
            <w:tcPrChange w:id="11829" w:author="Muhammad, Alimayo (GSFC-5660)" w:date="2016-08-23T07:07:00Z">
              <w:tcPr>
                <w:tcW w:w="607" w:type="dxa"/>
                <w:tcBorders>
                  <w:top w:val="single" w:sz="4" w:space="0" w:color="auto"/>
                  <w:left w:val="nil"/>
                  <w:bottom w:val="single" w:sz="4" w:space="0" w:color="auto"/>
                  <w:right w:val="single" w:sz="4" w:space="0" w:color="auto"/>
                </w:tcBorders>
                <w:shd w:val="clear" w:color="000000" w:fill="D9D9D9"/>
                <w:vAlign w:val="bottom"/>
                <w:hideMark/>
              </w:tcPr>
            </w:tcPrChange>
          </w:tcPr>
          <w:p w14:paraId="4B09707C" w14:textId="0611D3ED" w:rsidR="00914E26" w:rsidRPr="00E579F9" w:rsidDel="00E46DB7" w:rsidRDefault="00914E26" w:rsidP="00875FAD">
            <w:pPr>
              <w:jc w:val="right"/>
              <w:rPr>
                <w:del w:id="11830" w:author="Perrine, Martin L. (GSFC-5670)" w:date="2016-08-31T15:42:00Z"/>
                <w:rFonts w:ascii="Calibri" w:hAnsi="Calibri"/>
                <w:color w:val="000000"/>
                <w:sz w:val="22"/>
                <w:szCs w:val="22"/>
              </w:rPr>
            </w:pPr>
            <w:del w:id="11831" w:author="Perrine, Martin L. (GSFC-5670)" w:date="2016-08-31T15:42:00Z">
              <w:r w:rsidRPr="00E579F9" w:rsidDel="00E46DB7">
                <w:rPr>
                  <w:rFonts w:ascii="Calibri" w:hAnsi="Calibri"/>
                  <w:color w:val="000000"/>
                  <w:sz w:val="22"/>
                  <w:szCs w:val="22"/>
                </w:rPr>
                <w:delText>6.1</w:delText>
              </w:r>
            </w:del>
            <w:ins w:id="11832" w:author="Muhammad, Alimayo (GSFC-5660)" w:date="2016-08-23T07:05:00Z">
              <w:del w:id="11833" w:author="Perrine, Martin L. (GSFC-5670)" w:date="2016-08-31T15:42:00Z">
                <w:r w:rsidDel="00E46DB7">
                  <w:rPr>
                    <w:rFonts w:ascii="Calibri" w:hAnsi="Calibri"/>
                    <w:color w:val="000000"/>
                    <w:sz w:val="22"/>
                    <w:szCs w:val="22"/>
                  </w:rPr>
                  <w:delText>.</w:delText>
                </w:r>
              </w:del>
            </w:ins>
            <w:del w:id="11834" w:author="Perrine, Martin L. (GSFC-5670)" w:date="2016-08-31T15:42:00Z">
              <w:r w:rsidRPr="00E579F9" w:rsidDel="00E46DB7">
                <w:rPr>
                  <w:rFonts w:ascii="Calibri" w:hAnsi="Calibri"/>
                  <w:color w:val="000000"/>
                  <w:sz w:val="22"/>
                  <w:szCs w:val="22"/>
                </w:rPr>
                <w:delText>2</w:delText>
              </w:r>
            </w:del>
          </w:p>
        </w:tc>
        <w:tc>
          <w:tcPr>
            <w:tcW w:w="679" w:type="dxa"/>
            <w:tcBorders>
              <w:top w:val="single" w:sz="4" w:space="0" w:color="auto"/>
              <w:left w:val="nil"/>
              <w:bottom w:val="single" w:sz="4" w:space="0" w:color="auto"/>
              <w:right w:val="single" w:sz="4" w:space="0" w:color="auto"/>
            </w:tcBorders>
            <w:shd w:val="clear" w:color="000000" w:fill="D9D9D9"/>
            <w:vAlign w:val="bottom"/>
            <w:hideMark/>
            <w:tcPrChange w:id="11835" w:author="Muhammad, Alimayo (GSFC-5660)" w:date="2016-08-23T07:07:00Z">
              <w:tcPr>
                <w:tcW w:w="662" w:type="dxa"/>
                <w:tcBorders>
                  <w:top w:val="single" w:sz="4" w:space="0" w:color="auto"/>
                  <w:left w:val="nil"/>
                  <w:bottom w:val="single" w:sz="4" w:space="0" w:color="auto"/>
                  <w:right w:val="single" w:sz="4" w:space="0" w:color="auto"/>
                </w:tcBorders>
                <w:shd w:val="clear" w:color="000000" w:fill="D9D9D9"/>
                <w:vAlign w:val="bottom"/>
                <w:hideMark/>
              </w:tcPr>
            </w:tcPrChange>
          </w:tcPr>
          <w:p w14:paraId="442D3045" w14:textId="74FBF20E" w:rsidR="00914E26" w:rsidRPr="00E579F9" w:rsidDel="00E46DB7" w:rsidRDefault="00914E26" w:rsidP="00875FAD">
            <w:pPr>
              <w:jc w:val="left"/>
              <w:rPr>
                <w:del w:id="11836" w:author="Perrine, Martin L. (GSFC-5670)" w:date="2016-08-31T15:42:00Z"/>
                <w:rFonts w:ascii="Calibri" w:hAnsi="Calibri"/>
                <w:color w:val="000000"/>
                <w:sz w:val="22"/>
                <w:szCs w:val="22"/>
              </w:rPr>
            </w:pPr>
            <w:del w:id="11837" w:author="Perrine, Martin L. (GSFC-5670)" w:date="2016-08-31T15:42:00Z">
              <w:r w:rsidRPr="00E579F9" w:rsidDel="00E46DB7">
                <w:rPr>
                  <w:rFonts w:ascii="Calibri" w:hAnsi="Calibri"/>
                  <w:color w:val="000000"/>
                  <w:sz w:val="22"/>
                  <w:szCs w:val="22"/>
                </w:rPr>
                <w:delText>6.1.3</w:delText>
              </w:r>
            </w:del>
          </w:p>
        </w:tc>
        <w:tc>
          <w:tcPr>
            <w:tcW w:w="679" w:type="dxa"/>
            <w:tcBorders>
              <w:top w:val="single" w:sz="4" w:space="0" w:color="auto"/>
              <w:left w:val="nil"/>
              <w:bottom w:val="single" w:sz="4" w:space="0" w:color="auto"/>
              <w:right w:val="single" w:sz="4" w:space="0" w:color="auto"/>
            </w:tcBorders>
            <w:shd w:val="clear" w:color="000000" w:fill="D9D9D9"/>
            <w:vAlign w:val="bottom"/>
            <w:hideMark/>
            <w:tcPrChange w:id="11838" w:author="Muhammad, Alimayo (GSFC-5660)" w:date="2016-08-23T07:07:00Z">
              <w:tcPr>
                <w:tcW w:w="607" w:type="dxa"/>
                <w:tcBorders>
                  <w:top w:val="single" w:sz="4" w:space="0" w:color="auto"/>
                  <w:left w:val="nil"/>
                  <w:bottom w:val="single" w:sz="4" w:space="0" w:color="auto"/>
                  <w:right w:val="single" w:sz="4" w:space="0" w:color="auto"/>
                </w:tcBorders>
                <w:shd w:val="clear" w:color="000000" w:fill="D9D9D9"/>
                <w:vAlign w:val="bottom"/>
                <w:hideMark/>
              </w:tcPr>
            </w:tcPrChange>
          </w:tcPr>
          <w:p w14:paraId="14A19E23" w14:textId="464FDC4F" w:rsidR="00914E26" w:rsidRPr="00E579F9" w:rsidDel="00E46DB7" w:rsidRDefault="00914E26" w:rsidP="00875FAD">
            <w:pPr>
              <w:jc w:val="right"/>
              <w:rPr>
                <w:del w:id="11839" w:author="Perrine, Martin L. (GSFC-5670)" w:date="2016-08-31T15:42:00Z"/>
                <w:rFonts w:ascii="Calibri" w:hAnsi="Calibri"/>
                <w:color w:val="000000"/>
                <w:sz w:val="22"/>
                <w:szCs w:val="22"/>
              </w:rPr>
            </w:pPr>
            <w:del w:id="11840" w:author="Perrine, Martin L. (GSFC-5670)" w:date="2016-08-31T15:42:00Z">
              <w:r w:rsidRPr="00E579F9" w:rsidDel="00E46DB7">
                <w:rPr>
                  <w:rFonts w:ascii="Calibri" w:hAnsi="Calibri"/>
                  <w:color w:val="000000"/>
                  <w:sz w:val="22"/>
                  <w:szCs w:val="22"/>
                </w:rPr>
                <w:delText>6.1</w:delText>
              </w:r>
            </w:del>
            <w:ins w:id="11841" w:author="Muhammad, Alimayo (GSFC-5660)" w:date="2016-08-23T07:06:00Z">
              <w:del w:id="11842" w:author="Perrine, Martin L. (GSFC-5670)" w:date="2016-08-31T15:42:00Z">
                <w:r w:rsidDel="00E46DB7">
                  <w:rPr>
                    <w:rFonts w:ascii="Calibri" w:hAnsi="Calibri"/>
                    <w:color w:val="000000"/>
                    <w:sz w:val="22"/>
                    <w:szCs w:val="22"/>
                  </w:rPr>
                  <w:delText>.</w:delText>
                </w:r>
              </w:del>
            </w:ins>
            <w:del w:id="11843" w:author="Perrine, Martin L. (GSFC-5670)" w:date="2016-08-31T15:42:00Z">
              <w:r w:rsidRPr="00E579F9" w:rsidDel="00E46DB7">
                <w:rPr>
                  <w:rFonts w:ascii="Calibri" w:hAnsi="Calibri"/>
                  <w:color w:val="000000"/>
                  <w:sz w:val="22"/>
                  <w:szCs w:val="22"/>
                </w:rPr>
                <w:delText>4</w:delText>
              </w:r>
            </w:del>
          </w:p>
        </w:tc>
        <w:tc>
          <w:tcPr>
            <w:tcW w:w="850" w:type="dxa"/>
            <w:tcBorders>
              <w:top w:val="single" w:sz="4" w:space="0" w:color="auto"/>
              <w:left w:val="nil"/>
              <w:bottom w:val="single" w:sz="4" w:space="0" w:color="auto"/>
              <w:right w:val="single" w:sz="4" w:space="0" w:color="auto"/>
            </w:tcBorders>
            <w:shd w:val="clear" w:color="000000" w:fill="D9D9D9"/>
            <w:vAlign w:val="bottom"/>
            <w:hideMark/>
            <w:tcPrChange w:id="11844" w:author="Muhammad, Alimayo (GSFC-5660)" w:date="2016-08-23T07:07:00Z">
              <w:tcPr>
                <w:tcW w:w="662" w:type="dxa"/>
                <w:tcBorders>
                  <w:top w:val="single" w:sz="4" w:space="0" w:color="auto"/>
                  <w:left w:val="nil"/>
                  <w:bottom w:val="single" w:sz="4" w:space="0" w:color="auto"/>
                  <w:right w:val="single" w:sz="4" w:space="0" w:color="auto"/>
                </w:tcBorders>
                <w:shd w:val="clear" w:color="000000" w:fill="D9D9D9"/>
                <w:vAlign w:val="bottom"/>
                <w:hideMark/>
              </w:tcPr>
            </w:tcPrChange>
          </w:tcPr>
          <w:p w14:paraId="173C5ABE" w14:textId="31A9456F" w:rsidR="00914E26" w:rsidRPr="00E579F9" w:rsidDel="00E46DB7" w:rsidRDefault="00914E26" w:rsidP="00875FAD">
            <w:pPr>
              <w:jc w:val="left"/>
              <w:rPr>
                <w:del w:id="11845" w:author="Perrine, Martin L. (GSFC-5670)" w:date="2016-08-31T15:42:00Z"/>
                <w:rFonts w:ascii="Calibri" w:hAnsi="Calibri"/>
                <w:color w:val="000000"/>
                <w:sz w:val="22"/>
                <w:szCs w:val="22"/>
              </w:rPr>
            </w:pPr>
            <w:del w:id="11846" w:author="Perrine, Martin L. (GSFC-5670)" w:date="2016-08-31T15:42:00Z">
              <w:r w:rsidRPr="00E579F9" w:rsidDel="00E46DB7">
                <w:rPr>
                  <w:rFonts w:ascii="Calibri" w:hAnsi="Calibri"/>
                  <w:color w:val="000000"/>
                  <w:sz w:val="22"/>
                  <w:szCs w:val="22"/>
                </w:rPr>
                <w:delText>6.1.5</w:delText>
              </w:r>
            </w:del>
            <w:ins w:id="11847" w:author="Muhammad, Alimayo (GSFC-5660)" w:date="2016-08-23T07:07:00Z">
              <w:del w:id="11848" w:author="Perrine, Martin L. (GSFC-5670)" w:date="2016-08-31T15:42:00Z">
                <w:r w:rsidDel="00E46DB7">
                  <w:rPr>
                    <w:rFonts w:ascii="Calibri" w:hAnsi="Calibri"/>
                    <w:color w:val="000000"/>
                    <w:sz w:val="22"/>
                    <w:szCs w:val="22"/>
                  </w:rPr>
                  <w:delText>.1</w:delText>
                </w:r>
              </w:del>
            </w:ins>
          </w:p>
        </w:tc>
        <w:tc>
          <w:tcPr>
            <w:tcW w:w="726" w:type="dxa"/>
            <w:tcBorders>
              <w:top w:val="single" w:sz="4" w:space="0" w:color="auto"/>
              <w:left w:val="nil"/>
              <w:bottom w:val="single" w:sz="4" w:space="0" w:color="auto"/>
              <w:right w:val="nil"/>
            </w:tcBorders>
            <w:shd w:val="clear" w:color="auto" w:fill="D9D9D9" w:themeFill="background1" w:themeFillShade="D9"/>
            <w:tcPrChange w:id="11849" w:author="Muhammad, Alimayo (GSFC-5660)" w:date="2016-08-23T07:07:00Z">
              <w:tcPr>
                <w:tcW w:w="726" w:type="dxa"/>
                <w:tcBorders>
                  <w:top w:val="single" w:sz="4" w:space="0" w:color="auto"/>
                  <w:left w:val="nil"/>
                  <w:bottom w:val="single" w:sz="4" w:space="0" w:color="auto"/>
                  <w:right w:val="nil"/>
                </w:tcBorders>
                <w:shd w:val="clear" w:color="000000" w:fill="92D050"/>
              </w:tcPr>
            </w:tcPrChange>
          </w:tcPr>
          <w:p w14:paraId="57B8BF7A" w14:textId="45D98539" w:rsidR="00914E26" w:rsidDel="00E46DB7" w:rsidRDefault="00914E26" w:rsidP="00875FAD">
            <w:pPr>
              <w:jc w:val="left"/>
              <w:rPr>
                <w:ins w:id="11850" w:author="Muhammad, Alimayo (GSFC-5660)" w:date="2016-08-23T07:08:00Z"/>
                <w:del w:id="11851" w:author="Perrine, Martin L. (GSFC-5670)" w:date="2016-08-31T15:42:00Z"/>
                <w:rFonts w:ascii="Calibri" w:hAnsi="Calibri"/>
                <w:color w:val="000000"/>
                <w:sz w:val="22"/>
                <w:szCs w:val="22"/>
              </w:rPr>
            </w:pPr>
          </w:p>
          <w:p w14:paraId="65969471" w14:textId="44D8A3A3" w:rsidR="00914E26" w:rsidDel="00E46DB7" w:rsidRDefault="00914E26" w:rsidP="00875FAD">
            <w:pPr>
              <w:jc w:val="left"/>
              <w:rPr>
                <w:ins w:id="11852" w:author="Muhammad, Alimayo (GSFC-5660)" w:date="2016-08-23T07:08:00Z"/>
                <w:del w:id="11853" w:author="Perrine, Martin L. (GSFC-5670)" w:date="2016-08-31T15:42:00Z"/>
                <w:rFonts w:ascii="Calibri" w:hAnsi="Calibri"/>
                <w:color w:val="000000"/>
                <w:sz w:val="22"/>
                <w:szCs w:val="22"/>
              </w:rPr>
            </w:pPr>
          </w:p>
          <w:p w14:paraId="5AE40DBF" w14:textId="460A8C71" w:rsidR="00914E26" w:rsidDel="00E46DB7" w:rsidRDefault="00914E26" w:rsidP="00875FAD">
            <w:pPr>
              <w:jc w:val="left"/>
              <w:rPr>
                <w:ins w:id="11854" w:author="Muhammad, Alimayo (GSFC-5660)" w:date="2016-08-23T07:08:00Z"/>
                <w:del w:id="11855" w:author="Perrine, Martin L. (GSFC-5670)" w:date="2016-08-31T15:42:00Z"/>
                <w:rFonts w:ascii="Calibri" w:hAnsi="Calibri"/>
                <w:color w:val="000000"/>
                <w:sz w:val="22"/>
                <w:szCs w:val="22"/>
              </w:rPr>
            </w:pPr>
          </w:p>
          <w:p w14:paraId="3FCBE165" w14:textId="1DBA97EE" w:rsidR="00A71AF3" w:rsidDel="00E46DB7" w:rsidRDefault="00A71AF3" w:rsidP="00875FAD">
            <w:pPr>
              <w:jc w:val="left"/>
              <w:rPr>
                <w:ins w:id="11856" w:author="Muhammad, Alimayo (GSFC-5660)" w:date="2016-08-25T11:18:00Z"/>
                <w:del w:id="11857" w:author="Perrine, Martin L. (GSFC-5670)" w:date="2016-08-31T15:42:00Z"/>
                <w:rFonts w:ascii="Calibri" w:hAnsi="Calibri"/>
                <w:color w:val="000000"/>
                <w:sz w:val="22"/>
                <w:szCs w:val="22"/>
              </w:rPr>
            </w:pPr>
          </w:p>
          <w:p w14:paraId="0B92C719" w14:textId="1A6346E0" w:rsidR="00A71AF3" w:rsidDel="00E46DB7" w:rsidRDefault="00A71AF3" w:rsidP="00875FAD">
            <w:pPr>
              <w:jc w:val="left"/>
              <w:rPr>
                <w:ins w:id="11858" w:author="Muhammad, Alimayo (GSFC-5660)" w:date="2016-08-25T11:18:00Z"/>
                <w:del w:id="11859" w:author="Perrine, Martin L. (GSFC-5670)" w:date="2016-08-31T15:42:00Z"/>
                <w:rFonts w:ascii="Calibri" w:hAnsi="Calibri"/>
                <w:color w:val="000000"/>
                <w:sz w:val="22"/>
                <w:szCs w:val="22"/>
              </w:rPr>
            </w:pPr>
          </w:p>
          <w:p w14:paraId="18ECB0AC" w14:textId="6DA2C8CD" w:rsidR="00A71AF3" w:rsidDel="00E46DB7" w:rsidRDefault="00A71AF3" w:rsidP="00875FAD">
            <w:pPr>
              <w:jc w:val="left"/>
              <w:rPr>
                <w:ins w:id="11860" w:author="Muhammad, Alimayo (GSFC-5660)" w:date="2016-08-25T11:18:00Z"/>
                <w:del w:id="11861" w:author="Perrine, Martin L. (GSFC-5670)" w:date="2016-08-31T15:42:00Z"/>
                <w:rFonts w:ascii="Calibri" w:hAnsi="Calibri"/>
                <w:color w:val="000000"/>
                <w:sz w:val="22"/>
                <w:szCs w:val="22"/>
              </w:rPr>
            </w:pPr>
          </w:p>
          <w:p w14:paraId="4B427EDD" w14:textId="18FE60FA" w:rsidR="00A71AF3" w:rsidDel="00E46DB7" w:rsidRDefault="00A71AF3" w:rsidP="00875FAD">
            <w:pPr>
              <w:jc w:val="left"/>
              <w:rPr>
                <w:ins w:id="11862" w:author="Muhammad, Alimayo (GSFC-5660)" w:date="2016-08-25T11:18:00Z"/>
                <w:del w:id="11863" w:author="Perrine, Martin L. (GSFC-5670)" w:date="2016-08-31T15:42:00Z"/>
                <w:rFonts w:ascii="Calibri" w:hAnsi="Calibri"/>
                <w:color w:val="000000"/>
                <w:sz w:val="22"/>
                <w:szCs w:val="22"/>
              </w:rPr>
            </w:pPr>
          </w:p>
          <w:p w14:paraId="2FB8C900" w14:textId="54BAF1D4" w:rsidR="00914E26" w:rsidRPr="00E579F9" w:rsidDel="00E46DB7" w:rsidRDefault="00914E26" w:rsidP="00875FAD">
            <w:pPr>
              <w:jc w:val="left"/>
              <w:rPr>
                <w:del w:id="11864" w:author="Perrine, Martin L. (GSFC-5670)" w:date="2016-08-31T15:42:00Z"/>
                <w:rFonts w:ascii="Calibri" w:hAnsi="Calibri"/>
                <w:color w:val="000000"/>
                <w:sz w:val="22"/>
                <w:szCs w:val="22"/>
              </w:rPr>
            </w:pPr>
            <w:ins w:id="11865" w:author="Muhammad, Alimayo (GSFC-5660)" w:date="2016-08-23T07:08:00Z">
              <w:del w:id="11866" w:author="Perrine, Martin L. (GSFC-5670)" w:date="2016-08-31T15:42:00Z">
                <w:r w:rsidRPr="00E579F9" w:rsidDel="00E46DB7">
                  <w:rPr>
                    <w:rFonts w:ascii="Calibri" w:hAnsi="Calibri"/>
                    <w:color w:val="000000"/>
                    <w:sz w:val="22"/>
                    <w:szCs w:val="22"/>
                  </w:rPr>
                  <w:delText>6.1.5</w:delText>
                </w:r>
                <w:r w:rsidDel="00E46DB7">
                  <w:rPr>
                    <w:rFonts w:ascii="Calibri" w:hAnsi="Calibri"/>
                    <w:color w:val="000000"/>
                    <w:sz w:val="22"/>
                    <w:szCs w:val="22"/>
                  </w:rPr>
                  <w:delText>.2</w:delText>
                </w:r>
              </w:del>
            </w:ins>
          </w:p>
        </w:tc>
        <w:tc>
          <w:tcPr>
            <w:tcW w:w="726" w:type="dxa"/>
            <w:tcBorders>
              <w:top w:val="single" w:sz="4" w:space="0" w:color="auto"/>
              <w:left w:val="nil"/>
              <w:bottom w:val="single" w:sz="4" w:space="0" w:color="auto"/>
              <w:right w:val="single" w:sz="4" w:space="0" w:color="auto"/>
            </w:tcBorders>
            <w:shd w:val="clear" w:color="000000" w:fill="92D050"/>
            <w:vAlign w:val="bottom"/>
            <w:hideMark/>
            <w:tcPrChange w:id="11867" w:author="Muhammad, Alimayo (GSFC-5660)" w:date="2016-08-23T07:07:00Z">
              <w:tcPr>
                <w:tcW w:w="708" w:type="dxa"/>
                <w:tcBorders>
                  <w:top w:val="single" w:sz="4" w:space="0" w:color="auto"/>
                  <w:left w:val="nil"/>
                  <w:bottom w:val="single" w:sz="4" w:space="0" w:color="auto"/>
                  <w:right w:val="single" w:sz="4" w:space="0" w:color="auto"/>
                </w:tcBorders>
                <w:shd w:val="clear" w:color="000000" w:fill="92D050"/>
                <w:vAlign w:val="bottom"/>
                <w:hideMark/>
              </w:tcPr>
            </w:tcPrChange>
          </w:tcPr>
          <w:p w14:paraId="0914A106" w14:textId="773A17CF" w:rsidR="00914E26" w:rsidDel="00E46DB7" w:rsidRDefault="00914E26" w:rsidP="00875FAD">
            <w:pPr>
              <w:jc w:val="left"/>
              <w:rPr>
                <w:ins w:id="11868" w:author="Muhammad, Alimayo (GSFC-5660)" w:date="2016-08-25T11:19:00Z"/>
                <w:del w:id="11869" w:author="Perrine, Martin L. (GSFC-5670)" w:date="2016-08-31T15:42:00Z"/>
                <w:rFonts w:ascii="Calibri" w:hAnsi="Calibri"/>
                <w:color w:val="000000"/>
                <w:sz w:val="22"/>
                <w:szCs w:val="22"/>
              </w:rPr>
            </w:pPr>
            <w:del w:id="11870" w:author="Perrine, Martin L. (GSFC-5670)" w:date="2016-08-31T15:42:00Z">
              <w:r w:rsidRPr="00E579F9" w:rsidDel="00E46DB7">
                <w:rPr>
                  <w:rFonts w:ascii="Calibri" w:hAnsi="Calibri"/>
                  <w:color w:val="000000"/>
                  <w:sz w:val="22"/>
                  <w:szCs w:val="22"/>
                </w:rPr>
                <w:delText>6.2 IN FIELD</w:delText>
              </w:r>
            </w:del>
          </w:p>
          <w:p w14:paraId="0171DD14" w14:textId="2A04F176" w:rsidR="00A71AF3" w:rsidRPr="00E579F9" w:rsidDel="00E46DB7" w:rsidRDefault="00A71AF3" w:rsidP="00875FAD">
            <w:pPr>
              <w:jc w:val="left"/>
              <w:rPr>
                <w:del w:id="11871" w:author="Perrine, Martin L. (GSFC-5670)" w:date="2016-08-31T15:42:00Z"/>
                <w:rFonts w:ascii="Calibri" w:hAnsi="Calibri"/>
                <w:color w:val="000000"/>
                <w:sz w:val="22"/>
                <w:szCs w:val="22"/>
              </w:rPr>
            </w:pPr>
            <w:ins w:id="11872" w:author="Muhammad, Alimayo (GSFC-5660)" w:date="2016-08-25T11:19:00Z">
              <w:del w:id="11873" w:author="Perrine, Martin L. (GSFC-5670)" w:date="2016-08-31T15:42:00Z">
                <w:r w:rsidDel="00E46DB7">
                  <w:rPr>
                    <w:rFonts w:ascii="Calibri" w:hAnsi="Calibri"/>
                    <w:color w:val="000000"/>
                    <w:sz w:val="22"/>
                    <w:szCs w:val="22"/>
                  </w:rPr>
                  <w:delText>Note: R-Retested</w:delText>
                </w:r>
              </w:del>
            </w:ins>
          </w:p>
        </w:tc>
        <w:tc>
          <w:tcPr>
            <w:tcW w:w="990" w:type="dxa"/>
            <w:tcBorders>
              <w:top w:val="single" w:sz="4" w:space="0" w:color="auto"/>
              <w:left w:val="nil"/>
              <w:bottom w:val="single" w:sz="4" w:space="0" w:color="auto"/>
              <w:right w:val="single" w:sz="4" w:space="0" w:color="auto"/>
            </w:tcBorders>
            <w:shd w:val="clear" w:color="000000" w:fill="D9D9D9"/>
            <w:vAlign w:val="bottom"/>
            <w:hideMark/>
            <w:tcPrChange w:id="11874" w:author="Muhammad, Alimayo (GSFC-5660)" w:date="2016-08-23T07:07:00Z">
              <w:tcPr>
                <w:tcW w:w="966" w:type="dxa"/>
                <w:tcBorders>
                  <w:top w:val="single" w:sz="4" w:space="0" w:color="auto"/>
                  <w:left w:val="nil"/>
                  <w:bottom w:val="single" w:sz="4" w:space="0" w:color="auto"/>
                  <w:right w:val="single" w:sz="4" w:space="0" w:color="auto"/>
                </w:tcBorders>
                <w:shd w:val="clear" w:color="000000" w:fill="D9D9D9"/>
                <w:vAlign w:val="bottom"/>
                <w:hideMark/>
              </w:tcPr>
            </w:tcPrChange>
          </w:tcPr>
          <w:p w14:paraId="3C9C9759" w14:textId="3752E9E5" w:rsidR="00914E26" w:rsidDel="00E46DB7" w:rsidRDefault="00914E26" w:rsidP="00875FAD">
            <w:pPr>
              <w:jc w:val="left"/>
              <w:rPr>
                <w:ins w:id="11875" w:author="Muhammad, Alimayo (GSFC-5660)" w:date="2016-08-25T11:18:00Z"/>
                <w:del w:id="11876" w:author="Perrine, Martin L. (GSFC-5670)" w:date="2016-08-31T15:42:00Z"/>
                <w:rFonts w:ascii="Calibri" w:hAnsi="Calibri"/>
                <w:color w:val="000000"/>
                <w:sz w:val="22"/>
                <w:szCs w:val="22"/>
              </w:rPr>
            </w:pPr>
            <w:del w:id="11877" w:author="Perrine, Martin L. (GSFC-5670)" w:date="2016-08-31T15:42:00Z">
              <w:r w:rsidRPr="00E579F9" w:rsidDel="00E46DB7">
                <w:rPr>
                  <w:rFonts w:ascii="Calibri" w:hAnsi="Calibri"/>
                  <w:color w:val="000000"/>
                  <w:sz w:val="22"/>
                  <w:szCs w:val="22"/>
                </w:rPr>
                <w:delText>Analyze</w:delText>
              </w:r>
            </w:del>
            <w:ins w:id="11878" w:author="Muhammad, Alimayo (GSFC-5660)" w:date="2016-08-25T11:18:00Z">
              <w:del w:id="11879" w:author="Perrine, Martin L. (GSFC-5670)" w:date="2016-08-31T15:42:00Z">
                <w:r w:rsidR="00A71AF3" w:rsidDel="00E46DB7">
                  <w:rPr>
                    <w:rFonts w:ascii="Calibri" w:hAnsi="Calibri"/>
                    <w:color w:val="000000"/>
                    <w:sz w:val="22"/>
                    <w:szCs w:val="22"/>
                  </w:rPr>
                  <w:delText xml:space="preserve"> (A)</w:delText>
                </w:r>
              </w:del>
            </w:ins>
            <w:del w:id="11880" w:author="Perrine, Martin L. (GSFC-5670)" w:date="2016-08-31T15:42:00Z">
              <w:r w:rsidRPr="00E579F9" w:rsidDel="00E46DB7">
                <w:rPr>
                  <w:rFonts w:ascii="Calibri" w:hAnsi="Calibri"/>
                  <w:color w:val="000000"/>
                  <w:sz w:val="22"/>
                  <w:szCs w:val="22"/>
                </w:rPr>
                <w:delText>, Inspect</w:delText>
              </w:r>
            </w:del>
            <w:ins w:id="11881" w:author="Muhammad, Alimayo (GSFC-5660)" w:date="2016-08-25T11:18:00Z">
              <w:del w:id="11882" w:author="Perrine, Martin L. (GSFC-5670)" w:date="2016-08-31T15:42:00Z">
                <w:r w:rsidR="00A71AF3" w:rsidDel="00E46DB7">
                  <w:rPr>
                    <w:rFonts w:ascii="Calibri" w:hAnsi="Calibri"/>
                    <w:color w:val="000000"/>
                    <w:sz w:val="22"/>
                    <w:szCs w:val="22"/>
                  </w:rPr>
                  <w:delText xml:space="preserve"> (I)</w:delText>
                </w:r>
              </w:del>
            </w:ins>
            <w:del w:id="11883" w:author="Perrine, Martin L. (GSFC-5670)" w:date="2016-08-31T15:42:00Z">
              <w:r w:rsidRPr="00E579F9" w:rsidDel="00E46DB7">
                <w:rPr>
                  <w:rFonts w:ascii="Calibri" w:hAnsi="Calibri"/>
                  <w:color w:val="000000"/>
                  <w:sz w:val="22"/>
                  <w:szCs w:val="22"/>
                </w:rPr>
                <w:delText>, Demo</w:delText>
              </w:r>
            </w:del>
            <w:ins w:id="11884" w:author="Muhammad, Alimayo (GSFC-5660)" w:date="2016-08-25T11:18:00Z">
              <w:del w:id="11885" w:author="Perrine, Martin L. (GSFC-5670)" w:date="2016-08-31T15:42:00Z">
                <w:r w:rsidR="00A71AF3" w:rsidDel="00E46DB7">
                  <w:rPr>
                    <w:rFonts w:ascii="Calibri" w:hAnsi="Calibri"/>
                    <w:color w:val="000000"/>
                    <w:sz w:val="22"/>
                    <w:szCs w:val="22"/>
                  </w:rPr>
                  <w:delText xml:space="preserve"> (D),</w:delText>
                </w:r>
              </w:del>
            </w:ins>
          </w:p>
          <w:p w14:paraId="083B08A2" w14:textId="78A7F4F7" w:rsidR="00A71AF3" w:rsidRPr="00E579F9" w:rsidDel="00E46DB7" w:rsidRDefault="00A71AF3" w:rsidP="00875FAD">
            <w:pPr>
              <w:jc w:val="left"/>
              <w:rPr>
                <w:del w:id="11886" w:author="Perrine, Martin L. (GSFC-5670)" w:date="2016-08-31T15:42:00Z"/>
                <w:rFonts w:ascii="Calibri" w:hAnsi="Calibri"/>
                <w:color w:val="000000"/>
                <w:sz w:val="22"/>
                <w:szCs w:val="22"/>
              </w:rPr>
            </w:pPr>
            <w:ins w:id="11887" w:author="Muhammad, Alimayo (GSFC-5660)" w:date="2016-08-25T11:18:00Z">
              <w:del w:id="11888" w:author="Perrine, Martin L. (GSFC-5670)" w:date="2016-08-31T15:42:00Z">
                <w:r w:rsidDel="00E46DB7">
                  <w:rPr>
                    <w:rFonts w:ascii="Calibri" w:hAnsi="Calibri"/>
                    <w:color w:val="000000"/>
                    <w:sz w:val="22"/>
                    <w:szCs w:val="22"/>
                  </w:rPr>
                  <w:delText>Waived (W)</w:delText>
                </w:r>
              </w:del>
            </w:ins>
          </w:p>
        </w:tc>
      </w:tr>
      <w:tr w:rsidR="00914E26" w:rsidRPr="00E579F9" w:rsidDel="00E46DB7" w14:paraId="5067A041" w14:textId="230CA13C" w:rsidTr="00914E26">
        <w:trPr>
          <w:trHeight w:val="288"/>
          <w:del w:id="11889" w:author="Perrine, Martin L. (GSFC-5670)" w:date="2016-08-31T15:42:00Z"/>
          <w:trPrChange w:id="11890"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891"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810ABBF" w14:textId="2BD9B23A" w:rsidR="00914E26" w:rsidRPr="00E579F9" w:rsidDel="00E46DB7" w:rsidRDefault="00914E26" w:rsidP="00875FAD">
            <w:pPr>
              <w:jc w:val="left"/>
              <w:rPr>
                <w:del w:id="11892" w:author="Perrine, Martin L. (GSFC-5670)" w:date="2016-08-31T15:42:00Z"/>
                <w:rFonts w:ascii="Calibri" w:hAnsi="Calibri"/>
                <w:color w:val="000000"/>
                <w:sz w:val="22"/>
                <w:szCs w:val="22"/>
              </w:rPr>
            </w:pPr>
            <w:del w:id="11893" w:author="Perrine, Martin L. (GSFC-5670)" w:date="2016-08-31T15:42:00Z">
              <w:r w:rsidRPr="00E579F9" w:rsidDel="00E46DB7">
                <w:rPr>
                  <w:rFonts w:ascii="Calibri" w:hAnsi="Calibri"/>
                  <w:color w:val="000000"/>
                  <w:sz w:val="22"/>
                  <w:szCs w:val="22"/>
                </w:rPr>
                <w:delText>NENG-OPS-001 automated data delivery</w:delText>
              </w:r>
            </w:del>
          </w:p>
        </w:tc>
        <w:tc>
          <w:tcPr>
            <w:tcW w:w="793" w:type="dxa"/>
            <w:tcBorders>
              <w:top w:val="nil"/>
              <w:left w:val="nil"/>
              <w:bottom w:val="single" w:sz="4" w:space="0" w:color="auto"/>
              <w:right w:val="single" w:sz="4" w:space="0" w:color="auto"/>
            </w:tcBorders>
            <w:shd w:val="clear" w:color="auto" w:fill="auto"/>
            <w:vAlign w:val="bottom"/>
            <w:hideMark/>
            <w:tcPrChange w:id="1189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299B560" w14:textId="59972F4A" w:rsidR="00914E26" w:rsidRPr="00E579F9" w:rsidDel="00E46DB7" w:rsidRDefault="00914E26" w:rsidP="00875FAD">
            <w:pPr>
              <w:jc w:val="right"/>
              <w:rPr>
                <w:del w:id="11895" w:author="Perrine, Martin L. (GSFC-5670)" w:date="2016-08-31T15:42:00Z"/>
                <w:rFonts w:ascii="Calibri" w:hAnsi="Calibri"/>
                <w:color w:val="000000"/>
                <w:sz w:val="22"/>
                <w:szCs w:val="22"/>
              </w:rPr>
            </w:pPr>
            <w:del w:id="11896" w:author="Perrine, Martin L. (GSFC-5670)" w:date="2016-08-31T15:42:00Z">
              <w:r w:rsidRPr="00E579F9" w:rsidDel="00E46DB7">
                <w:rPr>
                  <w:rFonts w:ascii="Calibri" w:hAnsi="Calibri"/>
                  <w:color w:val="000000"/>
                  <w:sz w:val="22"/>
                  <w:szCs w:val="22"/>
                </w:rPr>
                <w:delText>1.1</w:delText>
              </w:r>
            </w:del>
          </w:p>
        </w:tc>
        <w:tc>
          <w:tcPr>
            <w:tcW w:w="965" w:type="dxa"/>
            <w:tcBorders>
              <w:top w:val="nil"/>
              <w:left w:val="nil"/>
              <w:bottom w:val="single" w:sz="4" w:space="0" w:color="auto"/>
              <w:right w:val="single" w:sz="4" w:space="0" w:color="auto"/>
            </w:tcBorders>
            <w:shd w:val="clear" w:color="auto" w:fill="auto"/>
            <w:vAlign w:val="bottom"/>
            <w:hideMark/>
            <w:tcPrChange w:id="1189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DCFE86F" w14:textId="4826CCF1" w:rsidR="00914E26" w:rsidRPr="00E579F9" w:rsidDel="00E46DB7" w:rsidRDefault="00914E26" w:rsidP="00875FAD">
            <w:pPr>
              <w:jc w:val="left"/>
              <w:rPr>
                <w:del w:id="11898" w:author="Perrine, Martin L. (GSFC-5670)" w:date="2016-08-31T15:42:00Z"/>
                <w:rFonts w:ascii="Calibri" w:hAnsi="Calibri"/>
                <w:color w:val="000000"/>
                <w:sz w:val="22"/>
                <w:szCs w:val="22"/>
              </w:rPr>
            </w:pPr>
            <w:ins w:id="11899" w:author="Muhammad, Alimayo (GSFC-5660)" w:date="2016-08-23T07:09:00Z">
              <w:del w:id="11900" w:author="Perrine, Martin L. (GSFC-5670)" w:date="2016-08-31T15:42:00Z">
                <w:r w:rsidDel="00E46DB7">
                  <w:rPr>
                    <w:rFonts w:ascii="Calibri" w:hAnsi="Calibri"/>
                    <w:color w:val="000000"/>
                    <w:sz w:val="22"/>
                    <w:szCs w:val="22"/>
                  </w:rPr>
                  <w:delText>X</w:delText>
                </w:r>
              </w:del>
            </w:ins>
            <w:del w:id="11901" w:author="Perrine, Martin L. (GSFC-5670)" w:date="2016-08-31T15:42:00Z">
              <w:r w:rsidRPr="00E579F9" w:rsidDel="00E46DB7">
                <w:rPr>
                  <w:rFonts w:ascii="Calibri" w:hAnsi="Calibri"/>
                  <w:color w:val="000000"/>
                  <w:sz w:val="22"/>
                  <w:szCs w:val="22"/>
                </w:rPr>
                <w:delText>X </w:delText>
              </w:r>
            </w:del>
          </w:p>
        </w:tc>
        <w:tc>
          <w:tcPr>
            <w:tcW w:w="679" w:type="dxa"/>
            <w:tcBorders>
              <w:top w:val="nil"/>
              <w:left w:val="nil"/>
              <w:bottom w:val="single" w:sz="4" w:space="0" w:color="auto"/>
              <w:right w:val="single" w:sz="4" w:space="0" w:color="auto"/>
            </w:tcBorders>
            <w:shd w:val="clear" w:color="auto" w:fill="auto"/>
            <w:vAlign w:val="bottom"/>
            <w:hideMark/>
            <w:tcPrChange w:id="1190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C14CBE2" w14:textId="13912740" w:rsidR="00914E26" w:rsidRPr="00E579F9" w:rsidDel="00E46DB7" w:rsidRDefault="00914E26" w:rsidP="00875FAD">
            <w:pPr>
              <w:jc w:val="left"/>
              <w:rPr>
                <w:del w:id="11903" w:author="Perrine, Martin L. (GSFC-5670)" w:date="2016-08-31T15:42:00Z"/>
                <w:rFonts w:ascii="Calibri" w:hAnsi="Calibri"/>
                <w:color w:val="000000"/>
                <w:sz w:val="22"/>
                <w:szCs w:val="22"/>
              </w:rPr>
            </w:pPr>
            <w:del w:id="1190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0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4DE639D" w14:textId="429B72BB" w:rsidR="00914E26" w:rsidRPr="00E579F9" w:rsidDel="00E46DB7" w:rsidRDefault="00914E26" w:rsidP="00875FAD">
            <w:pPr>
              <w:jc w:val="left"/>
              <w:rPr>
                <w:del w:id="11906" w:author="Perrine, Martin L. (GSFC-5670)" w:date="2016-08-31T15:42:00Z"/>
                <w:rFonts w:ascii="Calibri" w:hAnsi="Calibri"/>
                <w:color w:val="000000"/>
                <w:sz w:val="22"/>
                <w:szCs w:val="22"/>
              </w:rPr>
            </w:pPr>
            <w:del w:id="1190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0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2A02E96" w14:textId="608D376A" w:rsidR="00914E26" w:rsidRPr="00E579F9" w:rsidDel="00E46DB7" w:rsidRDefault="00914E26" w:rsidP="00875FAD">
            <w:pPr>
              <w:jc w:val="left"/>
              <w:rPr>
                <w:del w:id="11909" w:author="Perrine, Martin L. (GSFC-5670)" w:date="2016-08-31T15:42:00Z"/>
                <w:rFonts w:ascii="Calibri" w:hAnsi="Calibri"/>
                <w:color w:val="000000"/>
                <w:sz w:val="22"/>
                <w:szCs w:val="22"/>
              </w:rPr>
            </w:pPr>
            <w:del w:id="1191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91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28254E" w14:textId="2493C24A" w:rsidR="00914E26" w:rsidRPr="00E579F9" w:rsidDel="00E46DB7" w:rsidRDefault="00914E26" w:rsidP="00875FAD">
            <w:pPr>
              <w:jc w:val="left"/>
              <w:rPr>
                <w:del w:id="11912" w:author="Perrine, Martin L. (GSFC-5670)" w:date="2016-08-31T15:42:00Z"/>
                <w:rFonts w:ascii="Calibri" w:hAnsi="Calibri"/>
                <w:color w:val="000000"/>
                <w:sz w:val="22"/>
                <w:szCs w:val="22"/>
              </w:rPr>
            </w:pPr>
            <w:del w:id="1191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914" w:author="Muhammad, Alimayo (GSFC-5660)" w:date="2016-08-23T07:07:00Z">
              <w:tcPr>
                <w:tcW w:w="726" w:type="dxa"/>
                <w:tcBorders>
                  <w:top w:val="nil"/>
                  <w:left w:val="nil"/>
                  <w:bottom w:val="single" w:sz="4" w:space="0" w:color="auto"/>
                  <w:right w:val="nil"/>
                </w:tcBorders>
              </w:tcPr>
            </w:tcPrChange>
          </w:tcPr>
          <w:p w14:paraId="3288AFC7" w14:textId="5391501F" w:rsidR="00914E26" w:rsidRPr="00E579F9" w:rsidDel="00E46DB7" w:rsidRDefault="00914E26" w:rsidP="00875FAD">
            <w:pPr>
              <w:jc w:val="left"/>
              <w:rPr>
                <w:del w:id="1191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91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D2C01FE" w14:textId="08BB9ACB" w:rsidR="00914E26" w:rsidRPr="00E579F9" w:rsidDel="00E46DB7" w:rsidRDefault="00914E26" w:rsidP="00875FAD">
            <w:pPr>
              <w:jc w:val="left"/>
              <w:rPr>
                <w:del w:id="11917" w:author="Perrine, Martin L. (GSFC-5670)" w:date="2016-08-31T15:42:00Z"/>
                <w:rFonts w:ascii="Calibri" w:hAnsi="Calibri"/>
                <w:color w:val="000000"/>
                <w:sz w:val="22"/>
                <w:szCs w:val="22"/>
              </w:rPr>
            </w:pPr>
            <w:del w:id="11918"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191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C555340" w14:textId="202E15F2" w:rsidR="00914E26" w:rsidRPr="00E579F9" w:rsidDel="00E46DB7" w:rsidRDefault="00914E26" w:rsidP="00875FAD">
            <w:pPr>
              <w:jc w:val="left"/>
              <w:rPr>
                <w:del w:id="11920" w:author="Perrine, Martin L. (GSFC-5670)" w:date="2016-08-31T15:42:00Z"/>
                <w:rFonts w:ascii="Calibri" w:hAnsi="Calibri"/>
                <w:color w:val="000000"/>
                <w:sz w:val="22"/>
                <w:szCs w:val="22"/>
              </w:rPr>
            </w:pPr>
            <w:del w:id="1192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1436F868" w14:textId="2673E327" w:rsidTr="00914E26">
        <w:trPr>
          <w:trHeight w:val="288"/>
          <w:del w:id="11922" w:author="Perrine, Martin L. (GSFC-5670)" w:date="2016-08-31T15:42:00Z"/>
          <w:trPrChange w:id="1192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92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27BCDEF" w14:textId="224AD67D" w:rsidR="00914E26" w:rsidRPr="00E579F9" w:rsidDel="00E46DB7" w:rsidRDefault="00914E26" w:rsidP="00875FAD">
            <w:pPr>
              <w:jc w:val="left"/>
              <w:rPr>
                <w:del w:id="11925" w:author="Perrine, Martin L. (GSFC-5670)" w:date="2016-08-31T15:42:00Z"/>
                <w:rFonts w:ascii="Calibri" w:hAnsi="Calibri"/>
                <w:color w:val="000000"/>
                <w:sz w:val="22"/>
                <w:szCs w:val="22"/>
              </w:rPr>
            </w:pPr>
            <w:del w:id="11926" w:author="Perrine, Martin L. (GSFC-5670)" w:date="2016-08-31T15:42:00Z">
              <w:r w:rsidRPr="00E579F9" w:rsidDel="00E46DB7">
                <w:rPr>
                  <w:rFonts w:ascii="Calibri" w:hAnsi="Calibri"/>
                  <w:color w:val="000000"/>
                  <w:sz w:val="22"/>
                  <w:szCs w:val="22"/>
                </w:rPr>
                <w:delText>NENG-OPS-002 Attempt data delivery once</w:delText>
              </w:r>
            </w:del>
          </w:p>
        </w:tc>
        <w:tc>
          <w:tcPr>
            <w:tcW w:w="793" w:type="dxa"/>
            <w:tcBorders>
              <w:top w:val="nil"/>
              <w:left w:val="nil"/>
              <w:bottom w:val="single" w:sz="4" w:space="0" w:color="auto"/>
              <w:right w:val="single" w:sz="4" w:space="0" w:color="auto"/>
            </w:tcBorders>
            <w:shd w:val="clear" w:color="auto" w:fill="auto"/>
            <w:vAlign w:val="bottom"/>
            <w:hideMark/>
            <w:tcPrChange w:id="1192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2980804" w14:textId="2C134D7B" w:rsidR="00914E26" w:rsidRPr="00E579F9" w:rsidDel="00E46DB7" w:rsidRDefault="00914E26" w:rsidP="00875FAD">
            <w:pPr>
              <w:jc w:val="right"/>
              <w:rPr>
                <w:del w:id="11928" w:author="Perrine, Martin L. (GSFC-5670)" w:date="2016-08-31T15:42:00Z"/>
                <w:rFonts w:ascii="Calibri" w:hAnsi="Calibri"/>
                <w:color w:val="000000"/>
                <w:sz w:val="22"/>
                <w:szCs w:val="22"/>
              </w:rPr>
            </w:pPr>
            <w:del w:id="11929" w:author="Perrine, Martin L. (GSFC-5670)" w:date="2016-08-31T15:42:00Z">
              <w:r w:rsidRPr="00E579F9" w:rsidDel="00E46DB7">
                <w:rPr>
                  <w:rFonts w:ascii="Calibri" w:hAnsi="Calibri"/>
                  <w:color w:val="000000"/>
                  <w:sz w:val="22"/>
                  <w:szCs w:val="22"/>
                </w:rPr>
                <w:delText>1.2</w:delText>
              </w:r>
            </w:del>
          </w:p>
        </w:tc>
        <w:tc>
          <w:tcPr>
            <w:tcW w:w="965" w:type="dxa"/>
            <w:tcBorders>
              <w:top w:val="nil"/>
              <w:left w:val="nil"/>
              <w:bottom w:val="single" w:sz="4" w:space="0" w:color="auto"/>
              <w:right w:val="single" w:sz="4" w:space="0" w:color="auto"/>
            </w:tcBorders>
            <w:shd w:val="clear" w:color="auto" w:fill="auto"/>
            <w:vAlign w:val="bottom"/>
            <w:hideMark/>
            <w:tcPrChange w:id="1193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785227" w14:textId="7B9039E0" w:rsidR="00914E26" w:rsidRPr="00E579F9" w:rsidDel="00E46DB7" w:rsidRDefault="00914E26" w:rsidP="00875FAD">
            <w:pPr>
              <w:jc w:val="left"/>
              <w:rPr>
                <w:del w:id="11931" w:author="Perrine, Martin L. (GSFC-5670)" w:date="2016-08-31T15:42:00Z"/>
                <w:rFonts w:ascii="Calibri" w:hAnsi="Calibri"/>
                <w:color w:val="000000"/>
                <w:sz w:val="22"/>
                <w:szCs w:val="22"/>
              </w:rPr>
            </w:pPr>
            <w:del w:id="11932" w:author="Perrine, Martin L. (GSFC-5670)" w:date="2016-08-31T15:42:00Z">
              <w:r w:rsidRPr="00E579F9" w:rsidDel="00E46DB7">
                <w:rPr>
                  <w:rFonts w:ascii="Calibri" w:hAnsi="Calibri"/>
                  <w:color w:val="000000"/>
                  <w:sz w:val="22"/>
                  <w:szCs w:val="22"/>
                </w:rPr>
                <w:delText>X </w:delText>
              </w:r>
            </w:del>
          </w:p>
        </w:tc>
        <w:tc>
          <w:tcPr>
            <w:tcW w:w="679" w:type="dxa"/>
            <w:tcBorders>
              <w:top w:val="nil"/>
              <w:left w:val="nil"/>
              <w:bottom w:val="single" w:sz="4" w:space="0" w:color="auto"/>
              <w:right w:val="single" w:sz="4" w:space="0" w:color="auto"/>
            </w:tcBorders>
            <w:shd w:val="clear" w:color="auto" w:fill="auto"/>
            <w:vAlign w:val="bottom"/>
            <w:hideMark/>
            <w:tcPrChange w:id="1193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BF46DB1" w14:textId="6709508A" w:rsidR="00914E26" w:rsidRPr="00E579F9" w:rsidDel="00E46DB7" w:rsidRDefault="00914E26" w:rsidP="00875FAD">
            <w:pPr>
              <w:jc w:val="left"/>
              <w:rPr>
                <w:del w:id="11934" w:author="Perrine, Martin L. (GSFC-5670)" w:date="2016-08-31T15:42:00Z"/>
                <w:rFonts w:ascii="Calibri" w:hAnsi="Calibri"/>
                <w:color w:val="000000"/>
                <w:sz w:val="22"/>
                <w:szCs w:val="22"/>
              </w:rPr>
            </w:pPr>
            <w:del w:id="1193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3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B212319" w14:textId="6B63BC3C" w:rsidR="00914E26" w:rsidRPr="00E579F9" w:rsidDel="00E46DB7" w:rsidRDefault="00914E26" w:rsidP="00875FAD">
            <w:pPr>
              <w:jc w:val="left"/>
              <w:rPr>
                <w:del w:id="11937" w:author="Perrine, Martin L. (GSFC-5670)" w:date="2016-08-31T15:42:00Z"/>
                <w:rFonts w:ascii="Calibri" w:hAnsi="Calibri"/>
                <w:color w:val="000000"/>
                <w:sz w:val="22"/>
                <w:szCs w:val="22"/>
              </w:rPr>
            </w:pPr>
            <w:del w:id="1193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3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14C6366" w14:textId="6C393E88" w:rsidR="00914E26" w:rsidRPr="00E579F9" w:rsidDel="00E46DB7" w:rsidRDefault="00914E26" w:rsidP="00875FAD">
            <w:pPr>
              <w:jc w:val="left"/>
              <w:rPr>
                <w:del w:id="11940" w:author="Perrine, Martin L. (GSFC-5670)" w:date="2016-08-31T15:42:00Z"/>
                <w:rFonts w:ascii="Calibri" w:hAnsi="Calibri"/>
                <w:color w:val="000000"/>
                <w:sz w:val="22"/>
                <w:szCs w:val="22"/>
              </w:rPr>
            </w:pPr>
            <w:del w:id="1194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94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A8E40DC" w14:textId="6B20E79B" w:rsidR="00914E26" w:rsidRPr="00E579F9" w:rsidDel="00E46DB7" w:rsidRDefault="00914E26" w:rsidP="00875FAD">
            <w:pPr>
              <w:jc w:val="left"/>
              <w:rPr>
                <w:del w:id="11943" w:author="Perrine, Martin L. (GSFC-5670)" w:date="2016-08-31T15:42:00Z"/>
                <w:rFonts w:ascii="Calibri" w:hAnsi="Calibri"/>
                <w:color w:val="000000"/>
                <w:sz w:val="22"/>
                <w:szCs w:val="22"/>
              </w:rPr>
            </w:pPr>
            <w:del w:id="1194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945" w:author="Muhammad, Alimayo (GSFC-5660)" w:date="2016-08-23T07:07:00Z">
              <w:tcPr>
                <w:tcW w:w="726" w:type="dxa"/>
                <w:tcBorders>
                  <w:top w:val="nil"/>
                  <w:left w:val="nil"/>
                  <w:bottom w:val="single" w:sz="4" w:space="0" w:color="auto"/>
                  <w:right w:val="nil"/>
                </w:tcBorders>
              </w:tcPr>
            </w:tcPrChange>
          </w:tcPr>
          <w:p w14:paraId="768D8DCC" w14:textId="68621D6B" w:rsidR="00914E26" w:rsidRPr="00E579F9" w:rsidDel="00E46DB7" w:rsidRDefault="00914E26" w:rsidP="00875FAD">
            <w:pPr>
              <w:jc w:val="left"/>
              <w:rPr>
                <w:del w:id="1194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94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E5AF4B0" w14:textId="170F724E" w:rsidR="00914E26" w:rsidRPr="00E579F9" w:rsidDel="00E46DB7" w:rsidRDefault="00914E26" w:rsidP="00875FAD">
            <w:pPr>
              <w:jc w:val="left"/>
              <w:rPr>
                <w:del w:id="11948" w:author="Perrine, Martin L. (GSFC-5670)" w:date="2016-08-31T15:42:00Z"/>
                <w:rFonts w:ascii="Calibri" w:hAnsi="Calibri"/>
                <w:color w:val="000000"/>
                <w:sz w:val="22"/>
                <w:szCs w:val="22"/>
              </w:rPr>
            </w:pPr>
            <w:del w:id="11949"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95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269E9B0" w14:textId="46A0EB69" w:rsidR="00914E26" w:rsidRPr="00E579F9" w:rsidDel="00E46DB7" w:rsidRDefault="00914E26" w:rsidP="00875FAD">
            <w:pPr>
              <w:jc w:val="left"/>
              <w:rPr>
                <w:del w:id="11951" w:author="Perrine, Martin L. (GSFC-5670)" w:date="2016-08-31T15:42:00Z"/>
                <w:rFonts w:ascii="Calibri" w:hAnsi="Calibri"/>
                <w:color w:val="000000"/>
                <w:sz w:val="22"/>
                <w:szCs w:val="22"/>
              </w:rPr>
            </w:pPr>
            <w:del w:id="1195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16391FB" w14:textId="7E450016" w:rsidTr="00914E26">
        <w:trPr>
          <w:trHeight w:val="288"/>
          <w:del w:id="11953" w:author="Perrine, Martin L. (GSFC-5670)" w:date="2016-08-31T15:42:00Z"/>
          <w:trPrChange w:id="1195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95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BE45DBD" w14:textId="46DE1800" w:rsidR="00914E26" w:rsidRPr="00E579F9" w:rsidDel="00E46DB7" w:rsidRDefault="00914E26" w:rsidP="00875FAD">
            <w:pPr>
              <w:jc w:val="left"/>
              <w:rPr>
                <w:del w:id="11956" w:author="Perrine, Martin L. (GSFC-5670)" w:date="2016-08-31T15:42:00Z"/>
                <w:rFonts w:ascii="Calibri" w:hAnsi="Calibri"/>
                <w:color w:val="000000"/>
                <w:sz w:val="22"/>
                <w:szCs w:val="22"/>
              </w:rPr>
            </w:pPr>
            <w:del w:id="11957" w:author="Perrine, Martin L. (GSFC-5670)" w:date="2016-08-31T15:42:00Z">
              <w:r w:rsidRPr="00E579F9" w:rsidDel="00E46DB7">
                <w:rPr>
                  <w:rFonts w:ascii="Calibri" w:hAnsi="Calibri"/>
                  <w:color w:val="000000"/>
                  <w:sz w:val="22"/>
                  <w:szCs w:val="22"/>
                </w:rPr>
                <w:delText>NENG-OPS-003 Configurable</w:delText>
              </w:r>
            </w:del>
          </w:p>
        </w:tc>
        <w:tc>
          <w:tcPr>
            <w:tcW w:w="793" w:type="dxa"/>
            <w:tcBorders>
              <w:top w:val="nil"/>
              <w:left w:val="nil"/>
              <w:bottom w:val="single" w:sz="4" w:space="0" w:color="auto"/>
              <w:right w:val="single" w:sz="4" w:space="0" w:color="auto"/>
            </w:tcBorders>
            <w:shd w:val="clear" w:color="auto" w:fill="auto"/>
            <w:vAlign w:val="bottom"/>
            <w:hideMark/>
            <w:tcPrChange w:id="1195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2ECD8BB" w14:textId="514B80C1" w:rsidR="00914E26" w:rsidRPr="00E579F9" w:rsidDel="00E46DB7" w:rsidRDefault="00914E26" w:rsidP="00875FAD">
            <w:pPr>
              <w:jc w:val="right"/>
              <w:rPr>
                <w:del w:id="11959" w:author="Perrine, Martin L. (GSFC-5670)" w:date="2016-08-31T15:42:00Z"/>
                <w:rFonts w:ascii="Calibri" w:hAnsi="Calibri"/>
                <w:color w:val="000000"/>
                <w:sz w:val="22"/>
                <w:szCs w:val="22"/>
              </w:rPr>
            </w:pPr>
            <w:del w:id="11960" w:author="Perrine, Martin L. (GSFC-5670)" w:date="2016-08-31T15:42:00Z">
              <w:r w:rsidRPr="00E579F9" w:rsidDel="00E46DB7">
                <w:rPr>
                  <w:rFonts w:ascii="Calibri" w:hAnsi="Calibri"/>
                  <w:color w:val="000000"/>
                  <w:sz w:val="22"/>
                  <w:szCs w:val="22"/>
                </w:rPr>
                <w:delText>1.3</w:delText>
              </w:r>
            </w:del>
          </w:p>
        </w:tc>
        <w:tc>
          <w:tcPr>
            <w:tcW w:w="965" w:type="dxa"/>
            <w:tcBorders>
              <w:top w:val="nil"/>
              <w:left w:val="nil"/>
              <w:bottom w:val="single" w:sz="4" w:space="0" w:color="auto"/>
              <w:right w:val="single" w:sz="4" w:space="0" w:color="auto"/>
            </w:tcBorders>
            <w:shd w:val="clear" w:color="auto" w:fill="auto"/>
            <w:vAlign w:val="bottom"/>
            <w:hideMark/>
            <w:tcPrChange w:id="1196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34332D5" w14:textId="58975443" w:rsidR="00914E26" w:rsidRPr="00E579F9" w:rsidDel="00E46DB7" w:rsidRDefault="00914E26" w:rsidP="00875FAD">
            <w:pPr>
              <w:jc w:val="left"/>
              <w:rPr>
                <w:del w:id="11962" w:author="Perrine, Martin L. (GSFC-5670)" w:date="2016-08-31T15:42:00Z"/>
                <w:rFonts w:ascii="Calibri" w:hAnsi="Calibri"/>
                <w:color w:val="000000"/>
                <w:sz w:val="22"/>
                <w:szCs w:val="22"/>
              </w:rPr>
            </w:pPr>
            <w:del w:id="1196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6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01F85B" w14:textId="40887A9D" w:rsidR="00914E26" w:rsidRPr="00E579F9" w:rsidDel="00E46DB7" w:rsidRDefault="00914E26" w:rsidP="00875FAD">
            <w:pPr>
              <w:jc w:val="left"/>
              <w:rPr>
                <w:del w:id="11965" w:author="Perrine, Martin L. (GSFC-5670)" w:date="2016-08-31T15:42:00Z"/>
                <w:rFonts w:ascii="Calibri" w:hAnsi="Calibri"/>
                <w:color w:val="000000"/>
                <w:sz w:val="22"/>
                <w:szCs w:val="22"/>
              </w:rPr>
            </w:pPr>
            <w:del w:id="1196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6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AA1B951" w14:textId="4ED49E91" w:rsidR="00914E26" w:rsidRPr="00E579F9" w:rsidDel="00E46DB7" w:rsidRDefault="00914E26" w:rsidP="00875FAD">
            <w:pPr>
              <w:jc w:val="left"/>
              <w:rPr>
                <w:del w:id="11968" w:author="Perrine, Martin L. (GSFC-5670)" w:date="2016-08-31T15:42:00Z"/>
                <w:rFonts w:ascii="Calibri" w:hAnsi="Calibri"/>
                <w:color w:val="000000"/>
                <w:sz w:val="22"/>
                <w:szCs w:val="22"/>
              </w:rPr>
            </w:pPr>
            <w:del w:id="1196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197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94F0E72" w14:textId="4DD41018" w:rsidR="00914E26" w:rsidRPr="00E579F9" w:rsidDel="00E46DB7" w:rsidRDefault="00914E26" w:rsidP="00875FAD">
            <w:pPr>
              <w:jc w:val="left"/>
              <w:rPr>
                <w:del w:id="11971" w:author="Perrine, Martin L. (GSFC-5670)" w:date="2016-08-31T15:42:00Z"/>
                <w:rFonts w:ascii="Calibri" w:hAnsi="Calibri"/>
                <w:color w:val="000000"/>
                <w:sz w:val="22"/>
                <w:szCs w:val="22"/>
              </w:rPr>
            </w:pPr>
            <w:del w:id="1197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197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8EA2A31" w14:textId="5B7A4661" w:rsidR="00914E26" w:rsidRPr="00E579F9" w:rsidDel="00E46DB7" w:rsidRDefault="00914E26" w:rsidP="00875FAD">
            <w:pPr>
              <w:jc w:val="left"/>
              <w:rPr>
                <w:del w:id="11974" w:author="Perrine, Martin L. (GSFC-5670)" w:date="2016-08-31T15:42:00Z"/>
                <w:rFonts w:ascii="Calibri" w:hAnsi="Calibri"/>
                <w:color w:val="000000"/>
                <w:sz w:val="22"/>
                <w:szCs w:val="22"/>
              </w:rPr>
            </w:pPr>
            <w:del w:id="1197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1976" w:author="Muhammad, Alimayo (GSFC-5660)" w:date="2016-08-23T07:07:00Z">
              <w:tcPr>
                <w:tcW w:w="726" w:type="dxa"/>
                <w:tcBorders>
                  <w:top w:val="nil"/>
                  <w:left w:val="nil"/>
                  <w:bottom w:val="single" w:sz="4" w:space="0" w:color="auto"/>
                  <w:right w:val="nil"/>
                </w:tcBorders>
              </w:tcPr>
            </w:tcPrChange>
          </w:tcPr>
          <w:p w14:paraId="38B92620" w14:textId="7CEAD306" w:rsidR="00914E26" w:rsidRPr="00E579F9" w:rsidDel="00E46DB7" w:rsidRDefault="00914E26" w:rsidP="00875FAD">
            <w:pPr>
              <w:jc w:val="left"/>
              <w:rPr>
                <w:del w:id="1197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197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A618086" w14:textId="57AE7A93" w:rsidR="00914E26" w:rsidRPr="00E579F9" w:rsidDel="00E46DB7" w:rsidRDefault="00914E26" w:rsidP="00875FAD">
            <w:pPr>
              <w:jc w:val="left"/>
              <w:rPr>
                <w:del w:id="11979" w:author="Perrine, Martin L. (GSFC-5670)" w:date="2016-08-31T15:42:00Z"/>
                <w:rFonts w:ascii="Calibri" w:hAnsi="Calibri"/>
                <w:color w:val="000000"/>
                <w:sz w:val="22"/>
                <w:szCs w:val="22"/>
              </w:rPr>
            </w:pPr>
            <w:del w:id="11980"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198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98C9602" w14:textId="4EFDEB9F" w:rsidR="00914E26" w:rsidRPr="00E579F9" w:rsidDel="00E46DB7" w:rsidRDefault="00914E26" w:rsidP="00875FAD">
            <w:pPr>
              <w:jc w:val="left"/>
              <w:rPr>
                <w:del w:id="11982" w:author="Perrine, Martin L. (GSFC-5670)" w:date="2016-08-31T15:42:00Z"/>
                <w:rFonts w:ascii="Calibri" w:hAnsi="Calibri"/>
                <w:color w:val="000000"/>
                <w:sz w:val="22"/>
                <w:szCs w:val="22"/>
              </w:rPr>
            </w:pPr>
            <w:del w:id="11983" w:author="Perrine, Martin L. (GSFC-5670)" w:date="2016-08-31T15:42:00Z">
              <w:r w:rsidRPr="00E579F9" w:rsidDel="00E46DB7">
                <w:rPr>
                  <w:rFonts w:ascii="Calibri" w:hAnsi="Calibri"/>
                  <w:color w:val="000000"/>
                  <w:sz w:val="22"/>
                  <w:szCs w:val="22"/>
                </w:rPr>
                <w:delText xml:space="preserve"> </w:delText>
              </w:r>
            </w:del>
            <w:ins w:id="11984" w:author="Muhammad, Alimayo (GSFC-5660)" w:date="2016-08-25T11:19:00Z">
              <w:del w:id="11985"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07CAFF63" w14:textId="5D0DF585" w:rsidTr="00914E26">
        <w:trPr>
          <w:trHeight w:val="288"/>
          <w:del w:id="11986" w:author="Perrine, Martin L. (GSFC-5670)" w:date="2016-08-31T15:42:00Z"/>
          <w:trPrChange w:id="1198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198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3E4406C" w14:textId="38213737" w:rsidR="00914E26" w:rsidRPr="00E579F9" w:rsidDel="00E46DB7" w:rsidRDefault="00914E26" w:rsidP="00875FAD">
            <w:pPr>
              <w:jc w:val="left"/>
              <w:rPr>
                <w:del w:id="11989" w:author="Perrine, Martin L. (GSFC-5670)" w:date="2016-08-31T15:42:00Z"/>
                <w:rFonts w:ascii="Calibri" w:hAnsi="Calibri"/>
                <w:color w:val="000000"/>
                <w:sz w:val="22"/>
                <w:szCs w:val="22"/>
              </w:rPr>
            </w:pPr>
            <w:del w:id="11990" w:author="Perrine, Martin L. (GSFC-5670)" w:date="2016-08-31T15:42:00Z">
              <w:r w:rsidRPr="00E579F9" w:rsidDel="00E46DB7">
                <w:rPr>
                  <w:rFonts w:ascii="Calibri" w:hAnsi="Calibri"/>
                  <w:color w:val="000000"/>
                  <w:sz w:val="22"/>
                  <w:szCs w:val="22"/>
                </w:rPr>
                <w:delText>NENG-OPS-004 Unattended nominal operation</w:delText>
              </w:r>
            </w:del>
          </w:p>
        </w:tc>
        <w:tc>
          <w:tcPr>
            <w:tcW w:w="793" w:type="dxa"/>
            <w:tcBorders>
              <w:top w:val="nil"/>
              <w:left w:val="nil"/>
              <w:bottom w:val="single" w:sz="4" w:space="0" w:color="auto"/>
              <w:right w:val="single" w:sz="4" w:space="0" w:color="auto"/>
            </w:tcBorders>
            <w:shd w:val="clear" w:color="auto" w:fill="auto"/>
            <w:vAlign w:val="bottom"/>
            <w:hideMark/>
            <w:tcPrChange w:id="1199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6883AFD" w14:textId="6D50101F" w:rsidR="00914E26" w:rsidRPr="00E579F9" w:rsidDel="00E46DB7" w:rsidRDefault="00914E26" w:rsidP="00875FAD">
            <w:pPr>
              <w:jc w:val="right"/>
              <w:rPr>
                <w:del w:id="11992" w:author="Perrine, Martin L. (GSFC-5670)" w:date="2016-08-31T15:42:00Z"/>
                <w:rFonts w:ascii="Calibri" w:hAnsi="Calibri"/>
                <w:color w:val="000000"/>
                <w:sz w:val="22"/>
                <w:szCs w:val="22"/>
              </w:rPr>
            </w:pPr>
            <w:del w:id="11993" w:author="Perrine, Martin L. (GSFC-5670)" w:date="2016-08-31T15:42:00Z">
              <w:r w:rsidRPr="00E579F9" w:rsidDel="00E46DB7">
                <w:rPr>
                  <w:rFonts w:ascii="Calibri" w:hAnsi="Calibri"/>
                  <w:color w:val="000000"/>
                  <w:sz w:val="22"/>
                  <w:szCs w:val="22"/>
                </w:rPr>
                <w:delText>1.4</w:delText>
              </w:r>
            </w:del>
          </w:p>
        </w:tc>
        <w:tc>
          <w:tcPr>
            <w:tcW w:w="965" w:type="dxa"/>
            <w:tcBorders>
              <w:top w:val="nil"/>
              <w:left w:val="nil"/>
              <w:bottom w:val="single" w:sz="4" w:space="0" w:color="auto"/>
              <w:right w:val="single" w:sz="4" w:space="0" w:color="auto"/>
            </w:tcBorders>
            <w:shd w:val="clear" w:color="auto" w:fill="auto"/>
            <w:vAlign w:val="bottom"/>
            <w:hideMark/>
            <w:tcPrChange w:id="1199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34BC7E4" w14:textId="3387589E" w:rsidR="00914E26" w:rsidRPr="00E579F9" w:rsidDel="00E46DB7" w:rsidRDefault="00914E26" w:rsidP="00875FAD">
            <w:pPr>
              <w:jc w:val="left"/>
              <w:rPr>
                <w:del w:id="11995" w:author="Perrine, Martin L. (GSFC-5670)" w:date="2016-08-31T15:42:00Z"/>
                <w:rFonts w:ascii="Calibri" w:hAnsi="Calibri"/>
                <w:color w:val="000000"/>
                <w:sz w:val="22"/>
                <w:szCs w:val="22"/>
              </w:rPr>
            </w:pPr>
            <w:del w:id="11996"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199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403059" w14:textId="6A5F79D7" w:rsidR="00914E26" w:rsidRPr="00E579F9" w:rsidDel="00E46DB7" w:rsidRDefault="00914E26" w:rsidP="00875FAD">
            <w:pPr>
              <w:jc w:val="left"/>
              <w:rPr>
                <w:del w:id="11998" w:author="Perrine, Martin L. (GSFC-5670)" w:date="2016-08-31T15:42:00Z"/>
                <w:rFonts w:ascii="Calibri" w:hAnsi="Calibri"/>
                <w:color w:val="000000"/>
                <w:sz w:val="22"/>
                <w:szCs w:val="22"/>
              </w:rPr>
            </w:pPr>
            <w:del w:id="1199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0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28B9ADB" w14:textId="6BD22224" w:rsidR="00914E26" w:rsidRPr="00E579F9" w:rsidDel="00E46DB7" w:rsidRDefault="00914E26" w:rsidP="00875FAD">
            <w:pPr>
              <w:jc w:val="left"/>
              <w:rPr>
                <w:del w:id="12001" w:author="Perrine, Martin L. (GSFC-5670)" w:date="2016-08-31T15:42:00Z"/>
                <w:rFonts w:ascii="Calibri" w:hAnsi="Calibri"/>
                <w:color w:val="000000"/>
                <w:sz w:val="22"/>
                <w:szCs w:val="22"/>
              </w:rPr>
            </w:pPr>
            <w:del w:id="1200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0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0C072D7" w14:textId="7774B4A3" w:rsidR="00914E26" w:rsidRPr="00E579F9" w:rsidDel="00E46DB7" w:rsidRDefault="00914E26" w:rsidP="00875FAD">
            <w:pPr>
              <w:jc w:val="left"/>
              <w:rPr>
                <w:del w:id="12004" w:author="Perrine, Martin L. (GSFC-5670)" w:date="2016-08-31T15:42:00Z"/>
                <w:rFonts w:ascii="Calibri" w:hAnsi="Calibri"/>
                <w:color w:val="000000"/>
                <w:sz w:val="22"/>
                <w:szCs w:val="22"/>
              </w:rPr>
            </w:pPr>
            <w:del w:id="1200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00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2026D2F" w14:textId="5342D144" w:rsidR="00914E26" w:rsidRPr="00E579F9" w:rsidDel="00E46DB7" w:rsidRDefault="00914E26" w:rsidP="00875FAD">
            <w:pPr>
              <w:jc w:val="left"/>
              <w:rPr>
                <w:del w:id="12007" w:author="Perrine, Martin L. (GSFC-5670)" w:date="2016-08-31T15:42:00Z"/>
                <w:rFonts w:ascii="Calibri" w:hAnsi="Calibri"/>
                <w:color w:val="000000"/>
                <w:sz w:val="22"/>
                <w:szCs w:val="22"/>
              </w:rPr>
            </w:pPr>
            <w:del w:id="12008"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009" w:author="Muhammad, Alimayo (GSFC-5660)" w:date="2016-08-23T07:07:00Z">
              <w:tcPr>
                <w:tcW w:w="726" w:type="dxa"/>
                <w:tcBorders>
                  <w:top w:val="nil"/>
                  <w:left w:val="nil"/>
                  <w:bottom w:val="single" w:sz="4" w:space="0" w:color="auto"/>
                  <w:right w:val="nil"/>
                </w:tcBorders>
              </w:tcPr>
            </w:tcPrChange>
          </w:tcPr>
          <w:p w14:paraId="1FCC37EF" w14:textId="456307E0" w:rsidR="00914E26" w:rsidRPr="00E579F9" w:rsidDel="00E46DB7" w:rsidRDefault="00914E26" w:rsidP="00875FAD">
            <w:pPr>
              <w:jc w:val="left"/>
              <w:rPr>
                <w:del w:id="1201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01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2237E0F" w14:textId="033204FB" w:rsidR="00914E26" w:rsidRPr="00E579F9" w:rsidDel="00E46DB7" w:rsidRDefault="00914E26" w:rsidP="00875FAD">
            <w:pPr>
              <w:jc w:val="left"/>
              <w:rPr>
                <w:del w:id="12012" w:author="Perrine, Martin L. (GSFC-5670)" w:date="2016-08-31T15:42:00Z"/>
                <w:rFonts w:ascii="Calibri" w:hAnsi="Calibri"/>
                <w:color w:val="000000"/>
                <w:sz w:val="22"/>
                <w:szCs w:val="22"/>
              </w:rPr>
            </w:pPr>
            <w:del w:id="12013"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01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6A80B6C" w14:textId="30F5B42D" w:rsidR="00914E26" w:rsidRPr="00E579F9" w:rsidDel="00E46DB7" w:rsidRDefault="00914E26" w:rsidP="00875FAD">
            <w:pPr>
              <w:jc w:val="left"/>
              <w:rPr>
                <w:del w:id="12015" w:author="Perrine, Martin L. (GSFC-5670)" w:date="2016-08-31T15:42:00Z"/>
                <w:rFonts w:ascii="Calibri" w:hAnsi="Calibri"/>
                <w:color w:val="000000"/>
                <w:sz w:val="22"/>
                <w:szCs w:val="22"/>
              </w:rPr>
            </w:pPr>
            <w:del w:id="12016"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DD375D9" w14:textId="5B68FC9D" w:rsidTr="00914E26">
        <w:trPr>
          <w:trHeight w:val="288"/>
          <w:del w:id="12017" w:author="Perrine, Martin L. (GSFC-5670)" w:date="2016-08-31T15:42:00Z"/>
          <w:trPrChange w:id="12018"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01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1B42194" w14:textId="7DD2B03C" w:rsidR="00914E26" w:rsidRPr="00E579F9" w:rsidDel="00E46DB7" w:rsidRDefault="00914E26">
            <w:pPr>
              <w:jc w:val="left"/>
              <w:rPr>
                <w:del w:id="12020" w:author="Perrine, Martin L. (GSFC-5670)" w:date="2016-08-31T15:42:00Z"/>
                <w:rFonts w:ascii="Calibri" w:hAnsi="Calibri"/>
                <w:color w:val="000000"/>
                <w:sz w:val="22"/>
                <w:szCs w:val="22"/>
              </w:rPr>
            </w:pPr>
            <w:del w:id="12021" w:author="Perrine, Martin L. (GSFC-5670)" w:date="2016-08-31T15:42:00Z">
              <w:r w:rsidRPr="00E579F9" w:rsidDel="00E46DB7">
                <w:rPr>
                  <w:rFonts w:ascii="Calibri" w:hAnsi="Calibri"/>
                  <w:color w:val="000000"/>
                  <w:sz w:val="22"/>
                  <w:szCs w:val="22"/>
                </w:rPr>
                <w:delText>NENG-OPS-</w:delText>
              </w:r>
            </w:del>
            <w:del w:id="12022" w:author="Perrine, Martin L. (GSFC-5670)" w:date="2016-08-31T15:15:00Z">
              <w:r w:rsidRPr="00E579F9" w:rsidDel="00A31586">
                <w:rPr>
                  <w:rFonts w:ascii="Calibri" w:hAnsi="Calibri"/>
                  <w:color w:val="000000"/>
                  <w:sz w:val="22"/>
                  <w:szCs w:val="22"/>
                </w:rPr>
                <w:delText xml:space="preserve">005 </w:delText>
              </w:r>
            </w:del>
            <w:del w:id="12023" w:author="Perrine, Martin L. (GSFC-5670)" w:date="2016-08-31T15:42:00Z">
              <w:r w:rsidRPr="00E579F9" w:rsidDel="00E46DB7">
                <w:rPr>
                  <w:rFonts w:ascii="Calibri" w:hAnsi="Calibri"/>
                  <w:color w:val="000000"/>
                  <w:sz w:val="22"/>
                  <w:szCs w:val="22"/>
                </w:rPr>
                <w:delText>Negative reporting</w:delText>
              </w:r>
            </w:del>
          </w:p>
        </w:tc>
        <w:tc>
          <w:tcPr>
            <w:tcW w:w="793" w:type="dxa"/>
            <w:tcBorders>
              <w:top w:val="nil"/>
              <w:left w:val="nil"/>
              <w:bottom w:val="single" w:sz="4" w:space="0" w:color="auto"/>
              <w:right w:val="single" w:sz="4" w:space="0" w:color="auto"/>
            </w:tcBorders>
            <w:shd w:val="clear" w:color="auto" w:fill="auto"/>
            <w:vAlign w:val="bottom"/>
            <w:hideMark/>
            <w:tcPrChange w:id="1202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678EF7A" w14:textId="16BFFAD1" w:rsidR="00914E26" w:rsidRPr="00E579F9" w:rsidDel="00E46DB7" w:rsidRDefault="00914E26" w:rsidP="00875FAD">
            <w:pPr>
              <w:jc w:val="right"/>
              <w:rPr>
                <w:del w:id="12025" w:author="Perrine, Martin L. (GSFC-5670)" w:date="2016-08-31T15:42:00Z"/>
                <w:rFonts w:ascii="Calibri" w:hAnsi="Calibri"/>
                <w:color w:val="000000"/>
                <w:sz w:val="22"/>
                <w:szCs w:val="22"/>
              </w:rPr>
            </w:pPr>
            <w:del w:id="12026" w:author="Perrine, Martin L. (GSFC-5670)" w:date="2016-08-31T15:42:00Z">
              <w:r w:rsidRPr="00E579F9" w:rsidDel="00E46DB7">
                <w:rPr>
                  <w:rFonts w:ascii="Calibri" w:hAnsi="Calibri"/>
                  <w:color w:val="000000"/>
                  <w:sz w:val="22"/>
                  <w:szCs w:val="22"/>
                </w:rPr>
                <w:delText>1.5</w:delText>
              </w:r>
            </w:del>
          </w:p>
        </w:tc>
        <w:tc>
          <w:tcPr>
            <w:tcW w:w="965" w:type="dxa"/>
            <w:tcBorders>
              <w:top w:val="nil"/>
              <w:left w:val="nil"/>
              <w:bottom w:val="single" w:sz="4" w:space="0" w:color="auto"/>
              <w:right w:val="single" w:sz="4" w:space="0" w:color="auto"/>
            </w:tcBorders>
            <w:shd w:val="clear" w:color="auto" w:fill="auto"/>
            <w:vAlign w:val="bottom"/>
            <w:hideMark/>
            <w:tcPrChange w:id="1202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887E474" w14:textId="5E05D1B5" w:rsidR="00914E26" w:rsidRPr="00E579F9" w:rsidDel="00E46DB7" w:rsidRDefault="00914E26" w:rsidP="00875FAD">
            <w:pPr>
              <w:jc w:val="left"/>
              <w:rPr>
                <w:del w:id="12028" w:author="Perrine, Martin L. (GSFC-5670)" w:date="2016-08-31T15:42:00Z"/>
                <w:rFonts w:ascii="Calibri" w:hAnsi="Calibri"/>
                <w:color w:val="000000"/>
                <w:sz w:val="22"/>
                <w:szCs w:val="22"/>
              </w:rPr>
            </w:pPr>
            <w:del w:id="12029"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03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053F469" w14:textId="1FD01934" w:rsidR="00914E26" w:rsidRPr="00E579F9" w:rsidDel="00E46DB7" w:rsidRDefault="00914E26" w:rsidP="00875FAD">
            <w:pPr>
              <w:jc w:val="left"/>
              <w:rPr>
                <w:del w:id="12031" w:author="Perrine, Martin L. (GSFC-5670)" w:date="2016-08-31T15:42:00Z"/>
                <w:rFonts w:ascii="Calibri" w:hAnsi="Calibri"/>
                <w:color w:val="000000"/>
                <w:sz w:val="22"/>
                <w:szCs w:val="22"/>
              </w:rPr>
            </w:pPr>
            <w:del w:id="12032" w:author="Perrine, Martin L. (GSFC-5670)" w:date="2016-08-31T15:42:00Z">
              <w:r w:rsidRPr="00E579F9" w:rsidDel="00E46DB7">
                <w:rPr>
                  <w:rFonts w:ascii="Calibri" w:hAnsi="Calibri"/>
                  <w:color w:val="000000"/>
                  <w:sz w:val="22"/>
                  <w:szCs w:val="22"/>
                </w:rPr>
                <w:delText> </w:delText>
              </w:r>
            </w:del>
            <w:ins w:id="12033" w:author="Muhammad, Alimayo (GSFC-5660)" w:date="2016-08-23T07:09:00Z">
              <w:del w:id="12034"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203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D41173" w14:textId="0D63AABF" w:rsidR="00914E26" w:rsidRPr="00E579F9" w:rsidDel="00E46DB7" w:rsidRDefault="00914E26" w:rsidP="00875FAD">
            <w:pPr>
              <w:jc w:val="left"/>
              <w:rPr>
                <w:del w:id="12036" w:author="Perrine, Martin L. (GSFC-5670)" w:date="2016-08-31T15:42:00Z"/>
                <w:rFonts w:ascii="Calibri" w:hAnsi="Calibri"/>
                <w:color w:val="000000"/>
                <w:sz w:val="22"/>
                <w:szCs w:val="22"/>
              </w:rPr>
            </w:pPr>
            <w:del w:id="1203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3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5AE302F" w14:textId="439A2679" w:rsidR="00914E26" w:rsidRPr="00E579F9" w:rsidDel="00E46DB7" w:rsidRDefault="00914E26" w:rsidP="00875FAD">
            <w:pPr>
              <w:jc w:val="left"/>
              <w:rPr>
                <w:del w:id="12039" w:author="Perrine, Martin L. (GSFC-5670)" w:date="2016-08-31T15:42:00Z"/>
                <w:rFonts w:ascii="Calibri" w:hAnsi="Calibri"/>
                <w:color w:val="000000"/>
                <w:sz w:val="22"/>
                <w:szCs w:val="22"/>
              </w:rPr>
            </w:pPr>
            <w:del w:id="1204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04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7B6746" w14:textId="0BC2B592" w:rsidR="00914E26" w:rsidRPr="00E579F9" w:rsidDel="00E46DB7" w:rsidRDefault="00914E26" w:rsidP="00875FAD">
            <w:pPr>
              <w:jc w:val="left"/>
              <w:rPr>
                <w:del w:id="12042" w:author="Perrine, Martin L. (GSFC-5670)" w:date="2016-08-31T15:42:00Z"/>
                <w:rFonts w:ascii="Calibri" w:hAnsi="Calibri"/>
                <w:color w:val="000000"/>
                <w:sz w:val="22"/>
                <w:szCs w:val="22"/>
              </w:rPr>
            </w:pPr>
            <w:del w:id="1204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044" w:author="Muhammad, Alimayo (GSFC-5660)" w:date="2016-08-23T07:07:00Z">
              <w:tcPr>
                <w:tcW w:w="726" w:type="dxa"/>
                <w:tcBorders>
                  <w:top w:val="nil"/>
                  <w:left w:val="nil"/>
                  <w:bottom w:val="single" w:sz="4" w:space="0" w:color="auto"/>
                  <w:right w:val="nil"/>
                </w:tcBorders>
              </w:tcPr>
            </w:tcPrChange>
          </w:tcPr>
          <w:p w14:paraId="796FA306" w14:textId="47BC4BB3" w:rsidR="00914E26" w:rsidRPr="00E579F9" w:rsidDel="00E46DB7" w:rsidRDefault="00914E26" w:rsidP="00875FAD">
            <w:pPr>
              <w:jc w:val="left"/>
              <w:rPr>
                <w:del w:id="1204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04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735A6FF" w14:textId="1DB0EB92" w:rsidR="00914E26" w:rsidRPr="00E579F9" w:rsidDel="00E46DB7" w:rsidRDefault="00914E26" w:rsidP="00875FAD">
            <w:pPr>
              <w:jc w:val="left"/>
              <w:rPr>
                <w:del w:id="12047" w:author="Perrine, Martin L. (GSFC-5670)" w:date="2016-08-31T15:42:00Z"/>
                <w:rFonts w:ascii="Calibri" w:hAnsi="Calibri"/>
                <w:color w:val="000000"/>
                <w:sz w:val="22"/>
                <w:szCs w:val="22"/>
              </w:rPr>
            </w:pPr>
            <w:del w:id="12048"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204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05451D1" w14:textId="2749F5D7" w:rsidR="00914E26" w:rsidRPr="00E579F9" w:rsidDel="00E46DB7" w:rsidRDefault="00914E26" w:rsidP="00875FAD">
            <w:pPr>
              <w:jc w:val="left"/>
              <w:rPr>
                <w:del w:id="12050" w:author="Perrine, Martin L. (GSFC-5670)" w:date="2016-08-31T15:42:00Z"/>
                <w:rFonts w:ascii="Calibri" w:hAnsi="Calibri"/>
                <w:color w:val="000000"/>
                <w:sz w:val="22"/>
                <w:szCs w:val="22"/>
              </w:rPr>
            </w:pPr>
            <w:del w:id="1205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AA90A63" w14:textId="6F3C3DC7" w:rsidTr="00914E26">
        <w:trPr>
          <w:trHeight w:val="288"/>
          <w:del w:id="12052" w:author="Perrine, Martin L. (GSFC-5670)" w:date="2016-08-31T15:42:00Z"/>
          <w:trPrChange w:id="1205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05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45CE525" w14:textId="65B0061F" w:rsidR="00914E26" w:rsidRPr="00E579F9" w:rsidDel="00E46DB7" w:rsidRDefault="00914E26" w:rsidP="00875FAD">
            <w:pPr>
              <w:jc w:val="left"/>
              <w:rPr>
                <w:del w:id="12055" w:author="Perrine, Martin L. (GSFC-5670)" w:date="2016-08-31T15:42:00Z"/>
                <w:rFonts w:ascii="Calibri" w:hAnsi="Calibri"/>
                <w:color w:val="000000"/>
                <w:sz w:val="22"/>
                <w:szCs w:val="22"/>
              </w:rPr>
            </w:pPr>
            <w:del w:id="12056" w:author="Perrine, Martin L. (GSFC-5670)" w:date="2016-08-31T15:42:00Z">
              <w:r w:rsidRPr="00E579F9" w:rsidDel="00E46DB7">
                <w:rPr>
                  <w:rFonts w:ascii="Calibri" w:hAnsi="Calibri"/>
                  <w:color w:val="000000"/>
                  <w:sz w:val="22"/>
                  <w:szCs w:val="22"/>
                </w:rPr>
                <w:delText>NENG-OPS-006 Self diagnosis</w:delText>
              </w:r>
            </w:del>
          </w:p>
        </w:tc>
        <w:tc>
          <w:tcPr>
            <w:tcW w:w="793" w:type="dxa"/>
            <w:tcBorders>
              <w:top w:val="nil"/>
              <w:left w:val="nil"/>
              <w:bottom w:val="single" w:sz="4" w:space="0" w:color="auto"/>
              <w:right w:val="single" w:sz="4" w:space="0" w:color="auto"/>
            </w:tcBorders>
            <w:shd w:val="clear" w:color="auto" w:fill="auto"/>
            <w:vAlign w:val="bottom"/>
            <w:hideMark/>
            <w:tcPrChange w:id="1205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ACF71B7" w14:textId="2CE7D377" w:rsidR="00914E26" w:rsidRPr="00E579F9" w:rsidDel="00E46DB7" w:rsidRDefault="00914E26" w:rsidP="00875FAD">
            <w:pPr>
              <w:jc w:val="right"/>
              <w:rPr>
                <w:del w:id="12058" w:author="Perrine, Martin L. (GSFC-5670)" w:date="2016-08-31T15:42:00Z"/>
                <w:rFonts w:ascii="Calibri" w:hAnsi="Calibri"/>
                <w:color w:val="000000"/>
                <w:sz w:val="22"/>
                <w:szCs w:val="22"/>
              </w:rPr>
            </w:pPr>
            <w:del w:id="12059" w:author="Perrine, Martin L. (GSFC-5670)" w:date="2016-08-31T15:42:00Z">
              <w:r w:rsidRPr="00E579F9" w:rsidDel="00E46DB7">
                <w:rPr>
                  <w:rFonts w:ascii="Calibri" w:hAnsi="Calibri"/>
                  <w:color w:val="000000"/>
                  <w:sz w:val="22"/>
                  <w:szCs w:val="22"/>
                </w:rPr>
                <w:delText>1.6</w:delText>
              </w:r>
            </w:del>
          </w:p>
        </w:tc>
        <w:tc>
          <w:tcPr>
            <w:tcW w:w="965" w:type="dxa"/>
            <w:tcBorders>
              <w:top w:val="nil"/>
              <w:left w:val="nil"/>
              <w:bottom w:val="single" w:sz="4" w:space="0" w:color="auto"/>
              <w:right w:val="single" w:sz="4" w:space="0" w:color="auto"/>
            </w:tcBorders>
            <w:shd w:val="clear" w:color="auto" w:fill="auto"/>
            <w:vAlign w:val="bottom"/>
            <w:hideMark/>
            <w:tcPrChange w:id="1206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34A58F1" w14:textId="54A84DE7" w:rsidR="00914E26" w:rsidRPr="00E579F9" w:rsidDel="00E46DB7" w:rsidRDefault="00914E26" w:rsidP="00875FAD">
            <w:pPr>
              <w:jc w:val="left"/>
              <w:rPr>
                <w:del w:id="12061" w:author="Perrine, Martin L. (GSFC-5670)" w:date="2016-08-31T15:42:00Z"/>
                <w:rFonts w:ascii="Calibri" w:hAnsi="Calibri"/>
                <w:color w:val="000000"/>
                <w:sz w:val="22"/>
                <w:szCs w:val="22"/>
              </w:rPr>
            </w:pPr>
            <w:del w:id="1206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6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42D8C3" w14:textId="57C1704E" w:rsidR="00914E26" w:rsidRPr="00E579F9" w:rsidDel="00E46DB7" w:rsidRDefault="00914E26" w:rsidP="00875FAD">
            <w:pPr>
              <w:jc w:val="left"/>
              <w:rPr>
                <w:del w:id="12064" w:author="Perrine, Martin L. (GSFC-5670)" w:date="2016-08-31T15:42:00Z"/>
                <w:rFonts w:ascii="Calibri" w:hAnsi="Calibri"/>
                <w:color w:val="000000"/>
                <w:sz w:val="22"/>
                <w:szCs w:val="22"/>
              </w:rPr>
            </w:pPr>
            <w:del w:id="1206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6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D82880E" w14:textId="32FE54ED" w:rsidR="00914E26" w:rsidRPr="00E579F9" w:rsidDel="00E46DB7" w:rsidRDefault="00914E26" w:rsidP="00875FAD">
            <w:pPr>
              <w:jc w:val="left"/>
              <w:rPr>
                <w:del w:id="12067" w:author="Perrine, Martin L. (GSFC-5670)" w:date="2016-08-31T15:42:00Z"/>
                <w:rFonts w:ascii="Calibri" w:hAnsi="Calibri"/>
                <w:color w:val="000000"/>
                <w:sz w:val="22"/>
                <w:szCs w:val="22"/>
              </w:rPr>
            </w:pPr>
            <w:del w:id="1206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6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3AA6B69" w14:textId="620CD3D9" w:rsidR="00914E26" w:rsidRPr="00E579F9" w:rsidDel="00E46DB7" w:rsidRDefault="00914E26" w:rsidP="00875FAD">
            <w:pPr>
              <w:jc w:val="left"/>
              <w:rPr>
                <w:del w:id="12070" w:author="Perrine, Martin L. (GSFC-5670)" w:date="2016-08-31T15:42:00Z"/>
                <w:rFonts w:ascii="Calibri" w:hAnsi="Calibri"/>
                <w:color w:val="000000"/>
                <w:sz w:val="22"/>
                <w:szCs w:val="22"/>
              </w:rPr>
            </w:pPr>
            <w:del w:id="1207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07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BE76B64" w14:textId="21281E2D" w:rsidR="00914E26" w:rsidRPr="00E579F9" w:rsidDel="00E46DB7" w:rsidRDefault="00914E26" w:rsidP="00875FAD">
            <w:pPr>
              <w:jc w:val="left"/>
              <w:rPr>
                <w:del w:id="12073" w:author="Perrine, Martin L. (GSFC-5670)" w:date="2016-08-31T15:42:00Z"/>
                <w:rFonts w:ascii="Calibri" w:hAnsi="Calibri"/>
                <w:color w:val="000000"/>
                <w:sz w:val="22"/>
                <w:szCs w:val="22"/>
              </w:rPr>
            </w:pPr>
            <w:del w:id="1207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075" w:author="Muhammad, Alimayo (GSFC-5660)" w:date="2016-08-23T07:07:00Z">
              <w:tcPr>
                <w:tcW w:w="726" w:type="dxa"/>
                <w:tcBorders>
                  <w:top w:val="nil"/>
                  <w:left w:val="nil"/>
                  <w:bottom w:val="single" w:sz="4" w:space="0" w:color="auto"/>
                  <w:right w:val="nil"/>
                </w:tcBorders>
              </w:tcPr>
            </w:tcPrChange>
          </w:tcPr>
          <w:p w14:paraId="5D3C2D86" w14:textId="1B1A5EDF" w:rsidR="00914E26" w:rsidRPr="00E579F9" w:rsidDel="00E46DB7" w:rsidRDefault="00914E26" w:rsidP="00875FAD">
            <w:pPr>
              <w:jc w:val="left"/>
              <w:rPr>
                <w:del w:id="1207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07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80FC9C5" w14:textId="5DB63F2B" w:rsidR="00914E26" w:rsidRPr="00E579F9" w:rsidDel="00E46DB7" w:rsidRDefault="00914E26" w:rsidP="00875FAD">
            <w:pPr>
              <w:jc w:val="left"/>
              <w:rPr>
                <w:del w:id="12078" w:author="Perrine, Martin L. (GSFC-5670)" w:date="2016-08-31T15:42:00Z"/>
                <w:rFonts w:ascii="Calibri" w:hAnsi="Calibri"/>
                <w:color w:val="000000"/>
                <w:sz w:val="22"/>
                <w:szCs w:val="22"/>
              </w:rPr>
            </w:pPr>
            <w:del w:id="12079"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208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0BC80E2" w14:textId="33A22A44" w:rsidR="00914E26" w:rsidRPr="00E579F9" w:rsidDel="00E46DB7" w:rsidRDefault="00914E26" w:rsidP="00875FAD">
            <w:pPr>
              <w:jc w:val="left"/>
              <w:rPr>
                <w:del w:id="12081" w:author="Perrine, Martin L. (GSFC-5670)" w:date="2016-08-31T15:42:00Z"/>
                <w:rFonts w:ascii="Calibri" w:hAnsi="Calibri"/>
                <w:color w:val="000000"/>
                <w:sz w:val="22"/>
                <w:szCs w:val="22"/>
              </w:rPr>
            </w:pPr>
            <w:del w:id="1208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8AFDEDC" w14:textId="28756337" w:rsidTr="00914E26">
        <w:trPr>
          <w:trHeight w:val="288"/>
          <w:del w:id="12083" w:author="Perrine, Martin L. (GSFC-5670)" w:date="2016-08-31T15:42:00Z"/>
          <w:trPrChange w:id="1208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08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20038DB" w14:textId="751AFBA4" w:rsidR="00914E26" w:rsidRPr="00E579F9" w:rsidDel="00E46DB7" w:rsidRDefault="00914E26" w:rsidP="00875FAD">
            <w:pPr>
              <w:jc w:val="left"/>
              <w:rPr>
                <w:del w:id="12086" w:author="Perrine, Martin L. (GSFC-5670)" w:date="2016-08-31T15:42:00Z"/>
                <w:rFonts w:ascii="Calibri" w:hAnsi="Calibri"/>
                <w:color w:val="000000"/>
                <w:sz w:val="22"/>
                <w:szCs w:val="22"/>
              </w:rPr>
            </w:pPr>
            <w:del w:id="12087" w:author="Perrine, Martin L. (GSFC-5670)" w:date="2016-08-31T15:42:00Z">
              <w:r w:rsidRPr="00E579F9" w:rsidDel="00E46DB7">
                <w:rPr>
                  <w:rFonts w:ascii="Calibri" w:hAnsi="Calibri"/>
                  <w:color w:val="000000"/>
                  <w:sz w:val="22"/>
                  <w:szCs w:val="22"/>
                </w:rPr>
                <w:delText>NENG-OPS-007 autonomous operation</w:delText>
              </w:r>
            </w:del>
          </w:p>
        </w:tc>
        <w:tc>
          <w:tcPr>
            <w:tcW w:w="793" w:type="dxa"/>
            <w:tcBorders>
              <w:top w:val="nil"/>
              <w:left w:val="nil"/>
              <w:bottom w:val="single" w:sz="4" w:space="0" w:color="auto"/>
              <w:right w:val="single" w:sz="4" w:space="0" w:color="auto"/>
            </w:tcBorders>
            <w:shd w:val="clear" w:color="auto" w:fill="auto"/>
            <w:vAlign w:val="bottom"/>
            <w:hideMark/>
            <w:tcPrChange w:id="1208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D91E893" w14:textId="2734C8A0" w:rsidR="00914E26" w:rsidRPr="00E579F9" w:rsidDel="00E46DB7" w:rsidRDefault="00914E26" w:rsidP="00875FAD">
            <w:pPr>
              <w:jc w:val="right"/>
              <w:rPr>
                <w:del w:id="12089" w:author="Perrine, Martin L. (GSFC-5670)" w:date="2016-08-31T15:42:00Z"/>
                <w:rFonts w:ascii="Calibri" w:hAnsi="Calibri"/>
                <w:color w:val="000000"/>
                <w:sz w:val="22"/>
                <w:szCs w:val="22"/>
              </w:rPr>
            </w:pPr>
            <w:del w:id="12090" w:author="Perrine, Martin L. (GSFC-5670)" w:date="2016-08-31T15:42:00Z">
              <w:r w:rsidRPr="00E579F9" w:rsidDel="00E46DB7">
                <w:rPr>
                  <w:rFonts w:ascii="Calibri" w:hAnsi="Calibri"/>
                  <w:color w:val="000000"/>
                  <w:sz w:val="22"/>
                  <w:szCs w:val="22"/>
                </w:rPr>
                <w:delText>1.7</w:delText>
              </w:r>
            </w:del>
          </w:p>
        </w:tc>
        <w:tc>
          <w:tcPr>
            <w:tcW w:w="965" w:type="dxa"/>
            <w:tcBorders>
              <w:top w:val="nil"/>
              <w:left w:val="nil"/>
              <w:bottom w:val="single" w:sz="4" w:space="0" w:color="auto"/>
              <w:right w:val="single" w:sz="4" w:space="0" w:color="auto"/>
            </w:tcBorders>
            <w:shd w:val="clear" w:color="auto" w:fill="auto"/>
            <w:vAlign w:val="bottom"/>
            <w:hideMark/>
            <w:tcPrChange w:id="1209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1942006" w14:textId="2F017A51" w:rsidR="00914E26" w:rsidRPr="00E579F9" w:rsidDel="00E46DB7" w:rsidRDefault="00914E26" w:rsidP="00875FAD">
            <w:pPr>
              <w:jc w:val="left"/>
              <w:rPr>
                <w:del w:id="12092" w:author="Perrine, Martin L. (GSFC-5670)" w:date="2016-08-31T15:42:00Z"/>
                <w:rFonts w:ascii="Calibri" w:hAnsi="Calibri"/>
                <w:color w:val="000000"/>
                <w:sz w:val="22"/>
                <w:szCs w:val="22"/>
              </w:rPr>
            </w:pPr>
            <w:del w:id="1209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9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9D711A" w14:textId="66BE473F" w:rsidR="00914E26" w:rsidRPr="00E579F9" w:rsidDel="00E46DB7" w:rsidRDefault="00914E26" w:rsidP="00875FAD">
            <w:pPr>
              <w:jc w:val="left"/>
              <w:rPr>
                <w:del w:id="12095" w:author="Perrine, Martin L. (GSFC-5670)" w:date="2016-08-31T15:42:00Z"/>
                <w:rFonts w:ascii="Calibri" w:hAnsi="Calibri"/>
                <w:color w:val="000000"/>
                <w:sz w:val="22"/>
                <w:szCs w:val="22"/>
              </w:rPr>
            </w:pPr>
            <w:del w:id="1209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09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08D413" w14:textId="2CC02337" w:rsidR="00914E26" w:rsidRPr="00E579F9" w:rsidDel="00E46DB7" w:rsidRDefault="00914E26" w:rsidP="00875FAD">
            <w:pPr>
              <w:jc w:val="left"/>
              <w:rPr>
                <w:del w:id="12098" w:author="Perrine, Martin L. (GSFC-5670)" w:date="2016-08-31T15:42:00Z"/>
                <w:rFonts w:ascii="Calibri" w:hAnsi="Calibri"/>
                <w:color w:val="000000"/>
                <w:sz w:val="22"/>
                <w:szCs w:val="22"/>
              </w:rPr>
            </w:pPr>
            <w:del w:id="1209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0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BCD0BE" w14:textId="6213BAF6" w:rsidR="00914E26" w:rsidRPr="00E579F9" w:rsidDel="00E46DB7" w:rsidRDefault="00914E26" w:rsidP="00875FAD">
            <w:pPr>
              <w:jc w:val="left"/>
              <w:rPr>
                <w:del w:id="12101" w:author="Perrine, Martin L. (GSFC-5670)" w:date="2016-08-31T15:42:00Z"/>
                <w:rFonts w:ascii="Calibri" w:hAnsi="Calibri"/>
                <w:color w:val="000000"/>
                <w:sz w:val="22"/>
                <w:szCs w:val="22"/>
              </w:rPr>
            </w:pPr>
            <w:del w:id="1210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10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CA0DBD2" w14:textId="29F8623C" w:rsidR="00914E26" w:rsidRPr="00E579F9" w:rsidDel="00E46DB7" w:rsidRDefault="00914E26" w:rsidP="00875FAD">
            <w:pPr>
              <w:jc w:val="left"/>
              <w:rPr>
                <w:del w:id="12104" w:author="Perrine, Martin L. (GSFC-5670)" w:date="2016-08-31T15:42:00Z"/>
                <w:rFonts w:ascii="Calibri" w:hAnsi="Calibri"/>
                <w:color w:val="000000"/>
                <w:sz w:val="22"/>
                <w:szCs w:val="22"/>
              </w:rPr>
            </w:pPr>
            <w:del w:id="1210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106" w:author="Muhammad, Alimayo (GSFC-5660)" w:date="2016-08-23T07:07:00Z">
              <w:tcPr>
                <w:tcW w:w="726" w:type="dxa"/>
                <w:tcBorders>
                  <w:top w:val="nil"/>
                  <w:left w:val="nil"/>
                  <w:bottom w:val="single" w:sz="4" w:space="0" w:color="auto"/>
                  <w:right w:val="nil"/>
                </w:tcBorders>
              </w:tcPr>
            </w:tcPrChange>
          </w:tcPr>
          <w:p w14:paraId="101F9141" w14:textId="38DD5CBB" w:rsidR="00914E26" w:rsidRPr="00E579F9" w:rsidDel="00E46DB7" w:rsidRDefault="00914E26" w:rsidP="00875FAD">
            <w:pPr>
              <w:jc w:val="left"/>
              <w:rPr>
                <w:del w:id="1210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10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21DD61D" w14:textId="1F3B4FF9" w:rsidR="00914E26" w:rsidRPr="00E579F9" w:rsidDel="00E46DB7" w:rsidRDefault="00914E26" w:rsidP="00875FAD">
            <w:pPr>
              <w:jc w:val="left"/>
              <w:rPr>
                <w:del w:id="12109" w:author="Perrine, Martin L. (GSFC-5670)" w:date="2016-08-31T15:42:00Z"/>
                <w:rFonts w:ascii="Calibri" w:hAnsi="Calibri"/>
                <w:color w:val="000000"/>
                <w:sz w:val="22"/>
                <w:szCs w:val="22"/>
              </w:rPr>
            </w:pPr>
            <w:del w:id="12110"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211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DABF3AB" w14:textId="4177B55C" w:rsidR="00914E26" w:rsidRPr="00E579F9" w:rsidDel="00E46DB7" w:rsidRDefault="00914E26" w:rsidP="00875FAD">
            <w:pPr>
              <w:jc w:val="left"/>
              <w:rPr>
                <w:del w:id="12112" w:author="Perrine, Martin L. (GSFC-5670)" w:date="2016-08-31T15:42:00Z"/>
                <w:rFonts w:ascii="Calibri" w:hAnsi="Calibri"/>
                <w:color w:val="000000"/>
                <w:sz w:val="22"/>
                <w:szCs w:val="22"/>
              </w:rPr>
            </w:pPr>
            <w:del w:id="12113"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65FAAB2F" w14:textId="39B402F2" w:rsidTr="00914E26">
        <w:trPr>
          <w:trHeight w:val="288"/>
          <w:del w:id="12114" w:author="Perrine, Martin L. (GSFC-5670)" w:date="2016-08-31T15:42:00Z"/>
          <w:trPrChange w:id="12115"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11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E055B6F" w14:textId="3A6BF1D3" w:rsidR="00914E26" w:rsidRPr="00E579F9" w:rsidDel="00E46DB7" w:rsidRDefault="00914E26" w:rsidP="00875FAD">
            <w:pPr>
              <w:jc w:val="left"/>
              <w:rPr>
                <w:del w:id="12117" w:author="Perrine, Martin L. (GSFC-5670)" w:date="2016-08-31T15:42:00Z"/>
                <w:rFonts w:ascii="Calibri" w:hAnsi="Calibri"/>
                <w:color w:val="000000"/>
                <w:sz w:val="22"/>
                <w:szCs w:val="22"/>
              </w:rPr>
            </w:pPr>
            <w:del w:id="12118" w:author="Perrine, Martin L. (GSFC-5670)" w:date="2016-08-31T15:42:00Z">
              <w:r w:rsidRPr="00E579F9" w:rsidDel="00E46DB7">
                <w:rPr>
                  <w:rFonts w:ascii="Calibri" w:hAnsi="Calibri"/>
                  <w:color w:val="000000"/>
                  <w:sz w:val="22"/>
                  <w:szCs w:val="22"/>
                </w:rPr>
                <w:delText>NENG-OPS-009 VC data storage 7 days</w:delText>
              </w:r>
            </w:del>
          </w:p>
        </w:tc>
        <w:tc>
          <w:tcPr>
            <w:tcW w:w="793" w:type="dxa"/>
            <w:tcBorders>
              <w:top w:val="nil"/>
              <w:left w:val="nil"/>
              <w:bottom w:val="single" w:sz="4" w:space="0" w:color="auto"/>
              <w:right w:val="single" w:sz="4" w:space="0" w:color="auto"/>
            </w:tcBorders>
            <w:shd w:val="clear" w:color="auto" w:fill="auto"/>
            <w:vAlign w:val="bottom"/>
            <w:hideMark/>
            <w:tcPrChange w:id="1211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E91B666" w14:textId="5A28F202" w:rsidR="00914E26" w:rsidRPr="00E579F9" w:rsidDel="00E46DB7" w:rsidRDefault="00914E26" w:rsidP="00875FAD">
            <w:pPr>
              <w:jc w:val="right"/>
              <w:rPr>
                <w:del w:id="12120" w:author="Perrine, Martin L. (GSFC-5670)" w:date="2016-08-31T15:42:00Z"/>
                <w:rFonts w:ascii="Calibri" w:hAnsi="Calibri"/>
                <w:color w:val="000000"/>
                <w:sz w:val="22"/>
                <w:szCs w:val="22"/>
              </w:rPr>
            </w:pPr>
            <w:del w:id="12121" w:author="Perrine, Martin L. (GSFC-5670)" w:date="2016-08-31T15:42:00Z">
              <w:r w:rsidRPr="00E579F9" w:rsidDel="00E46DB7">
                <w:rPr>
                  <w:rFonts w:ascii="Calibri" w:hAnsi="Calibri"/>
                  <w:color w:val="000000"/>
                  <w:sz w:val="22"/>
                  <w:szCs w:val="22"/>
                </w:rPr>
                <w:delText>1.9</w:delText>
              </w:r>
            </w:del>
          </w:p>
        </w:tc>
        <w:tc>
          <w:tcPr>
            <w:tcW w:w="965" w:type="dxa"/>
            <w:tcBorders>
              <w:top w:val="nil"/>
              <w:left w:val="nil"/>
              <w:bottom w:val="single" w:sz="4" w:space="0" w:color="auto"/>
              <w:right w:val="single" w:sz="4" w:space="0" w:color="auto"/>
            </w:tcBorders>
            <w:shd w:val="clear" w:color="auto" w:fill="auto"/>
            <w:vAlign w:val="bottom"/>
            <w:hideMark/>
            <w:tcPrChange w:id="1212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70F314F" w14:textId="6FD92611" w:rsidR="00914E26" w:rsidRPr="00E579F9" w:rsidDel="00E46DB7" w:rsidRDefault="00914E26" w:rsidP="00875FAD">
            <w:pPr>
              <w:jc w:val="left"/>
              <w:rPr>
                <w:del w:id="12123" w:author="Perrine, Martin L. (GSFC-5670)" w:date="2016-08-31T15:42:00Z"/>
                <w:rFonts w:ascii="Calibri" w:hAnsi="Calibri"/>
                <w:color w:val="000000"/>
                <w:sz w:val="22"/>
                <w:szCs w:val="22"/>
              </w:rPr>
            </w:pPr>
            <w:del w:id="1212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2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CE37DC4" w14:textId="7896573A" w:rsidR="00914E26" w:rsidRPr="00E579F9" w:rsidDel="00E46DB7" w:rsidRDefault="00914E26" w:rsidP="00875FAD">
            <w:pPr>
              <w:jc w:val="left"/>
              <w:rPr>
                <w:del w:id="12126" w:author="Perrine, Martin L. (GSFC-5670)" w:date="2016-08-31T15:42:00Z"/>
                <w:rFonts w:ascii="Calibri" w:hAnsi="Calibri"/>
                <w:color w:val="000000"/>
                <w:sz w:val="22"/>
                <w:szCs w:val="22"/>
              </w:rPr>
            </w:pPr>
            <w:del w:id="1212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2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E5C886C" w14:textId="3A9D526B" w:rsidR="00914E26" w:rsidRPr="00E579F9" w:rsidDel="00E46DB7" w:rsidRDefault="00914E26" w:rsidP="00875FAD">
            <w:pPr>
              <w:jc w:val="left"/>
              <w:rPr>
                <w:del w:id="12129" w:author="Perrine, Martin L. (GSFC-5670)" w:date="2016-08-31T15:42:00Z"/>
                <w:rFonts w:ascii="Calibri" w:hAnsi="Calibri"/>
                <w:color w:val="000000"/>
                <w:sz w:val="22"/>
                <w:szCs w:val="22"/>
              </w:rPr>
            </w:pPr>
            <w:del w:id="1213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3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EEA3DE7" w14:textId="406FA092" w:rsidR="00914E26" w:rsidRPr="00E579F9" w:rsidDel="00E46DB7" w:rsidRDefault="00914E26" w:rsidP="00875FAD">
            <w:pPr>
              <w:jc w:val="left"/>
              <w:rPr>
                <w:del w:id="12132" w:author="Perrine, Martin L. (GSFC-5670)" w:date="2016-08-31T15:42:00Z"/>
                <w:rFonts w:ascii="Calibri" w:hAnsi="Calibri"/>
                <w:color w:val="000000"/>
                <w:sz w:val="22"/>
                <w:szCs w:val="22"/>
              </w:rPr>
            </w:pPr>
            <w:del w:id="1213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13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B556FE7" w14:textId="156FE8BE" w:rsidR="00914E26" w:rsidRPr="00E579F9" w:rsidDel="00E46DB7" w:rsidRDefault="00914E26" w:rsidP="00875FAD">
            <w:pPr>
              <w:jc w:val="left"/>
              <w:rPr>
                <w:del w:id="12135" w:author="Perrine, Martin L. (GSFC-5670)" w:date="2016-08-31T15:42:00Z"/>
                <w:rFonts w:ascii="Calibri" w:hAnsi="Calibri"/>
                <w:color w:val="000000"/>
                <w:sz w:val="22"/>
                <w:szCs w:val="22"/>
              </w:rPr>
            </w:pPr>
            <w:del w:id="1213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137" w:author="Muhammad, Alimayo (GSFC-5660)" w:date="2016-08-23T07:07:00Z">
              <w:tcPr>
                <w:tcW w:w="726" w:type="dxa"/>
                <w:tcBorders>
                  <w:top w:val="nil"/>
                  <w:left w:val="nil"/>
                  <w:bottom w:val="single" w:sz="4" w:space="0" w:color="auto"/>
                  <w:right w:val="nil"/>
                </w:tcBorders>
              </w:tcPr>
            </w:tcPrChange>
          </w:tcPr>
          <w:p w14:paraId="7056E18C" w14:textId="0140837D" w:rsidR="00914E26" w:rsidRPr="00E579F9" w:rsidDel="00E46DB7" w:rsidRDefault="00914E26" w:rsidP="00875FAD">
            <w:pPr>
              <w:jc w:val="left"/>
              <w:rPr>
                <w:del w:id="1213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13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7B2D878" w14:textId="23010A4F" w:rsidR="00914E26" w:rsidRPr="00E579F9" w:rsidDel="00E46DB7" w:rsidRDefault="00914E26" w:rsidP="00875FAD">
            <w:pPr>
              <w:jc w:val="left"/>
              <w:rPr>
                <w:del w:id="12140" w:author="Perrine, Martin L. (GSFC-5670)" w:date="2016-08-31T15:42:00Z"/>
                <w:rFonts w:ascii="Calibri" w:hAnsi="Calibri"/>
                <w:color w:val="000000"/>
                <w:sz w:val="22"/>
                <w:szCs w:val="22"/>
              </w:rPr>
            </w:pPr>
            <w:del w:id="1214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14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3274E7C" w14:textId="14346930" w:rsidR="00914E26" w:rsidRPr="00E579F9" w:rsidDel="00E46DB7" w:rsidRDefault="00914E26" w:rsidP="00875FAD">
            <w:pPr>
              <w:jc w:val="left"/>
              <w:rPr>
                <w:del w:id="12143" w:author="Perrine, Martin L. (GSFC-5670)" w:date="2016-08-31T15:42:00Z"/>
                <w:rFonts w:ascii="Calibri" w:hAnsi="Calibri"/>
                <w:color w:val="000000"/>
                <w:sz w:val="22"/>
                <w:szCs w:val="22"/>
              </w:rPr>
            </w:pPr>
            <w:del w:id="12144" w:author="Perrine, Martin L. (GSFC-5670)" w:date="2016-08-31T15:42:00Z">
              <w:r w:rsidRPr="00E579F9" w:rsidDel="00E46DB7">
                <w:rPr>
                  <w:rFonts w:ascii="Calibri" w:hAnsi="Calibri"/>
                  <w:color w:val="000000"/>
                  <w:sz w:val="22"/>
                  <w:szCs w:val="22"/>
                </w:rPr>
                <w:delText>X</w:delText>
              </w:r>
            </w:del>
            <w:ins w:id="12145" w:author="Muhammad, Alimayo (GSFC-5660)" w:date="2016-08-25T11:19:00Z">
              <w:del w:id="12146" w:author="Perrine, Martin L. (GSFC-5670)" w:date="2016-08-31T15:42:00Z">
                <w:r w:rsidR="00A71AF3" w:rsidDel="00E46DB7">
                  <w:rPr>
                    <w:rFonts w:ascii="Calibri" w:hAnsi="Calibri"/>
                    <w:color w:val="000000"/>
                    <w:sz w:val="22"/>
                    <w:szCs w:val="22"/>
                  </w:rPr>
                  <w:delText>A</w:delText>
                </w:r>
              </w:del>
            </w:ins>
          </w:p>
        </w:tc>
      </w:tr>
      <w:tr w:rsidR="00914E26" w:rsidRPr="00E579F9" w:rsidDel="00E46DB7" w14:paraId="5F5D43E9" w14:textId="21E3E2AA" w:rsidTr="00914E26">
        <w:trPr>
          <w:trHeight w:val="288"/>
          <w:del w:id="12147" w:author="Perrine, Martin L. (GSFC-5670)" w:date="2016-08-31T15:42:00Z"/>
          <w:trPrChange w:id="12148"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14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C86167E" w14:textId="49E1D3B5" w:rsidR="00914E26" w:rsidRPr="00E579F9" w:rsidDel="00E46DB7" w:rsidRDefault="00914E26" w:rsidP="00875FAD">
            <w:pPr>
              <w:jc w:val="left"/>
              <w:rPr>
                <w:del w:id="12150" w:author="Perrine, Martin L. (GSFC-5670)" w:date="2016-08-31T15:42:00Z"/>
                <w:rFonts w:ascii="Calibri" w:hAnsi="Calibri"/>
                <w:color w:val="000000"/>
                <w:sz w:val="22"/>
                <w:szCs w:val="22"/>
              </w:rPr>
            </w:pPr>
            <w:del w:id="12151" w:author="Perrine, Martin L. (GSFC-5670)" w:date="2016-08-31T15:42:00Z">
              <w:r w:rsidRPr="00E579F9" w:rsidDel="00E46DB7">
                <w:rPr>
                  <w:rFonts w:ascii="Calibri" w:hAnsi="Calibri"/>
                  <w:color w:val="000000"/>
                  <w:sz w:val="22"/>
                  <w:szCs w:val="22"/>
                </w:rPr>
                <w:delText>NENG-OPS-010 Data transport to repository</w:delText>
              </w:r>
            </w:del>
          </w:p>
        </w:tc>
        <w:tc>
          <w:tcPr>
            <w:tcW w:w="793" w:type="dxa"/>
            <w:tcBorders>
              <w:top w:val="nil"/>
              <w:left w:val="nil"/>
              <w:bottom w:val="single" w:sz="4" w:space="0" w:color="auto"/>
              <w:right w:val="single" w:sz="4" w:space="0" w:color="auto"/>
            </w:tcBorders>
            <w:shd w:val="clear" w:color="auto" w:fill="auto"/>
            <w:vAlign w:val="bottom"/>
            <w:hideMark/>
            <w:tcPrChange w:id="1215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F19D99C" w14:textId="77839FC4" w:rsidR="00914E26" w:rsidRPr="00E579F9" w:rsidDel="00E46DB7" w:rsidRDefault="00914E26" w:rsidP="00875FAD">
            <w:pPr>
              <w:jc w:val="right"/>
              <w:rPr>
                <w:del w:id="12153" w:author="Perrine, Martin L. (GSFC-5670)" w:date="2016-08-31T15:42:00Z"/>
                <w:rFonts w:ascii="Calibri" w:hAnsi="Calibri"/>
                <w:color w:val="000000"/>
                <w:sz w:val="22"/>
                <w:szCs w:val="22"/>
              </w:rPr>
            </w:pPr>
            <w:del w:id="12154" w:author="Perrine, Martin L. (GSFC-5670)" w:date="2016-08-31T15:42:00Z">
              <w:r w:rsidRPr="00E579F9" w:rsidDel="00E46DB7">
                <w:rPr>
                  <w:rFonts w:ascii="Calibri" w:hAnsi="Calibri"/>
                  <w:color w:val="000000"/>
                  <w:sz w:val="22"/>
                  <w:szCs w:val="22"/>
                </w:rPr>
                <w:delText>1.1</w:delText>
              </w:r>
            </w:del>
          </w:p>
        </w:tc>
        <w:tc>
          <w:tcPr>
            <w:tcW w:w="965" w:type="dxa"/>
            <w:tcBorders>
              <w:top w:val="nil"/>
              <w:left w:val="nil"/>
              <w:bottom w:val="single" w:sz="4" w:space="0" w:color="auto"/>
              <w:right w:val="single" w:sz="4" w:space="0" w:color="auto"/>
            </w:tcBorders>
            <w:shd w:val="clear" w:color="auto" w:fill="auto"/>
            <w:vAlign w:val="bottom"/>
            <w:hideMark/>
            <w:tcPrChange w:id="1215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DBDF67C" w14:textId="0F951A51" w:rsidR="00914E26" w:rsidRPr="00E579F9" w:rsidDel="00E46DB7" w:rsidRDefault="00914E26" w:rsidP="00875FAD">
            <w:pPr>
              <w:jc w:val="left"/>
              <w:rPr>
                <w:del w:id="12156" w:author="Perrine, Martin L. (GSFC-5670)" w:date="2016-08-31T15:42:00Z"/>
                <w:rFonts w:ascii="Calibri" w:hAnsi="Calibri"/>
                <w:color w:val="000000"/>
                <w:sz w:val="22"/>
                <w:szCs w:val="22"/>
              </w:rPr>
            </w:pPr>
            <w:del w:id="12157"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215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A5D175" w14:textId="661F4F7E" w:rsidR="00914E26" w:rsidRPr="00E579F9" w:rsidDel="00E46DB7" w:rsidRDefault="00914E26" w:rsidP="00875FAD">
            <w:pPr>
              <w:jc w:val="left"/>
              <w:rPr>
                <w:del w:id="12159" w:author="Perrine, Martin L. (GSFC-5670)" w:date="2016-08-31T15:42:00Z"/>
                <w:rFonts w:ascii="Calibri" w:hAnsi="Calibri"/>
                <w:color w:val="000000"/>
                <w:sz w:val="22"/>
                <w:szCs w:val="22"/>
              </w:rPr>
            </w:pPr>
            <w:del w:id="1216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6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3614A3F" w14:textId="5A398C35" w:rsidR="00914E26" w:rsidRPr="00E579F9" w:rsidDel="00E46DB7" w:rsidRDefault="00914E26" w:rsidP="00875FAD">
            <w:pPr>
              <w:jc w:val="left"/>
              <w:rPr>
                <w:del w:id="12162" w:author="Perrine, Martin L. (GSFC-5670)" w:date="2016-08-31T15:42:00Z"/>
                <w:rFonts w:ascii="Calibri" w:hAnsi="Calibri"/>
                <w:color w:val="000000"/>
                <w:sz w:val="22"/>
                <w:szCs w:val="22"/>
              </w:rPr>
            </w:pPr>
            <w:del w:id="1216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6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6A3D70" w14:textId="6CC4BB9F" w:rsidR="00914E26" w:rsidRPr="00E579F9" w:rsidDel="00E46DB7" w:rsidRDefault="00914E26" w:rsidP="00875FAD">
            <w:pPr>
              <w:jc w:val="left"/>
              <w:rPr>
                <w:del w:id="12165" w:author="Perrine, Martin L. (GSFC-5670)" w:date="2016-08-31T15:42:00Z"/>
                <w:rFonts w:ascii="Calibri" w:hAnsi="Calibri"/>
                <w:color w:val="000000"/>
                <w:sz w:val="22"/>
                <w:szCs w:val="22"/>
              </w:rPr>
            </w:pPr>
            <w:del w:id="1216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16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C3B067" w14:textId="525EB1F4" w:rsidR="00914E26" w:rsidRPr="00E579F9" w:rsidDel="00E46DB7" w:rsidRDefault="00914E26" w:rsidP="00875FAD">
            <w:pPr>
              <w:jc w:val="left"/>
              <w:rPr>
                <w:del w:id="12168" w:author="Perrine, Martin L. (GSFC-5670)" w:date="2016-08-31T15:42:00Z"/>
                <w:rFonts w:ascii="Calibri" w:hAnsi="Calibri"/>
                <w:color w:val="000000"/>
                <w:sz w:val="22"/>
                <w:szCs w:val="22"/>
              </w:rPr>
            </w:pPr>
            <w:del w:id="1216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170" w:author="Muhammad, Alimayo (GSFC-5660)" w:date="2016-08-23T07:07:00Z">
              <w:tcPr>
                <w:tcW w:w="726" w:type="dxa"/>
                <w:tcBorders>
                  <w:top w:val="nil"/>
                  <w:left w:val="nil"/>
                  <w:bottom w:val="single" w:sz="4" w:space="0" w:color="auto"/>
                  <w:right w:val="nil"/>
                </w:tcBorders>
              </w:tcPr>
            </w:tcPrChange>
          </w:tcPr>
          <w:p w14:paraId="3556D9AB" w14:textId="15DDCCC3" w:rsidR="00914E26" w:rsidRPr="00E579F9" w:rsidDel="00E46DB7" w:rsidRDefault="00914E26" w:rsidP="00875FAD">
            <w:pPr>
              <w:jc w:val="left"/>
              <w:rPr>
                <w:del w:id="1217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17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2533A87" w14:textId="790516A0" w:rsidR="00914E26" w:rsidRPr="00E579F9" w:rsidDel="00E46DB7" w:rsidRDefault="00914E26" w:rsidP="00875FAD">
            <w:pPr>
              <w:jc w:val="left"/>
              <w:rPr>
                <w:del w:id="12173" w:author="Perrine, Martin L. (GSFC-5670)" w:date="2016-08-31T15:42:00Z"/>
                <w:rFonts w:ascii="Calibri" w:hAnsi="Calibri"/>
                <w:color w:val="000000"/>
                <w:sz w:val="22"/>
                <w:szCs w:val="22"/>
              </w:rPr>
            </w:pPr>
            <w:del w:id="1217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17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DF94872" w14:textId="5341E465" w:rsidR="00914E26" w:rsidRPr="00E579F9" w:rsidDel="00E46DB7" w:rsidRDefault="00914E26" w:rsidP="00875FAD">
            <w:pPr>
              <w:jc w:val="left"/>
              <w:rPr>
                <w:del w:id="12176" w:author="Perrine, Martin L. (GSFC-5670)" w:date="2016-08-31T15:42:00Z"/>
                <w:rFonts w:ascii="Calibri" w:hAnsi="Calibri"/>
                <w:color w:val="000000"/>
                <w:sz w:val="22"/>
                <w:szCs w:val="22"/>
              </w:rPr>
            </w:pPr>
            <w:del w:id="12177"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867BA07" w14:textId="49045215" w:rsidTr="00914E26">
        <w:trPr>
          <w:trHeight w:val="288"/>
          <w:del w:id="12178" w:author="Perrine, Martin L. (GSFC-5670)" w:date="2016-08-31T15:42:00Z"/>
          <w:trPrChange w:id="12179"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180"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8031D49" w14:textId="3E7B63C8" w:rsidR="00914E26" w:rsidRPr="00E579F9" w:rsidDel="00E46DB7" w:rsidRDefault="00914E26" w:rsidP="00875FAD">
            <w:pPr>
              <w:jc w:val="left"/>
              <w:rPr>
                <w:del w:id="12181" w:author="Perrine, Martin L. (GSFC-5670)" w:date="2016-08-31T15:42:00Z"/>
                <w:rFonts w:ascii="Calibri" w:hAnsi="Calibri"/>
                <w:color w:val="000000"/>
                <w:sz w:val="22"/>
                <w:szCs w:val="22"/>
              </w:rPr>
            </w:pPr>
            <w:del w:id="12182" w:author="Perrine, Martin L. (GSFC-5670)" w:date="2016-08-31T15:42:00Z">
              <w:r w:rsidRPr="00E579F9" w:rsidDel="00E46DB7">
                <w:rPr>
                  <w:rFonts w:ascii="Calibri" w:hAnsi="Calibri"/>
                  <w:color w:val="000000"/>
                  <w:sz w:val="22"/>
                  <w:szCs w:val="22"/>
                </w:rPr>
                <w:delText>NENG-OPS-012 Secure to Open storage</w:delText>
              </w:r>
            </w:del>
          </w:p>
        </w:tc>
        <w:tc>
          <w:tcPr>
            <w:tcW w:w="793" w:type="dxa"/>
            <w:tcBorders>
              <w:top w:val="nil"/>
              <w:left w:val="nil"/>
              <w:bottom w:val="single" w:sz="4" w:space="0" w:color="auto"/>
              <w:right w:val="single" w:sz="4" w:space="0" w:color="auto"/>
            </w:tcBorders>
            <w:shd w:val="clear" w:color="auto" w:fill="auto"/>
            <w:vAlign w:val="bottom"/>
            <w:hideMark/>
            <w:tcPrChange w:id="1218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A87329D" w14:textId="1EAFC933" w:rsidR="00914E26" w:rsidRPr="00E579F9" w:rsidDel="00E46DB7" w:rsidRDefault="00914E26" w:rsidP="00875FAD">
            <w:pPr>
              <w:jc w:val="right"/>
              <w:rPr>
                <w:del w:id="12184" w:author="Perrine, Martin L. (GSFC-5670)" w:date="2016-08-31T15:42:00Z"/>
                <w:rFonts w:ascii="Calibri" w:hAnsi="Calibri"/>
                <w:color w:val="000000"/>
                <w:sz w:val="22"/>
                <w:szCs w:val="22"/>
              </w:rPr>
            </w:pPr>
            <w:del w:id="12185" w:author="Perrine, Martin L. (GSFC-5670)" w:date="2016-08-31T15:42:00Z">
              <w:r w:rsidRPr="00E579F9" w:rsidDel="00E46DB7">
                <w:rPr>
                  <w:rFonts w:ascii="Calibri" w:hAnsi="Calibri"/>
                  <w:color w:val="000000"/>
                  <w:sz w:val="22"/>
                  <w:szCs w:val="22"/>
                </w:rPr>
                <w:delText>1.12</w:delText>
              </w:r>
            </w:del>
          </w:p>
        </w:tc>
        <w:tc>
          <w:tcPr>
            <w:tcW w:w="965" w:type="dxa"/>
            <w:tcBorders>
              <w:top w:val="nil"/>
              <w:left w:val="nil"/>
              <w:bottom w:val="single" w:sz="4" w:space="0" w:color="auto"/>
              <w:right w:val="single" w:sz="4" w:space="0" w:color="auto"/>
            </w:tcBorders>
            <w:shd w:val="clear" w:color="auto" w:fill="auto"/>
            <w:vAlign w:val="bottom"/>
            <w:hideMark/>
            <w:tcPrChange w:id="1218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FAD9A9C" w14:textId="58C65F53" w:rsidR="00914E26" w:rsidRPr="00E579F9" w:rsidDel="00E46DB7" w:rsidRDefault="00914E26" w:rsidP="00875FAD">
            <w:pPr>
              <w:jc w:val="left"/>
              <w:rPr>
                <w:del w:id="12187" w:author="Perrine, Martin L. (GSFC-5670)" w:date="2016-08-31T15:42:00Z"/>
                <w:rFonts w:ascii="Calibri" w:hAnsi="Calibri"/>
                <w:color w:val="000000"/>
                <w:sz w:val="22"/>
                <w:szCs w:val="22"/>
              </w:rPr>
            </w:pPr>
            <w:del w:id="12188"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218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21129E4" w14:textId="4D43DD07" w:rsidR="00914E26" w:rsidRPr="00E579F9" w:rsidDel="00E46DB7" w:rsidRDefault="00914E26" w:rsidP="00875FAD">
            <w:pPr>
              <w:jc w:val="left"/>
              <w:rPr>
                <w:del w:id="12190" w:author="Perrine, Martin L. (GSFC-5670)" w:date="2016-08-31T15:42:00Z"/>
                <w:rFonts w:ascii="Calibri" w:hAnsi="Calibri"/>
                <w:color w:val="000000"/>
                <w:sz w:val="22"/>
                <w:szCs w:val="22"/>
              </w:rPr>
            </w:pPr>
            <w:del w:id="1219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9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780D3C9" w14:textId="3F832245" w:rsidR="00914E26" w:rsidRPr="00E579F9" w:rsidDel="00E46DB7" w:rsidRDefault="00914E26" w:rsidP="00875FAD">
            <w:pPr>
              <w:jc w:val="left"/>
              <w:rPr>
                <w:del w:id="12193" w:author="Perrine, Martin L. (GSFC-5670)" w:date="2016-08-31T15:42:00Z"/>
                <w:rFonts w:ascii="Calibri" w:hAnsi="Calibri"/>
                <w:color w:val="000000"/>
                <w:sz w:val="22"/>
                <w:szCs w:val="22"/>
              </w:rPr>
            </w:pPr>
            <w:del w:id="1219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19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449BC8F" w14:textId="24C68AE8" w:rsidR="00914E26" w:rsidRPr="00E579F9" w:rsidDel="00E46DB7" w:rsidRDefault="00914E26" w:rsidP="00875FAD">
            <w:pPr>
              <w:jc w:val="left"/>
              <w:rPr>
                <w:del w:id="12196" w:author="Perrine, Martin L. (GSFC-5670)" w:date="2016-08-31T15:42:00Z"/>
                <w:rFonts w:ascii="Calibri" w:hAnsi="Calibri"/>
                <w:color w:val="000000"/>
                <w:sz w:val="22"/>
                <w:szCs w:val="22"/>
              </w:rPr>
            </w:pPr>
            <w:del w:id="1219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19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BD39211" w14:textId="6FCBB7F3" w:rsidR="00914E26" w:rsidRPr="00E579F9" w:rsidDel="00E46DB7" w:rsidRDefault="00914E26" w:rsidP="00875FAD">
            <w:pPr>
              <w:jc w:val="left"/>
              <w:rPr>
                <w:del w:id="12199" w:author="Perrine, Martin L. (GSFC-5670)" w:date="2016-08-31T15:42:00Z"/>
                <w:rFonts w:ascii="Calibri" w:hAnsi="Calibri"/>
                <w:color w:val="000000"/>
                <w:sz w:val="22"/>
                <w:szCs w:val="22"/>
              </w:rPr>
            </w:pPr>
            <w:del w:id="1220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201" w:author="Muhammad, Alimayo (GSFC-5660)" w:date="2016-08-23T07:07:00Z">
              <w:tcPr>
                <w:tcW w:w="726" w:type="dxa"/>
                <w:tcBorders>
                  <w:top w:val="nil"/>
                  <w:left w:val="nil"/>
                  <w:bottom w:val="single" w:sz="4" w:space="0" w:color="auto"/>
                  <w:right w:val="nil"/>
                </w:tcBorders>
              </w:tcPr>
            </w:tcPrChange>
          </w:tcPr>
          <w:p w14:paraId="104B55CC" w14:textId="755CE507" w:rsidR="00914E26" w:rsidRPr="00E579F9" w:rsidDel="00E46DB7" w:rsidRDefault="00914E26" w:rsidP="00875FAD">
            <w:pPr>
              <w:jc w:val="left"/>
              <w:rPr>
                <w:del w:id="1220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20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E976107" w14:textId="7726378B" w:rsidR="00914E26" w:rsidRPr="00E579F9" w:rsidDel="00E46DB7" w:rsidRDefault="00914E26" w:rsidP="00875FAD">
            <w:pPr>
              <w:jc w:val="left"/>
              <w:rPr>
                <w:del w:id="12204" w:author="Perrine, Martin L. (GSFC-5670)" w:date="2016-08-31T15:42:00Z"/>
                <w:rFonts w:ascii="Calibri" w:hAnsi="Calibri"/>
                <w:color w:val="000000"/>
                <w:sz w:val="22"/>
                <w:szCs w:val="22"/>
              </w:rPr>
            </w:pPr>
            <w:del w:id="12205" w:author="Perrine, Martin L. (GSFC-5670)" w:date="2016-08-31T15:42:00Z">
              <w:r w:rsidRPr="00E579F9" w:rsidDel="00E46DB7">
                <w:rPr>
                  <w:rFonts w:ascii="Calibri" w:hAnsi="Calibri"/>
                  <w:color w:val="000000"/>
                  <w:sz w:val="22"/>
                  <w:szCs w:val="22"/>
                </w:rPr>
                <w:delText> </w:delText>
              </w:r>
            </w:del>
            <w:ins w:id="12206" w:author="Muhammad, Alimayo (GSFC-5660)" w:date="2016-08-25T11:19:00Z">
              <w:del w:id="12207"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20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07234FE" w14:textId="102DD300" w:rsidR="00914E26" w:rsidRPr="00E579F9" w:rsidDel="00E46DB7" w:rsidRDefault="00914E26" w:rsidP="00875FAD">
            <w:pPr>
              <w:jc w:val="left"/>
              <w:rPr>
                <w:del w:id="12209" w:author="Perrine, Martin L. (GSFC-5670)" w:date="2016-08-31T15:42:00Z"/>
                <w:rFonts w:ascii="Calibri" w:hAnsi="Calibri"/>
                <w:color w:val="000000"/>
                <w:sz w:val="22"/>
                <w:szCs w:val="22"/>
              </w:rPr>
            </w:pPr>
            <w:del w:id="12210"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0B0FD98E" w14:textId="2C7D19CD" w:rsidTr="00914E26">
        <w:trPr>
          <w:trHeight w:val="288"/>
          <w:del w:id="12211" w:author="Perrine, Martin L. (GSFC-5670)" w:date="2016-08-31T15:42:00Z"/>
          <w:trPrChange w:id="12212"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213"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E58A2DE" w14:textId="054354EA" w:rsidR="00914E26" w:rsidRPr="00E579F9" w:rsidDel="00E46DB7" w:rsidRDefault="00914E26" w:rsidP="00875FAD">
            <w:pPr>
              <w:jc w:val="left"/>
              <w:rPr>
                <w:del w:id="12214" w:author="Perrine, Martin L. (GSFC-5670)" w:date="2016-08-31T15:42:00Z"/>
                <w:rFonts w:ascii="Calibri" w:hAnsi="Calibri"/>
                <w:color w:val="000000"/>
                <w:sz w:val="22"/>
                <w:szCs w:val="22"/>
              </w:rPr>
            </w:pPr>
            <w:del w:id="12215" w:author="Perrine, Martin L. (GSFC-5670)" w:date="2016-08-31T15:42:00Z">
              <w:r w:rsidRPr="00E579F9" w:rsidDel="00E46DB7">
                <w:rPr>
                  <w:rFonts w:ascii="Calibri" w:hAnsi="Calibri"/>
                  <w:color w:val="000000"/>
                  <w:sz w:val="22"/>
                  <w:szCs w:val="22"/>
                </w:rPr>
                <w:delText>NENG-OPS-012.1 Secure file system</w:delText>
              </w:r>
            </w:del>
          </w:p>
        </w:tc>
        <w:tc>
          <w:tcPr>
            <w:tcW w:w="793" w:type="dxa"/>
            <w:tcBorders>
              <w:top w:val="nil"/>
              <w:left w:val="nil"/>
              <w:bottom w:val="single" w:sz="4" w:space="0" w:color="auto"/>
              <w:right w:val="single" w:sz="4" w:space="0" w:color="auto"/>
            </w:tcBorders>
            <w:shd w:val="clear" w:color="auto" w:fill="auto"/>
            <w:vAlign w:val="bottom"/>
            <w:hideMark/>
            <w:tcPrChange w:id="1221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96CF018" w14:textId="031D3947" w:rsidR="00914E26" w:rsidRPr="00E579F9" w:rsidDel="00E46DB7" w:rsidRDefault="00914E26" w:rsidP="00875FAD">
            <w:pPr>
              <w:jc w:val="left"/>
              <w:rPr>
                <w:del w:id="12217" w:author="Perrine, Martin L. (GSFC-5670)" w:date="2016-08-31T15:42:00Z"/>
                <w:rFonts w:ascii="Calibri" w:hAnsi="Calibri"/>
                <w:color w:val="000000"/>
                <w:sz w:val="22"/>
                <w:szCs w:val="22"/>
              </w:rPr>
            </w:pPr>
            <w:del w:id="12218" w:author="Perrine, Martin L. (GSFC-5670)" w:date="2016-08-31T15:42:00Z">
              <w:r w:rsidRPr="00E579F9" w:rsidDel="00E46DB7">
                <w:rPr>
                  <w:rFonts w:ascii="Calibri" w:hAnsi="Calibri"/>
                  <w:color w:val="000000"/>
                  <w:sz w:val="22"/>
                  <w:szCs w:val="22"/>
                </w:rPr>
                <w:delText>1.12.1</w:delText>
              </w:r>
            </w:del>
          </w:p>
        </w:tc>
        <w:tc>
          <w:tcPr>
            <w:tcW w:w="965" w:type="dxa"/>
            <w:tcBorders>
              <w:top w:val="nil"/>
              <w:left w:val="nil"/>
              <w:bottom w:val="single" w:sz="4" w:space="0" w:color="auto"/>
              <w:right w:val="single" w:sz="4" w:space="0" w:color="auto"/>
            </w:tcBorders>
            <w:shd w:val="clear" w:color="auto" w:fill="auto"/>
            <w:vAlign w:val="bottom"/>
            <w:hideMark/>
            <w:tcPrChange w:id="1221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343B392" w14:textId="132B08FA" w:rsidR="00914E26" w:rsidRPr="00E579F9" w:rsidDel="00E46DB7" w:rsidRDefault="00914E26" w:rsidP="00875FAD">
            <w:pPr>
              <w:jc w:val="left"/>
              <w:rPr>
                <w:del w:id="12220" w:author="Perrine, Martin L. (GSFC-5670)" w:date="2016-08-31T15:42:00Z"/>
                <w:rFonts w:ascii="Calibri" w:hAnsi="Calibri"/>
                <w:color w:val="000000"/>
                <w:sz w:val="22"/>
                <w:szCs w:val="22"/>
              </w:rPr>
            </w:pPr>
            <w:del w:id="1222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2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74C9C44" w14:textId="75040A6E" w:rsidR="00914E26" w:rsidRPr="00E579F9" w:rsidDel="00E46DB7" w:rsidRDefault="00914E26" w:rsidP="00875FAD">
            <w:pPr>
              <w:jc w:val="left"/>
              <w:rPr>
                <w:del w:id="12223" w:author="Perrine, Martin L. (GSFC-5670)" w:date="2016-08-31T15:42:00Z"/>
                <w:rFonts w:ascii="Calibri" w:hAnsi="Calibri"/>
                <w:color w:val="000000"/>
                <w:sz w:val="22"/>
                <w:szCs w:val="22"/>
              </w:rPr>
            </w:pPr>
            <w:del w:id="1222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2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113A755" w14:textId="371103DD" w:rsidR="00914E26" w:rsidRPr="00E579F9" w:rsidDel="00E46DB7" w:rsidRDefault="00914E26" w:rsidP="00875FAD">
            <w:pPr>
              <w:jc w:val="left"/>
              <w:rPr>
                <w:del w:id="12226" w:author="Perrine, Martin L. (GSFC-5670)" w:date="2016-08-31T15:42:00Z"/>
                <w:rFonts w:ascii="Calibri" w:hAnsi="Calibri"/>
                <w:color w:val="000000"/>
                <w:sz w:val="22"/>
                <w:szCs w:val="22"/>
              </w:rPr>
            </w:pPr>
            <w:del w:id="1222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2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A073E6C" w14:textId="22CE1053" w:rsidR="00914E26" w:rsidRPr="00E579F9" w:rsidDel="00E46DB7" w:rsidRDefault="00914E26" w:rsidP="00875FAD">
            <w:pPr>
              <w:jc w:val="left"/>
              <w:rPr>
                <w:del w:id="12229" w:author="Perrine, Martin L. (GSFC-5670)" w:date="2016-08-31T15:42:00Z"/>
                <w:rFonts w:ascii="Calibri" w:hAnsi="Calibri"/>
                <w:color w:val="000000"/>
                <w:sz w:val="22"/>
                <w:szCs w:val="22"/>
              </w:rPr>
            </w:pPr>
            <w:del w:id="1223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23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2F28734" w14:textId="56550E3A" w:rsidR="00914E26" w:rsidRPr="00E579F9" w:rsidDel="00E46DB7" w:rsidRDefault="00914E26" w:rsidP="00875FAD">
            <w:pPr>
              <w:jc w:val="left"/>
              <w:rPr>
                <w:del w:id="12232" w:author="Perrine, Martin L. (GSFC-5670)" w:date="2016-08-31T15:42:00Z"/>
                <w:rFonts w:ascii="Calibri" w:hAnsi="Calibri"/>
                <w:color w:val="000000"/>
                <w:sz w:val="22"/>
                <w:szCs w:val="22"/>
              </w:rPr>
            </w:pPr>
            <w:del w:id="1223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234" w:author="Muhammad, Alimayo (GSFC-5660)" w:date="2016-08-23T07:07:00Z">
              <w:tcPr>
                <w:tcW w:w="726" w:type="dxa"/>
                <w:tcBorders>
                  <w:top w:val="nil"/>
                  <w:left w:val="nil"/>
                  <w:bottom w:val="single" w:sz="4" w:space="0" w:color="auto"/>
                  <w:right w:val="nil"/>
                </w:tcBorders>
              </w:tcPr>
            </w:tcPrChange>
          </w:tcPr>
          <w:p w14:paraId="3CCBD9F6" w14:textId="180FAB41" w:rsidR="00914E26" w:rsidRPr="00E579F9" w:rsidDel="00E46DB7" w:rsidRDefault="00914E26" w:rsidP="00875FAD">
            <w:pPr>
              <w:jc w:val="left"/>
              <w:rPr>
                <w:del w:id="1223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23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D39CB27" w14:textId="2C298A79" w:rsidR="00914E26" w:rsidRPr="00E579F9" w:rsidDel="00E46DB7" w:rsidRDefault="00914E26" w:rsidP="00875FAD">
            <w:pPr>
              <w:jc w:val="left"/>
              <w:rPr>
                <w:del w:id="12237" w:author="Perrine, Martin L. (GSFC-5670)" w:date="2016-08-31T15:42:00Z"/>
                <w:rFonts w:ascii="Calibri" w:hAnsi="Calibri"/>
                <w:color w:val="000000"/>
                <w:sz w:val="22"/>
                <w:szCs w:val="22"/>
              </w:rPr>
            </w:pPr>
            <w:del w:id="1223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23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D337B5A" w14:textId="0B2884D8" w:rsidR="00914E26" w:rsidRPr="00E579F9" w:rsidDel="00E46DB7" w:rsidRDefault="00914E26" w:rsidP="00875FAD">
            <w:pPr>
              <w:jc w:val="left"/>
              <w:rPr>
                <w:del w:id="12240" w:author="Perrine, Martin L. (GSFC-5670)" w:date="2016-08-31T15:42:00Z"/>
                <w:rFonts w:ascii="Calibri" w:hAnsi="Calibri"/>
                <w:color w:val="000000"/>
                <w:sz w:val="22"/>
                <w:szCs w:val="22"/>
              </w:rPr>
            </w:pPr>
            <w:del w:id="12241" w:author="Perrine, Martin L. (GSFC-5670)" w:date="2016-08-31T15:42:00Z">
              <w:r w:rsidRPr="00E579F9" w:rsidDel="00E46DB7">
                <w:rPr>
                  <w:rFonts w:ascii="Calibri" w:hAnsi="Calibri"/>
                  <w:color w:val="000000"/>
                  <w:sz w:val="22"/>
                  <w:szCs w:val="22"/>
                </w:rPr>
                <w:delText>X</w:delText>
              </w:r>
            </w:del>
            <w:ins w:id="12242" w:author="Muhammad, Alimayo (GSFC-5660)" w:date="2016-08-25T11:20:00Z">
              <w:del w:id="12243" w:author="Perrine, Martin L. (GSFC-5670)" w:date="2016-08-31T15:42:00Z">
                <w:r w:rsidR="00A71AF3" w:rsidDel="00E46DB7">
                  <w:rPr>
                    <w:rFonts w:ascii="Calibri" w:hAnsi="Calibri"/>
                    <w:color w:val="000000"/>
                    <w:sz w:val="22"/>
                    <w:szCs w:val="22"/>
                  </w:rPr>
                  <w:delText>I</w:delText>
                </w:r>
              </w:del>
            </w:ins>
          </w:p>
        </w:tc>
      </w:tr>
      <w:tr w:rsidR="00914E26" w:rsidRPr="00E579F9" w:rsidDel="00E46DB7" w14:paraId="17FD6416" w14:textId="1AFF9AC7" w:rsidTr="00914E26">
        <w:trPr>
          <w:trHeight w:val="288"/>
          <w:del w:id="12244" w:author="Perrine, Martin L. (GSFC-5670)" w:date="2016-08-31T15:42:00Z"/>
          <w:trPrChange w:id="12245"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24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A19D65A" w14:textId="5653A450" w:rsidR="00914E26" w:rsidRPr="00E579F9" w:rsidDel="00E46DB7" w:rsidRDefault="00914E26" w:rsidP="00875FAD">
            <w:pPr>
              <w:jc w:val="left"/>
              <w:rPr>
                <w:del w:id="12247" w:author="Perrine, Martin L. (GSFC-5670)" w:date="2016-08-31T15:42:00Z"/>
                <w:rFonts w:ascii="Calibri" w:hAnsi="Calibri"/>
                <w:color w:val="000000"/>
                <w:sz w:val="22"/>
                <w:szCs w:val="22"/>
              </w:rPr>
            </w:pPr>
            <w:del w:id="12248" w:author="Perrine, Martin L. (GSFC-5670)" w:date="2016-08-31T15:42:00Z">
              <w:r w:rsidRPr="00E579F9" w:rsidDel="00E46DB7">
                <w:rPr>
                  <w:rFonts w:ascii="Calibri" w:hAnsi="Calibri"/>
                  <w:color w:val="000000"/>
                  <w:sz w:val="22"/>
                  <w:szCs w:val="22"/>
                </w:rPr>
                <w:delText xml:space="preserve">NENG-OPS-012.2 Old data removal </w:delText>
              </w:r>
            </w:del>
          </w:p>
        </w:tc>
        <w:tc>
          <w:tcPr>
            <w:tcW w:w="793" w:type="dxa"/>
            <w:tcBorders>
              <w:top w:val="nil"/>
              <w:left w:val="nil"/>
              <w:bottom w:val="single" w:sz="4" w:space="0" w:color="auto"/>
              <w:right w:val="single" w:sz="4" w:space="0" w:color="auto"/>
            </w:tcBorders>
            <w:shd w:val="clear" w:color="auto" w:fill="auto"/>
            <w:vAlign w:val="bottom"/>
            <w:hideMark/>
            <w:tcPrChange w:id="1224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C413C9F" w14:textId="61D37EE8" w:rsidR="00914E26" w:rsidRPr="00E579F9" w:rsidDel="00E46DB7" w:rsidRDefault="00914E26" w:rsidP="00875FAD">
            <w:pPr>
              <w:jc w:val="left"/>
              <w:rPr>
                <w:del w:id="12250" w:author="Perrine, Martin L. (GSFC-5670)" w:date="2016-08-31T15:42:00Z"/>
                <w:rFonts w:ascii="Calibri" w:hAnsi="Calibri"/>
                <w:color w:val="000000"/>
                <w:sz w:val="22"/>
                <w:szCs w:val="22"/>
              </w:rPr>
            </w:pPr>
            <w:del w:id="12251" w:author="Perrine, Martin L. (GSFC-5670)" w:date="2016-08-31T15:42:00Z">
              <w:r w:rsidRPr="00E579F9" w:rsidDel="00E46DB7">
                <w:rPr>
                  <w:rFonts w:ascii="Calibri" w:hAnsi="Calibri"/>
                  <w:color w:val="000000"/>
                  <w:sz w:val="22"/>
                  <w:szCs w:val="22"/>
                </w:rPr>
                <w:delText>1.12.2</w:delText>
              </w:r>
            </w:del>
          </w:p>
        </w:tc>
        <w:tc>
          <w:tcPr>
            <w:tcW w:w="965" w:type="dxa"/>
            <w:tcBorders>
              <w:top w:val="nil"/>
              <w:left w:val="nil"/>
              <w:bottom w:val="single" w:sz="4" w:space="0" w:color="auto"/>
              <w:right w:val="single" w:sz="4" w:space="0" w:color="auto"/>
            </w:tcBorders>
            <w:shd w:val="clear" w:color="auto" w:fill="auto"/>
            <w:vAlign w:val="bottom"/>
            <w:hideMark/>
            <w:tcPrChange w:id="1225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DBF7866" w14:textId="09B86F10" w:rsidR="00914E26" w:rsidRPr="00E579F9" w:rsidDel="00E46DB7" w:rsidRDefault="00914E26" w:rsidP="00875FAD">
            <w:pPr>
              <w:jc w:val="left"/>
              <w:rPr>
                <w:del w:id="12253" w:author="Perrine, Martin L. (GSFC-5670)" w:date="2016-08-31T15:42:00Z"/>
                <w:rFonts w:ascii="Calibri" w:hAnsi="Calibri"/>
                <w:color w:val="000000"/>
                <w:sz w:val="22"/>
                <w:szCs w:val="22"/>
              </w:rPr>
            </w:pPr>
            <w:del w:id="1225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5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57ADCB0" w14:textId="0389780E" w:rsidR="00914E26" w:rsidRPr="00E579F9" w:rsidDel="00E46DB7" w:rsidRDefault="00914E26" w:rsidP="00875FAD">
            <w:pPr>
              <w:jc w:val="left"/>
              <w:rPr>
                <w:del w:id="12256" w:author="Perrine, Martin L. (GSFC-5670)" w:date="2016-08-31T15:42:00Z"/>
                <w:rFonts w:ascii="Calibri" w:hAnsi="Calibri"/>
                <w:color w:val="000000"/>
                <w:sz w:val="22"/>
                <w:szCs w:val="22"/>
              </w:rPr>
            </w:pPr>
            <w:del w:id="1225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5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5711AB0" w14:textId="4BCF7040" w:rsidR="00914E26" w:rsidRPr="00E579F9" w:rsidDel="00E46DB7" w:rsidRDefault="00914E26" w:rsidP="00875FAD">
            <w:pPr>
              <w:jc w:val="left"/>
              <w:rPr>
                <w:del w:id="12259" w:author="Perrine, Martin L. (GSFC-5670)" w:date="2016-08-31T15:42:00Z"/>
                <w:rFonts w:ascii="Calibri" w:hAnsi="Calibri"/>
                <w:color w:val="000000"/>
                <w:sz w:val="22"/>
                <w:szCs w:val="22"/>
              </w:rPr>
            </w:pPr>
            <w:del w:id="1226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6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F19A81B" w14:textId="701225CF" w:rsidR="00914E26" w:rsidRPr="00E579F9" w:rsidDel="00E46DB7" w:rsidRDefault="00914E26" w:rsidP="00875FAD">
            <w:pPr>
              <w:jc w:val="left"/>
              <w:rPr>
                <w:del w:id="12262" w:author="Perrine, Martin L. (GSFC-5670)" w:date="2016-08-31T15:42:00Z"/>
                <w:rFonts w:ascii="Calibri" w:hAnsi="Calibri"/>
                <w:color w:val="000000"/>
                <w:sz w:val="22"/>
                <w:szCs w:val="22"/>
              </w:rPr>
            </w:pPr>
            <w:del w:id="12263" w:author="Perrine, Martin L. (GSFC-5670)" w:date="2016-08-31T15:42:00Z">
              <w:r w:rsidRPr="00E579F9" w:rsidDel="00E46DB7">
                <w:rPr>
                  <w:rFonts w:ascii="Calibri" w:hAnsi="Calibri"/>
                  <w:color w:val="000000"/>
                  <w:sz w:val="22"/>
                  <w:szCs w:val="22"/>
                </w:rPr>
                <w:delText>X</w:delText>
              </w:r>
            </w:del>
          </w:p>
        </w:tc>
        <w:tc>
          <w:tcPr>
            <w:tcW w:w="850" w:type="dxa"/>
            <w:tcBorders>
              <w:top w:val="nil"/>
              <w:left w:val="nil"/>
              <w:bottom w:val="single" w:sz="4" w:space="0" w:color="auto"/>
              <w:right w:val="single" w:sz="4" w:space="0" w:color="auto"/>
            </w:tcBorders>
            <w:shd w:val="clear" w:color="auto" w:fill="auto"/>
            <w:vAlign w:val="bottom"/>
            <w:hideMark/>
            <w:tcPrChange w:id="1226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52E94D" w14:textId="034158E2" w:rsidR="00914E26" w:rsidRPr="00E579F9" w:rsidDel="00E46DB7" w:rsidRDefault="00914E26" w:rsidP="00875FAD">
            <w:pPr>
              <w:jc w:val="left"/>
              <w:rPr>
                <w:del w:id="12265" w:author="Perrine, Martin L. (GSFC-5670)" w:date="2016-08-31T15:42:00Z"/>
                <w:rFonts w:ascii="Calibri" w:hAnsi="Calibri"/>
                <w:color w:val="000000"/>
                <w:sz w:val="22"/>
                <w:szCs w:val="22"/>
              </w:rPr>
            </w:pPr>
            <w:del w:id="1226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267" w:author="Muhammad, Alimayo (GSFC-5660)" w:date="2016-08-23T07:07:00Z">
              <w:tcPr>
                <w:tcW w:w="726" w:type="dxa"/>
                <w:tcBorders>
                  <w:top w:val="nil"/>
                  <w:left w:val="nil"/>
                  <w:bottom w:val="single" w:sz="4" w:space="0" w:color="auto"/>
                  <w:right w:val="nil"/>
                </w:tcBorders>
              </w:tcPr>
            </w:tcPrChange>
          </w:tcPr>
          <w:p w14:paraId="00F22F06" w14:textId="7CFB921E" w:rsidR="00914E26" w:rsidRPr="00E579F9" w:rsidDel="00E46DB7" w:rsidRDefault="00914E26" w:rsidP="00875FAD">
            <w:pPr>
              <w:jc w:val="left"/>
              <w:rPr>
                <w:del w:id="1226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26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5CD127B" w14:textId="5A2175B2" w:rsidR="00914E26" w:rsidRPr="00E579F9" w:rsidDel="00E46DB7" w:rsidRDefault="00914E26" w:rsidP="00875FAD">
            <w:pPr>
              <w:jc w:val="left"/>
              <w:rPr>
                <w:del w:id="12270" w:author="Perrine, Martin L. (GSFC-5670)" w:date="2016-08-31T15:42:00Z"/>
                <w:rFonts w:ascii="Calibri" w:hAnsi="Calibri"/>
                <w:color w:val="000000"/>
                <w:sz w:val="22"/>
                <w:szCs w:val="22"/>
              </w:rPr>
            </w:pPr>
            <w:del w:id="1227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27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74AB48D" w14:textId="50AD14B1" w:rsidR="00914E26" w:rsidRPr="00E579F9" w:rsidDel="00E46DB7" w:rsidRDefault="00914E26" w:rsidP="00875FAD">
            <w:pPr>
              <w:jc w:val="left"/>
              <w:rPr>
                <w:del w:id="12273" w:author="Perrine, Martin L. (GSFC-5670)" w:date="2016-08-31T15:42:00Z"/>
                <w:rFonts w:ascii="Calibri" w:hAnsi="Calibri"/>
                <w:color w:val="000000"/>
                <w:sz w:val="22"/>
                <w:szCs w:val="22"/>
              </w:rPr>
            </w:pPr>
            <w:del w:id="12274"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8BBC3CF" w14:textId="0B566F0F" w:rsidTr="00914E26">
        <w:trPr>
          <w:trHeight w:val="288"/>
          <w:del w:id="12275" w:author="Perrine, Martin L. (GSFC-5670)" w:date="2016-08-31T15:42:00Z"/>
          <w:trPrChange w:id="12276"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277"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EF551D1" w14:textId="5AE17AEA" w:rsidR="00914E26" w:rsidRPr="00E579F9" w:rsidDel="00E46DB7" w:rsidRDefault="00914E26" w:rsidP="00875FAD">
            <w:pPr>
              <w:jc w:val="left"/>
              <w:rPr>
                <w:del w:id="12278" w:author="Perrine, Martin L. (GSFC-5670)" w:date="2016-08-31T15:42:00Z"/>
                <w:rFonts w:ascii="Calibri" w:hAnsi="Calibri"/>
                <w:color w:val="000000"/>
                <w:sz w:val="22"/>
                <w:szCs w:val="22"/>
              </w:rPr>
            </w:pPr>
            <w:del w:id="12279" w:author="Perrine, Martin L. (GSFC-5670)" w:date="2016-08-31T15:42:00Z">
              <w:r w:rsidRPr="00E579F9" w:rsidDel="00E46DB7">
                <w:rPr>
                  <w:rFonts w:ascii="Calibri" w:hAnsi="Calibri"/>
                  <w:color w:val="000000"/>
                  <w:sz w:val="22"/>
                  <w:szCs w:val="22"/>
                </w:rPr>
                <w:delText>NENG-OPS-012.3 Files to removable media</w:delText>
              </w:r>
            </w:del>
          </w:p>
        </w:tc>
        <w:tc>
          <w:tcPr>
            <w:tcW w:w="793" w:type="dxa"/>
            <w:tcBorders>
              <w:top w:val="nil"/>
              <w:left w:val="nil"/>
              <w:bottom w:val="single" w:sz="4" w:space="0" w:color="auto"/>
              <w:right w:val="single" w:sz="4" w:space="0" w:color="auto"/>
            </w:tcBorders>
            <w:shd w:val="clear" w:color="auto" w:fill="auto"/>
            <w:vAlign w:val="bottom"/>
            <w:hideMark/>
            <w:tcPrChange w:id="1228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450B71C" w14:textId="17354CCF" w:rsidR="00914E26" w:rsidRPr="00E579F9" w:rsidDel="00E46DB7" w:rsidRDefault="00914E26" w:rsidP="00875FAD">
            <w:pPr>
              <w:jc w:val="left"/>
              <w:rPr>
                <w:del w:id="12281" w:author="Perrine, Martin L. (GSFC-5670)" w:date="2016-08-31T15:42:00Z"/>
                <w:rFonts w:ascii="Calibri" w:hAnsi="Calibri"/>
                <w:color w:val="000000"/>
                <w:sz w:val="22"/>
                <w:szCs w:val="22"/>
              </w:rPr>
            </w:pPr>
            <w:del w:id="12282" w:author="Perrine, Martin L. (GSFC-5670)" w:date="2016-08-31T15:42:00Z">
              <w:r w:rsidRPr="00E579F9" w:rsidDel="00E46DB7">
                <w:rPr>
                  <w:rFonts w:ascii="Calibri" w:hAnsi="Calibri"/>
                  <w:color w:val="000000"/>
                  <w:sz w:val="22"/>
                  <w:szCs w:val="22"/>
                </w:rPr>
                <w:delText>1.12.3</w:delText>
              </w:r>
            </w:del>
          </w:p>
        </w:tc>
        <w:tc>
          <w:tcPr>
            <w:tcW w:w="965" w:type="dxa"/>
            <w:tcBorders>
              <w:top w:val="nil"/>
              <w:left w:val="nil"/>
              <w:bottom w:val="single" w:sz="4" w:space="0" w:color="auto"/>
              <w:right w:val="single" w:sz="4" w:space="0" w:color="auto"/>
            </w:tcBorders>
            <w:shd w:val="clear" w:color="auto" w:fill="auto"/>
            <w:vAlign w:val="bottom"/>
            <w:hideMark/>
            <w:tcPrChange w:id="1228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8D9480" w14:textId="72D066F4" w:rsidR="00914E26" w:rsidRPr="00E579F9" w:rsidDel="00E46DB7" w:rsidRDefault="00914E26" w:rsidP="00875FAD">
            <w:pPr>
              <w:jc w:val="left"/>
              <w:rPr>
                <w:del w:id="12284" w:author="Perrine, Martin L. (GSFC-5670)" w:date="2016-08-31T15:42:00Z"/>
                <w:rFonts w:ascii="Calibri" w:hAnsi="Calibri"/>
                <w:color w:val="000000"/>
                <w:sz w:val="22"/>
                <w:szCs w:val="22"/>
              </w:rPr>
            </w:pPr>
            <w:del w:id="1228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8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D86B87C" w14:textId="400AA2F7" w:rsidR="00914E26" w:rsidRPr="00E579F9" w:rsidDel="00E46DB7" w:rsidRDefault="00914E26" w:rsidP="00875FAD">
            <w:pPr>
              <w:jc w:val="left"/>
              <w:rPr>
                <w:del w:id="12287" w:author="Perrine, Martin L. (GSFC-5670)" w:date="2016-08-31T15:42:00Z"/>
                <w:rFonts w:ascii="Calibri" w:hAnsi="Calibri"/>
                <w:color w:val="000000"/>
                <w:sz w:val="22"/>
                <w:szCs w:val="22"/>
              </w:rPr>
            </w:pPr>
            <w:del w:id="1228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28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460398C" w14:textId="731AAF2D" w:rsidR="00914E26" w:rsidRPr="00E579F9" w:rsidDel="00E46DB7" w:rsidRDefault="00914E26" w:rsidP="00875FAD">
            <w:pPr>
              <w:jc w:val="left"/>
              <w:rPr>
                <w:del w:id="12290" w:author="Perrine, Martin L. (GSFC-5670)" w:date="2016-08-31T15:42:00Z"/>
                <w:rFonts w:ascii="Calibri" w:hAnsi="Calibri"/>
                <w:color w:val="000000"/>
                <w:sz w:val="22"/>
                <w:szCs w:val="22"/>
              </w:rPr>
            </w:pPr>
            <w:del w:id="12291" w:author="Perrine, Martin L. (GSFC-5670)" w:date="2016-08-31T15:42:00Z">
              <w:r w:rsidRPr="00E579F9" w:rsidDel="00E46DB7">
                <w:rPr>
                  <w:rFonts w:ascii="Calibri" w:hAnsi="Calibri"/>
                  <w:color w:val="000000"/>
                  <w:sz w:val="22"/>
                  <w:szCs w:val="22"/>
                </w:rPr>
                <w:delText>X</w:delText>
              </w:r>
            </w:del>
          </w:p>
        </w:tc>
        <w:tc>
          <w:tcPr>
            <w:tcW w:w="679" w:type="dxa"/>
            <w:tcBorders>
              <w:top w:val="nil"/>
              <w:left w:val="nil"/>
              <w:bottom w:val="single" w:sz="4" w:space="0" w:color="auto"/>
              <w:right w:val="single" w:sz="4" w:space="0" w:color="auto"/>
            </w:tcBorders>
            <w:shd w:val="clear" w:color="auto" w:fill="auto"/>
            <w:vAlign w:val="bottom"/>
            <w:hideMark/>
            <w:tcPrChange w:id="1229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A8C9B28" w14:textId="61BF3C32" w:rsidR="00914E26" w:rsidRPr="00E579F9" w:rsidDel="00E46DB7" w:rsidRDefault="00914E26" w:rsidP="00875FAD">
            <w:pPr>
              <w:jc w:val="left"/>
              <w:rPr>
                <w:del w:id="12293" w:author="Perrine, Martin L. (GSFC-5670)" w:date="2016-08-31T15:42:00Z"/>
                <w:rFonts w:ascii="Calibri" w:hAnsi="Calibri"/>
                <w:color w:val="000000"/>
                <w:sz w:val="22"/>
                <w:szCs w:val="22"/>
              </w:rPr>
            </w:pPr>
            <w:del w:id="1229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29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F292B91" w14:textId="007524E8" w:rsidR="00914E26" w:rsidRPr="00E579F9" w:rsidDel="00E46DB7" w:rsidRDefault="00914E26" w:rsidP="00875FAD">
            <w:pPr>
              <w:jc w:val="left"/>
              <w:rPr>
                <w:del w:id="12296" w:author="Perrine, Martin L. (GSFC-5670)" w:date="2016-08-31T15:42:00Z"/>
                <w:rFonts w:ascii="Calibri" w:hAnsi="Calibri"/>
                <w:color w:val="000000"/>
                <w:sz w:val="22"/>
                <w:szCs w:val="22"/>
              </w:rPr>
            </w:pPr>
            <w:del w:id="1229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298" w:author="Muhammad, Alimayo (GSFC-5660)" w:date="2016-08-23T07:07:00Z">
              <w:tcPr>
                <w:tcW w:w="726" w:type="dxa"/>
                <w:tcBorders>
                  <w:top w:val="nil"/>
                  <w:left w:val="nil"/>
                  <w:bottom w:val="single" w:sz="4" w:space="0" w:color="auto"/>
                  <w:right w:val="nil"/>
                </w:tcBorders>
              </w:tcPr>
            </w:tcPrChange>
          </w:tcPr>
          <w:p w14:paraId="0E5EC973" w14:textId="29158A7C" w:rsidR="00914E26" w:rsidRPr="00E579F9" w:rsidDel="00E46DB7" w:rsidRDefault="00914E26" w:rsidP="00875FAD">
            <w:pPr>
              <w:jc w:val="left"/>
              <w:rPr>
                <w:del w:id="1229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30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97931F1" w14:textId="3A6E8559" w:rsidR="00914E26" w:rsidRPr="00E579F9" w:rsidDel="00E46DB7" w:rsidRDefault="00914E26" w:rsidP="00875FAD">
            <w:pPr>
              <w:jc w:val="left"/>
              <w:rPr>
                <w:del w:id="12301" w:author="Perrine, Martin L. (GSFC-5670)" w:date="2016-08-31T15:42:00Z"/>
                <w:rFonts w:ascii="Calibri" w:hAnsi="Calibri"/>
                <w:color w:val="000000"/>
                <w:sz w:val="22"/>
                <w:szCs w:val="22"/>
              </w:rPr>
            </w:pPr>
            <w:del w:id="1230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30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97DC358" w14:textId="3CFE858E" w:rsidR="00914E26" w:rsidRPr="00E579F9" w:rsidDel="00E46DB7" w:rsidRDefault="00914E26" w:rsidP="00875FAD">
            <w:pPr>
              <w:jc w:val="left"/>
              <w:rPr>
                <w:del w:id="12304" w:author="Perrine, Martin L. (GSFC-5670)" w:date="2016-08-31T15:42:00Z"/>
                <w:rFonts w:ascii="Calibri" w:hAnsi="Calibri"/>
                <w:color w:val="000000"/>
                <w:sz w:val="22"/>
                <w:szCs w:val="22"/>
              </w:rPr>
            </w:pPr>
            <w:del w:id="1230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95F6F5D" w14:textId="134D5778" w:rsidTr="00914E26">
        <w:trPr>
          <w:trHeight w:val="288"/>
          <w:del w:id="12306" w:author="Perrine, Martin L. (GSFC-5670)" w:date="2016-08-31T15:42:00Z"/>
          <w:trPrChange w:id="1230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30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653C8EC" w14:textId="0DEF3718" w:rsidR="00914E26" w:rsidRPr="00E579F9" w:rsidDel="00E46DB7" w:rsidRDefault="00914E26" w:rsidP="00875FAD">
            <w:pPr>
              <w:jc w:val="left"/>
              <w:rPr>
                <w:del w:id="12309" w:author="Perrine, Martin L. (GSFC-5670)" w:date="2016-08-31T15:42:00Z"/>
                <w:rFonts w:ascii="Calibri" w:hAnsi="Calibri"/>
                <w:color w:val="000000"/>
                <w:sz w:val="22"/>
                <w:szCs w:val="22"/>
              </w:rPr>
            </w:pPr>
            <w:del w:id="12310" w:author="Perrine, Martin L. (GSFC-5670)" w:date="2016-08-31T15:42:00Z">
              <w:r w:rsidRPr="00E579F9" w:rsidDel="00E46DB7">
                <w:rPr>
                  <w:rFonts w:ascii="Calibri" w:hAnsi="Calibri"/>
                  <w:color w:val="000000"/>
                  <w:sz w:val="22"/>
                  <w:szCs w:val="22"/>
                </w:rPr>
                <w:delText>NENG-OPS-013 Storage system status</w:delText>
              </w:r>
            </w:del>
          </w:p>
        </w:tc>
        <w:tc>
          <w:tcPr>
            <w:tcW w:w="793" w:type="dxa"/>
            <w:tcBorders>
              <w:top w:val="nil"/>
              <w:left w:val="nil"/>
              <w:bottom w:val="single" w:sz="4" w:space="0" w:color="auto"/>
              <w:right w:val="single" w:sz="4" w:space="0" w:color="auto"/>
            </w:tcBorders>
            <w:shd w:val="clear" w:color="auto" w:fill="auto"/>
            <w:vAlign w:val="bottom"/>
            <w:hideMark/>
            <w:tcPrChange w:id="1231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74FCEB7" w14:textId="2D214061" w:rsidR="00914E26" w:rsidRPr="00E579F9" w:rsidDel="00E46DB7" w:rsidRDefault="00914E26" w:rsidP="00875FAD">
            <w:pPr>
              <w:jc w:val="right"/>
              <w:rPr>
                <w:del w:id="12312" w:author="Perrine, Martin L. (GSFC-5670)" w:date="2016-08-31T15:42:00Z"/>
                <w:rFonts w:ascii="Calibri" w:hAnsi="Calibri"/>
                <w:color w:val="000000"/>
                <w:sz w:val="22"/>
                <w:szCs w:val="22"/>
              </w:rPr>
            </w:pPr>
            <w:del w:id="12313" w:author="Perrine, Martin L. (GSFC-5670)" w:date="2016-08-31T15:42:00Z">
              <w:r w:rsidRPr="00E579F9" w:rsidDel="00E46DB7">
                <w:rPr>
                  <w:rFonts w:ascii="Calibri" w:hAnsi="Calibri"/>
                  <w:color w:val="000000"/>
                  <w:sz w:val="22"/>
                  <w:szCs w:val="22"/>
                </w:rPr>
                <w:delText>1.13</w:delText>
              </w:r>
            </w:del>
          </w:p>
        </w:tc>
        <w:tc>
          <w:tcPr>
            <w:tcW w:w="965" w:type="dxa"/>
            <w:tcBorders>
              <w:top w:val="nil"/>
              <w:left w:val="nil"/>
              <w:bottom w:val="single" w:sz="4" w:space="0" w:color="auto"/>
              <w:right w:val="single" w:sz="4" w:space="0" w:color="auto"/>
            </w:tcBorders>
            <w:shd w:val="clear" w:color="auto" w:fill="auto"/>
            <w:vAlign w:val="bottom"/>
            <w:hideMark/>
            <w:tcPrChange w:id="1231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BBA192C" w14:textId="11882D47" w:rsidR="00914E26" w:rsidRPr="00E579F9" w:rsidDel="00E46DB7" w:rsidRDefault="00914E26" w:rsidP="00875FAD">
            <w:pPr>
              <w:jc w:val="left"/>
              <w:rPr>
                <w:del w:id="12315" w:author="Perrine, Martin L. (GSFC-5670)" w:date="2016-08-31T15:42:00Z"/>
                <w:rFonts w:ascii="Calibri" w:hAnsi="Calibri"/>
                <w:color w:val="000000"/>
                <w:sz w:val="22"/>
                <w:szCs w:val="22"/>
              </w:rPr>
            </w:pPr>
            <w:del w:id="12316" w:author="Perrine, Martin L. (GSFC-5670)" w:date="2016-08-31T15:42:00Z">
              <w:r w:rsidRPr="00E579F9" w:rsidDel="00E46DB7">
                <w:rPr>
                  <w:rFonts w:ascii="Calibri" w:hAnsi="Calibri"/>
                  <w:color w:val="000000"/>
                  <w:sz w:val="22"/>
                  <w:szCs w:val="22"/>
                </w:rPr>
                <w:delText xml:space="preserve"> </w:delText>
              </w:r>
            </w:del>
            <w:ins w:id="12317" w:author="Muhammad, Alimayo (GSFC-5660)" w:date="2016-08-23T07:10:00Z">
              <w:del w:id="12318"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231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D648CE5" w14:textId="303DBDAF" w:rsidR="00914E26" w:rsidRPr="00E579F9" w:rsidDel="00E46DB7" w:rsidRDefault="00914E26" w:rsidP="00875FAD">
            <w:pPr>
              <w:jc w:val="left"/>
              <w:rPr>
                <w:del w:id="12320" w:author="Perrine, Martin L. (GSFC-5670)" w:date="2016-08-31T15:42:00Z"/>
                <w:rFonts w:ascii="Calibri" w:hAnsi="Calibri"/>
                <w:color w:val="000000"/>
                <w:sz w:val="22"/>
                <w:szCs w:val="22"/>
              </w:rPr>
            </w:pPr>
            <w:del w:id="1232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2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7DF3D9" w14:textId="4BA2A197" w:rsidR="00914E26" w:rsidRPr="00E579F9" w:rsidDel="00E46DB7" w:rsidRDefault="00914E26" w:rsidP="00875FAD">
            <w:pPr>
              <w:jc w:val="left"/>
              <w:rPr>
                <w:del w:id="12323" w:author="Perrine, Martin L. (GSFC-5670)" w:date="2016-08-31T15:42:00Z"/>
                <w:rFonts w:ascii="Calibri" w:hAnsi="Calibri"/>
                <w:color w:val="000000"/>
                <w:sz w:val="22"/>
                <w:szCs w:val="22"/>
              </w:rPr>
            </w:pPr>
            <w:del w:id="1232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2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C00B0B0" w14:textId="391DEE7B" w:rsidR="00914E26" w:rsidRPr="00E579F9" w:rsidDel="00E46DB7" w:rsidRDefault="00914E26" w:rsidP="00875FAD">
            <w:pPr>
              <w:jc w:val="left"/>
              <w:rPr>
                <w:del w:id="12326" w:author="Perrine, Martin L. (GSFC-5670)" w:date="2016-08-31T15:42:00Z"/>
                <w:rFonts w:ascii="Calibri" w:hAnsi="Calibri"/>
                <w:color w:val="000000"/>
                <w:sz w:val="22"/>
                <w:szCs w:val="22"/>
              </w:rPr>
            </w:pPr>
            <w:del w:id="1232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32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1871626" w14:textId="4C52A93E" w:rsidR="00914E26" w:rsidRPr="00E579F9" w:rsidDel="00E46DB7" w:rsidRDefault="00914E26" w:rsidP="00875FAD">
            <w:pPr>
              <w:jc w:val="left"/>
              <w:rPr>
                <w:del w:id="12329" w:author="Perrine, Martin L. (GSFC-5670)" w:date="2016-08-31T15:42:00Z"/>
                <w:rFonts w:ascii="Calibri" w:hAnsi="Calibri"/>
                <w:color w:val="000000"/>
                <w:sz w:val="22"/>
                <w:szCs w:val="22"/>
              </w:rPr>
            </w:pPr>
            <w:del w:id="1233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331" w:author="Muhammad, Alimayo (GSFC-5660)" w:date="2016-08-23T07:07:00Z">
              <w:tcPr>
                <w:tcW w:w="726" w:type="dxa"/>
                <w:tcBorders>
                  <w:top w:val="nil"/>
                  <w:left w:val="nil"/>
                  <w:bottom w:val="single" w:sz="4" w:space="0" w:color="auto"/>
                  <w:right w:val="nil"/>
                </w:tcBorders>
              </w:tcPr>
            </w:tcPrChange>
          </w:tcPr>
          <w:p w14:paraId="2351EFFB" w14:textId="1A339115" w:rsidR="00914E26" w:rsidRPr="00E579F9" w:rsidDel="00E46DB7" w:rsidRDefault="00914E26" w:rsidP="00875FAD">
            <w:pPr>
              <w:jc w:val="left"/>
              <w:rPr>
                <w:del w:id="1233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33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6696ADA" w14:textId="03DAD74E" w:rsidR="00914E26" w:rsidRPr="00E579F9" w:rsidDel="00E46DB7" w:rsidRDefault="00914E26" w:rsidP="00875FAD">
            <w:pPr>
              <w:jc w:val="left"/>
              <w:rPr>
                <w:del w:id="12334" w:author="Perrine, Martin L. (GSFC-5670)" w:date="2016-08-31T15:42:00Z"/>
                <w:rFonts w:ascii="Calibri" w:hAnsi="Calibri"/>
                <w:color w:val="000000"/>
                <w:sz w:val="22"/>
                <w:szCs w:val="22"/>
              </w:rPr>
            </w:pPr>
            <w:del w:id="12335" w:author="Perrine, Martin L. (GSFC-5670)" w:date="2016-08-31T15:42:00Z">
              <w:r w:rsidRPr="00E579F9" w:rsidDel="00E46DB7">
                <w:rPr>
                  <w:rFonts w:ascii="Calibri" w:hAnsi="Calibri"/>
                  <w:color w:val="000000"/>
                  <w:sz w:val="22"/>
                  <w:szCs w:val="22"/>
                </w:rPr>
                <w:delText>X</w:delText>
              </w:r>
            </w:del>
            <w:ins w:id="12336" w:author="Muhammad, Alimayo (GSFC-5660)" w:date="2016-08-25T11:20:00Z">
              <w:del w:id="12337"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33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534E5C4" w14:textId="7D8285A0" w:rsidR="00914E26" w:rsidRPr="00E579F9" w:rsidDel="00E46DB7" w:rsidRDefault="00914E26" w:rsidP="00875FAD">
            <w:pPr>
              <w:jc w:val="left"/>
              <w:rPr>
                <w:del w:id="12339" w:author="Perrine, Martin L. (GSFC-5670)" w:date="2016-08-31T15:42:00Z"/>
                <w:rFonts w:ascii="Calibri" w:hAnsi="Calibri"/>
                <w:color w:val="000000"/>
                <w:sz w:val="22"/>
                <w:szCs w:val="22"/>
              </w:rPr>
            </w:pPr>
            <w:del w:id="12340"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3933E9C9" w14:textId="061C3075" w:rsidTr="00914E26">
        <w:trPr>
          <w:trHeight w:val="288"/>
          <w:del w:id="12341" w:author="Perrine, Martin L. (GSFC-5670)" w:date="2016-08-31T15:42:00Z"/>
          <w:trPrChange w:id="12342"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343"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D40107C" w14:textId="2E5F97FD" w:rsidR="00914E26" w:rsidRPr="00E579F9" w:rsidDel="00E46DB7" w:rsidRDefault="00914E26" w:rsidP="00875FAD">
            <w:pPr>
              <w:jc w:val="left"/>
              <w:rPr>
                <w:del w:id="12344" w:author="Perrine, Martin L. (GSFC-5670)" w:date="2016-08-31T15:42:00Z"/>
                <w:rFonts w:ascii="Calibri" w:hAnsi="Calibri"/>
                <w:color w:val="000000"/>
                <w:sz w:val="22"/>
                <w:szCs w:val="22"/>
              </w:rPr>
            </w:pPr>
            <w:del w:id="12345" w:author="Perrine, Martin L. (GSFC-5670)" w:date="2016-08-31T15:42:00Z">
              <w:r w:rsidRPr="00E579F9" w:rsidDel="00E46DB7">
                <w:rPr>
                  <w:rFonts w:ascii="Calibri" w:hAnsi="Calibri"/>
                  <w:color w:val="000000"/>
                  <w:sz w:val="22"/>
                  <w:szCs w:val="22"/>
                </w:rPr>
                <w:delText>NENG-OPS-013.1 Storage status parameters</w:delText>
              </w:r>
            </w:del>
          </w:p>
        </w:tc>
        <w:tc>
          <w:tcPr>
            <w:tcW w:w="793" w:type="dxa"/>
            <w:tcBorders>
              <w:top w:val="nil"/>
              <w:left w:val="nil"/>
              <w:bottom w:val="single" w:sz="4" w:space="0" w:color="auto"/>
              <w:right w:val="single" w:sz="4" w:space="0" w:color="auto"/>
            </w:tcBorders>
            <w:shd w:val="clear" w:color="auto" w:fill="auto"/>
            <w:vAlign w:val="bottom"/>
            <w:hideMark/>
            <w:tcPrChange w:id="1234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DC54CBF" w14:textId="24567EFB" w:rsidR="00914E26" w:rsidRPr="00E579F9" w:rsidDel="00E46DB7" w:rsidRDefault="00914E26" w:rsidP="00875FAD">
            <w:pPr>
              <w:jc w:val="left"/>
              <w:rPr>
                <w:del w:id="12347" w:author="Perrine, Martin L. (GSFC-5670)" w:date="2016-08-31T15:42:00Z"/>
                <w:rFonts w:ascii="Calibri" w:hAnsi="Calibri"/>
                <w:color w:val="000000"/>
                <w:sz w:val="22"/>
                <w:szCs w:val="22"/>
              </w:rPr>
            </w:pPr>
            <w:del w:id="12348" w:author="Perrine, Martin L. (GSFC-5670)" w:date="2016-08-31T15:42:00Z">
              <w:r w:rsidRPr="00E579F9" w:rsidDel="00E46DB7">
                <w:rPr>
                  <w:rFonts w:ascii="Calibri" w:hAnsi="Calibri"/>
                  <w:color w:val="000000"/>
                  <w:sz w:val="22"/>
                  <w:szCs w:val="22"/>
                </w:rPr>
                <w:delText>1.13.1</w:delText>
              </w:r>
            </w:del>
          </w:p>
        </w:tc>
        <w:tc>
          <w:tcPr>
            <w:tcW w:w="965" w:type="dxa"/>
            <w:tcBorders>
              <w:top w:val="nil"/>
              <w:left w:val="nil"/>
              <w:bottom w:val="single" w:sz="4" w:space="0" w:color="auto"/>
              <w:right w:val="single" w:sz="4" w:space="0" w:color="auto"/>
            </w:tcBorders>
            <w:shd w:val="clear" w:color="auto" w:fill="auto"/>
            <w:vAlign w:val="bottom"/>
            <w:hideMark/>
            <w:tcPrChange w:id="1234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51E2437" w14:textId="19BF7F61" w:rsidR="00914E26" w:rsidRPr="00E579F9" w:rsidDel="00E46DB7" w:rsidRDefault="00914E26" w:rsidP="00875FAD">
            <w:pPr>
              <w:jc w:val="left"/>
              <w:rPr>
                <w:del w:id="12350" w:author="Perrine, Martin L. (GSFC-5670)" w:date="2016-08-31T15:42:00Z"/>
                <w:rFonts w:ascii="Calibri" w:hAnsi="Calibri"/>
                <w:color w:val="000000"/>
                <w:sz w:val="22"/>
                <w:szCs w:val="22"/>
              </w:rPr>
            </w:pPr>
            <w:del w:id="12351" w:author="Perrine, Martin L. (GSFC-5670)" w:date="2016-08-31T15:42:00Z">
              <w:r w:rsidRPr="00E579F9" w:rsidDel="00E46DB7">
                <w:rPr>
                  <w:rFonts w:ascii="Calibri" w:hAnsi="Calibri"/>
                  <w:color w:val="000000"/>
                  <w:sz w:val="22"/>
                  <w:szCs w:val="22"/>
                </w:rPr>
                <w:delText> </w:delText>
              </w:r>
            </w:del>
            <w:ins w:id="12352" w:author="Muhammad, Alimayo (GSFC-5660)" w:date="2016-08-23T07:10:00Z">
              <w:del w:id="12353"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235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06009E1" w14:textId="628674FE" w:rsidR="00914E26" w:rsidRPr="00E579F9" w:rsidDel="00E46DB7" w:rsidRDefault="00914E26" w:rsidP="00875FAD">
            <w:pPr>
              <w:jc w:val="left"/>
              <w:rPr>
                <w:del w:id="12355" w:author="Perrine, Martin L. (GSFC-5670)" w:date="2016-08-31T15:42:00Z"/>
                <w:rFonts w:ascii="Calibri" w:hAnsi="Calibri"/>
                <w:color w:val="000000"/>
                <w:sz w:val="22"/>
                <w:szCs w:val="22"/>
              </w:rPr>
            </w:pPr>
            <w:del w:id="1235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5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F67C38B" w14:textId="5B431C6C" w:rsidR="00914E26" w:rsidRPr="00E579F9" w:rsidDel="00E46DB7" w:rsidRDefault="00914E26" w:rsidP="00875FAD">
            <w:pPr>
              <w:jc w:val="left"/>
              <w:rPr>
                <w:del w:id="12358" w:author="Perrine, Martin L. (GSFC-5670)" w:date="2016-08-31T15:42:00Z"/>
                <w:rFonts w:ascii="Calibri" w:hAnsi="Calibri"/>
                <w:color w:val="000000"/>
                <w:sz w:val="22"/>
                <w:szCs w:val="22"/>
              </w:rPr>
            </w:pPr>
            <w:del w:id="1235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6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C59E49" w14:textId="38A64782" w:rsidR="00914E26" w:rsidRPr="00E579F9" w:rsidDel="00E46DB7" w:rsidRDefault="00914E26" w:rsidP="00875FAD">
            <w:pPr>
              <w:jc w:val="left"/>
              <w:rPr>
                <w:del w:id="12361" w:author="Perrine, Martin L. (GSFC-5670)" w:date="2016-08-31T15:42:00Z"/>
                <w:rFonts w:ascii="Calibri" w:hAnsi="Calibri"/>
                <w:color w:val="000000"/>
                <w:sz w:val="22"/>
                <w:szCs w:val="22"/>
              </w:rPr>
            </w:pPr>
            <w:del w:id="1236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36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A563AD9" w14:textId="5E120BC2" w:rsidR="00914E26" w:rsidRPr="00E579F9" w:rsidDel="00E46DB7" w:rsidRDefault="00914E26" w:rsidP="00875FAD">
            <w:pPr>
              <w:jc w:val="left"/>
              <w:rPr>
                <w:del w:id="12364" w:author="Perrine, Martin L. (GSFC-5670)" w:date="2016-08-31T15:42:00Z"/>
                <w:rFonts w:ascii="Calibri" w:hAnsi="Calibri"/>
                <w:color w:val="000000"/>
                <w:sz w:val="22"/>
                <w:szCs w:val="22"/>
              </w:rPr>
            </w:pPr>
            <w:del w:id="1236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366" w:author="Muhammad, Alimayo (GSFC-5660)" w:date="2016-08-23T07:07:00Z">
              <w:tcPr>
                <w:tcW w:w="726" w:type="dxa"/>
                <w:tcBorders>
                  <w:top w:val="nil"/>
                  <w:left w:val="nil"/>
                  <w:bottom w:val="single" w:sz="4" w:space="0" w:color="auto"/>
                  <w:right w:val="nil"/>
                </w:tcBorders>
              </w:tcPr>
            </w:tcPrChange>
          </w:tcPr>
          <w:p w14:paraId="01E3503B" w14:textId="755A00E4" w:rsidR="00914E26" w:rsidRPr="00E579F9" w:rsidDel="00E46DB7" w:rsidRDefault="00914E26" w:rsidP="00875FAD">
            <w:pPr>
              <w:jc w:val="left"/>
              <w:rPr>
                <w:del w:id="1236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36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91C78FE" w14:textId="56691652" w:rsidR="00914E26" w:rsidRPr="00E579F9" w:rsidDel="00E46DB7" w:rsidRDefault="00914E26" w:rsidP="00875FAD">
            <w:pPr>
              <w:jc w:val="left"/>
              <w:rPr>
                <w:del w:id="12369" w:author="Perrine, Martin L. (GSFC-5670)" w:date="2016-08-31T15:42:00Z"/>
                <w:rFonts w:ascii="Calibri" w:hAnsi="Calibri"/>
                <w:color w:val="000000"/>
                <w:sz w:val="22"/>
                <w:szCs w:val="22"/>
              </w:rPr>
            </w:pPr>
            <w:del w:id="12370" w:author="Perrine, Martin L. (GSFC-5670)" w:date="2016-08-31T15:42:00Z">
              <w:r w:rsidRPr="00E579F9" w:rsidDel="00E46DB7">
                <w:rPr>
                  <w:rFonts w:ascii="Calibri" w:hAnsi="Calibri"/>
                  <w:color w:val="000000"/>
                  <w:sz w:val="22"/>
                  <w:szCs w:val="22"/>
                </w:rPr>
                <w:delText>X</w:delText>
              </w:r>
            </w:del>
            <w:ins w:id="12371" w:author="Muhammad, Alimayo (GSFC-5660)" w:date="2016-08-25T11:20:00Z">
              <w:del w:id="12372"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37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45A59CE" w14:textId="188A20E2" w:rsidR="00914E26" w:rsidRPr="00E579F9" w:rsidDel="00E46DB7" w:rsidRDefault="00914E26" w:rsidP="00875FAD">
            <w:pPr>
              <w:jc w:val="left"/>
              <w:rPr>
                <w:del w:id="12374" w:author="Perrine, Martin L. (GSFC-5670)" w:date="2016-08-31T15:42:00Z"/>
                <w:rFonts w:ascii="Calibri" w:hAnsi="Calibri"/>
                <w:color w:val="000000"/>
                <w:sz w:val="22"/>
                <w:szCs w:val="22"/>
              </w:rPr>
            </w:pPr>
            <w:del w:id="1237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7B15402" w14:textId="4789787E" w:rsidTr="00914E26">
        <w:trPr>
          <w:trHeight w:val="288"/>
          <w:del w:id="12376" w:author="Perrine, Martin L. (GSFC-5670)" w:date="2016-08-31T15:42:00Z"/>
          <w:trPrChange w:id="1237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37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79C9578" w14:textId="027BAE62" w:rsidR="00914E26" w:rsidRPr="00E579F9" w:rsidDel="00E46DB7" w:rsidRDefault="00914E26" w:rsidP="00875FAD">
            <w:pPr>
              <w:jc w:val="left"/>
              <w:rPr>
                <w:del w:id="12379" w:author="Perrine, Martin L. (GSFC-5670)" w:date="2016-08-31T15:42:00Z"/>
                <w:rFonts w:ascii="Calibri" w:hAnsi="Calibri"/>
                <w:color w:val="000000"/>
                <w:sz w:val="22"/>
                <w:szCs w:val="22"/>
              </w:rPr>
            </w:pPr>
            <w:del w:id="12380" w:author="Perrine, Martin L. (GSFC-5670)" w:date="2016-08-31T15:42:00Z">
              <w:r w:rsidRPr="00E579F9" w:rsidDel="00E46DB7">
                <w:rPr>
                  <w:rFonts w:ascii="Calibri" w:hAnsi="Calibri"/>
                  <w:color w:val="000000"/>
                  <w:sz w:val="22"/>
                  <w:szCs w:val="22"/>
                </w:rPr>
                <w:delText>NENG-OPS-014 Remote Status</w:delText>
              </w:r>
            </w:del>
          </w:p>
        </w:tc>
        <w:tc>
          <w:tcPr>
            <w:tcW w:w="793" w:type="dxa"/>
            <w:tcBorders>
              <w:top w:val="nil"/>
              <w:left w:val="nil"/>
              <w:bottom w:val="single" w:sz="4" w:space="0" w:color="auto"/>
              <w:right w:val="single" w:sz="4" w:space="0" w:color="auto"/>
            </w:tcBorders>
            <w:shd w:val="clear" w:color="auto" w:fill="auto"/>
            <w:vAlign w:val="bottom"/>
            <w:hideMark/>
            <w:tcPrChange w:id="1238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D1EE113" w14:textId="5DDD89B7" w:rsidR="00914E26" w:rsidRPr="00E579F9" w:rsidDel="00E46DB7" w:rsidRDefault="00914E26" w:rsidP="00875FAD">
            <w:pPr>
              <w:jc w:val="right"/>
              <w:rPr>
                <w:del w:id="12382" w:author="Perrine, Martin L. (GSFC-5670)" w:date="2016-08-31T15:42:00Z"/>
                <w:rFonts w:ascii="Calibri" w:hAnsi="Calibri"/>
                <w:color w:val="000000"/>
                <w:sz w:val="22"/>
                <w:szCs w:val="22"/>
              </w:rPr>
            </w:pPr>
            <w:del w:id="12383" w:author="Perrine, Martin L. (GSFC-5670)" w:date="2016-08-31T15:42:00Z">
              <w:r w:rsidRPr="00E579F9" w:rsidDel="00E46DB7">
                <w:rPr>
                  <w:rFonts w:ascii="Calibri" w:hAnsi="Calibri"/>
                  <w:color w:val="000000"/>
                  <w:sz w:val="22"/>
                  <w:szCs w:val="22"/>
                </w:rPr>
                <w:delText>1.14</w:delText>
              </w:r>
            </w:del>
          </w:p>
        </w:tc>
        <w:tc>
          <w:tcPr>
            <w:tcW w:w="965" w:type="dxa"/>
            <w:tcBorders>
              <w:top w:val="nil"/>
              <w:left w:val="nil"/>
              <w:bottom w:val="single" w:sz="4" w:space="0" w:color="auto"/>
              <w:right w:val="single" w:sz="4" w:space="0" w:color="auto"/>
            </w:tcBorders>
            <w:shd w:val="clear" w:color="auto" w:fill="auto"/>
            <w:vAlign w:val="bottom"/>
            <w:hideMark/>
            <w:tcPrChange w:id="1238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4AD96DA" w14:textId="45EB17B8" w:rsidR="00914E26" w:rsidRPr="00E579F9" w:rsidDel="00E46DB7" w:rsidRDefault="00914E26" w:rsidP="00875FAD">
            <w:pPr>
              <w:jc w:val="left"/>
              <w:rPr>
                <w:del w:id="12385" w:author="Perrine, Martin L. (GSFC-5670)" w:date="2016-08-31T15:42:00Z"/>
                <w:rFonts w:ascii="Calibri" w:hAnsi="Calibri"/>
                <w:color w:val="000000"/>
                <w:sz w:val="22"/>
                <w:szCs w:val="22"/>
              </w:rPr>
            </w:pPr>
            <w:del w:id="12386" w:author="Perrine, Martin L. (GSFC-5670)" w:date="2016-08-31T15:42:00Z">
              <w:r w:rsidRPr="00E579F9" w:rsidDel="00E46DB7">
                <w:rPr>
                  <w:rFonts w:ascii="Calibri" w:hAnsi="Calibri"/>
                  <w:color w:val="000000"/>
                  <w:sz w:val="22"/>
                  <w:szCs w:val="22"/>
                </w:rPr>
                <w:delText> </w:delText>
              </w:r>
            </w:del>
            <w:ins w:id="12387" w:author="Muhammad, Alimayo (GSFC-5660)" w:date="2016-08-23T07:10:00Z">
              <w:del w:id="12388"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238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2811A44" w14:textId="66F9D9F7" w:rsidR="00914E26" w:rsidRPr="00E579F9" w:rsidDel="00E46DB7" w:rsidRDefault="00914E26" w:rsidP="00875FAD">
            <w:pPr>
              <w:jc w:val="left"/>
              <w:rPr>
                <w:del w:id="12390" w:author="Perrine, Martin L. (GSFC-5670)" w:date="2016-08-31T15:42:00Z"/>
                <w:rFonts w:ascii="Calibri" w:hAnsi="Calibri"/>
                <w:color w:val="000000"/>
                <w:sz w:val="22"/>
                <w:szCs w:val="22"/>
              </w:rPr>
            </w:pPr>
            <w:del w:id="1239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9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DD959DA" w14:textId="1A2BB6B1" w:rsidR="00914E26" w:rsidRPr="00E579F9" w:rsidDel="00E46DB7" w:rsidRDefault="00914E26" w:rsidP="00875FAD">
            <w:pPr>
              <w:jc w:val="left"/>
              <w:rPr>
                <w:del w:id="12393" w:author="Perrine, Martin L. (GSFC-5670)" w:date="2016-08-31T15:42:00Z"/>
                <w:rFonts w:ascii="Calibri" w:hAnsi="Calibri"/>
                <w:color w:val="000000"/>
                <w:sz w:val="22"/>
                <w:szCs w:val="22"/>
              </w:rPr>
            </w:pPr>
            <w:del w:id="1239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39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58CE0C" w14:textId="1A0C759A" w:rsidR="00914E26" w:rsidRPr="00E579F9" w:rsidDel="00E46DB7" w:rsidRDefault="00914E26" w:rsidP="00875FAD">
            <w:pPr>
              <w:jc w:val="left"/>
              <w:rPr>
                <w:del w:id="12396" w:author="Perrine, Martin L. (GSFC-5670)" w:date="2016-08-31T15:42:00Z"/>
                <w:rFonts w:ascii="Calibri" w:hAnsi="Calibri"/>
                <w:color w:val="000000"/>
                <w:sz w:val="22"/>
                <w:szCs w:val="22"/>
              </w:rPr>
            </w:pPr>
            <w:del w:id="1239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39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7E571A2" w14:textId="6B084B7E" w:rsidR="00914E26" w:rsidRPr="00E579F9" w:rsidDel="00E46DB7" w:rsidRDefault="00914E26" w:rsidP="00875FAD">
            <w:pPr>
              <w:jc w:val="left"/>
              <w:rPr>
                <w:del w:id="12399" w:author="Perrine, Martin L. (GSFC-5670)" w:date="2016-08-31T15:42:00Z"/>
                <w:rFonts w:ascii="Calibri" w:hAnsi="Calibri"/>
                <w:color w:val="000000"/>
                <w:sz w:val="22"/>
                <w:szCs w:val="22"/>
              </w:rPr>
            </w:pPr>
            <w:del w:id="1240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401" w:author="Muhammad, Alimayo (GSFC-5660)" w:date="2016-08-23T07:07:00Z">
              <w:tcPr>
                <w:tcW w:w="726" w:type="dxa"/>
                <w:tcBorders>
                  <w:top w:val="nil"/>
                  <w:left w:val="nil"/>
                  <w:bottom w:val="single" w:sz="4" w:space="0" w:color="auto"/>
                  <w:right w:val="nil"/>
                </w:tcBorders>
              </w:tcPr>
            </w:tcPrChange>
          </w:tcPr>
          <w:p w14:paraId="1F932AA5" w14:textId="3845039B" w:rsidR="00914E26" w:rsidRPr="00E579F9" w:rsidDel="00E46DB7" w:rsidRDefault="00914E26" w:rsidP="00875FAD">
            <w:pPr>
              <w:jc w:val="left"/>
              <w:rPr>
                <w:del w:id="1240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40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845346E" w14:textId="38C3CAE4" w:rsidR="00914E26" w:rsidRPr="00E579F9" w:rsidDel="00E46DB7" w:rsidRDefault="00914E26" w:rsidP="00875FAD">
            <w:pPr>
              <w:jc w:val="left"/>
              <w:rPr>
                <w:del w:id="12404" w:author="Perrine, Martin L. (GSFC-5670)" w:date="2016-08-31T15:42:00Z"/>
                <w:rFonts w:ascii="Calibri" w:hAnsi="Calibri"/>
                <w:color w:val="000000"/>
                <w:sz w:val="22"/>
                <w:szCs w:val="22"/>
              </w:rPr>
            </w:pPr>
            <w:del w:id="12405" w:author="Perrine, Martin L. (GSFC-5670)" w:date="2016-08-31T15:42:00Z">
              <w:r w:rsidRPr="00E579F9" w:rsidDel="00E46DB7">
                <w:rPr>
                  <w:rFonts w:ascii="Calibri" w:hAnsi="Calibri"/>
                  <w:color w:val="000000"/>
                  <w:sz w:val="22"/>
                  <w:szCs w:val="22"/>
                </w:rPr>
                <w:delText>X</w:delText>
              </w:r>
            </w:del>
            <w:ins w:id="12406" w:author="Muhammad, Alimayo (GSFC-5660)" w:date="2016-08-25T11:20:00Z">
              <w:del w:id="12407"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40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1F96556" w14:textId="4A4B585B" w:rsidR="00914E26" w:rsidRPr="00E579F9" w:rsidDel="00E46DB7" w:rsidRDefault="00914E26" w:rsidP="00875FAD">
            <w:pPr>
              <w:jc w:val="left"/>
              <w:rPr>
                <w:del w:id="12409" w:author="Perrine, Martin L. (GSFC-5670)" w:date="2016-08-31T15:42:00Z"/>
                <w:rFonts w:ascii="Calibri" w:hAnsi="Calibri"/>
                <w:color w:val="000000"/>
                <w:sz w:val="22"/>
                <w:szCs w:val="22"/>
              </w:rPr>
            </w:pPr>
            <w:del w:id="12410"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6DF8A537" w14:textId="63D7DFD2" w:rsidTr="00914E26">
        <w:trPr>
          <w:trHeight w:val="288"/>
          <w:del w:id="12411" w:author="Perrine, Martin L. (GSFC-5670)" w:date="2016-08-31T15:42:00Z"/>
          <w:trPrChange w:id="12412"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413"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8F09A4E" w14:textId="7FE06704" w:rsidR="00914E26" w:rsidRPr="00E579F9" w:rsidDel="00E46DB7" w:rsidRDefault="00914E26" w:rsidP="00875FAD">
            <w:pPr>
              <w:jc w:val="left"/>
              <w:rPr>
                <w:del w:id="12414" w:author="Perrine, Martin L. (GSFC-5670)" w:date="2016-08-31T15:42:00Z"/>
                <w:rFonts w:ascii="Calibri" w:hAnsi="Calibri"/>
                <w:color w:val="000000"/>
                <w:sz w:val="22"/>
                <w:szCs w:val="22"/>
              </w:rPr>
            </w:pPr>
            <w:del w:id="12415" w:author="Perrine, Martin L. (GSFC-5670)" w:date="2016-08-31T15:42:00Z">
              <w:r w:rsidRPr="00E579F9" w:rsidDel="00E46DB7">
                <w:rPr>
                  <w:rFonts w:ascii="Calibri" w:hAnsi="Calibri"/>
                  <w:color w:val="000000"/>
                  <w:sz w:val="22"/>
                  <w:szCs w:val="22"/>
                </w:rPr>
                <w:delText>NENG-OPS-015 Remote configurable</w:delText>
              </w:r>
            </w:del>
          </w:p>
        </w:tc>
        <w:tc>
          <w:tcPr>
            <w:tcW w:w="793" w:type="dxa"/>
            <w:tcBorders>
              <w:top w:val="nil"/>
              <w:left w:val="nil"/>
              <w:bottom w:val="single" w:sz="4" w:space="0" w:color="auto"/>
              <w:right w:val="single" w:sz="4" w:space="0" w:color="auto"/>
            </w:tcBorders>
            <w:shd w:val="clear" w:color="auto" w:fill="auto"/>
            <w:vAlign w:val="bottom"/>
            <w:hideMark/>
            <w:tcPrChange w:id="1241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15C8A6A" w14:textId="5EDCFE36" w:rsidR="00914E26" w:rsidRPr="00E579F9" w:rsidDel="00E46DB7" w:rsidRDefault="00914E26" w:rsidP="00875FAD">
            <w:pPr>
              <w:jc w:val="right"/>
              <w:rPr>
                <w:del w:id="12417" w:author="Perrine, Martin L. (GSFC-5670)" w:date="2016-08-31T15:42:00Z"/>
                <w:rFonts w:ascii="Calibri" w:hAnsi="Calibri"/>
                <w:color w:val="000000"/>
                <w:sz w:val="22"/>
                <w:szCs w:val="22"/>
              </w:rPr>
            </w:pPr>
            <w:del w:id="12418" w:author="Perrine, Martin L. (GSFC-5670)" w:date="2016-08-31T15:42:00Z">
              <w:r w:rsidRPr="00E579F9" w:rsidDel="00E46DB7">
                <w:rPr>
                  <w:rFonts w:ascii="Calibri" w:hAnsi="Calibri"/>
                  <w:color w:val="000000"/>
                  <w:sz w:val="22"/>
                  <w:szCs w:val="22"/>
                </w:rPr>
                <w:delText>1.15</w:delText>
              </w:r>
            </w:del>
          </w:p>
        </w:tc>
        <w:tc>
          <w:tcPr>
            <w:tcW w:w="965" w:type="dxa"/>
            <w:tcBorders>
              <w:top w:val="nil"/>
              <w:left w:val="nil"/>
              <w:bottom w:val="single" w:sz="4" w:space="0" w:color="auto"/>
              <w:right w:val="single" w:sz="4" w:space="0" w:color="auto"/>
            </w:tcBorders>
            <w:shd w:val="clear" w:color="auto" w:fill="auto"/>
            <w:vAlign w:val="bottom"/>
            <w:hideMark/>
            <w:tcPrChange w:id="1241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636C372" w14:textId="5F113DE6" w:rsidR="00914E26" w:rsidRPr="00E579F9" w:rsidDel="00E46DB7" w:rsidRDefault="00914E26" w:rsidP="00875FAD">
            <w:pPr>
              <w:jc w:val="left"/>
              <w:rPr>
                <w:del w:id="12420" w:author="Perrine, Martin L. (GSFC-5670)" w:date="2016-08-31T15:42:00Z"/>
                <w:rFonts w:ascii="Calibri" w:hAnsi="Calibri"/>
                <w:color w:val="000000"/>
                <w:sz w:val="22"/>
                <w:szCs w:val="22"/>
              </w:rPr>
            </w:pPr>
            <w:del w:id="12421"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242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F4DC6F" w14:textId="33808A0E" w:rsidR="00914E26" w:rsidRPr="00E579F9" w:rsidDel="00E46DB7" w:rsidRDefault="00914E26" w:rsidP="00875FAD">
            <w:pPr>
              <w:jc w:val="left"/>
              <w:rPr>
                <w:del w:id="12423" w:author="Perrine, Martin L. (GSFC-5670)" w:date="2016-08-31T15:42:00Z"/>
                <w:rFonts w:ascii="Calibri" w:hAnsi="Calibri"/>
                <w:color w:val="000000"/>
                <w:sz w:val="22"/>
                <w:szCs w:val="22"/>
              </w:rPr>
            </w:pPr>
            <w:del w:id="1242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2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5B95715" w14:textId="653D0B55" w:rsidR="00914E26" w:rsidRPr="00E579F9" w:rsidDel="00E46DB7" w:rsidRDefault="00914E26" w:rsidP="00875FAD">
            <w:pPr>
              <w:jc w:val="left"/>
              <w:rPr>
                <w:del w:id="12426" w:author="Perrine, Martin L. (GSFC-5670)" w:date="2016-08-31T15:42:00Z"/>
                <w:rFonts w:ascii="Calibri" w:hAnsi="Calibri"/>
                <w:color w:val="000000"/>
                <w:sz w:val="22"/>
                <w:szCs w:val="22"/>
              </w:rPr>
            </w:pPr>
            <w:del w:id="1242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2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24E826A" w14:textId="71E8AA52" w:rsidR="00914E26" w:rsidRPr="00E579F9" w:rsidDel="00E46DB7" w:rsidRDefault="00914E26" w:rsidP="00875FAD">
            <w:pPr>
              <w:jc w:val="left"/>
              <w:rPr>
                <w:del w:id="12429" w:author="Perrine, Martin L. (GSFC-5670)" w:date="2016-08-31T15:42:00Z"/>
                <w:rFonts w:ascii="Calibri" w:hAnsi="Calibri"/>
                <w:color w:val="000000"/>
                <w:sz w:val="22"/>
                <w:szCs w:val="22"/>
              </w:rPr>
            </w:pPr>
            <w:del w:id="1243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43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8EE08C8" w14:textId="05DB01F4" w:rsidR="00914E26" w:rsidRPr="00E579F9" w:rsidDel="00E46DB7" w:rsidRDefault="00914E26" w:rsidP="00875FAD">
            <w:pPr>
              <w:jc w:val="left"/>
              <w:rPr>
                <w:del w:id="12432" w:author="Perrine, Martin L. (GSFC-5670)" w:date="2016-08-31T15:42:00Z"/>
                <w:rFonts w:ascii="Calibri" w:hAnsi="Calibri"/>
                <w:color w:val="000000"/>
                <w:sz w:val="22"/>
                <w:szCs w:val="22"/>
              </w:rPr>
            </w:pPr>
            <w:del w:id="1243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434" w:author="Muhammad, Alimayo (GSFC-5660)" w:date="2016-08-23T07:07:00Z">
              <w:tcPr>
                <w:tcW w:w="726" w:type="dxa"/>
                <w:tcBorders>
                  <w:top w:val="nil"/>
                  <w:left w:val="nil"/>
                  <w:bottom w:val="single" w:sz="4" w:space="0" w:color="auto"/>
                  <w:right w:val="nil"/>
                </w:tcBorders>
              </w:tcPr>
            </w:tcPrChange>
          </w:tcPr>
          <w:p w14:paraId="4D17CA11" w14:textId="3DE6B25A" w:rsidR="00914E26" w:rsidRPr="00E579F9" w:rsidDel="00E46DB7" w:rsidRDefault="00914E26" w:rsidP="00875FAD">
            <w:pPr>
              <w:jc w:val="left"/>
              <w:rPr>
                <w:del w:id="1243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43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ED3A630" w14:textId="5654EFD3" w:rsidR="00914E26" w:rsidRPr="00E579F9" w:rsidDel="00E46DB7" w:rsidRDefault="00914E26" w:rsidP="00875FAD">
            <w:pPr>
              <w:jc w:val="left"/>
              <w:rPr>
                <w:del w:id="12437" w:author="Perrine, Martin L. (GSFC-5670)" w:date="2016-08-31T15:42:00Z"/>
                <w:rFonts w:ascii="Calibri" w:hAnsi="Calibri"/>
                <w:color w:val="000000"/>
                <w:sz w:val="22"/>
                <w:szCs w:val="22"/>
              </w:rPr>
            </w:pPr>
            <w:del w:id="12438"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243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89B6EDC" w14:textId="13815649" w:rsidR="00914E26" w:rsidRPr="00E579F9" w:rsidDel="00E46DB7" w:rsidRDefault="00914E26" w:rsidP="00875FAD">
            <w:pPr>
              <w:jc w:val="left"/>
              <w:rPr>
                <w:del w:id="12440" w:author="Perrine, Martin L. (GSFC-5670)" w:date="2016-08-31T15:42:00Z"/>
                <w:rFonts w:ascii="Calibri" w:hAnsi="Calibri"/>
                <w:color w:val="000000"/>
                <w:sz w:val="22"/>
                <w:szCs w:val="22"/>
              </w:rPr>
            </w:pPr>
            <w:del w:id="1244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6A089DC8" w14:textId="1281E224" w:rsidTr="00914E26">
        <w:trPr>
          <w:trHeight w:val="288"/>
          <w:del w:id="12442" w:author="Perrine, Martin L. (GSFC-5670)" w:date="2016-08-31T15:42:00Z"/>
          <w:trPrChange w:id="1244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44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6E73121" w14:textId="6BB2690F" w:rsidR="00914E26" w:rsidRPr="00E579F9" w:rsidDel="00E46DB7" w:rsidRDefault="00914E26" w:rsidP="00875FAD">
            <w:pPr>
              <w:jc w:val="left"/>
              <w:rPr>
                <w:del w:id="12445" w:author="Perrine, Martin L. (GSFC-5670)" w:date="2016-08-31T15:42:00Z"/>
                <w:rFonts w:ascii="Calibri" w:hAnsi="Calibri"/>
                <w:color w:val="000000"/>
                <w:sz w:val="22"/>
                <w:szCs w:val="22"/>
              </w:rPr>
            </w:pPr>
            <w:del w:id="12446" w:author="Perrine, Martin L. (GSFC-5670)" w:date="2016-08-31T15:42:00Z">
              <w:r w:rsidRPr="00E579F9" w:rsidDel="00E46DB7">
                <w:rPr>
                  <w:rFonts w:ascii="Calibri" w:hAnsi="Calibri"/>
                  <w:color w:val="000000"/>
                  <w:sz w:val="22"/>
                  <w:szCs w:val="22"/>
                </w:rPr>
                <w:delText>NENG-OPS-016 System logs and failure logs</w:delText>
              </w:r>
            </w:del>
          </w:p>
        </w:tc>
        <w:tc>
          <w:tcPr>
            <w:tcW w:w="793" w:type="dxa"/>
            <w:tcBorders>
              <w:top w:val="nil"/>
              <w:left w:val="nil"/>
              <w:bottom w:val="single" w:sz="4" w:space="0" w:color="auto"/>
              <w:right w:val="single" w:sz="4" w:space="0" w:color="auto"/>
            </w:tcBorders>
            <w:shd w:val="clear" w:color="auto" w:fill="auto"/>
            <w:vAlign w:val="bottom"/>
            <w:hideMark/>
            <w:tcPrChange w:id="1244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E54AC76" w14:textId="36754243" w:rsidR="00914E26" w:rsidRPr="00E579F9" w:rsidDel="00E46DB7" w:rsidRDefault="00914E26" w:rsidP="00875FAD">
            <w:pPr>
              <w:jc w:val="right"/>
              <w:rPr>
                <w:del w:id="12448" w:author="Perrine, Martin L. (GSFC-5670)" w:date="2016-08-31T15:42:00Z"/>
                <w:rFonts w:ascii="Calibri" w:hAnsi="Calibri"/>
                <w:color w:val="000000"/>
                <w:sz w:val="22"/>
                <w:szCs w:val="22"/>
              </w:rPr>
            </w:pPr>
            <w:del w:id="12449" w:author="Perrine, Martin L. (GSFC-5670)" w:date="2016-08-31T15:42:00Z">
              <w:r w:rsidRPr="00E579F9" w:rsidDel="00E46DB7">
                <w:rPr>
                  <w:rFonts w:ascii="Calibri" w:hAnsi="Calibri"/>
                  <w:color w:val="000000"/>
                  <w:sz w:val="22"/>
                  <w:szCs w:val="22"/>
                </w:rPr>
                <w:delText>1.16</w:delText>
              </w:r>
            </w:del>
          </w:p>
        </w:tc>
        <w:tc>
          <w:tcPr>
            <w:tcW w:w="965" w:type="dxa"/>
            <w:tcBorders>
              <w:top w:val="nil"/>
              <w:left w:val="nil"/>
              <w:bottom w:val="single" w:sz="4" w:space="0" w:color="auto"/>
              <w:right w:val="single" w:sz="4" w:space="0" w:color="auto"/>
            </w:tcBorders>
            <w:shd w:val="clear" w:color="auto" w:fill="auto"/>
            <w:vAlign w:val="bottom"/>
            <w:hideMark/>
            <w:tcPrChange w:id="1245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168ECE1" w14:textId="4B7BC7B3" w:rsidR="00914E26" w:rsidRPr="00E579F9" w:rsidDel="00E46DB7" w:rsidRDefault="00914E26" w:rsidP="00875FAD">
            <w:pPr>
              <w:jc w:val="left"/>
              <w:rPr>
                <w:del w:id="12451" w:author="Perrine, Martin L. (GSFC-5670)" w:date="2016-08-31T15:42:00Z"/>
                <w:rFonts w:ascii="Calibri" w:hAnsi="Calibri"/>
                <w:color w:val="000000"/>
                <w:sz w:val="22"/>
                <w:szCs w:val="22"/>
              </w:rPr>
            </w:pPr>
            <w:del w:id="12452"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245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1544E8E" w14:textId="66A9032E" w:rsidR="00914E26" w:rsidRPr="00E579F9" w:rsidDel="00E46DB7" w:rsidRDefault="00914E26" w:rsidP="00875FAD">
            <w:pPr>
              <w:jc w:val="left"/>
              <w:rPr>
                <w:del w:id="12454" w:author="Perrine, Martin L. (GSFC-5670)" w:date="2016-08-31T15:42:00Z"/>
                <w:rFonts w:ascii="Calibri" w:hAnsi="Calibri"/>
                <w:color w:val="000000"/>
                <w:sz w:val="22"/>
                <w:szCs w:val="22"/>
              </w:rPr>
            </w:pPr>
            <w:del w:id="1245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5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A5656C2" w14:textId="7CEBDDCA" w:rsidR="00914E26" w:rsidRPr="00E579F9" w:rsidDel="00E46DB7" w:rsidRDefault="00914E26" w:rsidP="00875FAD">
            <w:pPr>
              <w:jc w:val="left"/>
              <w:rPr>
                <w:del w:id="12457" w:author="Perrine, Martin L. (GSFC-5670)" w:date="2016-08-31T15:42:00Z"/>
                <w:rFonts w:ascii="Calibri" w:hAnsi="Calibri"/>
                <w:color w:val="000000"/>
                <w:sz w:val="22"/>
                <w:szCs w:val="22"/>
              </w:rPr>
            </w:pPr>
            <w:del w:id="1245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5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D4B1AA8" w14:textId="7FA885AA" w:rsidR="00914E26" w:rsidRPr="00E579F9" w:rsidDel="00E46DB7" w:rsidRDefault="00914E26" w:rsidP="00875FAD">
            <w:pPr>
              <w:jc w:val="left"/>
              <w:rPr>
                <w:del w:id="12460" w:author="Perrine, Martin L. (GSFC-5670)" w:date="2016-08-31T15:42:00Z"/>
                <w:rFonts w:ascii="Calibri" w:hAnsi="Calibri"/>
                <w:color w:val="000000"/>
                <w:sz w:val="22"/>
                <w:szCs w:val="22"/>
              </w:rPr>
            </w:pPr>
            <w:del w:id="1246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46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4A7220" w14:textId="7F1CD18D" w:rsidR="00914E26" w:rsidRPr="00E579F9" w:rsidDel="00E46DB7" w:rsidRDefault="00914E26" w:rsidP="00875FAD">
            <w:pPr>
              <w:jc w:val="left"/>
              <w:rPr>
                <w:del w:id="12463" w:author="Perrine, Martin L. (GSFC-5670)" w:date="2016-08-31T15:42:00Z"/>
                <w:rFonts w:ascii="Calibri" w:hAnsi="Calibri"/>
                <w:color w:val="000000"/>
                <w:sz w:val="22"/>
                <w:szCs w:val="22"/>
              </w:rPr>
            </w:pPr>
            <w:del w:id="1246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465" w:author="Muhammad, Alimayo (GSFC-5660)" w:date="2016-08-23T07:07:00Z">
              <w:tcPr>
                <w:tcW w:w="726" w:type="dxa"/>
                <w:tcBorders>
                  <w:top w:val="nil"/>
                  <w:left w:val="nil"/>
                  <w:bottom w:val="single" w:sz="4" w:space="0" w:color="auto"/>
                  <w:right w:val="nil"/>
                </w:tcBorders>
              </w:tcPr>
            </w:tcPrChange>
          </w:tcPr>
          <w:p w14:paraId="084DFF79" w14:textId="0FA005BD" w:rsidR="00914E26" w:rsidRPr="00E579F9" w:rsidDel="00E46DB7" w:rsidRDefault="00914E26" w:rsidP="00875FAD">
            <w:pPr>
              <w:jc w:val="left"/>
              <w:rPr>
                <w:del w:id="1246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46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4092052" w14:textId="1F1BBE1A" w:rsidR="00914E26" w:rsidRPr="00E579F9" w:rsidDel="00E46DB7" w:rsidRDefault="00914E26" w:rsidP="00875FAD">
            <w:pPr>
              <w:jc w:val="left"/>
              <w:rPr>
                <w:del w:id="12468" w:author="Perrine, Martin L. (GSFC-5670)" w:date="2016-08-31T15:42:00Z"/>
                <w:rFonts w:ascii="Calibri" w:hAnsi="Calibri"/>
                <w:color w:val="000000"/>
                <w:sz w:val="22"/>
                <w:szCs w:val="22"/>
              </w:rPr>
            </w:pPr>
            <w:del w:id="12469" w:author="Perrine, Martin L. (GSFC-5670)" w:date="2016-08-31T15:42:00Z">
              <w:r w:rsidRPr="00E579F9" w:rsidDel="00E46DB7">
                <w:rPr>
                  <w:rFonts w:ascii="Calibri" w:hAnsi="Calibri"/>
                  <w:color w:val="000000"/>
                  <w:sz w:val="22"/>
                  <w:szCs w:val="22"/>
                </w:rPr>
                <w:delText>X</w:delText>
              </w:r>
            </w:del>
            <w:ins w:id="12470" w:author="Muhammad, Alimayo (GSFC-5660)" w:date="2016-08-25T11:20:00Z">
              <w:del w:id="12471"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47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D29DCCE" w14:textId="0658AA17" w:rsidR="00914E26" w:rsidRPr="00E579F9" w:rsidDel="00E46DB7" w:rsidRDefault="00914E26" w:rsidP="00875FAD">
            <w:pPr>
              <w:jc w:val="left"/>
              <w:rPr>
                <w:del w:id="12473" w:author="Perrine, Martin L. (GSFC-5670)" w:date="2016-08-31T15:42:00Z"/>
                <w:rFonts w:ascii="Calibri" w:hAnsi="Calibri"/>
                <w:color w:val="000000"/>
                <w:sz w:val="22"/>
                <w:szCs w:val="22"/>
              </w:rPr>
            </w:pPr>
            <w:del w:id="12474"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704BEF7" w14:textId="62AF8FE3" w:rsidTr="00914E26">
        <w:trPr>
          <w:trHeight w:val="288"/>
          <w:del w:id="12475" w:author="Perrine, Martin L. (GSFC-5670)" w:date="2016-08-31T15:42:00Z"/>
          <w:trPrChange w:id="12476"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477"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799DE6A" w14:textId="1BCD31E2" w:rsidR="00914E26" w:rsidRPr="00E579F9" w:rsidDel="00E46DB7" w:rsidRDefault="00914E26" w:rsidP="00875FAD">
            <w:pPr>
              <w:jc w:val="left"/>
              <w:rPr>
                <w:del w:id="12478" w:author="Perrine, Martin L. (GSFC-5670)" w:date="2016-08-31T15:42:00Z"/>
                <w:rFonts w:ascii="Calibri" w:hAnsi="Calibri"/>
                <w:color w:val="000000"/>
                <w:sz w:val="22"/>
                <w:szCs w:val="22"/>
              </w:rPr>
            </w:pPr>
            <w:del w:id="12479" w:author="Perrine, Martin L. (GSFC-5670)" w:date="2016-08-31T15:42:00Z">
              <w:r w:rsidRPr="00E579F9" w:rsidDel="00E46DB7">
                <w:rPr>
                  <w:rFonts w:ascii="Calibri" w:hAnsi="Calibri"/>
                  <w:color w:val="000000"/>
                  <w:sz w:val="22"/>
                  <w:szCs w:val="22"/>
                </w:rPr>
                <w:delText>NENG-OPS-017 Log entries to removable media</w:delText>
              </w:r>
            </w:del>
          </w:p>
        </w:tc>
        <w:tc>
          <w:tcPr>
            <w:tcW w:w="793" w:type="dxa"/>
            <w:tcBorders>
              <w:top w:val="nil"/>
              <w:left w:val="nil"/>
              <w:bottom w:val="single" w:sz="4" w:space="0" w:color="auto"/>
              <w:right w:val="single" w:sz="4" w:space="0" w:color="auto"/>
            </w:tcBorders>
            <w:shd w:val="clear" w:color="auto" w:fill="auto"/>
            <w:vAlign w:val="bottom"/>
            <w:hideMark/>
            <w:tcPrChange w:id="1248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4F683C5" w14:textId="29FF646C" w:rsidR="00914E26" w:rsidRPr="00E579F9" w:rsidDel="00E46DB7" w:rsidRDefault="00914E26" w:rsidP="00875FAD">
            <w:pPr>
              <w:jc w:val="right"/>
              <w:rPr>
                <w:del w:id="12481" w:author="Perrine, Martin L. (GSFC-5670)" w:date="2016-08-31T15:42:00Z"/>
                <w:rFonts w:ascii="Calibri" w:hAnsi="Calibri"/>
                <w:color w:val="000000"/>
                <w:sz w:val="22"/>
                <w:szCs w:val="22"/>
              </w:rPr>
            </w:pPr>
            <w:del w:id="12482" w:author="Perrine, Martin L. (GSFC-5670)" w:date="2016-08-31T15:42:00Z">
              <w:r w:rsidRPr="00E579F9" w:rsidDel="00E46DB7">
                <w:rPr>
                  <w:rFonts w:ascii="Calibri" w:hAnsi="Calibri"/>
                  <w:color w:val="000000"/>
                  <w:sz w:val="22"/>
                  <w:szCs w:val="22"/>
                </w:rPr>
                <w:delText>1.17</w:delText>
              </w:r>
            </w:del>
          </w:p>
        </w:tc>
        <w:tc>
          <w:tcPr>
            <w:tcW w:w="965" w:type="dxa"/>
            <w:tcBorders>
              <w:top w:val="nil"/>
              <w:left w:val="nil"/>
              <w:bottom w:val="single" w:sz="4" w:space="0" w:color="auto"/>
              <w:right w:val="single" w:sz="4" w:space="0" w:color="auto"/>
            </w:tcBorders>
            <w:shd w:val="clear" w:color="auto" w:fill="auto"/>
            <w:vAlign w:val="bottom"/>
            <w:hideMark/>
            <w:tcPrChange w:id="1248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029C853" w14:textId="45BC5B5A" w:rsidR="00914E26" w:rsidRPr="00E579F9" w:rsidDel="00E46DB7" w:rsidRDefault="00914E26" w:rsidP="00875FAD">
            <w:pPr>
              <w:jc w:val="left"/>
              <w:rPr>
                <w:del w:id="12484" w:author="Perrine, Martin L. (GSFC-5670)" w:date="2016-08-31T15:42:00Z"/>
                <w:rFonts w:ascii="Calibri" w:hAnsi="Calibri"/>
                <w:color w:val="000000"/>
                <w:sz w:val="22"/>
                <w:szCs w:val="22"/>
              </w:rPr>
            </w:pPr>
            <w:del w:id="1248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8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DF6F4FC" w14:textId="0F4A244F" w:rsidR="00914E26" w:rsidRPr="00E579F9" w:rsidDel="00E46DB7" w:rsidRDefault="00914E26" w:rsidP="00875FAD">
            <w:pPr>
              <w:jc w:val="left"/>
              <w:rPr>
                <w:del w:id="12487" w:author="Perrine, Martin L. (GSFC-5670)" w:date="2016-08-31T15:42:00Z"/>
                <w:rFonts w:ascii="Calibri" w:hAnsi="Calibri"/>
                <w:color w:val="000000"/>
                <w:sz w:val="22"/>
                <w:szCs w:val="22"/>
              </w:rPr>
            </w:pPr>
            <w:del w:id="1248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48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2169C6" w14:textId="2A5FB04F" w:rsidR="00914E26" w:rsidRPr="00E579F9" w:rsidDel="00E46DB7" w:rsidRDefault="00914E26" w:rsidP="00875FAD">
            <w:pPr>
              <w:jc w:val="left"/>
              <w:rPr>
                <w:del w:id="12490" w:author="Perrine, Martin L. (GSFC-5670)" w:date="2016-08-31T15:42:00Z"/>
                <w:rFonts w:ascii="Calibri" w:hAnsi="Calibri"/>
                <w:color w:val="000000"/>
                <w:sz w:val="22"/>
                <w:szCs w:val="22"/>
              </w:rPr>
            </w:pPr>
            <w:del w:id="12491" w:author="Perrine, Martin L. (GSFC-5670)" w:date="2016-08-31T15:42:00Z">
              <w:r w:rsidRPr="00E579F9" w:rsidDel="00E46DB7">
                <w:rPr>
                  <w:rFonts w:ascii="Calibri" w:hAnsi="Calibri"/>
                  <w:color w:val="000000"/>
                  <w:sz w:val="22"/>
                  <w:szCs w:val="22"/>
                </w:rPr>
                <w:delText>X</w:delText>
              </w:r>
            </w:del>
          </w:p>
        </w:tc>
        <w:tc>
          <w:tcPr>
            <w:tcW w:w="679" w:type="dxa"/>
            <w:tcBorders>
              <w:top w:val="nil"/>
              <w:left w:val="nil"/>
              <w:bottom w:val="single" w:sz="4" w:space="0" w:color="auto"/>
              <w:right w:val="single" w:sz="4" w:space="0" w:color="auto"/>
            </w:tcBorders>
            <w:shd w:val="clear" w:color="auto" w:fill="auto"/>
            <w:vAlign w:val="bottom"/>
            <w:hideMark/>
            <w:tcPrChange w:id="1249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AE39F15" w14:textId="33FB96B9" w:rsidR="00914E26" w:rsidRPr="00E579F9" w:rsidDel="00E46DB7" w:rsidRDefault="00914E26" w:rsidP="00875FAD">
            <w:pPr>
              <w:jc w:val="left"/>
              <w:rPr>
                <w:del w:id="12493" w:author="Perrine, Martin L. (GSFC-5670)" w:date="2016-08-31T15:42:00Z"/>
                <w:rFonts w:ascii="Calibri" w:hAnsi="Calibri"/>
                <w:color w:val="000000"/>
                <w:sz w:val="22"/>
                <w:szCs w:val="22"/>
              </w:rPr>
            </w:pPr>
            <w:del w:id="1249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49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95AAD6A" w14:textId="55D210BF" w:rsidR="00914E26" w:rsidRPr="00E579F9" w:rsidDel="00E46DB7" w:rsidRDefault="00914E26" w:rsidP="00875FAD">
            <w:pPr>
              <w:jc w:val="left"/>
              <w:rPr>
                <w:del w:id="12496" w:author="Perrine, Martin L. (GSFC-5670)" w:date="2016-08-31T15:42:00Z"/>
                <w:rFonts w:ascii="Calibri" w:hAnsi="Calibri"/>
                <w:color w:val="000000"/>
                <w:sz w:val="22"/>
                <w:szCs w:val="22"/>
              </w:rPr>
            </w:pPr>
            <w:del w:id="1249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498" w:author="Muhammad, Alimayo (GSFC-5660)" w:date="2016-08-23T07:07:00Z">
              <w:tcPr>
                <w:tcW w:w="726" w:type="dxa"/>
                <w:tcBorders>
                  <w:top w:val="nil"/>
                  <w:left w:val="nil"/>
                  <w:bottom w:val="single" w:sz="4" w:space="0" w:color="auto"/>
                  <w:right w:val="nil"/>
                </w:tcBorders>
              </w:tcPr>
            </w:tcPrChange>
          </w:tcPr>
          <w:p w14:paraId="627AE27F" w14:textId="76D94B8C" w:rsidR="00914E26" w:rsidRPr="00E579F9" w:rsidDel="00E46DB7" w:rsidRDefault="00914E26" w:rsidP="00875FAD">
            <w:pPr>
              <w:jc w:val="left"/>
              <w:rPr>
                <w:del w:id="1249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50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6BB8B9B" w14:textId="093423BD" w:rsidR="00914E26" w:rsidRPr="00E579F9" w:rsidDel="00E46DB7" w:rsidRDefault="00914E26" w:rsidP="00875FAD">
            <w:pPr>
              <w:jc w:val="left"/>
              <w:rPr>
                <w:del w:id="12501" w:author="Perrine, Martin L. (GSFC-5670)" w:date="2016-08-31T15:42:00Z"/>
                <w:rFonts w:ascii="Calibri" w:hAnsi="Calibri"/>
                <w:color w:val="000000"/>
                <w:sz w:val="22"/>
                <w:szCs w:val="22"/>
              </w:rPr>
            </w:pPr>
            <w:del w:id="1250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50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3E799D1" w14:textId="304BB01A" w:rsidR="00914E26" w:rsidRPr="00E579F9" w:rsidDel="00E46DB7" w:rsidRDefault="00914E26" w:rsidP="00875FAD">
            <w:pPr>
              <w:jc w:val="left"/>
              <w:rPr>
                <w:del w:id="12504" w:author="Perrine, Martin L. (GSFC-5670)" w:date="2016-08-31T15:42:00Z"/>
                <w:rFonts w:ascii="Calibri" w:hAnsi="Calibri"/>
                <w:color w:val="000000"/>
                <w:sz w:val="22"/>
                <w:szCs w:val="22"/>
              </w:rPr>
            </w:pPr>
            <w:del w:id="1250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691A6E3" w14:textId="4ACB0180" w:rsidTr="00914E26">
        <w:trPr>
          <w:trHeight w:val="288"/>
          <w:del w:id="12506" w:author="Perrine, Martin L. (GSFC-5670)" w:date="2016-08-31T15:42:00Z"/>
          <w:trPrChange w:id="1250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50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0C1EF3FB" w14:textId="042FEB62" w:rsidR="00914E26" w:rsidRPr="00E579F9" w:rsidDel="00E46DB7" w:rsidRDefault="00914E26" w:rsidP="00875FAD">
            <w:pPr>
              <w:jc w:val="left"/>
              <w:rPr>
                <w:del w:id="12509" w:author="Perrine, Martin L. (GSFC-5670)" w:date="2016-08-31T15:42:00Z"/>
                <w:rFonts w:ascii="Calibri" w:hAnsi="Calibri"/>
                <w:color w:val="000000"/>
                <w:sz w:val="22"/>
                <w:szCs w:val="22"/>
              </w:rPr>
            </w:pPr>
            <w:del w:id="12510" w:author="Perrine, Martin L. (GSFC-5670)" w:date="2016-08-31T15:42:00Z">
              <w:r w:rsidRPr="00E579F9" w:rsidDel="00E46DB7">
                <w:rPr>
                  <w:rFonts w:ascii="Calibri" w:hAnsi="Calibri"/>
                  <w:color w:val="000000"/>
                  <w:sz w:val="22"/>
                  <w:szCs w:val="22"/>
                </w:rPr>
                <w:delText>NENG-OPS-018 Notification of config changes</w:delText>
              </w:r>
            </w:del>
          </w:p>
        </w:tc>
        <w:tc>
          <w:tcPr>
            <w:tcW w:w="793" w:type="dxa"/>
            <w:tcBorders>
              <w:top w:val="nil"/>
              <w:left w:val="nil"/>
              <w:bottom w:val="single" w:sz="4" w:space="0" w:color="auto"/>
              <w:right w:val="single" w:sz="4" w:space="0" w:color="auto"/>
            </w:tcBorders>
            <w:shd w:val="clear" w:color="auto" w:fill="auto"/>
            <w:vAlign w:val="bottom"/>
            <w:hideMark/>
            <w:tcPrChange w:id="1251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A82AD8A" w14:textId="3D65C201" w:rsidR="00914E26" w:rsidRPr="00E579F9" w:rsidDel="00E46DB7" w:rsidRDefault="00914E26" w:rsidP="00875FAD">
            <w:pPr>
              <w:jc w:val="right"/>
              <w:rPr>
                <w:del w:id="12512" w:author="Perrine, Martin L. (GSFC-5670)" w:date="2016-08-31T15:42:00Z"/>
                <w:rFonts w:ascii="Calibri" w:hAnsi="Calibri"/>
                <w:color w:val="000000"/>
                <w:sz w:val="22"/>
                <w:szCs w:val="22"/>
              </w:rPr>
            </w:pPr>
            <w:del w:id="12513" w:author="Perrine, Martin L. (GSFC-5670)" w:date="2016-08-31T15:42:00Z">
              <w:r w:rsidRPr="00E579F9" w:rsidDel="00E46DB7">
                <w:rPr>
                  <w:rFonts w:ascii="Calibri" w:hAnsi="Calibri"/>
                  <w:color w:val="000000"/>
                  <w:sz w:val="22"/>
                  <w:szCs w:val="22"/>
                </w:rPr>
                <w:delText>1.18</w:delText>
              </w:r>
            </w:del>
          </w:p>
        </w:tc>
        <w:tc>
          <w:tcPr>
            <w:tcW w:w="965" w:type="dxa"/>
            <w:tcBorders>
              <w:top w:val="nil"/>
              <w:left w:val="nil"/>
              <w:bottom w:val="single" w:sz="4" w:space="0" w:color="auto"/>
              <w:right w:val="single" w:sz="4" w:space="0" w:color="auto"/>
            </w:tcBorders>
            <w:shd w:val="clear" w:color="auto" w:fill="auto"/>
            <w:vAlign w:val="bottom"/>
            <w:hideMark/>
            <w:tcPrChange w:id="1251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2485A4E" w14:textId="6BF955C9" w:rsidR="00914E26" w:rsidRPr="00E579F9" w:rsidDel="00E46DB7" w:rsidRDefault="00914E26" w:rsidP="00875FAD">
            <w:pPr>
              <w:jc w:val="left"/>
              <w:rPr>
                <w:del w:id="12515" w:author="Perrine, Martin L. (GSFC-5670)" w:date="2016-08-31T15:42:00Z"/>
                <w:rFonts w:ascii="Calibri" w:hAnsi="Calibri"/>
                <w:color w:val="000000"/>
                <w:sz w:val="22"/>
                <w:szCs w:val="22"/>
              </w:rPr>
            </w:pPr>
            <w:del w:id="12516" w:author="Perrine, Martin L. (GSFC-5670)" w:date="2016-08-31T15:42:00Z">
              <w:r w:rsidRPr="00E579F9" w:rsidDel="00E46DB7">
                <w:rPr>
                  <w:rFonts w:ascii="Calibri" w:hAnsi="Calibri"/>
                  <w:color w:val="000000"/>
                  <w:sz w:val="22"/>
                  <w:szCs w:val="22"/>
                </w:rPr>
                <w:delText xml:space="preserve">   </w:delText>
              </w:r>
            </w:del>
            <w:ins w:id="12517" w:author="Muhammad, Alimayo (GSFC-5660)" w:date="2016-08-23T07:11:00Z">
              <w:del w:id="12518" w:author="Perrine, Martin L. (GSFC-5670)" w:date="2016-08-31T15:42:00Z">
                <w:r w:rsidDel="00E46DB7">
                  <w:rPr>
                    <w:rFonts w:ascii="Calibri" w:hAnsi="Calibri"/>
                    <w:color w:val="000000"/>
                    <w:sz w:val="22"/>
                    <w:szCs w:val="22"/>
                  </w:rPr>
                  <w:delText>X</w:delText>
                </w:r>
              </w:del>
            </w:ins>
          </w:p>
        </w:tc>
        <w:tc>
          <w:tcPr>
            <w:tcW w:w="679" w:type="dxa"/>
            <w:tcBorders>
              <w:top w:val="nil"/>
              <w:left w:val="nil"/>
              <w:bottom w:val="single" w:sz="4" w:space="0" w:color="auto"/>
              <w:right w:val="single" w:sz="4" w:space="0" w:color="auto"/>
            </w:tcBorders>
            <w:shd w:val="clear" w:color="auto" w:fill="auto"/>
            <w:vAlign w:val="bottom"/>
            <w:hideMark/>
            <w:tcPrChange w:id="1251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CBD2DA3" w14:textId="575CF5BB" w:rsidR="00914E26" w:rsidRPr="00E579F9" w:rsidDel="00E46DB7" w:rsidRDefault="00914E26" w:rsidP="00875FAD">
            <w:pPr>
              <w:jc w:val="left"/>
              <w:rPr>
                <w:del w:id="12520" w:author="Perrine, Martin L. (GSFC-5670)" w:date="2016-08-31T15:42:00Z"/>
                <w:rFonts w:ascii="Calibri" w:hAnsi="Calibri"/>
                <w:color w:val="000000"/>
                <w:sz w:val="22"/>
                <w:szCs w:val="22"/>
              </w:rPr>
            </w:pPr>
            <w:del w:id="1252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2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08CB51D" w14:textId="244BEE90" w:rsidR="00914E26" w:rsidRPr="00E579F9" w:rsidDel="00E46DB7" w:rsidRDefault="00914E26" w:rsidP="00875FAD">
            <w:pPr>
              <w:jc w:val="left"/>
              <w:rPr>
                <w:del w:id="12523" w:author="Perrine, Martin L. (GSFC-5670)" w:date="2016-08-31T15:42:00Z"/>
                <w:rFonts w:ascii="Calibri" w:hAnsi="Calibri"/>
                <w:color w:val="000000"/>
                <w:sz w:val="22"/>
                <w:szCs w:val="22"/>
              </w:rPr>
            </w:pPr>
            <w:del w:id="1252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2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10CC66C" w14:textId="100BC5CF" w:rsidR="00914E26" w:rsidRPr="00E579F9" w:rsidDel="00E46DB7" w:rsidRDefault="00914E26" w:rsidP="00875FAD">
            <w:pPr>
              <w:jc w:val="left"/>
              <w:rPr>
                <w:del w:id="12526" w:author="Perrine, Martin L. (GSFC-5670)" w:date="2016-08-31T15:42:00Z"/>
                <w:rFonts w:ascii="Calibri" w:hAnsi="Calibri"/>
                <w:color w:val="000000"/>
                <w:sz w:val="22"/>
                <w:szCs w:val="22"/>
              </w:rPr>
            </w:pPr>
            <w:del w:id="1252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52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224C924" w14:textId="2EB05238" w:rsidR="00914E26" w:rsidRPr="00E579F9" w:rsidDel="00E46DB7" w:rsidRDefault="00914E26" w:rsidP="00875FAD">
            <w:pPr>
              <w:jc w:val="left"/>
              <w:rPr>
                <w:del w:id="12529" w:author="Perrine, Martin L. (GSFC-5670)" w:date="2016-08-31T15:42:00Z"/>
                <w:rFonts w:ascii="Calibri" w:hAnsi="Calibri"/>
                <w:color w:val="000000"/>
                <w:sz w:val="22"/>
                <w:szCs w:val="22"/>
              </w:rPr>
            </w:pPr>
            <w:del w:id="1253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531" w:author="Muhammad, Alimayo (GSFC-5660)" w:date="2016-08-23T07:07:00Z">
              <w:tcPr>
                <w:tcW w:w="726" w:type="dxa"/>
                <w:tcBorders>
                  <w:top w:val="nil"/>
                  <w:left w:val="nil"/>
                  <w:bottom w:val="single" w:sz="4" w:space="0" w:color="auto"/>
                  <w:right w:val="nil"/>
                </w:tcBorders>
              </w:tcPr>
            </w:tcPrChange>
          </w:tcPr>
          <w:p w14:paraId="5E6ACA7C" w14:textId="3D4EF4C7" w:rsidR="00914E26" w:rsidRPr="00E579F9" w:rsidDel="00E46DB7" w:rsidRDefault="00914E26" w:rsidP="00875FAD">
            <w:pPr>
              <w:jc w:val="left"/>
              <w:rPr>
                <w:del w:id="1253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53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84554DA" w14:textId="46C08B18" w:rsidR="00914E26" w:rsidRPr="00E579F9" w:rsidDel="00E46DB7" w:rsidRDefault="00914E26" w:rsidP="00875FAD">
            <w:pPr>
              <w:jc w:val="left"/>
              <w:rPr>
                <w:del w:id="12534" w:author="Perrine, Martin L. (GSFC-5670)" w:date="2016-08-31T15:42:00Z"/>
                <w:rFonts w:ascii="Calibri" w:hAnsi="Calibri"/>
                <w:color w:val="000000"/>
                <w:sz w:val="22"/>
                <w:szCs w:val="22"/>
              </w:rPr>
            </w:pPr>
            <w:del w:id="12535"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253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6D50E47" w14:textId="63A4F800" w:rsidR="00914E26" w:rsidRPr="00E579F9" w:rsidDel="00E46DB7" w:rsidRDefault="00914E26" w:rsidP="00875FAD">
            <w:pPr>
              <w:jc w:val="left"/>
              <w:rPr>
                <w:del w:id="12537" w:author="Perrine, Martin L. (GSFC-5670)" w:date="2016-08-31T15:42:00Z"/>
                <w:rFonts w:ascii="Calibri" w:hAnsi="Calibri"/>
                <w:color w:val="000000"/>
                <w:sz w:val="22"/>
                <w:szCs w:val="22"/>
              </w:rPr>
            </w:pPr>
            <w:del w:id="12538"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4D8D03A" w14:textId="5206EFBC" w:rsidTr="00914E26">
        <w:trPr>
          <w:trHeight w:val="288"/>
          <w:del w:id="12539" w:author="Perrine, Martin L. (GSFC-5670)" w:date="2016-08-31T15:42:00Z"/>
          <w:trPrChange w:id="12540"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541"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CBC3E49" w14:textId="69055BBF" w:rsidR="00914E26" w:rsidRPr="00E579F9" w:rsidDel="00E46DB7" w:rsidRDefault="00914E26" w:rsidP="00875FAD">
            <w:pPr>
              <w:jc w:val="left"/>
              <w:rPr>
                <w:del w:id="12542" w:author="Perrine, Martin L. (GSFC-5670)" w:date="2016-08-31T15:42:00Z"/>
                <w:rFonts w:ascii="Calibri" w:hAnsi="Calibri"/>
                <w:color w:val="000000"/>
                <w:sz w:val="22"/>
                <w:szCs w:val="22"/>
              </w:rPr>
            </w:pPr>
            <w:del w:id="12543" w:author="Perrine, Martin L. (GSFC-5670)" w:date="2016-08-31T15:42:00Z">
              <w:r w:rsidRPr="00E579F9" w:rsidDel="00E46DB7">
                <w:rPr>
                  <w:rFonts w:ascii="Calibri" w:hAnsi="Calibri"/>
                  <w:color w:val="000000"/>
                  <w:sz w:val="22"/>
                  <w:szCs w:val="22"/>
                </w:rPr>
                <w:delText>NENG-OPS-019 Operate in office/computer room</w:delText>
              </w:r>
            </w:del>
          </w:p>
        </w:tc>
        <w:tc>
          <w:tcPr>
            <w:tcW w:w="793" w:type="dxa"/>
            <w:tcBorders>
              <w:top w:val="nil"/>
              <w:left w:val="nil"/>
              <w:bottom w:val="single" w:sz="4" w:space="0" w:color="auto"/>
              <w:right w:val="single" w:sz="4" w:space="0" w:color="auto"/>
            </w:tcBorders>
            <w:shd w:val="clear" w:color="auto" w:fill="auto"/>
            <w:vAlign w:val="bottom"/>
            <w:hideMark/>
            <w:tcPrChange w:id="1254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CAE5EF8" w14:textId="0D9D9CD6" w:rsidR="00914E26" w:rsidRPr="00E579F9" w:rsidDel="00E46DB7" w:rsidRDefault="00914E26" w:rsidP="00875FAD">
            <w:pPr>
              <w:jc w:val="right"/>
              <w:rPr>
                <w:del w:id="12545" w:author="Perrine, Martin L. (GSFC-5670)" w:date="2016-08-31T15:42:00Z"/>
                <w:rFonts w:ascii="Calibri" w:hAnsi="Calibri"/>
                <w:color w:val="000000"/>
                <w:sz w:val="22"/>
                <w:szCs w:val="22"/>
              </w:rPr>
            </w:pPr>
            <w:del w:id="12546" w:author="Perrine, Martin L. (GSFC-5670)" w:date="2016-08-31T15:42:00Z">
              <w:r w:rsidRPr="00E579F9" w:rsidDel="00E46DB7">
                <w:rPr>
                  <w:rFonts w:ascii="Calibri" w:hAnsi="Calibri"/>
                  <w:color w:val="000000"/>
                  <w:sz w:val="22"/>
                  <w:szCs w:val="22"/>
                </w:rPr>
                <w:delText>1.19</w:delText>
              </w:r>
            </w:del>
          </w:p>
        </w:tc>
        <w:tc>
          <w:tcPr>
            <w:tcW w:w="965" w:type="dxa"/>
            <w:tcBorders>
              <w:top w:val="nil"/>
              <w:left w:val="nil"/>
              <w:bottom w:val="single" w:sz="4" w:space="0" w:color="auto"/>
              <w:right w:val="single" w:sz="4" w:space="0" w:color="auto"/>
            </w:tcBorders>
            <w:shd w:val="clear" w:color="auto" w:fill="auto"/>
            <w:vAlign w:val="bottom"/>
            <w:hideMark/>
            <w:tcPrChange w:id="1254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87E31E1" w14:textId="7296672D" w:rsidR="00914E26" w:rsidRPr="00E579F9" w:rsidDel="00E46DB7" w:rsidRDefault="00914E26" w:rsidP="00875FAD">
            <w:pPr>
              <w:jc w:val="left"/>
              <w:rPr>
                <w:del w:id="12548" w:author="Perrine, Martin L. (GSFC-5670)" w:date="2016-08-31T15:42:00Z"/>
                <w:rFonts w:ascii="Calibri" w:hAnsi="Calibri"/>
                <w:color w:val="000000"/>
                <w:sz w:val="22"/>
                <w:szCs w:val="22"/>
              </w:rPr>
            </w:pPr>
            <w:del w:id="12549"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255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C4C39C9" w14:textId="0F011459" w:rsidR="00914E26" w:rsidRPr="00E579F9" w:rsidDel="00E46DB7" w:rsidRDefault="00914E26" w:rsidP="00875FAD">
            <w:pPr>
              <w:jc w:val="left"/>
              <w:rPr>
                <w:del w:id="12551" w:author="Perrine, Martin L. (GSFC-5670)" w:date="2016-08-31T15:42:00Z"/>
                <w:rFonts w:ascii="Calibri" w:hAnsi="Calibri"/>
                <w:color w:val="000000"/>
                <w:sz w:val="22"/>
                <w:szCs w:val="22"/>
              </w:rPr>
            </w:pPr>
            <w:del w:id="1255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5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351C4F0" w14:textId="37765C7F" w:rsidR="00914E26" w:rsidRPr="00E579F9" w:rsidDel="00E46DB7" w:rsidRDefault="00914E26" w:rsidP="00875FAD">
            <w:pPr>
              <w:jc w:val="left"/>
              <w:rPr>
                <w:del w:id="12554" w:author="Perrine, Martin L. (GSFC-5670)" w:date="2016-08-31T15:42:00Z"/>
                <w:rFonts w:ascii="Calibri" w:hAnsi="Calibri"/>
                <w:color w:val="000000"/>
                <w:sz w:val="22"/>
                <w:szCs w:val="22"/>
              </w:rPr>
            </w:pPr>
            <w:del w:id="1255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5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2FCFAD6" w14:textId="52C73686" w:rsidR="00914E26" w:rsidRPr="00E579F9" w:rsidDel="00E46DB7" w:rsidRDefault="00914E26" w:rsidP="00875FAD">
            <w:pPr>
              <w:jc w:val="left"/>
              <w:rPr>
                <w:del w:id="12557" w:author="Perrine, Martin L. (GSFC-5670)" w:date="2016-08-31T15:42:00Z"/>
                <w:rFonts w:ascii="Calibri" w:hAnsi="Calibri"/>
                <w:color w:val="000000"/>
                <w:sz w:val="22"/>
                <w:szCs w:val="22"/>
              </w:rPr>
            </w:pPr>
            <w:del w:id="1255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55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E2FC0CE" w14:textId="3F8389F9" w:rsidR="00914E26" w:rsidRPr="00E579F9" w:rsidDel="00E46DB7" w:rsidRDefault="00914E26" w:rsidP="00875FAD">
            <w:pPr>
              <w:jc w:val="left"/>
              <w:rPr>
                <w:del w:id="12560" w:author="Perrine, Martin L. (GSFC-5670)" w:date="2016-08-31T15:42:00Z"/>
                <w:rFonts w:ascii="Calibri" w:hAnsi="Calibri"/>
                <w:color w:val="000000"/>
                <w:sz w:val="22"/>
                <w:szCs w:val="22"/>
              </w:rPr>
            </w:pPr>
            <w:del w:id="1256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562" w:author="Muhammad, Alimayo (GSFC-5660)" w:date="2016-08-23T07:07:00Z">
              <w:tcPr>
                <w:tcW w:w="726" w:type="dxa"/>
                <w:tcBorders>
                  <w:top w:val="nil"/>
                  <w:left w:val="nil"/>
                  <w:bottom w:val="single" w:sz="4" w:space="0" w:color="auto"/>
                  <w:right w:val="nil"/>
                </w:tcBorders>
              </w:tcPr>
            </w:tcPrChange>
          </w:tcPr>
          <w:p w14:paraId="52637E0B" w14:textId="3450E063" w:rsidR="00914E26" w:rsidRPr="00E579F9" w:rsidDel="00E46DB7" w:rsidRDefault="00914E26" w:rsidP="00875FAD">
            <w:pPr>
              <w:jc w:val="left"/>
              <w:rPr>
                <w:del w:id="1256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56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904693D" w14:textId="1DBD0205" w:rsidR="00914E26" w:rsidRPr="00E579F9" w:rsidDel="00E46DB7" w:rsidRDefault="00914E26" w:rsidP="00875FAD">
            <w:pPr>
              <w:jc w:val="left"/>
              <w:rPr>
                <w:del w:id="12565" w:author="Perrine, Martin L. (GSFC-5670)" w:date="2016-08-31T15:42:00Z"/>
                <w:rFonts w:ascii="Calibri" w:hAnsi="Calibri"/>
                <w:color w:val="000000"/>
                <w:sz w:val="22"/>
                <w:szCs w:val="22"/>
              </w:rPr>
            </w:pPr>
            <w:del w:id="12566"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256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9463129" w14:textId="77033B4D" w:rsidR="00914E26" w:rsidRPr="00E579F9" w:rsidDel="00E46DB7" w:rsidRDefault="00914E26" w:rsidP="00875FAD">
            <w:pPr>
              <w:jc w:val="left"/>
              <w:rPr>
                <w:del w:id="12568" w:author="Perrine, Martin L. (GSFC-5670)" w:date="2016-08-31T15:42:00Z"/>
                <w:rFonts w:ascii="Calibri" w:hAnsi="Calibri"/>
                <w:color w:val="000000"/>
                <w:sz w:val="22"/>
                <w:szCs w:val="22"/>
              </w:rPr>
            </w:pPr>
            <w:del w:id="12569"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E9B2B50" w14:textId="5C7B9607" w:rsidTr="00914E26">
        <w:trPr>
          <w:trHeight w:val="288"/>
          <w:del w:id="12570" w:author="Perrine, Martin L. (GSFC-5670)" w:date="2016-08-31T15:42:00Z"/>
          <w:trPrChange w:id="12571"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572"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CB93536" w14:textId="6F27D563" w:rsidR="00914E26" w:rsidRPr="00E579F9" w:rsidDel="00E46DB7" w:rsidRDefault="00914E26" w:rsidP="00875FAD">
            <w:pPr>
              <w:jc w:val="left"/>
              <w:rPr>
                <w:del w:id="12573" w:author="Perrine, Martin L. (GSFC-5670)" w:date="2016-08-31T15:42:00Z"/>
                <w:rFonts w:ascii="Calibri" w:hAnsi="Calibri"/>
                <w:color w:val="000000"/>
                <w:sz w:val="22"/>
                <w:szCs w:val="22"/>
              </w:rPr>
            </w:pPr>
            <w:del w:id="12574" w:author="Perrine, Martin L. (GSFC-5670)" w:date="2016-08-31T15:42:00Z">
              <w:r w:rsidRPr="00E579F9" w:rsidDel="00E46DB7">
                <w:rPr>
                  <w:rFonts w:ascii="Calibri" w:hAnsi="Calibri"/>
                  <w:color w:val="000000"/>
                  <w:sz w:val="22"/>
                  <w:szCs w:val="22"/>
                </w:rPr>
                <w:delText>NENG-PERF-001 Local cmd response 5 secs</w:delText>
              </w:r>
            </w:del>
          </w:p>
        </w:tc>
        <w:tc>
          <w:tcPr>
            <w:tcW w:w="793" w:type="dxa"/>
            <w:tcBorders>
              <w:top w:val="nil"/>
              <w:left w:val="nil"/>
              <w:bottom w:val="single" w:sz="4" w:space="0" w:color="auto"/>
              <w:right w:val="single" w:sz="4" w:space="0" w:color="auto"/>
            </w:tcBorders>
            <w:shd w:val="clear" w:color="auto" w:fill="auto"/>
            <w:vAlign w:val="bottom"/>
            <w:hideMark/>
            <w:tcPrChange w:id="1257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83B20ED" w14:textId="66322BDA" w:rsidR="00914E26" w:rsidRPr="00E579F9" w:rsidDel="00E46DB7" w:rsidRDefault="00914E26" w:rsidP="00875FAD">
            <w:pPr>
              <w:jc w:val="right"/>
              <w:rPr>
                <w:del w:id="12576" w:author="Perrine, Martin L. (GSFC-5670)" w:date="2016-08-31T15:42:00Z"/>
                <w:rFonts w:ascii="Calibri" w:hAnsi="Calibri"/>
                <w:color w:val="000000"/>
                <w:sz w:val="22"/>
                <w:szCs w:val="22"/>
              </w:rPr>
            </w:pPr>
            <w:del w:id="12577" w:author="Perrine, Martin L. (GSFC-5670)" w:date="2016-08-31T15:42:00Z">
              <w:r w:rsidRPr="00E579F9" w:rsidDel="00E46DB7">
                <w:rPr>
                  <w:rFonts w:ascii="Calibri" w:hAnsi="Calibri"/>
                  <w:color w:val="000000"/>
                  <w:sz w:val="22"/>
                  <w:szCs w:val="22"/>
                </w:rPr>
                <w:delText>2.1</w:delText>
              </w:r>
            </w:del>
          </w:p>
        </w:tc>
        <w:tc>
          <w:tcPr>
            <w:tcW w:w="965" w:type="dxa"/>
            <w:tcBorders>
              <w:top w:val="nil"/>
              <w:left w:val="nil"/>
              <w:bottom w:val="single" w:sz="4" w:space="0" w:color="auto"/>
              <w:right w:val="single" w:sz="4" w:space="0" w:color="auto"/>
            </w:tcBorders>
            <w:shd w:val="clear" w:color="auto" w:fill="auto"/>
            <w:vAlign w:val="bottom"/>
            <w:hideMark/>
            <w:tcPrChange w:id="1257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F6AE270" w14:textId="2DC931D3" w:rsidR="00914E26" w:rsidRPr="00E579F9" w:rsidDel="00E46DB7" w:rsidRDefault="00914E26" w:rsidP="00875FAD">
            <w:pPr>
              <w:jc w:val="left"/>
              <w:rPr>
                <w:del w:id="12579" w:author="Perrine, Martin L. (GSFC-5670)" w:date="2016-08-31T15:42:00Z"/>
                <w:rFonts w:ascii="Calibri" w:hAnsi="Calibri"/>
                <w:color w:val="000000"/>
                <w:sz w:val="22"/>
                <w:szCs w:val="22"/>
              </w:rPr>
            </w:pPr>
            <w:del w:id="12580"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58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27DC153" w14:textId="1A892726" w:rsidR="00914E26" w:rsidRPr="00E579F9" w:rsidDel="00E46DB7" w:rsidRDefault="00914E26" w:rsidP="00875FAD">
            <w:pPr>
              <w:jc w:val="left"/>
              <w:rPr>
                <w:del w:id="12582" w:author="Perrine, Martin L. (GSFC-5670)" w:date="2016-08-31T15:42:00Z"/>
                <w:rFonts w:ascii="Calibri" w:hAnsi="Calibri"/>
                <w:color w:val="000000"/>
                <w:sz w:val="22"/>
                <w:szCs w:val="22"/>
              </w:rPr>
            </w:pPr>
            <w:del w:id="1258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8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D6E5070" w14:textId="1AAF98D3" w:rsidR="00914E26" w:rsidRPr="00E579F9" w:rsidDel="00E46DB7" w:rsidRDefault="00914E26" w:rsidP="00875FAD">
            <w:pPr>
              <w:jc w:val="left"/>
              <w:rPr>
                <w:del w:id="12585" w:author="Perrine, Martin L. (GSFC-5670)" w:date="2016-08-31T15:42:00Z"/>
                <w:rFonts w:ascii="Calibri" w:hAnsi="Calibri"/>
                <w:color w:val="000000"/>
                <w:sz w:val="22"/>
                <w:szCs w:val="22"/>
              </w:rPr>
            </w:pPr>
            <w:del w:id="1258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58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C10B6E0" w14:textId="5D869D15" w:rsidR="00914E26" w:rsidRPr="00E579F9" w:rsidDel="00E46DB7" w:rsidRDefault="00914E26" w:rsidP="00875FAD">
            <w:pPr>
              <w:jc w:val="left"/>
              <w:rPr>
                <w:del w:id="12588" w:author="Perrine, Martin L. (GSFC-5670)" w:date="2016-08-31T15:42:00Z"/>
                <w:rFonts w:ascii="Calibri" w:hAnsi="Calibri"/>
                <w:color w:val="000000"/>
                <w:sz w:val="22"/>
                <w:szCs w:val="22"/>
              </w:rPr>
            </w:pPr>
            <w:del w:id="1258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59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8446F37" w14:textId="47A7041F" w:rsidR="00914E26" w:rsidRPr="00E579F9" w:rsidDel="00E46DB7" w:rsidRDefault="00914E26" w:rsidP="00875FAD">
            <w:pPr>
              <w:jc w:val="left"/>
              <w:rPr>
                <w:del w:id="12591" w:author="Perrine, Martin L. (GSFC-5670)" w:date="2016-08-31T15:42:00Z"/>
                <w:rFonts w:ascii="Calibri" w:hAnsi="Calibri"/>
                <w:color w:val="000000"/>
                <w:sz w:val="22"/>
                <w:szCs w:val="22"/>
              </w:rPr>
            </w:pPr>
            <w:del w:id="12592"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593" w:author="Muhammad, Alimayo (GSFC-5660)" w:date="2016-08-23T07:07:00Z">
              <w:tcPr>
                <w:tcW w:w="726" w:type="dxa"/>
                <w:tcBorders>
                  <w:top w:val="nil"/>
                  <w:left w:val="nil"/>
                  <w:bottom w:val="single" w:sz="4" w:space="0" w:color="auto"/>
                  <w:right w:val="nil"/>
                </w:tcBorders>
              </w:tcPr>
            </w:tcPrChange>
          </w:tcPr>
          <w:p w14:paraId="4062C6E4" w14:textId="6D55F98B" w:rsidR="00914E26" w:rsidRPr="00E579F9" w:rsidDel="00E46DB7" w:rsidRDefault="00914E26" w:rsidP="00875FAD">
            <w:pPr>
              <w:jc w:val="left"/>
              <w:rPr>
                <w:del w:id="1259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59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46B6188" w14:textId="50D83C8C" w:rsidR="00914E26" w:rsidRPr="00E579F9" w:rsidDel="00E46DB7" w:rsidRDefault="00914E26" w:rsidP="00875FAD">
            <w:pPr>
              <w:jc w:val="left"/>
              <w:rPr>
                <w:del w:id="12596" w:author="Perrine, Martin L. (GSFC-5670)" w:date="2016-08-31T15:42:00Z"/>
                <w:rFonts w:ascii="Calibri" w:hAnsi="Calibri"/>
                <w:color w:val="000000"/>
                <w:sz w:val="22"/>
                <w:szCs w:val="22"/>
              </w:rPr>
            </w:pPr>
            <w:del w:id="12597" w:author="Perrine, Martin L. (GSFC-5670)" w:date="2016-08-31T15:42:00Z">
              <w:r w:rsidRPr="00E579F9" w:rsidDel="00E46DB7">
                <w:rPr>
                  <w:rFonts w:ascii="Calibri" w:hAnsi="Calibri"/>
                  <w:color w:val="000000"/>
                  <w:sz w:val="22"/>
                  <w:szCs w:val="22"/>
                </w:rPr>
                <w:delText> </w:delText>
              </w:r>
            </w:del>
            <w:ins w:id="12598" w:author="Muhammad, Alimayo (GSFC-5660)" w:date="2016-08-25T11:21:00Z">
              <w:del w:id="12599"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60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6895C00" w14:textId="129796A9" w:rsidR="00914E26" w:rsidRPr="00E579F9" w:rsidDel="00E46DB7" w:rsidRDefault="00914E26" w:rsidP="00875FAD">
            <w:pPr>
              <w:jc w:val="left"/>
              <w:rPr>
                <w:del w:id="12601" w:author="Perrine, Martin L. (GSFC-5670)" w:date="2016-08-31T15:42:00Z"/>
                <w:rFonts w:ascii="Calibri" w:hAnsi="Calibri"/>
                <w:color w:val="000000"/>
                <w:sz w:val="22"/>
                <w:szCs w:val="22"/>
              </w:rPr>
            </w:pPr>
            <w:del w:id="1260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144F0D9" w14:textId="665AF540" w:rsidTr="00914E26">
        <w:trPr>
          <w:trHeight w:val="288"/>
          <w:del w:id="12603" w:author="Perrine, Martin L. (GSFC-5670)" w:date="2016-08-31T15:42:00Z"/>
          <w:trPrChange w:id="1260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60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21D98890" w14:textId="0C377312" w:rsidR="00914E26" w:rsidRPr="00E579F9" w:rsidDel="00E46DB7" w:rsidRDefault="00914E26" w:rsidP="00875FAD">
            <w:pPr>
              <w:jc w:val="left"/>
              <w:rPr>
                <w:del w:id="12606" w:author="Perrine, Martin L. (GSFC-5670)" w:date="2016-08-31T15:42:00Z"/>
                <w:rFonts w:ascii="Calibri" w:hAnsi="Calibri"/>
                <w:color w:val="000000"/>
                <w:sz w:val="22"/>
                <w:szCs w:val="22"/>
              </w:rPr>
            </w:pPr>
            <w:del w:id="12607" w:author="Perrine, Martin L. (GSFC-5670)" w:date="2016-08-31T15:42:00Z">
              <w:r w:rsidRPr="00E579F9" w:rsidDel="00E46DB7">
                <w:rPr>
                  <w:rFonts w:ascii="Calibri" w:hAnsi="Calibri"/>
                  <w:color w:val="000000"/>
                  <w:sz w:val="22"/>
                  <w:szCs w:val="22"/>
                </w:rPr>
                <w:delText>NENG-PERF-002 loading configuration 120 secs</w:delText>
              </w:r>
            </w:del>
          </w:p>
        </w:tc>
        <w:tc>
          <w:tcPr>
            <w:tcW w:w="793" w:type="dxa"/>
            <w:tcBorders>
              <w:top w:val="nil"/>
              <w:left w:val="nil"/>
              <w:bottom w:val="single" w:sz="4" w:space="0" w:color="auto"/>
              <w:right w:val="single" w:sz="4" w:space="0" w:color="auto"/>
            </w:tcBorders>
            <w:shd w:val="clear" w:color="auto" w:fill="auto"/>
            <w:vAlign w:val="bottom"/>
            <w:hideMark/>
            <w:tcPrChange w:id="1260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158B064" w14:textId="0F75CA64" w:rsidR="00914E26" w:rsidRPr="00E579F9" w:rsidDel="00E46DB7" w:rsidRDefault="00914E26" w:rsidP="00875FAD">
            <w:pPr>
              <w:jc w:val="right"/>
              <w:rPr>
                <w:del w:id="12609" w:author="Perrine, Martin L. (GSFC-5670)" w:date="2016-08-31T15:42:00Z"/>
                <w:rFonts w:ascii="Calibri" w:hAnsi="Calibri"/>
                <w:color w:val="000000"/>
                <w:sz w:val="22"/>
                <w:szCs w:val="22"/>
              </w:rPr>
            </w:pPr>
            <w:del w:id="12610" w:author="Perrine, Martin L. (GSFC-5670)" w:date="2016-08-31T15:42:00Z">
              <w:r w:rsidRPr="00E579F9" w:rsidDel="00E46DB7">
                <w:rPr>
                  <w:rFonts w:ascii="Calibri" w:hAnsi="Calibri"/>
                  <w:color w:val="000000"/>
                  <w:sz w:val="22"/>
                  <w:szCs w:val="22"/>
                </w:rPr>
                <w:delText>2.2</w:delText>
              </w:r>
            </w:del>
          </w:p>
        </w:tc>
        <w:tc>
          <w:tcPr>
            <w:tcW w:w="965" w:type="dxa"/>
            <w:tcBorders>
              <w:top w:val="nil"/>
              <w:left w:val="nil"/>
              <w:bottom w:val="single" w:sz="4" w:space="0" w:color="auto"/>
              <w:right w:val="single" w:sz="4" w:space="0" w:color="auto"/>
            </w:tcBorders>
            <w:shd w:val="clear" w:color="auto" w:fill="auto"/>
            <w:vAlign w:val="bottom"/>
            <w:hideMark/>
            <w:tcPrChange w:id="1261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273A905" w14:textId="34E22942" w:rsidR="00914E26" w:rsidRPr="00E579F9" w:rsidDel="00E46DB7" w:rsidRDefault="00914E26" w:rsidP="00875FAD">
            <w:pPr>
              <w:jc w:val="left"/>
              <w:rPr>
                <w:del w:id="12612" w:author="Perrine, Martin L. (GSFC-5670)" w:date="2016-08-31T15:42:00Z"/>
                <w:rFonts w:ascii="Calibri" w:hAnsi="Calibri"/>
                <w:color w:val="000000"/>
                <w:sz w:val="22"/>
                <w:szCs w:val="22"/>
              </w:rPr>
            </w:pPr>
            <w:del w:id="12613"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61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A28039A" w14:textId="63559507" w:rsidR="00914E26" w:rsidRPr="00E579F9" w:rsidDel="00E46DB7" w:rsidRDefault="00914E26" w:rsidP="00875FAD">
            <w:pPr>
              <w:jc w:val="left"/>
              <w:rPr>
                <w:del w:id="12615" w:author="Perrine, Martin L. (GSFC-5670)" w:date="2016-08-31T15:42:00Z"/>
                <w:rFonts w:ascii="Calibri" w:hAnsi="Calibri"/>
                <w:color w:val="000000"/>
                <w:sz w:val="22"/>
                <w:szCs w:val="22"/>
              </w:rPr>
            </w:pPr>
            <w:del w:id="1261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1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C1EFC2C" w14:textId="65431564" w:rsidR="00914E26" w:rsidRPr="00E579F9" w:rsidDel="00E46DB7" w:rsidRDefault="00914E26" w:rsidP="00875FAD">
            <w:pPr>
              <w:jc w:val="left"/>
              <w:rPr>
                <w:del w:id="12618" w:author="Perrine, Martin L. (GSFC-5670)" w:date="2016-08-31T15:42:00Z"/>
                <w:rFonts w:ascii="Calibri" w:hAnsi="Calibri"/>
                <w:color w:val="000000"/>
                <w:sz w:val="22"/>
                <w:szCs w:val="22"/>
              </w:rPr>
            </w:pPr>
            <w:del w:id="1261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2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BBCD391" w14:textId="59989417" w:rsidR="00914E26" w:rsidRPr="00E579F9" w:rsidDel="00E46DB7" w:rsidRDefault="00914E26" w:rsidP="00875FAD">
            <w:pPr>
              <w:jc w:val="left"/>
              <w:rPr>
                <w:del w:id="12621" w:author="Perrine, Martin L. (GSFC-5670)" w:date="2016-08-31T15:42:00Z"/>
                <w:rFonts w:ascii="Calibri" w:hAnsi="Calibri"/>
                <w:color w:val="000000"/>
                <w:sz w:val="22"/>
                <w:szCs w:val="22"/>
              </w:rPr>
            </w:pPr>
            <w:del w:id="1262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62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0D2244" w14:textId="4D760C5F" w:rsidR="00914E26" w:rsidRPr="00E579F9" w:rsidDel="00E46DB7" w:rsidRDefault="00914E26" w:rsidP="00875FAD">
            <w:pPr>
              <w:jc w:val="left"/>
              <w:rPr>
                <w:del w:id="12624" w:author="Perrine, Martin L. (GSFC-5670)" w:date="2016-08-31T15:42:00Z"/>
                <w:rFonts w:ascii="Calibri" w:hAnsi="Calibri"/>
                <w:color w:val="000000"/>
                <w:sz w:val="22"/>
                <w:szCs w:val="22"/>
              </w:rPr>
            </w:pPr>
            <w:del w:id="12625"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626" w:author="Muhammad, Alimayo (GSFC-5660)" w:date="2016-08-23T07:07:00Z">
              <w:tcPr>
                <w:tcW w:w="726" w:type="dxa"/>
                <w:tcBorders>
                  <w:top w:val="nil"/>
                  <w:left w:val="nil"/>
                  <w:bottom w:val="single" w:sz="4" w:space="0" w:color="auto"/>
                  <w:right w:val="nil"/>
                </w:tcBorders>
              </w:tcPr>
            </w:tcPrChange>
          </w:tcPr>
          <w:p w14:paraId="2A911028" w14:textId="44C5866E" w:rsidR="00914E26" w:rsidRPr="00E579F9" w:rsidDel="00E46DB7" w:rsidRDefault="00914E26" w:rsidP="00875FAD">
            <w:pPr>
              <w:jc w:val="left"/>
              <w:rPr>
                <w:del w:id="1262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62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0E85436" w14:textId="5B70BDB3" w:rsidR="00914E26" w:rsidRPr="00E579F9" w:rsidDel="00E46DB7" w:rsidRDefault="00914E26" w:rsidP="00875FAD">
            <w:pPr>
              <w:jc w:val="left"/>
              <w:rPr>
                <w:del w:id="12629" w:author="Perrine, Martin L. (GSFC-5670)" w:date="2016-08-31T15:42:00Z"/>
                <w:rFonts w:ascii="Calibri" w:hAnsi="Calibri"/>
                <w:color w:val="000000"/>
                <w:sz w:val="22"/>
                <w:szCs w:val="22"/>
              </w:rPr>
            </w:pPr>
            <w:del w:id="12630" w:author="Perrine, Martin L. (GSFC-5670)" w:date="2016-08-31T15:42:00Z">
              <w:r w:rsidRPr="00E579F9" w:rsidDel="00E46DB7">
                <w:rPr>
                  <w:rFonts w:ascii="Calibri" w:hAnsi="Calibri"/>
                  <w:color w:val="000000"/>
                  <w:sz w:val="22"/>
                  <w:szCs w:val="22"/>
                </w:rPr>
                <w:delText> </w:delText>
              </w:r>
            </w:del>
            <w:ins w:id="12631" w:author="Muhammad, Alimayo (GSFC-5660)" w:date="2016-08-25T11:21:00Z">
              <w:del w:id="12632"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63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BF3565C" w14:textId="0F2A5712" w:rsidR="00914E26" w:rsidRPr="00E579F9" w:rsidDel="00E46DB7" w:rsidRDefault="00914E26" w:rsidP="00875FAD">
            <w:pPr>
              <w:jc w:val="left"/>
              <w:rPr>
                <w:del w:id="12634" w:author="Perrine, Martin L. (GSFC-5670)" w:date="2016-08-31T15:42:00Z"/>
                <w:rFonts w:ascii="Calibri" w:hAnsi="Calibri"/>
                <w:color w:val="000000"/>
                <w:sz w:val="22"/>
                <w:szCs w:val="22"/>
              </w:rPr>
            </w:pPr>
            <w:del w:id="12635"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33E71DE3" w14:textId="52295C10" w:rsidTr="00914E26">
        <w:trPr>
          <w:trHeight w:val="288"/>
          <w:del w:id="12636" w:author="Perrine, Martin L. (GSFC-5670)" w:date="2016-08-31T15:42:00Z"/>
          <w:trPrChange w:id="1263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63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CD87E1C" w14:textId="4A7F7C6E" w:rsidR="00914E26" w:rsidRPr="00E579F9" w:rsidDel="00E46DB7" w:rsidRDefault="00914E26" w:rsidP="00875FAD">
            <w:pPr>
              <w:jc w:val="left"/>
              <w:rPr>
                <w:del w:id="12639" w:author="Perrine, Martin L. (GSFC-5670)" w:date="2016-08-31T15:42:00Z"/>
                <w:rFonts w:ascii="Calibri" w:hAnsi="Calibri"/>
                <w:color w:val="000000"/>
                <w:sz w:val="22"/>
                <w:szCs w:val="22"/>
              </w:rPr>
            </w:pPr>
            <w:del w:id="12640" w:author="Perrine, Martin L. (GSFC-5670)" w:date="2016-08-31T15:42:00Z">
              <w:r w:rsidRPr="00E579F9" w:rsidDel="00E46DB7">
                <w:rPr>
                  <w:rFonts w:ascii="Calibri" w:hAnsi="Calibri"/>
                  <w:color w:val="000000"/>
                  <w:sz w:val="22"/>
                  <w:szCs w:val="22"/>
                </w:rPr>
                <w:delText>NENG-PERF-003 Activation of return data 60 secs</w:delText>
              </w:r>
            </w:del>
          </w:p>
        </w:tc>
        <w:tc>
          <w:tcPr>
            <w:tcW w:w="793" w:type="dxa"/>
            <w:tcBorders>
              <w:top w:val="nil"/>
              <w:left w:val="nil"/>
              <w:bottom w:val="single" w:sz="4" w:space="0" w:color="auto"/>
              <w:right w:val="single" w:sz="4" w:space="0" w:color="auto"/>
            </w:tcBorders>
            <w:shd w:val="clear" w:color="auto" w:fill="auto"/>
            <w:vAlign w:val="bottom"/>
            <w:hideMark/>
            <w:tcPrChange w:id="1264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86AEABD" w14:textId="17D55C2F" w:rsidR="00914E26" w:rsidRPr="00E579F9" w:rsidDel="00E46DB7" w:rsidRDefault="00914E26" w:rsidP="00875FAD">
            <w:pPr>
              <w:jc w:val="right"/>
              <w:rPr>
                <w:del w:id="12642" w:author="Perrine, Martin L. (GSFC-5670)" w:date="2016-08-31T15:42:00Z"/>
                <w:rFonts w:ascii="Calibri" w:hAnsi="Calibri"/>
                <w:color w:val="000000"/>
                <w:sz w:val="22"/>
                <w:szCs w:val="22"/>
              </w:rPr>
            </w:pPr>
            <w:del w:id="12643" w:author="Perrine, Martin L. (GSFC-5670)" w:date="2016-08-31T15:42:00Z">
              <w:r w:rsidRPr="00E579F9" w:rsidDel="00E46DB7">
                <w:rPr>
                  <w:rFonts w:ascii="Calibri" w:hAnsi="Calibri"/>
                  <w:color w:val="000000"/>
                  <w:sz w:val="22"/>
                  <w:szCs w:val="22"/>
                </w:rPr>
                <w:delText>2.3</w:delText>
              </w:r>
            </w:del>
          </w:p>
        </w:tc>
        <w:tc>
          <w:tcPr>
            <w:tcW w:w="965" w:type="dxa"/>
            <w:tcBorders>
              <w:top w:val="nil"/>
              <w:left w:val="nil"/>
              <w:bottom w:val="single" w:sz="4" w:space="0" w:color="auto"/>
              <w:right w:val="single" w:sz="4" w:space="0" w:color="auto"/>
            </w:tcBorders>
            <w:shd w:val="clear" w:color="auto" w:fill="auto"/>
            <w:vAlign w:val="bottom"/>
            <w:hideMark/>
            <w:tcPrChange w:id="1264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8BC2429" w14:textId="6F3E30D7" w:rsidR="00914E26" w:rsidRPr="00E579F9" w:rsidDel="00E46DB7" w:rsidRDefault="00914E26" w:rsidP="00875FAD">
            <w:pPr>
              <w:jc w:val="left"/>
              <w:rPr>
                <w:del w:id="12645" w:author="Perrine, Martin L. (GSFC-5670)" w:date="2016-08-31T15:42:00Z"/>
                <w:rFonts w:ascii="Calibri" w:hAnsi="Calibri"/>
                <w:color w:val="000000"/>
                <w:sz w:val="22"/>
                <w:szCs w:val="22"/>
              </w:rPr>
            </w:pPr>
            <w:del w:id="12646"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64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C40804" w14:textId="3FE4AA08" w:rsidR="00914E26" w:rsidRPr="00E579F9" w:rsidDel="00E46DB7" w:rsidRDefault="00914E26" w:rsidP="00875FAD">
            <w:pPr>
              <w:jc w:val="left"/>
              <w:rPr>
                <w:del w:id="12648" w:author="Perrine, Martin L. (GSFC-5670)" w:date="2016-08-31T15:42:00Z"/>
                <w:rFonts w:ascii="Calibri" w:hAnsi="Calibri"/>
                <w:color w:val="000000"/>
                <w:sz w:val="22"/>
                <w:szCs w:val="22"/>
              </w:rPr>
            </w:pPr>
            <w:del w:id="1264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5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F747A77" w14:textId="425BCD8C" w:rsidR="00914E26" w:rsidRPr="00E579F9" w:rsidDel="00E46DB7" w:rsidRDefault="00914E26" w:rsidP="00875FAD">
            <w:pPr>
              <w:jc w:val="left"/>
              <w:rPr>
                <w:del w:id="12651" w:author="Perrine, Martin L. (GSFC-5670)" w:date="2016-08-31T15:42:00Z"/>
                <w:rFonts w:ascii="Calibri" w:hAnsi="Calibri"/>
                <w:color w:val="000000"/>
                <w:sz w:val="22"/>
                <w:szCs w:val="22"/>
              </w:rPr>
            </w:pPr>
            <w:del w:id="1265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5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28AE831" w14:textId="56E94920" w:rsidR="00914E26" w:rsidRPr="00E579F9" w:rsidDel="00E46DB7" w:rsidRDefault="00914E26" w:rsidP="00875FAD">
            <w:pPr>
              <w:jc w:val="left"/>
              <w:rPr>
                <w:del w:id="12654" w:author="Perrine, Martin L. (GSFC-5670)" w:date="2016-08-31T15:42:00Z"/>
                <w:rFonts w:ascii="Calibri" w:hAnsi="Calibri"/>
                <w:color w:val="000000"/>
                <w:sz w:val="22"/>
                <w:szCs w:val="22"/>
              </w:rPr>
            </w:pPr>
            <w:del w:id="1265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65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5FA8C26" w14:textId="02257A17" w:rsidR="00914E26" w:rsidRPr="00E579F9" w:rsidDel="00E46DB7" w:rsidRDefault="00914E26" w:rsidP="00875FAD">
            <w:pPr>
              <w:jc w:val="left"/>
              <w:rPr>
                <w:del w:id="12657" w:author="Perrine, Martin L. (GSFC-5670)" w:date="2016-08-31T15:42:00Z"/>
                <w:rFonts w:ascii="Calibri" w:hAnsi="Calibri"/>
                <w:color w:val="000000"/>
                <w:sz w:val="22"/>
                <w:szCs w:val="22"/>
              </w:rPr>
            </w:pPr>
            <w:del w:id="12658"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659" w:author="Muhammad, Alimayo (GSFC-5660)" w:date="2016-08-23T07:07:00Z">
              <w:tcPr>
                <w:tcW w:w="726" w:type="dxa"/>
                <w:tcBorders>
                  <w:top w:val="nil"/>
                  <w:left w:val="nil"/>
                  <w:bottom w:val="single" w:sz="4" w:space="0" w:color="auto"/>
                  <w:right w:val="nil"/>
                </w:tcBorders>
              </w:tcPr>
            </w:tcPrChange>
          </w:tcPr>
          <w:p w14:paraId="527CF503" w14:textId="72C97BBA" w:rsidR="00914E26" w:rsidDel="00E46DB7" w:rsidRDefault="00914E26" w:rsidP="00875FAD">
            <w:pPr>
              <w:jc w:val="left"/>
              <w:rPr>
                <w:ins w:id="12660" w:author="Muhammad, Alimayo (GSFC-5660)" w:date="2016-08-23T07:14:00Z"/>
                <w:del w:id="12661" w:author="Perrine, Martin L. (GSFC-5670)" w:date="2016-08-31T15:42:00Z"/>
                <w:rFonts w:ascii="Calibri" w:hAnsi="Calibri"/>
                <w:color w:val="000000"/>
                <w:sz w:val="22"/>
                <w:szCs w:val="22"/>
              </w:rPr>
            </w:pPr>
          </w:p>
          <w:p w14:paraId="2DD0C331" w14:textId="2AB47D82" w:rsidR="006C6E4D" w:rsidRPr="00E579F9" w:rsidDel="00E46DB7" w:rsidRDefault="006C6E4D" w:rsidP="00875FAD">
            <w:pPr>
              <w:jc w:val="left"/>
              <w:rPr>
                <w:del w:id="12662" w:author="Perrine, Martin L. (GSFC-5670)" w:date="2016-08-31T15:42:00Z"/>
                <w:rFonts w:ascii="Calibri" w:hAnsi="Calibri"/>
                <w:color w:val="000000"/>
                <w:sz w:val="22"/>
                <w:szCs w:val="22"/>
              </w:rPr>
            </w:pPr>
            <w:ins w:id="12663" w:author="Muhammad, Alimayo (GSFC-5660)" w:date="2016-08-23T07:14:00Z">
              <w:del w:id="12664" w:author="Perrine, Martin L. (GSFC-5670)" w:date="2016-08-31T15:42:00Z">
                <w:r w:rsidDel="00E46DB7">
                  <w:rPr>
                    <w:rFonts w:ascii="Calibri" w:hAnsi="Calibri"/>
                    <w:color w:val="000000"/>
                    <w:sz w:val="22"/>
                    <w:szCs w:val="22"/>
                  </w:rPr>
                  <w:delText>X</w:delText>
                </w:r>
              </w:del>
            </w:ins>
          </w:p>
        </w:tc>
        <w:tc>
          <w:tcPr>
            <w:tcW w:w="726" w:type="dxa"/>
            <w:tcBorders>
              <w:top w:val="nil"/>
              <w:left w:val="nil"/>
              <w:bottom w:val="single" w:sz="4" w:space="0" w:color="auto"/>
              <w:right w:val="single" w:sz="4" w:space="0" w:color="auto"/>
            </w:tcBorders>
            <w:shd w:val="clear" w:color="000000" w:fill="92D050"/>
            <w:vAlign w:val="bottom"/>
            <w:hideMark/>
            <w:tcPrChange w:id="1266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7DF5A4E" w14:textId="4A3C66C8" w:rsidR="00914E26" w:rsidRPr="00E579F9" w:rsidDel="00E46DB7" w:rsidRDefault="00914E26" w:rsidP="00875FAD">
            <w:pPr>
              <w:jc w:val="left"/>
              <w:rPr>
                <w:del w:id="12666" w:author="Perrine, Martin L. (GSFC-5670)" w:date="2016-08-31T15:42:00Z"/>
                <w:rFonts w:ascii="Calibri" w:hAnsi="Calibri"/>
                <w:color w:val="000000"/>
                <w:sz w:val="22"/>
                <w:szCs w:val="22"/>
              </w:rPr>
            </w:pPr>
            <w:del w:id="12667" w:author="Perrine, Martin L. (GSFC-5670)" w:date="2016-08-31T15:42:00Z">
              <w:r w:rsidRPr="00E579F9" w:rsidDel="00E46DB7">
                <w:rPr>
                  <w:rFonts w:ascii="Calibri" w:hAnsi="Calibri"/>
                  <w:color w:val="000000"/>
                  <w:sz w:val="22"/>
                  <w:szCs w:val="22"/>
                </w:rPr>
                <w:delText> </w:delText>
              </w:r>
            </w:del>
            <w:ins w:id="12668" w:author="Muhammad, Alimayo (GSFC-5660)" w:date="2016-08-25T11:21:00Z">
              <w:del w:id="12669"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67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E984DA1" w14:textId="0A3FF1BB" w:rsidR="00914E26" w:rsidRPr="00E579F9" w:rsidDel="00E46DB7" w:rsidRDefault="00914E26" w:rsidP="00875FAD">
            <w:pPr>
              <w:jc w:val="left"/>
              <w:rPr>
                <w:del w:id="12671" w:author="Perrine, Martin L. (GSFC-5670)" w:date="2016-08-31T15:42:00Z"/>
                <w:rFonts w:ascii="Calibri" w:hAnsi="Calibri"/>
                <w:color w:val="000000"/>
                <w:sz w:val="22"/>
                <w:szCs w:val="22"/>
              </w:rPr>
            </w:pPr>
            <w:del w:id="12672"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E13DC68" w14:textId="5F14B25B" w:rsidTr="00914E26">
        <w:trPr>
          <w:trHeight w:val="288"/>
          <w:del w:id="12673" w:author="Perrine, Martin L. (GSFC-5670)" w:date="2016-08-31T15:42:00Z"/>
          <w:trPrChange w:id="1267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67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447265CE" w14:textId="17BDB672" w:rsidR="00914E26" w:rsidRPr="00E579F9" w:rsidDel="00E46DB7" w:rsidRDefault="00914E26" w:rsidP="00875FAD">
            <w:pPr>
              <w:jc w:val="left"/>
              <w:rPr>
                <w:del w:id="12676" w:author="Perrine, Martin L. (GSFC-5670)" w:date="2016-08-31T15:42:00Z"/>
                <w:rFonts w:ascii="Calibri" w:hAnsi="Calibri"/>
                <w:color w:val="000000"/>
                <w:sz w:val="22"/>
                <w:szCs w:val="22"/>
              </w:rPr>
            </w:pPr>
            <w:del w:id="12677" w:author="Perrine, Martin L. (GSFC-5670)" w:date="2016-08-31T15:42:00Z">
              <w:r w:rsidRPr="00E579F9" w:rsidDel="00E46DB7">
                <w:rPr>
                  <w:rFonts w:ascii="Calibri" w:hAnsi="Calibri"/>
                  <w:color w:val="000000"/>
                  <w:sz w:val="22"/>
                  <w:szCs w:val="22"/>
                </w:rPr>
                <w:delText>NENG-PERF-005 300Mb/s Read/Write</w:delText>
              </w:r>
            </w:del>
          </w:p>
        </w:tc>
        <w:tc>
          <w:tcPr>
            <w:tcW w:w="793" w:type="dxa"/>
            <w:tcBorders>
              <w:top w:val="nil"/>
              <w:left w:val="nil"/>
              <w:bottom w:val="single" w:sz="4" w:space="0" w:color="auto"/>
              <w:right w:val="single" w:sz="4" w:space="0" w:color="auto"/>
            </w:tcBorders>
            <w:shd w:val="clear" w:color="auto" w:fill="auto"/>
            <w:vAlign w:val="bottom"/>
            <w:hideMark/>
            <w:tcPrChange w:id="1267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3B86F97" w14:textId="640CE4B7" w:rsidR="00914E26" w:rsidRPr="00E579F9" w:rsidDel="00E46DB7" w:rsidRDefault="00914E26" w:rsidP="00875FAD">
            <w:pPr>
              <w:jc w:val="right"/>
              <w:rPr>
                <w:del w:id="12679" w:author="Perrine, Martin L. (GSFC-5670)" w:date="2016-08-31T15:42:00Z"/>
                <w:rFonts w:ascii="Calibri" w:hAnsi="Calibri"/>
                <w:color w:val="000000"/>
                <w:sz w:val="22"/>
                <w:szCs w:val="22"/>
              </w:rPr>
            </w:pPr>
            <w:del w:id="12680" w:author="Perrine, Martin L. (GSFC-5670)" w:date="2016-08-31T15:42:00Z">
              <w:r w:rsidRPr="00E579F9" w:rsidDel="00E46DB7">
                <w:rPr>
                  <w:rFonts w:ascii="Calibri" w:hAnsi="Calibri"/>
                  <w:color w:val="000000"/>
                  <w:sz w:val="22"/>
                  <w:szCs w:val="22"/>
                </w:rPr>
                <w:delText>2.5</w:delText>
              </w:r>
            </w:del>
          </w:p>
        </w:tc>
        <w:tc>
          <w:tcPr>
            <w:tcW w:w="965" w:type="dxa"/>
            <w:tcBorders>
              <w:top w:val="nil"/>
              <w:left w:val="nil"/>
              <w:bottom w:val="single" w:sz="4" w:space="0" w:color="auto"/>
              <w:right w:val="single" w:sz="4" w:space="0" w:color="auto"/>
            </w:tcBorders>
            <w:shd w:val="clear" w:color="auto" w:fill="auto"/>
            <w:vAlign w:val="bottom"/>
            <w:hideMark/>
            <w:tcPrChange w:id="1268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59DF94F" w14:textId="5DAF2E40" w:rsidR="00914E26" w:rsidRPr="00E579F9" w:rsidDel="00E46DB7" w:rsidRDefault="00914E26" w:rsidP="00875FAD">
            <w:pPr>
              <w:jc w:val="left"/>
              <w:rPr>
                <w:del w:id="12682" w:author="Perrine, Martin L. (GSFC-5670)" w:date="2016-08-31T15:42:00Z"/>
                <w:rFonts w:ascii="Calibri" w:hAnsi="Calibri"/>
                <w:color w:val="000000"/>
                <w:sz w:val="22"/>
                <w:szCs w:val="22"/>
              </w:rPr>
            </w:pPr>
            <w:del w:id="1268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8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871EC25" w14:textId="7D16C82B" w:rsidR="00914E26" w:rsidRPr="00E579F9" w:rsidDel="00E46DB7" w:rsidRDefault="00914E26" w:rsidP="00875FAD">
            <w:pPr>
              <w:jc w:val="left"/>
              <w:rPr>
                <w:del w:id="12685" w:author="Perrine, Martin L. (GSFC-5670)" w:date="2016-08-31T15:42:00Z"/>
                <w:rFonts w:ascii="Calibri" w:hAnsi="Calibri"/>
                <w:color w:val="000000"/>
                <w:sz w:val="22"/>
                <w:szCs w:val="22"/>
              </w:rPr>
            </w:pPr>
            <w:del w:id="12686" w:author="Perrine, Martin L. (GSFC-5670)" w:date="2016-08-31T15:42:00Z">
              <w:r w:rsidRPr="00E579F9" w:rsidDel="00E46DB7">
                <w:rPr>
                  <w:rFonts w:ascii="Calibri" w:hAnsi="Calibri"/>
                  <w:color w:val="000000"/>
                  <w:sz w:val="22"/>
                  <w:szCs w:val="22"/>
                </w:rPr>
                <w:delText>X</w:delText>
              </w:r>
            </w:del>
          </w:p>
        </w:tc>
        <w:tc>
          <w:tcPr>
            <w:tcW w:w="679" w:type="dxa"/>
            <w:tcBorders>
              <w:top w:val="nil"/>
              <w:left w:val="nil"/>
              <w:bottom w:val="single" w:sz="4" w:space="0" w:color="auto"/>
              <w:right w:val="single" w:sz="4" w:space="0" w:color="auto"/>
            </w:tcBorders>
            <w:shd w:val="clear" w:color="auto" w:fill="auto"/>
            <w:vAlign w:val="bottom"/>
            <w:hideMark/>
            <w:tcPrChange w:id="1268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57D13DE" w14:textId="6E0A2523" w:rsidR="00914E26" w:rsidRPr="00E579F9" w:rsidDel="00E46DB7" w:rsidRDefault="00914E26" w:rsidP="00875FAD">
            <w:pPr>
              <w:jc w:val="left"/>
              <w:rPr>
                <w:del w:id="12688" w:author="Perrine, Martin L. (GSFC-5670)" w:date="2016-08-31T15:42:00Z"/>
                <w:rFonts w:ascii="Calibri" w:hAnsi="Calibri"/>
                <w:color w:val="000000"/>
                <w:sz w:val="22"/>
                <w:szCs w:val="22"/>
              </w:rPr>
            </w:pPr>
            <w:del w:id="1268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69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A700FFB" w14:textId="163F91F3" w:rsidR="00914E26" w:rsidRPr="00E579F9" w:rsidDel="00E46DB7" w:rsidRDefault="00914E26" w:rsidP="00875FAD">
            <w:pPr>
              <w:jc w:val="left"/>
              <w:rPr>
                <w:del w:id="12691" w:author="Perrine, Martin L. (GSFC-5670)" w:date="2016-08-31T15:42:00Z"/>
                <w:rFonts w:ascii="Calibri" w:hAnsi="Calibri"/>
                <w:color w:val="000000"/>
                <w:sz w:val="22"/>
                <w:szCs w:val="22"/>
              </w:rPr>
            </w:pPr>
            <w:del w:id="1269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69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821CBFB" w14:textId="1FCECFDA" w:rsidR="00914E26" w:rsidRPr="00E579F9" w:rsidDel="00E46DB7" w:rsidRDefault="00914E26" w:rsidP="00875FAD">
            <w:pPr>
              <w:jc w:val="left"/>
              <w:rPr>
                <w:del w:id="12694" w:author="Perrine, Martin L. (GSFC-5670)" w:date="2016-08-31T15:42:00Z"/>
                <w:rFonts w:ascii="Calibri" w:hAnsi="Calibri"/>
                <w:color w:val="000000"/>
                <w:sz w:val="22"/>
                <w:szCs w:val="22"/>
              </w:rPr>
            </w:pPr>
            <w:del w:id="1269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696" w:author="Muhammad, Alimayo (GSFC-5660)" w:date="2016-08-23T07:07:00Z">
              <w:tcPr>
                <w:tcW w:w="726" w:type="dxa"/>
                <w:tcBorders>
                  <w:top w:val="nil"/>
                  <w:left w:val="nil"/>
                  <w:bottom w:val="single" w:sz="4" w:space="0" w:color="auto"/>
                  <w:right w:val="nil"/>
                </w:tcBorders>
              </w:tcPr>
            </w:tcPrChange>
          </w:tcPr>
          <w:p w14:paraId="0303B6E6" w14:textId="5C0896FD" w:rsidR="00914E26" w:rsidRPr="00E579F9" w:rsidDel="00E46DB7" w:rsidRDefault="00914E26" w:rsidP="00875FAD">
            <w:pPr>
              <w:jc w:val="left"/>
              <w:rPr>
                <w:del w:id="1269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69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39B0DB7" w14:textId="50955BF9" w:rsidR="00914E26" w:rsidRPr="00E579F9" w:rsidDel="00E46DB7" w:rsidRDefault="00914E26" w:rsidP="00875FAD">
            <w:pPr>
              <w:jc w:val="left"/>
              <w:rPr>
                <w:del w:id="12699" w:author="Perrine, Martin L. (GSFC-5670)" w:date="2016-08-31T15:42:00Z"/>
                <w:rFonts w:ascii="Calibri" w:hAnsi="Calibri"/>
                <w:color w:val="000000"/>
                <w:sz w:val="22"/>
                <w:szCs w:val="22"/>
              </w:rPr>
            </w:pPr>
            <w:del w:id="12700"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70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E69DB6E" w14:textId="0CF64729" w:rsidR="00914E26" w:rsidRPr="00E579F9" w:rsidDel="00E46DB7" w:rsidRDefault="00914E26" w:rsidP="00875FAD">
            <w:pPr>
              <w:jc w:val="left"/>
              <w:rPr>
                <w:del w:id="12702" w:author="Perrine, Martin L. (GSFC-5670)" w:date="2016-08-31T15:42:00Z"/>
                <w:rFonts w:ascii="Calibri" w:hAnsi="Calibri"/>
                <w:color w:val="000000"/>
                <w:sz w:val="22"/>
                <w:szCs w:val="22"/>
              </w:rPr>
            </w:pPr>
            <w:del w:id="12703"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5A1F1522" w14:textId="473A4292" w:rsidTr="00914E26">
        <w:trPr>
          <w:trHeight w:val="576"/>
          <w:del w:id="12704" w:author="Perrine, Martin L. (GSFC-5670)" w:date="2016-08-31T15:42:00Z"/>
          <w:trPrChange w:id="12705" w:author="Muhammad, Alimayo (GSFC-5660)" w:date="2016-08-23T07:07:00Z">
            <w:trPr>
              <w:trHeight w:val="576"/>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70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5AFB6CA1" w14:textId="380B2B52" w:rsidR="00914E26" w:rsidRPr="00E579F9" w:rsidDel="00E46DB7" w:rsidRDefault="00914E26" w:rsidP="00875FAD">
            <w:pPr>
              <w:jc w:val="left"/>
              <w:rPr>
                <w:del w:id="12707" w:author="Perrine, Martin L. (GSFC-5670)" w:date="2016-08-31T15:42:00Z"/>
                <w:rFonts w:ascii="Calibri" w:hAnsi="Calibri"/>
                <w:color w:val="000000"/>
                <w:sz w:val="22"/>
                <w:szCs w:val="22"/>
              </w:rPr>
            </w:pPr>
            <w:del w:id="12708" w:author="Perrine, Martin L. (GSFC-5670)" w:date="2016-08-31T15:42:00Z">
              <w:r w:rsidRPr="00E579F9" w:rsidDel="00E46DB7">
                <w:rPr>
                  <w:rFonts w:ascii="Calibri" w:hAnsi="Calibri"/>
                  <w:color w:val="000000"/>
                  <w:sz w:val="22"/>
                  <w:szCs w:val="22"/>
                </w:rPr>
                <w:delText>NENG-PERF-006 Min Receive and process data rate 13.125 Mbps</w:delText>
              </w:r>
            </w:del>
          </w:p>
        </w:tc>
        <w:tc>
          <w:tcPr>
            <w:tcW w:w="793" w:type="dxa"/>
            <w:tcBorders>
              <w:top w:val="nil"/>
              <w:left w:val="nil"/>
              <w:bottom w:val="single" w:sz="4" w:space="0" w:color="auto"/>
              <w:right w:val="single" w:sz="4" w:space="0" w:color="auto"/>
            </w:tcBorders>
            <w:shd w:val="clear" w:color="auto" w:fill="auto"/>
            <w:vAlign w:val="bottom"/>
            <w:hideMark/>
            <w:tcPrChange w:id="1270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A833739" w14:textId="1F89AF99" w:rsidR="00914E26" w:rsidRPr="00E579F9" w:rsidDel="00E46DB7" w:rsidRDefault="00914E26" w:rsidP="00875FAD">
            <w:pPr>
              <w:jc w:val="right"/>
              <w:rPr>
                <w:del w:id="12710" w:author="Perrine, Martin L. (GSFC-5670)" w:date="2016-08-31T15:42:00Z"/>
                <w:rFonts w:ascii="Calibri" w:hAnsi="Calibri"/>
                <w:color w:val="000000"/>
                <w:sz w:val="22"/>
                <w:szCs w:val="22"/>
              </w:rPr>
            </w:pPr>
            <w:del w:id="12711" w:author="Perrine, Martin L. (GSFC-5670)" w:date="2016-08-31T15:42:00Z">
              <w:r w:rsidRPr="00E579F9" w:rsidDel="00E46DB7">
                <w:rPr>
                  <w:rFonts w:ascii="Calibri" w:hAnsi="Calibri"/>
                  <w:color w:val="000000"/>
                  <w:sz w:val="22"/>
                  <w:szCs w:val="22"/>
                </w:rPr>
                <w:delText>2.6</w:delText>
              </w:r>
            </w:del>
          </w:p>
        </w:tc>
        <w:tc>
          <w:tcPr>
            <w:tcW w:w="965" w:type="dxa"/>
            <w:tcBorders>
              <w:top w:val="nil"/>
              <w:left w:val="nil"/>
              <w:bottom w:val="single" w:sz="4" w:space="0" w:color="auto"/>
              <w:right w:val="single" w:sz="4" w:space="0" w:color="auto"/>
            </w:tcBorders>
            <w:shd w:val="clear" w:color="auto" w:fill="auto"/>
            <w:vAlign w:val="bottom"/>
            <w:hideMark/>
            <w:tcPrChange w:id="1271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6EA84A3" w14:textId="00224D03" w:rsidR="00914E26" w:rsidRPr="00E579F9" w:rsidDel="00E46DB7" w:rsidRDefault="00914E26" w:rsidP="00875FAD">
            <w:pPr>
              <w:jc w:val="left"/>
              <w:rPr>
                <w:del w:id="12713" w:author="Perrine, Martin L. (GSFC-5670)" w:date="2016-08-31T15:42:00Z"/>
                <w:rFonts w:ascii="Calibri" w:hAnsi="Calibri"/>
                <w:color w:val="000000"/>
                <w:sz w:val="22"/>
                <w:szCs w:val="22"/>
              </w:rPr>
            </w:pPr>
            <w:del w:id="12714" w:author="Perrine, Martin L. (GSFC-5670)" w:date="2016-08-31T15:42:00Z">
              <w:r w:rsidRPr="00E579F9" w:rsidDel="00E46DB7">
                <w:rPr>
                  <w:rFonts w:ascii="Calibri" w:hAnsi="Calibri"/>
                  <w:color w:val="000000"/>
                  <w:sz w:val="22"/>
                  <w:szCs w:val="22"/>
                </w:rPr>
                <w:delText> X</w:delText>
              </w:r>
            </w:del>
          </w:p>
        </w:tc>
        <w:tc>
          <w:tcPr>
            <w:tcW w:w="679" w:type="dxa"/>
            <w:tcBorders>
              <w:top w:val="nil"/>
              <w:left w:val="nil"/>
              <w:bottom w:val="single" w:sz="4" w:space="0" w:color="auto"/>
              <w:right w:val="single" w:sz="4" w:space="0" w:color="auto"/>
            </w:tcBorders>
            <w:shd w:val="clear" w:color="auto" w:fill="auto"/>
            <w:vAlign w:val="bottom"/>
            <w:hideMark/>
            <w:tcPrChange w:id="1271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DEF2FAA" w14:textId="3EF12A0E" w:rsidR="00914E26" w:rsidRPr="00E579F9" w:rsidDel="00E46DB7" w:rsidRDefault="00914E26" w:rsidP="00875FAD">
            <w:pPr>
              <w:jc w:val="left"/>
              <w:rPr>
                <w:del w:id="12716" w:author="Perrine, Martin L. (GSFC-5670)" w:date="2016-08-31T15:42:00Z"/>
                <w:rFonts w:ascii="Calibri" w:hAnsi="Calibri"/>
                <w:color w:val="000000"/>
                <w:sz w:val="22"/>
                <w:szCs w:val="22"/>
              </w:rPr>
            </w:pPr>
            <w:del w:id="1271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1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C046D6B" w14:textId="44E73D3E" w:rsidR="00914E26" w:rsidRPr="00E579F9" w:rsidDel="00E46DB7" w:rsidRDefault="00914E26" w:rsidP="00875FAD">
            <w:pPr>
              <w:jc w:val="left"/>
              <w:rPr>
                <w:del w:id="12719" w:author="Perrine, Martin L. (GSFC-5670)" w:date="2016-08-31T15:42:00Z"/>
                <w:rFonts w:ascii="Calibri" w:hAnsi="Calibri"/>
                <w:color w:val="000000"/>
                <w:sz w:val="22"/>
                <w:szCs w:val="22"/>
              </w:rPr>
            </w:pPr>
            <w:del w:id="1272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2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0E6617C" w14:textId="762559CC" w:rsidR="00914E26" w:rsidRPr="00E579F9" w:rsidDel="00E46DB7" w:rsidRDefault="00914E26" w:rsidP="00875FAD">
            <w:pPr>
              <w:jc w:val="left"/>
              <w:rPr>
                <w:del w:id="12722" w:author="Perrine, Martin L. (GSFC-5670)" w:date="2016-08-31T15:42:00Z"/>
                <w:rFonts w:ascii="Calibri" w:hAnsi="Calibri"/>
                <w:color w:val="000000"/>
                <w:sz w:val="22"/>
                <w:szCs w:val="22"/>
              </w:rPr>
            </w:pPr>
            <w:del w:id="1272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72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136B40D" w14:textId="11F2E4FE" w:rsidR="00914E26" w:rsidRPr="00E579F9" w:rsidDel="00E46DB7" w:rsidRDefault="00914E26" w:rsidP="00875FAD">
            <w:pPr>
              <w:jc w:val="left"/>
              <w:rPr>
                <w:del w:id="12725" w:author="Perrine, Martin L. (GSFC-5670)" w:date="2016-08-31T15:42:00Z"/>
                <w:rFonts w:ascii="Calibri" w:hAnsi="Calibri"/>
                <w:color w:val="000000"/>
                <w:sz w:val="22"/>
                <w:szCs w:val="22"/>
              </w:rPr>
            </w:pPr>
            <w:del w:id="1272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727" w:author="Muhammad, Alimayo (GSFC-5660)" w:date="2016-08-23T07:07:00Z">
              <w:tcPr>
                <w:tcW w:w="726" w:type="dxa"/>
                <w:tcBorders>
                  <w:top w:val="nil"/>
                  <w:left w:val="nil"/>
                  <w:bottom w:val="single" w:sz="4" w:space="0" w:color="auto"/>
                  <w:right w:val="nil"/>
                </w:tcBorders>
              </w:tcPr>
            </w:tcPrChange>
          </w:tcPr>
          <w:p w14:paraId="5E6DA583" w14:textId="2E479DBF" w:rsidR="00914E26" w:rsidRPr="00E579F9" w:rsidDel="00E46DB7" w:rsidRDefault="00914E26" w:rsidP="00875FAD">
            <w:pPr>
              <w:jc w:val="left"/>
              <w:rPr>
                <w:del w:id="1272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72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AA6470A" w14:textId="0C7B6814" w:rsidR="00914E26" w:rsidRPr="00E579F9" w:rsidDel="00E46DB7" w:rsidRDefault="00914E26" w:rsidP="00875FAD">
            <w:pPr>
              <w:jc w:val="left"/>
              <w:rPr>
                <w:del w:id="12730" w:author="Perrine, Martin L. (GSFC-5670)" w:date="2016-08-31T15:42:00Z"/>
                <w:rFonts w:ascii="Calibri" w:hAnsi="Calibri"/>
                <w:color w:val="000000"/>
                <w:sz w:val="22"/>
                <w:szCs w:val="22"/>
              </w:rPr>
            </w:pPr>
            <w:del w:id="1273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73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8002F30" w14:textId="755489E0" w:rsidR="00914E26" w:rsidRPr="00E579F9" w:rsidDel="00E46DB7" w:rsidRDefault="00914E26" w:rsidP="00875FAD">
            <w:pPr>
              <w:jc w:val="left"/>
              <w:rPr>
                <w:del w:id="12733" w:author="Perrine, Martin L. (GSFC-5670)" w:date="2016-08-31T15:42:00Z"/>
                <w:rFonts w:ascii="Calibri" w:hAnsi="Calibri"/>
                <w:color w:val="000000"/>
                <w:sz w:val="22"/>
                <w:szCs w:val="22"/>
              </w:rPr>
            </w:pPr>
            <w:del w:id="12734"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FF81D4A" w14:textId="691C7379" w:rsidTr="00914E26">
        <w:trPr>
          <w:trHeight w:val="288"/>
          <w:del w:id="12735" w:author="Perrine, Martin L. (GSFC-5670)" w:date="2016-08-31T15:42:00Z"/>
          <w:trPrChange w:id="12736"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2737"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57AAB3D" w14:textId="4D895A45" w:rsidR="00914E26" w:rsidRPr="00E579F9" w:rsidDel="00E46DB7" w:rsidRDefault="00914E26" w:rsidP="00875FAD">
            <w:pPr>
              <w:jc w:val="left"/>
              <w:rPr>
                <w:del w:id="12738" w:author="Perrine, Martin L. (GSFC-5670)" w:date="2016-08-31T15:42:00Z"/>
                <w:rFonts w:ascii="Calibri" w:hAnsi="Calibri"/>
                <w:color w:val="000000"/>
                <w:sz w:val="22"/>
                <w:szCs w:val="22"/>
              </w:rPr>
            </w:pPr>
            <w:del w:id="12739" w:author="Perrine, Martin L. (GSFC-5670)" w:date="2016-08-31T15:42:00Z">
              <w:r w:rsidRPr="00E579F9" w:rsidDel="00E46DB7">
                <w:rPr>
                  <w:rFonts w:ascii="Calibri" w:hAnsi="Calibri"/>
                  <w:color w:val="000000"/>
                  <w:sz w:val="22"/>
                  <w:szCs w:val="22"/>
                </w:rPr>
                <w:delText>NENG-PERF-009 latency shall not exceed 3 minutes</w:delText>
              </w:r>
            </w:del>
          </w:p>
        </w:tc>
        <w:tc>
          <w:tcPr>
            <w:tcW w:w="793" w:type="dxa"/>
            <w:tcBorders>
              <w:top w:val="nil"/>
              <w:left w:val="nil"/>
              <w:bottom w:val="single" w:sz="4" w:space="0" w:color="auto"/>
              <w:right w:val="single" w:sz="4" w:space="0" w:color="auto"/>
            </w:tcBorders>
            <w:shd w:val="clear" w:color="auto" w:fill="auto"/>
            <w:vAlign w:val="bottom"/>
            <w:hideMark/>
            <w:tcPrChange w:id="1274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E0846F5" w14:textId="2958E65B" w:rsidR="00914E26" w:rsidRPr="00E579F9" w:rsidDel="00E46DB7" w:rsidRDefault="00914E26" w:rsidP="00875FAD">
            <w:pPr>
              <w:jc w:val="right"/>
              <w:rPr>
                <w:del w:id="12741" w:author="Perrine, Martin L. (GSFC-5670)" w:date="2016-08-31T15:42:00Z"/>
                <w:rFonts w:ascii="Calibri" w:hAnsi="Calibri"/>
                <w:color w:val="000000"/>
                <w:sz w:val="22"/>
                <w:szCs w:val="22"/>
              </w:rPr>
            </w:pPr>
            <w:del w:id="12742" w:author="Perrine, Martin L. (GSFC-5670)" w:date="2016-08-31T15:42:00Z">
              <w:r w:rsidRPr="00E579F9" w:rsidDel="00E46DB7">
                <w:rPr>
                  <w:rFonts w:ascii="Calibri" w:hAnsi="Calibri"/>
                  <w:color w:val="000000"/>
                  <w:sz w:val="22"/>
                  <w:szCs w:val="22"/>
                </w:rPr>
                <w:delText>2.9</w:delText>
              </w:r>
            </w:del>
          </w:p>
        </w:tc>
        <w:tc>
          <w:tcPr>
            <w:tcW w:w="965" w:type="dxa"/>
            <w:tcBorders>
              <w:top w:val="nil"/>
              <w:left w:val="nil"/>
              <w:bottom w:val="single" w:sz="4" w:space="0" w:color="auto"/>
              <w:right w:val="single" w:sz="4" w:space="0" w:color="auto"/>
            </w:tcBorders>
            <w:shd w:val="clear" w:color="auto" w:fill="auto"/>
            <w:vAlign w:val="bottom"/>
            <w:hideMark/>
            <w:tcPrChange w:id="1274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971254" w14:textId="5289EA01" w:rsidR="00914E26" w:rsidRPr="00E579F9" w:rsidDel="00E46DB7" w:rsidRDefault="00914E26" w:rsidP="00875FAD">
            <w:pPr>
              <w:jc w:val="left"/>
              <w:rPr>
                <w:del w:id="12744" w:author="Perrine, Martin L. (GSFC-5670)" w:date="2016-08-31T15:42:00Z"/>
                <w:rFonts w:ascii="Calibri" w:hAnsi="Calibri"/>
                <w:color w:val="000000"/>
                <w:sz w:val="22"/>
                <w:szCs w:val="22"/>
              </w:rPr>
            </w:pPr>
            <w:del w:id="12745" w:author="Perrine, Martin L. (GSFC-5670)" w:date="2016-08-31T15:42:00Z">
              <w:r w:rsidRPr="00E579F9" w:rsidDel="00E46DB7">
                <w:rPr>
                  <w:rFonts w:ascii="Calibri" w:hAnsi="Calibri"/>
                  <w:color w:val="000000"/>
                  <w:sz w:val="22"/>
                  <w:szCs w:val="22"/>
                </w:rPr>
                <w:delText xml:space="preserve"> </w:delText>
              </w:r>
            </w:del>
          </w:p>
        </w:tc>
        <w:tc>
          <w:tcPr>
            <w:tcW w:w="679" w:type="dxa"/>
            <w:tcBorders>
              <w:top w:val="nil"/>
              <w:left w:val="nil"/>
              <w:bottom w:val="single" w:sz="4" w:space="0" w:color="auto"/>
              <w:right w:val="single" w:sz="4" w:space="0" w:color="auto"/>
            </w:tcBorders>
            <w:shd w:val="clear" w:color="auto" w:fill="auto"/>
            <w:vAlign w:val="bottom"/>
            <w:hideMark/>
            <w:tcPrChange w:id="1274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4A6D498" w14:textId="0FE30401" w:rsidR="00914E26" w:rsidRPr="00E579F9" w:rsidDel="00E46DB7" w:rsidRDefault="00914E26" w:rsidP="00875FAD">
            <w:pPr>
              <w:jc w:val="left"/>
              <w:rPr>
                <w:del w:id="12747" w:author="Perrine, Martin L. (GSFC-5670)" w:date="2016-08-31T15:42:00Z"/>
                <w:rFonts w:ascii="Calibri" w:hAnsi="Calibri"/>
                <w:color w:val="000000"/>
                <w:sz w:val="22"/>
                <w:szCs w:val="22"/>
              </w:rPr>
            </w:pPr>
            <w:del w:id="1274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4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3687E9" w14:textId="131D5376" w:rsidR="00914E26" w:rsidRPr="00E579F9" w:rsidDel="00E46DB7" w:rsidRDefault="00914E26" w:rsidP="00875FAD">
            <w:pPr>
              <w:jc w:val="left"/>
              <w:rPr>
                <w:del w:id="12750" w:author="Perrine, Martin L. (GSFC-5670)" w:date="2016-08-31T15:42:00Z"/>
                <w:rFonts w:ascii="Calibri" w:hAnsi="Calibri"/>
                <w:color w:val="000000"/>
                <w:sz w:val="22"/>
                <w:szCs w:val="22"/>
              </w:rPr>
            </w:pPr>
            <w:del w:id="1275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5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08D46D" w14:textId="67179913" w:rsidR="00914E26" w:rsidRPr="00E579F9" w:rsidDel="00E46DB7" w:rsidRDefault="00914E26" w:rsidP="00875FAD">
            <w:pPr>
              <w:jc w:val="left"/>
              <w:rPr>
                <w:del w:id="12753" w:author="Perrine, Martin L. (GSFC-5670)" w:date="2016-08-31T15:42:00Z"/>
                <w:rFonts w:ascii="Calibri" w:hAnsi="Calibri"/>
                <w:color w:val="000000"/>
                <w:sz w:val="22"/>
                <w:szCs w:val="22"/>
              </w:rPr>
            </w:pPr>
            <w:del w:id="1275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75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FCA512F" w14:textId="0F586B7C" w:rsidR="00914E26" w:rsidRPr="00E579F9" w:rsidDel="00E46DB7" w:rsidRDefault="00914E26" w:rsidP="00875FAD">
            <w:pPr>
              <w:jc w:val="left"/>
              <w:rPr>
                <w:del w:id="12756" w:author="Perrine, Martin L. (GSFC-5670)" w:date="2016-08-31T15:42:00Z"/>
                <w:rFonts w:ascii="Calibri" w:hAnsi="Calibri"/>
                <w:color w:val="000000"/>
                <w:sz w:val="22"/>
                <w:szCs w:val="22"/>
              </w:rPr>
            </w:pPr>
            <w:del w:id="12757" w:author="Perrine, Martin L. (GSFC-5670)" w:date="2016-08-31T15:42:00Z">
              <w:r w:rsidRPr="00E579F9" w:rsidDel="00E46DB7">
                <w:rPr>
                  <w:rFonts w:ascii="Calibri" w:hAnsi="Calibri"/>
                  <w:color w:val="000000"/>
                  <w:sz w:val="22"/>
                  <w:szCs w:val="22"/>
                </w:rPr>
                <w:delText>X</w:delText>
              </w:r>
            </w:del>
          </w:p>
        </w:tc>
        <w:tc>
          <w:tcPr>
            <w:tcW w:w="726" w:type="dxa"/>
            <w:tcBorders>
              <w:top w:val="nil"/>
              <w:left w:val="nil"/>
              <w:bottom w:val="single" w:sz="4" w:space="0" w:color="auto"/>
              <w:right w:val="nil"/>
            </w:tcBorders>
            <w:tcPrChange w:id="12758" w:author="Muhammad, Alimayo (GSFC-5660)" w:date="2016-08-23T07:07:00Z">
              <w:tcPr>
                <w:tcW w:w="726" w:type="dxa"/>
                <w:tcBorders>
                  <w:top w:val="nil"/>
                  <w:left w:val="nil"/>
                  <w:bottom w:val="single" w:sz="4" w:space="0" w:color="auto"/>
                  <w:right w:val="nil"/>
                </w:tcBorders>
              </w:tcPr>
            </w:tcPrChange>
          </w:tcPr>
          <w:p w14:paraId="7E9FB541" w14:textId="4E203802" w:rsidR="00914E26" w:rsidRPr="00E579F9" w:rsidDel="00E46DB7" w:rsidRDefault="00914E26" w:rsidP="00875FAD">
            <w:pPr>
              <w:jc w:val="left"/>
              <w:rPr>
                <w:del w:id="1275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76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F994E05" w14:textId="2CB59DD4" w:rsidR="00914E26" w:rsidRPr="00E579F9" w:rsidDel="00E46DB7" w:rsidRDefault="00914E26" w:rsidP="00875FAD">
            <w:pPr>
              <w:jc w:val="left"/>
              <w:rPr>
                <w:del w:id="12761" w:author="Perrine, Martin L. (GSFC-5670)" w:date="2016-08-31T15:42:00Z"/>
                <w:rFonts w:ascii="Calibri" w:hAnsi="Calibri"/>
                <w:color w:val="000000"/>
                <w:sz w:val="22"/>
                <w:szCs w:val="22"/>
              </w:rPr>
            </w:pPr>
            <w:del w:id="12762" w:author="Perrine, Martin L. (GSFC-5670)" w:date="2016-08-31T15:42:00Z">
              <w:r w:rsidRPr="00E579F9" w:rsidDel="00E46DB7">
                <w:rPr>
                  <w:rFonts w:ascii="Calibri" w:hAnsi="Calibri"/>
                  <w:color w:val="000000"/>
                  <w:sz w:val="22"/>
                  <w:szCs w:val="22"/>
                </w:rPr>
                <w:delText> </w:delText>
              </w:r>
            </w:del>
            <w:ins w:id="12763" w:author="Muhammad, Alimayo (GSFC-5660)" w:date="2016-08-25T11:22:00Z">
              <w:del w:id="12764" w:author="Perrine, Martin L. (GSFC-5670)" w:date="2016-08-31T15:42:00Z">
                <w:r w:rsidR="00A71AF3" w:rsidDel="00E46DB7">
                  <w:rPr>
                    <w:rFonts w:ascii="Calibri" w:hAnsi="Calibri"/>
                    <w:color w:val="000000"/>
                    <w:sz w:val="22"/>
                    <w:szCs w:val="22"/>
                  </w:rPr>
                  <w:delText>R</w:delText>
                </w:r>
              </w:del>
            </w:ins>
          </w:p>
        </w:tc>
        <w:tc>
          <w:tcPr>
            <w:tcW w:w="990" w:type="dxa"/>
            <w:tcBorders>
              <w:top w:val="nil"/>
              <w:left w:val="nil"/>
              <w:bottom w:val="single" w:sz="4" w:space="0" w:color="auto"/>
              <w:right w:val="single" w:sz="4" w:space="0" w:color="auto"/>
            </w:tcBorders>
            <w:shd w:val="clear" w:color="auto" w:fill="auto"/>
            <w:vAlign w:val="bottom"/>
            <w:hideMark/>
            <w:tcPrChange w:id="1276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752D668" w14:textId="4E749246" w:rsidR="00914E26" w:rsidRPr="00E579F9" w:rsidDel="00E46DB7" w:rsidRDefault="00914E26" w:rsidP="00875FAD">
            <w:pPr>
              <w:jc w:val="left"/>
              <w:rPr>
                <w:del w:id="12766" w:author="Perrine, Martin L. (GSFC-5670)" w:date="2016-08-31T15:42:00Z"/>
                <w:rFonts w:ascii="Calibri" w:hAnsi="Calibri"/>
                <w:color w:val="000000"/>
                <w:sz w:val="22"/>
                <w:szCs w:val="22"/>
              </w:rPr>
            </w:pPr>
            <w:del w:id="12767"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093A32B" w14:textId="3C3BA005" w:rsidTr="00914E26">
        <w:trPr>
          <w:trHeight w:val="528"/>
          <w:del w:id="12768" w:author="Perrine, Martin L. (GSFC-5670)" w:date="2016-08-31T15:42:00Z"/>
          <w:trPrChange w:id="12769"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770"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5C885AA0" w14:textId="0386E651" w:rsidR="00914E26" w:rsidRPr="008239E7" w:rsidDel="00E46DB7" w:rsidRDefault="00914E26" w:rsidP="00875FAD">
            <w:pPr>
              <w:jc w:val="left"/>
              <w:rPr>
                <w:del w:id="12771" w:author="Perrine, Martin L. (GSFC-5670)" w:date="2016-08-31T15:42:00Z"/>
                <w:rFonts w:ascii="Calibri" w:hAnsi="Calibri"/>
                <w:color w:val="000000"/>
                <w:sz w:val="22"/>
                <w:szCs w:val="22"/>
              </w:rPr>
            </w:pPr>
            <w:del w:id="12772" w:author="Perrine, Martin L. (GSFC-5670)" w:date="2016-08-31T15:42:00Z">
              <w:r w:rsidRPr="008239E7" w:rsidDel="00E46DB7">
                <w:rPr>
                  <w:rFonts w:ascii="Calibri" w:hAnsi="Calibri"/>
                  <w:color w:val="000000"/>
                  <w:sz w:val="22"/>
                  <w:szCs w:val="22"/>
                </w:rPr>
                <w:delText>NENG-RMA-001Waived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77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609958C" w14:textId="693E607B" w:rsidR="00914E26" w:rsidRPr="00E579F9" w:rsidDel="00E46DB7" w:rsidRDefault="00914E26" w:rsidP="00875FAD">
            <w:pPr>
              <w:jc w:val="left"/>
              <w:rPr>
                <w:del w:id="12774" w:author="Perrine, Martin L. (GSFC-5670)" w:date="2016-08-31T15:42:00Z"/>
                <w:rFonts w:ascii="Calibri" w:hAnsi="Calibri"/>
                <w:color w:val="000000"/>
                <w:sz w:val="22"/>
                <w:szCs w:val="22"/>
              </w:rPr>
            </w:pPr>
            <w:del w:id="12775"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77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8BB0B80" w14:textId="19082B39" w:rsidR="00914E26" w:rsidRPr="00E579F9" w:rsidDel="00E46DB7" w:rsidRDefault="00914E26" w:rsidP="00875FAD">
            <w:pPr>
              <w:jc w:val="left"/>
              <w:rPr>
                <w:del w:id="12777" w:author="Perrine, Martin L. (GSFC-5670)" w:date="2016-08-31T15:42:00Z"/>
                <w:rFonts w:ascii="Calibri" w:hAnsi="Calibri"/>
                <w:color w:val="000000"/>
                <w:sz w:val="22"/>
                <w:szCs w:val="22"/>
              </w:rPr>
            </w:pPr>
            <w:del w:id="1277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7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AB52037" w14:textId="696EE9B2" w:rsidR="00914E26" w:rsidRPr="00E579F9" w:rsidDel="00E46DB7" w:rsidRDefault="00914E26" w:rsidP="00875FAD">
            <w:pPr>
              <w:jc w:val="left"/>
              <w:rPr>
                <w:del w:id="12780" w:author="Perrine, Martin L. (GSFC-5670)" w:date="2016-08-31T15:42:00Z"/>
                <w:rFonts w:ascii="Calibri" w:hAnsi="Calibri"/>
                <w:color w:val="000000"/>
                <w:sz w:val="22"/>
                <w:szCs w:val="22"/>
              </w:rPr>
            </w:pPr>
            <w:del w:id="1278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8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1A1BB57" w14:textId="5F083026" w:rsidR="00914E26" w:rsidRPr="00E579F9" w:rsidDel="00E46DB7" w:rsidRDefault="00914E26" w:rsidP="00875FAD">
            <w:pPr>
              <w:jc w:val="left"/>
              <w:rPr>
                <w:del w:id="12783" w:author="Perrine, Martin L. (GSFC-5670)" w:date="2016-08-31T15:42:00Z"/>
                <w:rFonts w:ascii="Calibri" w:hAnsi="Calibri"/>
                <w:color w:val="000000"/>
                <w:sz w:val="22"/>
                <w:szCs w:val="22"/>
              </w:rPr>
            </w:pPr>
            <w:del w:id="1278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78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9CDEE1" w14:textId="582BFD84" w:rsidR="00914E26" w:rsidRPr="00E579F9" w:rsidDel="00E46DB7" w:rsidRDefault="00914E26" w:rsidP="00875FAD">
            <w:pPr>
              <w:jc w:val="left"/>
              <w:rPr>
                <w:del w:id="12786" w:author="Perrine, Martin L. (GSFC-5670)" w:date="2016-08-31T15:42:00Z"/>
                <w:rFonts w:ascii="Calibri" w:hAnsi="Calibri"/>
                <w:color w:val="000000"/>
                <w:sz w:val="22"/>
                <w:szCs w:val="22"/>
              </w:rPr>
            </w:pPr>
            <w:del w:id="1278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78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11F5B9E" w14:textId="2AA99762" w:rsidR="00914E26" w:rsidRPr="00E579F9" w:rsidDel="00E46DB7" w:rsidRDefault="00914E26" w:rsidP="00875FAD">
            <w:pPr>
              <w:jc w:val="left"/>
              <w:rPr>
                <w:del w:id="12789" w:author="Perrine, Martin L. (GSFC-5670)" w:date="2016-08-31T15:42:00Z"/>
                <w:rFonts w:ascii="Calibri" w:hAnsi="Calibri"/>
                <w:color w:val="000000"/>
                <w:sz w:val="22"/>
                <w:szCs w:val="22"/>
              </w:rPr>
            </w:pPr>
            <w:del w:id="1279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791" w:author="Muhammad, Alimayo (GSFC-5660)" w:date="2016-08-23T07:07:00Z">
              <w:tcPr>
                <w:tcW w:w="726" w:type="dxa"/>
                <w:tcBorders>
                  <w:top w:val="nil"/>
                  <w:left w:val="nil"/>
                  <w:bottom w:val="single" w:sz="4" w:space="0" w:color="auto"/>
                  <w:right w:val="nil"/>
                </w:tcBorders>
              </w:tcPr>
            </w:tcPrChange>
          </w:tcPr>
          <w:p w14:paraId="2E892C05" w14:textId="472149B1" w:rsidR="00914E26" w:rsidRPr="00E579F9" w:rsidDel="00E46DB7" w:rsidRDefault="00914E26" w:rsidP="00875FAD">
            <w:pPr>
              <w:jc w:val="left"/>
              <w:rPr>
                <w:del w:id="1279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79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B0A9C3B" w14:textId="6314E2E4" w:rsidR="00914E26" w:rsidRPr="00E579F9" w:rsidDel="00E46DB7" w:rsidRDefault="00914E26" w:rsidP="00875FAD">
            <w:pPr>
              <w:jc w:val="left"/>
              <w:rPr>
                <w:del w:id="12794" w:author="Perrine, Martin L. (GSFC-5670)" w:date="2016-08-31T15:42:00Z"/>
                <w:rFonts w:ascii="Calibri" w:hAnsi="Calibri"/>
                <w:color w:val="000000"/>
                <w:sz w:val="22"/>
                <w:szCs w:val="22"/>
              </w:rPr>
            </w:pPr>
            <w:del w:id="1279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79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118697D" w14:textId="42546F38" w:rsidR="00914E26" w:rsidRPr="00E579F9" w:rsidDel="00E46DB7" w:rsidRDefault="00914E26" w:rsidP="00875FAD">
            <w:pPr>
              <w:jc w:val="left"/>
              <w:rPr>
                <w:del w:id="12797" w:author="Perrine, Martin L. (GSFC-5670)" w:date="2016-08-31T15:42:00Z"/>
                <w:rFonts w:ascii="Calibri" w:hAnsi="Calibri"/>
                <w:color w:val="000000"/>
                <w:sz w:val="22"/>
                <w:szCs w:val="22"/>
              </w:rPr>
            </w:pPr>
            <w:del w:id="12798" w:author="Perrine, Martin L. (GSFC-5670)" w:date="2016-08-31T15:42:00Z">
              <w:r w:rsidRPr="00E579F9" w:rsidDel="00E46DB7">
                <w:rPr>
                  <w:rFonts w:ascii="Calibri" w:hAnsi="Calibri"/>
                  <w:color w:val="000000"/>
                  <w:sz w:val="22"/>
                  <w:szCs w:val="22"/>
                </w:rPr>
                <w:delText xml:space="preserve"> </w:delText>
              </w:r>
            </w:del>
            <w:ins w:id="12799" w:author="Muhammad, Alimayo (GSFC-5660)" w:date="2016-08-25T11:22:00Z">
              <w:del w:id="12800"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6A1AC16A" w14:textId="02BF9B6F" w:rsidTr="00914E26">
        <w:trPr>
          <w:trHeight w:val="528"/>
          <w:del w:id="12801" w:author="Perrine, Martin L. (GSFC-5670)" w:date="2016-08-31T15:42:00Z"/>
          <w:trPrChange w:id="12802"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803"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6AE7A2C0" w14:textId="5676B023" w:rsidR="00914E26" w:rsidRPr="008239E7" w:rsidDel="00E46DB7" w:rsidRDefault="00914E26" w:rsidP="00875FAD">
            <w:pPr>
              <w:jc w:val="left"/>
              <w:rPr>
                <w:del w:id="12804" w:author="Perrine, Martin L. (GSFC-5670)" w:date="2016-08-31T15:42:00Z"/>
                <w:rFonts w:ascii="Calibri" w:hAnsi="Calibri"/>
                <w:color w:val="000000"/>
                <w:sz w:val="22"/>
                <w:szCs w:val="22"/>
              </w:rPr>
            </w:pPr>
            <w:del w:id="12805" w:author="Perrine, Martin L. (GSFC-5670)" w:date="2016-08-31T15:42:00Z">
              <w:r w:rsidRPr="008239E7" w:rsidDel="00E46DB7">
                <w:rPr>
                  <w:rFonts w:ascii="Calibri" w:hAnsi="Calibri"/>
                  <w:color w:val="000000"/>
                  <w:sz w:val="22"/>
                  <w:szCs w:val="22"/>
                </w:rPr>
                <w:delText>NENG-RMA-002Waived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80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35BA2F3" w14:textId="22502421" w:rsidR="00914E26" w:rsidRPr="00E579F9" w:rsidDel="00E46DB7" w:rsidRDefault="00914E26" w:rsidP="00875FAD">
            <w:pPr>
              <w:jc w:val="left"/>
              <w:rPr>
                <w:del w:id="12807" w:author="Perrine, Martin L. (GSFC-5670)" w:date="2016-08-31T15:42:00Z"/>
                <w:rFonts w:ascii="Calibri" w:hAnsi="Calibri"/>
                <w:color w:val="000000"/>
                <w:sz w:val="22"/>
                <w:szCs w:val="22"/>
              </w:rPr>
            </w:pPr>
            <w:del w:id="12808"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80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D872036" w14:textId="7786D1AA" w:rsidR="00914E26" w:rsidRPr="00E579F9" w:rsidDel="00E46DB7" w:rsidRDefault="00914E26" w:rsidP="00875FAD">
            <w:pPr>
              <w:jc w:val="left"/>
              <w:rPr>
                <w:del w:id="12810" w:author="Perrine, Martin L. (GSFC-5670)" w:date="2016-08-31T15:42:00Z"/>
                <w:rFonts w:ascii="Calibri" w:hAnsi="Calibri"/>
                <w:color w:val="000000"/>
                <w:sz w:val="22"/>
                <w:szCs w:val="22"/>
              </w:rPr>
            </w:pPr>
            <w:del w:id="1281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1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3EBB2F3" w14:textId="0A265222" w:rsidR="00914E26" w:rsidRPr="00E579F9" w:rsidDel="00E46DB7" w:rsidRDefault="00914E26" w:rsidP="00875FAD">
            <w:pPr>
              <w:jc w:val="left"/>
              <w:rPr>
                <w:del w:id="12813" w:author="Perrine, Martin L. (GSFC-5670)" w:date="2016-08-31T15:42:00Z"/>
                <w:rFonts w:ascii="Calibri" w:hAnsi="Calibri"/>
                <w:color w:val="000000"/>
                <w:sz w:val="22"/>
                <w:szCs w:val="22"/>
              </w:rPr>
            </w:pPr>
            <w:del w:id="1281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1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43CED84" w14:textId="7B29A110" w:rsidR="00914E26" w:rsidRPr="00E579F9" w:rsidDel="00E46DB7" w:rsidRDefault="00914E26" w:rsidP="00875FAD">
            <w:pPr>
              <w:jc w:val="left"/>
              <w:rPr>
                <w:del w:id="12816" w:author="Perrine, Martin L. (GSFC-5670)" w:date="2016-08-31T15:42:00Z"/>
                <w:rFonts w:ascii="Calibri" w:hAnsi="Calibri"/>
                <w:color w:val="000000"/>
                <w:sz w:val="22"/>
                <w:szCs w:val="22"/>
              </w:rPr>
            </w:pPr>
            <w:del w:id="1281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1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070C79A" w14:textId="0714E44B" w:rsidR="00914E26" w:rsidRPr="00E579F9" w:rsidDel="00E46DB7" w:rsidRDefault="00914E26" w:rsidP="00875FAD">
            <w:pPr>
              <w:jc w:val="left"/>
              <w:rPr>
                <w:del w:id="12819" w:author="Perrine, Martin L. (GSFC-5670)" w:date="2016-08-31T15:42:00Z"/>
                <w:rFonts w:ascii="Calibri" w:hAnsi="Calibri"/>
                <w:color w:val="000000"/>
                <w:sz w:val="22"/>
                <w:szCs w:val="22"/>
              </w:rPr>
            </w:pPr>
            <w:del w:id="1282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82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1A6594E" w14:textId="4786BFED" w:rsidR="00914E26" w:rsidRPr="00E579F9" w:rsidDel="00E46DB7" w:rsidRDefault="00914E26" w:rsidP="00875FAD">
            <w:pPr>
              <w:jc w:val="left"/>
              <w:rPr>
                <w:del w:id="12822" w:author="Perrine, Martin L. (GSFC-5670)" w:date="2016-08-31T15:42:00Z"/>
                <w:rFonts w:ascii="Calibri" w:hAnsi="Calibri"/>
                <w:color w:val="000000"/>
                <w:sz w:val="22"/>
                <w:szCs w:val="22"/>
              </w:rPr>
            </w:pPr>
            <w:del w:id="1282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824" w:author="Muhammad, Alimayo (GSFC-5660)" w:date="2016-08-23T07:07:00Z">
              <w:tcPr>
                <w:tcW w:w="726" w:type="dxa"/>
                <w:tcBorders>
                  <w:top w:val="nil"/>
                  <w:left w:val="nil"/>
                  <w:bottom w:val="single" w:sz="4" w:space="0" w:color="auto"/>
                  <w:right w:val="nil"/>
                </w:tcBorders>
              </w:tcPr>
            </w:tcPrChange>
          </w:tcPr>
          <w:p w14:paraId="15F0CBBC" w14:textId="177DC729" w:rsidR="00914E26" w:rsidRPr="00E579F9" w:rsidDel="00E46DB7" w:rsidRDefault="00914E26" w:rsidP="00875FAD">
            <w:pPr>
              <w:jc w:val="left"/>
              <w:rPr>
                <w:del w:id="1282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82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5BCD0A3" w14:textId="4F4E1E20" w:rsidR="00914E26" w:rsidRPr="00E579F9" w:rsidDel="00E46DB7" w:rsidRDefault="00914E26" w:rsidP="00875FAD">
            <w:pPr>
              <w:jc w:val="left"/>
              <w:rPr>
                <w:del w:id="12827" w:author="Perrine, Martin L. (GSFC-5670)" w:date="2016-08-31T15:42:00Z"/>
                <w:rFonts w:ascii="Calibri" w:hAnsi="Calibri"/>
                <w:color w:val="000000"/>
                <w:sz w:val="22"/>
                <w:szCs w:val="22"/>
              </w:rPr>
            </w:pPr>
            <w:del w:id="1282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82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79CEC1C" w14:textId="22C53644" w:rsidR="00914E26" w:rsidRPr="00E579F9" w:rsidDel="00E46DB7" w:rsidRDefault="00914E26" w:rsidP="00875FAD">
            <w:pPr>
              <w:jc w:val="left"/>
              <w:rPr>
                <w:del w:id="12830" w:author="Perrine, Martin L. (GSFC-5670)" w:date="2016-08-31T15:42:00Z"/>
                <w:rFonts w:ascii="Calibri" w:hAnsi="Calibri"/>
                <w:color w:val="000000"/>
                <w:sz w:val="22"/>
                <w:szCs w:val="22"/>
              </w:rPr>
            </w:pPr>
            <w:del w:id="12831" w:author="Perrine, Martin L. (GSFC-5670)" w:date="2016-08-31T15:42:00Z">
              <w:r w:rsidRPr="00E579F9" w:rsidDel="00E46DB7">
                <w:rPr>
                  <w:rFonts w:ascii="Calibri" w:hAnsi="Calibri"/>
                  <w:color w:val="000000"/>
                  <w:sz w:val="22"/>
                  <w:szCs w:val="22"/>
                </w:rPr>
                <w:delText xml:space="preserve"> </w:delText>
              </w:r>
            </w:del>
            <w:ins w:id="12832" w:author="Muhammad, Alimayo (GSFC-5660)" w:date="2016-08-25T11:22:00Z">
              <w:del w:id="12833"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3A9B9FFE" w14:textId="0B0E3BFB" w:rsidTr="00914E26">
        <w:trPr>
          <w:trHeight w:val="528"/>
          <w:del w:id="12834" w:author="Perrine, Martin L. (GSFC-5670)" w:date="2016-08-31T15:42:00Z"/>
          <w:trPrChange w:id="12835"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836"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1F7AF825" w14:textId="12511E26" w:rsidR="00914E26" w:rsidRPr="008239E7" w:rsidDel="00E46DB7" w:rsidRDefault="00914E26" w:rsidP="00875FAD">
            <w:pPr>
              <w:jc w:val="left"/>
              <w:rPr>
                <w:del w:id="12837" w:author="Perrine, Martin L. (GSFC-5670)" w:date="2016-08-31T15:42:00Z"/>
                <w:rFonts w:ascii="Calibri" w:hAnsi="Calibri"/>
                <w:color w:val="000000"/>
                <w:sz w:val="22"/>
                <w:szCs w:val="22"/>
              </w:rPr>
            </w:pPr>
            <w:del w:id="12838" w:author="Perrine, Martin L. (GSFC-5670)" w:date="2016-08-31T15:42:00Z">
              <w:r w:rsidRPr="008239E7" w:rsidDel="00E46DB7">
                <w:rPr>
                  <w:rFonts w:ascii="Calibri" w:hAnsi="Calibri"/>
                  <w:color w:val="000000"/>
                  <w:sz w:val="22"/>
                  <w:szCs w:val="22"/>
                </w:rPr>
                <w:delText>NENG-RMA-003Waived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83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B8E67DA" w14:textId="4CFE61D3" w:rsidR="00914E26" w:rsidRPr="00E579F9" w:rsidDel="00E46DB7" w:rsidRDefault="00914E26" w:rsidP="00875FAD">
            <w:pPr>
              <w:jc w:val="left"/>
              <w:rPr>
                <w:del w:id="12840" w:author="Perrine, Martin L. (GSFC-5670)" w:date="2016-08-31T15:42:00Z"/>
                <w:rFonts w:ascii="Calibri" w:hAnsi="Calibri"/>
                <w:color w:val="000000"/>
                <w:sz w:val="22"/>
                <w:szCs w:val="22"/>
              </w:rPr>
            </w:pPr>
            <w:del w:id="12841"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84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132E9D1" w14:textId="55FBB7ED" w:rsidR="00914E26" w:rsidRPr="00E579F9" w:rsidDel="00E46DB7" w:rsidRDefault="00914E26" w:rsidP="00875FAD">
            <w:pPr>
              <w:jc w:val="left"/>
              <w:rPr>
                <w:del w:id="12843" w:author="Perrine, Martin L. (GSFC-5670)" w:date="2016-08-31T15:42:00Z"/>
                <w:rFonts w:ascii="Calibri" w:hAnsi="Calibri"/>
                <w:color w:val="000000"/>
                <w:sz w:val="22"/>
                <w:szCs w:val="22"/>
              </w:rPr>
            </w:pPr>
            <w:del w:id="1284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4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940C5AE" w14:textId="34CBE035" w:rsidR="00914E26" w:rsidRPr="00E579F9" w:rsidDel="00E46DB7" w:rsidRDefault="00914E26" w:rsidP="00875FAD">
            <w:pPr>
              <w:jc w:val="left"/>
              <w:rPr>
                <w:del w:id="12846" w:author="Perrine, Martin L. (GSFC-5670)" w:date="2016-08-31T15:42:00Z"/>
                <w:rFonts w:ascii="Calibri" w:hAnsi="Calibri"/>
                <w:color w:val="000000"/>
                <w:sz w:val="22"/>
                <w:szCs w:val="22"/>
              </w:rPr>
            </w:pPr>
            <w:del w:id="1284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4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4EC5405" w14:textId="0C651451" w:rsidR="00914E26" w:rsidRPr="00E579F9" w:rsidDel="00E46DB7" w:rsidRDefault="00914E26" w:rsidP="00875FAD">
            <w:pPr>
              <w:jc w:val="left"/>
              <w:rPr>
                <w:del w:id="12849" w:author="Perrine, Martin L. (GSFC-5670)" w:date="2016-08-31T15:42:00Z"/>
                <w:rFonts w:ascii="Calibri" w:hAnsi="Calibri"/>
                <w:color w:val="000000"/>
                <w:sz w:val="22"/>
                <w:szCs w:val="22"/>
              </w:rPr>
            </w:pPr>
            <w:del w:id="1285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5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95FF2F2" w14:textId="1CC930B5" w:rsidR="00914E26" w:rsidRPr="00E579F9" w:rsidDel="00E46DB7" w:rsidRDefault="00914E26" w:rsidP="00875FAD">
            <w:pPr>
              <w:jc w:val="left"/>
              <w:rPr>
                <w:del w:id="12852" w:author="Perrine, Martin L. (GSFC-5670)" w:date="2016-08-31T15:42:00Z"/>
                <w:rFonts w:ascii="Calibri" w:hAnsi="Calibri"/>
                <w:color w:val="000000"/>
                <w:sz w:val="22"/>
                <w:szCs w:val="22"/>
              </w:rPr>
            </w:pPr>
            <w:del w:id="1285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85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0F8116C" w14:textId="6D5E5BF4" w:rsidR="00914E26" w:rsidRPr="00E579F9" w:rsidDel="00E46DB7" w:rsidRDefault="00914E26" w:rsidP="00875FAD">
            <w:pPr>
              <w:jc w:val="left"/>
              <w:rPr>
                <w:del w:id="12855" w:author="Perrine, Martin L. (GSFC-5670)" w:date="2016-08-31T15:42:00Z"/>
                <w:rFonts w:ascii="Calibri" w:hAnsi="Calibri"/>
                <w:color w:val="000000"/>
                <w:sz w:val="22"/>
                <w:szCs w:val="22"/>
              </w:rPr>
            </w:pPr>
            <w:del w:id="1285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857" w:author="Muhammad, Alimayo (GSFC-5660)" w:date="2016-08-23T07:07:00Z">
              <w:tcPr>
                <w:tcW w:w="726" w:type="dxa"/>
                <w:tcBorders>
                  <w:top w:val="nil"/>
                  <w:left w:val="nil"/>
                  <w:bottom w:val="single" w:sz="4" w:space="0" w:color="auto"/>
                  <w:right w:val="nil"/>
                </w:tcBorders>
              </w:tcPr>
            </w:tcPrChange>
          </w:tcPr>
          <w:p w14:paraId="7EEC4505" w14:textId="57FA956D" w:rsidR="00914E26" w:rsidRPr="00E579F9" w:rsidDel="00E46DB7" w:rsidRDefault="00914E26" w:rsidP="00875FAD">
            <w:pPr>
              <w:jc w:val="left"/>
              <w:rPr>
                <w:del w:id="1285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85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7C1181A" w14:textId="4343651E" w:rsidR="00914E26" w:rsidRPr="00E579F9" w:rsidDel="00E46DB7" w:rsidRDefault="00914E26" w:rsidP="00875FAD">
            <w:pPr>
              <w:jc w:val="left"/>
              <w:rPr>
                <w:del w:id="12860" w:author="Perrine, Martin L. (GSFC-5670)" w:date="2016-08-31T15:42:00Z"/>
                <w:rFonts w:ascii="Calibri" w:hAnsi="Calibri"/>
                <w:color w:val="000000"/>
                <w:sz w:val="22"/>
                <w:szCs w:val="22"/>
              </w:rPr>
            </w:pPr>
            <w:del w:id="1286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86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5C67C4E" w14:textId="57EBC5C0" w:rsidR="00914E26" w:rsidRPr="00E579F9" w:rsidDel="00E46DB7" w:rsidRDefault="00914E26" w:rsidP="00875FAD">
            <w:pPr>
              <w:jc w:val="left"/>
              <w:rPr>
                <w:del w:id="12863" w:author="Perrine, Martin L. (GSFC-5670)" w:date="2016-08-31T15:42:00Z"/>
                <w:rFonts w:ascii="Calibri" w:hAnsi="Calibri"/>
                <w:color w:val="000000"/>
                <w:sz w:val="22"/>
                <w:szCs w:val="22"/>
              </w:rPr>
            </w:pPr>
            <w:del w:id="12864" w:author="Perrine, Martin L. (GSFC-5670)" w:date="2016-08-31T15:42:00Z">
              <w:r w:rsidRPr="00E579F9" w:rsidDel="00E46DB7">
                <w:rPr>
                  <w:rFonts w:ascii="Calibri" w:hAnsi="Calibri"/>
                  <w:color w:val="000000"/>
                  <w:sz w:val="22"/>
                  <w:szCs w:val="22"/>
                </w:rPr>
                <w:delText xml:space="preserve"> </w:delText>
              </w:r>
            </w:del>
            <w:ins w:id="12865" w:author="Muhammad, Alimayo (GSFC-5660)" w:date="2016-08-25T11:22:00Z">
              <w:del w:id="12866"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7AFF2618" w14:textId="59ABA637" w:rsidTr="00914E26">
        <w:trPr>
          <w:trHeight w:val="528"/>
          <w:del w:id="12867" w:author="Perrine, Martin L. (GSFC-5670)" w:date="2016-08-31T15:42:00Z"/>
          <w:trPrChange w:id="12868"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869"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7F559D13" w14:textId="3C1FCEDF" w:rsidR="00914E26" w:rsidRPr="008239E7" w:rsidDel="00E46DB7" w:rsidRDefault="00914E26" w:rsidP="00875FAD">
            <w:pPr>
              <w:jc w:val="left"/>
              <w:rPr>
                <w:del w:id="12870" w:author="Perrine, Martin L. (GSFC-5670)" w:date="2016-08-31T15:42:00Z"/>
                <w:rFonts w:ascii="Calibri" w:hAnsi="Calibri"/>
                <w:color w:val="000000"/>
                <w:sz w:val="22"/>
                <w:szCs w:val="22"/>
              </w:rPr>
            </w:pPr>
            <w:del w:id="12871" w:author="Perrine, Martin L. (GSFC-5670)" w:date="2016-08-31T15:42:00Z">
              <w:r w:rsidRPr="008239E7" w:rsidDel="00E46DB7">
                <w:rPr>
                  <w:rFonts w:ascii="Calibri" w:hAnsi="Calibri"/>
                  <w:color w:val="000000"/>
                  <w:sz w:val="22"/>
                  <w:szCs w:val="22"/>
                </w:rPr>
                <w:delText>NENG-RMA-004Waived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287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277DEE3" w14:textId="2B500DD1" w:rsidR="00914E26" w:rsidRPr="00E579F9" w:rsidDel="00E46DB7" w:rsidRDefault="00914E26" w:rsidP="00875FAD">
            <w:pPr>
              <w:jc w:val="left"/>
              <w:rPr>
                <w:del w:id="12873" w:author="Perrine, Martin L. (GSFC-5670)" w:date="2016-08-31T15:42:00Z"/>
                <w:rFonts w:ascii="Calibri" w:hAnsi="Calibri"/>
                <w:color w:val="000000"/>
                <w:sz w:val="22"/>
                <w:szCs w:val="22"/>
              </w:rPr>
            </w:pPr>
            <w:del w:id="12874"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87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BAE5D0B" w14:textId="392EC55F" w:rsidR="00914E26" w:rsidRPr="00E579F9" w:rsidDel="00E46DB7" w:rsidRDefault="00914E26" w:rsidP="00875FAD">
            <w:pPr>
              <w:jc w:val="left"/>
              <w:rPr>
                <w:del w:id="12876" w:author="Perrine, Martin L. (GSFC-5670)" w:date="2016-08-31T15:42:00Z"/>
                <w:rFonts w:ascii="Calibri" w:hAnsi="Calibri"/>
                <w:color w:val="000000"/>
                <w:sz w:val="22"/>
                <w:szCs w:val="22"/>
              </w:rPr>
            </w:pPr>
            <w:del w:id="1287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7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B3439C7" w14:textId="52569B10" w:rsidR="00914E26" w:rsidRPr="00E579F9" w:rsidDel="00E46DB7" w:rsidRDefault="00914E26" w:rsidP="00875FAD">
            <w:pPr>
              <w:jc w:val="left"/>
              <w:rPr>
                <w:del w:id="12879" w:author="Perrine, Martin L. (GSFC-5670)" w:date="2016-08-31T15:42:00Z"/>
                <w:rFonts w:ascii="Calibri" w:hAnsi="Calibri"/>
                <w:color w:val="000000"/>
                <w:sz w:val="22"/>
                <w:szCs w:val="22"/>
              </w:rPr>
            </w:pPr>
            <w:del w:id="1288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8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D994568" w14:textId="5F878E93" w:rsidR="00914E26" w:rsidRPr="00E579F9" w:rsidDel="00E46DB7" w:rsidRDefault="00914E26" w:rsidP="00875FAD">
            <w:pPr>
              <w:jc w:val="left"/>
              <w:rPr>
                <w:del w:id="12882" w:author="Perrine, Martin L. (GSFC-5670)" w:date="2016-08-31T15:42:00Z"/>
                <w:rFonts w:ascii="Calibri" w:hAnsi="Calibri"/>
                <w:color w:val="000000"/>
                <w:sz w:val="22"/>
                <w:szCs w:val="22"/>
              </w:rPr>
            </w:pPr>
            <w:del w:id="1288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88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C0896E0" w14:textId="6E758E77" w:rsidR="00914E26" w:rsidRPr="00E579F9" w:rsidDel="00E46DB7" w:rsidRDefault="00914E26" w:rsidP="00875FAD">
            <w:pPr>
              <w:jc w:val="left"/>
              <w:rPr>
                <w:del w:id="12885" w:author="Perrine, Martin L. (GSFC-5670)" w:date="2016-08-31T15:42:00Z"/>
                <w:rFonts w:ascii="Calibri" w:hAnsi="Calibri"/>
                <w:color w:val="000000"/>
                <w:sz w:val="22"/>
                <w:szCs w:val="22"/>
              </w:rPr>
            </w:pPr>
            <w:del w:id="1288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88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090DF06" w14:textId="2EE76F1B" w:rsidR="00914E26" w:rsidRPr="00E579F9" w:rsidDel="00E46DB7" w:rsidRDefault="00914E26" w:rsidP="00875FAD">
            <w:pPr>
              <w:jc w:val="left"/>
              <w:rPr>
                <w:del w:id="12888" w:author="Perrine, Martin L. (GSFC-5670)" w:date="2016-08-31T15:42:00Z"/>
                <w:rFonts w:ascii="Calibri" w:hAnsi="Calibri"/>
                <w:color w:val="000000"/>
                <w:sz w:val="22"/>
                <w:szCs w:val="22"/>
              </w:rPr>
            </w:pPr>
            <w:del w:id="1288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890" w:author="Muhammad, Alimayo (GSFC-5660)" w:date="2016-08-23T07:07:00Z">
              <w:tcPr>
                <w:tcW w:w="726" w:type="dxa"/>
                <w:tcBorders>
                  <w:top w:val="nil"/>
                  <w:left w:val="nil"/>
                  <w:bottom w:val="single" w:sz="4" w:space="0" w:color="auto"/>
                  <w:right w:val="nil"/>
                </w:tcBorders>
              </w:tcPr>
            </w:tcPrChange>
          </w:tcPr>
          <w:p w14:paraId="0BF99364" w14:textId="7F9E2CA8" w:rsidR="00914E26" w:rsidRPr="00E579F9" w:rsidDel="00E46DB7" w:rsidRDefault="00914E26" w:rsidP="00875FAD">
            <w:pPr>
              <w:jc w:val="left"/>
              <w:rPr>
                <w:del w:id="1289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89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0C8C63E" w14:textId="72241EAA" w:rsidR="00914E26" w:rsidRPr="00E579F9" w:rsidDel="00E46DB7" w:rsidRDefault="00914E26" w:rsidP="00875FAD">
            <w:pPr>
              <w:jc w:val="left"/>
              <w:rPr>
                <w:del w:id="12893" w:author="Perrine, Martin L. (GSFC-5670)" w:date="2016-08-31T15:42:00Z"/>
                <w:rFonts w:ascii="Calibri" w:hAnsi="Calibri"/>
                <w:color w:val="000000"/>
                <w:sz w:val="22"/>
                <w:szCs w:val="22"/>
              </w:rPr>
            </w:pPr>
            <w:del w:id="1289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89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16A02EE" w14:textId="6EB966DA" w:rsidR="00914E26" w:rsidRPr="00E579F9" w:rsidDel="00E46DB7" w:rsidRDefault="00914E26" w:rsidP="00875FAD">
            <w:pPr>
              <w:jc w:val="left"/>
              <w:rPr>
                <w:del w:id="12896" w:author="Perrine, Martin L. (GSFC-5670)" w:date="2016-08-31T15:42:00Z"/>
                <w:rFonts w:ascii="Calibri" w:hAnsi="Calibri"/>
                <w:color w:val="000000"/>
                <w:sz w:val="22"/>
                <w:szCs w:val="22"/>
              </w:rPr>
            </w:pPr>
            <w:del w:id="12897" w:author="Perrine, Martin L. (GSFC-5670)" w:date="2016-08-31T15:42:00Z">
              <w:r w:rsidRPr="00E579F9" w:rsidDel="00E46DB7">
                <w:rPr>
                  <w:rFonts w:ascii="Calibri" w:hAnsi="Calibri"/>
                  <w:color w:val="000000"/>
                  <w:sz w:val="22"/>
                  <w:szCs w:val="22"/>
                </w:rPr>
                <w:delText xml:space="preserve"> </w:delText>
              </w:r>
            </w:del>
          </w:p>
        </w:tc>
      </w:tr>
      <w:tr w:rsidR="00914E26" w:rsidRPr="00E579F9" w:rsidDel="00E46DB7" w14:paraId="11C9A283" w14:textId="7B138015" w:rsidTr="00914E26">
        <w:trPr>
          <w:trHeight w:val="792"/>
          <w:del w:id="12898" w:author="Perrine, Martin L. (GSFC-5670)" w:date="2016-08-31T15:42:00Z"/>
          <w:trPrChange w:id="12899"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900"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29656B6B" w14:textId="103C67D3" w:rsidR="00914E26" w:rsidRPr="008239E7" w:rsidDel="00E46DB7" w:rsidRDefault="00914E26" w:rsidP="00875FAD">
            <w:pPr>
              <w:jc w:val="left"/>
              <w:rPr>
                <w:del w:id="12901" w:author="Perrine, Martin L. (GSFC-5670)" w:date="2016-08-31T15:42:00Z"/>
                <w:rFonts w:ascii="Calibri" w:hAnsi="Calibri"/>
                <w:color w:val="000000"/>
                <w:sz w:val="22"/>
                <w:szCs w:val="22"/>
              </w:rPr>
            </w:pPr>
            <w:del w:id="12902" w:author="Perrine, Martin L. (GSFC-5670)" w:date="2016-08-31T15:42:00Z">
              <w:r w:rsidRPr="008239E7" w:rsidDel="00E46DB7">
                <w:rPr>
                  <w:rFonts w:ascii="Calibri" w:hAnsi="Calibri"/>
                  <w:color w:val="000000"/>
                  <w:sz w:val="22"/>
                  <w:szCs w:val="22"/>
                </w:rPr>
                <w:delText>NENG-RMA-005The NEN Gateway nominal data delivery function shall have an availability of 0.9999 for scheduled support periods.</w:delText>
              </w:r>
            </w:del>
          </w:p>
        </w:tc>
        <w:tc>
          <w:tcPr>
            <w:tcW w:w="793" w:type="dxa"/>
            <w:tcBorders>
              <w:top w:val="nil"/>
              <w:left w:val="nil"/>
              <w:bottom w:val="single" w:sz="4" w:space="0" w:color="auto"/>
              <w:right w:val="single" w:sz="4" w:space="0" w:color="auto"/>
            </w:tcBorders>
            <w:shd w:val="clear" w:color="auto" w:fill="auto"/>
            <w:vAlign w:val="bottom"/>
            <w:hideMark/>
            <w:tcPrChange w:id="1290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2D6B5B9" w14:textId="7867C092" w:rsidR="00914E26" w:rsidRPr="00E579F9" w:rsidDel="00E46DB7" w:rsidRDefault="00914E26" w:rsidP="00875FAD">
            <w:pPr>
              <w:jc w:val="left"/>
              <w:rPr>
                <w:del w:id="12904" w:author="Perrine, Martin L. (GSFC-5670)" w:date="2016-08-31T15:42:00Z"/>
                <w:rFonts w:ascii="Calibri" w:hAnsi="Calibri"/>
                <w:color w:val="000000"/>
                <w:sz w:val="22"/>
                <w:szCs w:val="22"/>
              </w:rPr>
            </w:pPr>
            <w:del w:id="12905"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90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206497A" w14:textId="3F53A6B6" w:rsidR="00914E26" w:rsidRPr="00E579F9" w:rsidDel="00E46DB7" w:rsidRDefault="00914E26" w:rsidP="00875FAD">
            <w:pPr>
              <w:jc w:val="left"/>
              <w:rPr>
                <w:del w:id="12907" w:author="Perrine, Martin L. (GSFC-5670)" w:date="2016-08-31T15:42:00Z"/>
                <w:rFonts w:ascii="Calibri" w:hAnsi="Calibri"/>
                <w:color w:val="000000"/>
                <w:sz w:val="22"/>
                <w:szCs w:val="22"/>
              </w:rPr>
            </w:pPr>
            <w:del w:id="1290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0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63DD443" w14:textId="072F6FC2" w:rsidR="00914E26" w:rsidRPr="00E579F9" w:rsidDel="00E46DB7" w:rsidRDefault="00914E26" w:rsidP="00875FAD">
            <w:pPr>
              <w:jc w:val="left"/>
              <w:rPr>
                <w:del w:id="12910" w:author="Perrine, Martin L. (GSFC-5670)" w:date="2016-08-31T15:42:00Z"/>
                <w:rFonts w:ascii="Calibri" w:hAnsi="Calibri"/>
                <w:color w:val="000000"/>
                <w:sz w:val="22"/>
                <w:szCs w:val="22"/>
              </w:rPr>
            </w:pPr>
            <w:del w:id="1291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1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D0513CA" w14:textId="41DF1E92" w:rsidR="00914E26" w:rsidRPr="00E579F9" w:rsidDel="00E46DB7" w:rsidRDefault="00914E26" w:rsidP="00875FAD">
            <w:pPr>
              <w:jc w:val="left"/>
              <w:rPr>
                <w:del w:id="12913" w:author="Perrine, Martin L. (GSFC-5670)" w:date="2016-08-31T15:42:00Z"/>
                <w:rFonts w:ascii="Calibri" w:hAnsi="Calibri"/>
                <w:color w:val="000000"/>
                <w:sz w:val="22"/>
                <w:szCs w:val="22"/>
              </w:rPr>
            </w:pPr>
            <w:del w:id="1291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1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6D4F332" w14:textId="27A4B09D" w:rsidR="00914E26" w:rsidRPr="00E579F9" w:rsidDel="00E46DB7" w:rsidRDefault="00914E26" w:rsidP="00875FAD">
            <w:pPr>
              <w:jc w:val="left"/>
              <w:rPr>
                <w:del w:id="12916" w:author="Perrine, Martin L. (GSFC-5670)" w:date="2016-08-31T15:42:00Z"/>
                <w:rFonts w:ascii="Calibri" w:hAnsi="Calibri"/>
                <w:color w:val="000000"/>
                <w:sz w:val="22"/>
                <w:szCs w:val="22"/>
              </w:rPr>
            </w:pPr>
            <w:del w:id="1291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91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2826B3B" w14:textId="74184E40" w:rsidR="00914E26" w:rsidRPr="00E579F9" w:rsidDel="00E46DB7" w:rsidRDefault="00914E26" w:rsidP="00875FAD">
            <w:pPr>
              <w:jc w:val="left"/>
              <w:rPr>
                <w:del w:id="12919" w:author="Perrine, Martin L. (GSFC-5670)" w:date="2016-08-31T15:42:00Z"/>
                <w:rFonts w:ascii="Calibri" w:hAnsi="Calibri"/>
                <w:color w:val="000000"/>
                <w:sz w:val="22"/>
                <w:szCs w:val="22"/>
              </w:rPr>
            </w:pPr>
            <w:del w:id="1292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921" w:author="Muhammad, Alimayo (GSFC-5660)" w:date="2016-08-23T07:07:00Z">
              <w:tcPr>
                <w:tcW w:w="726" w:type="dxa"/>
                <w:tcBorders>
                  <w:top w:val="nil"/>
                  <w:left w:val="nil"/>
                  <w:bottom w:val="single" w:sz="4" w:space="0" w:color="auto"/>
                  <w:right w:val="nil"/>
                </w:tcBorders>
              </w:tcPr>
            </w:tcPrChange>
          </w:tcPr>
          <w:p w14:paraId="65B84E1E" w14:textId="637ED792" w:rsidR="00914E26" w:rsidRPr="00E579F9" w:rsidDel="00E46DB7" w:rsidRDefault="00914E26" w:rsidP="00875FAD">
            <w:pPr>
              <w:jc w:val="left"/>
              <w:rPr>
                <w:del w:id="1292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92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0587466" w14:textId="1420F2A7" w:rsidR="00914E26" w:rsidRPr="00E579F9" w:rsidDel="00E46DB7" w:rsidRDefault="00914E26" w:rsidP="00875FAD">
            <w:pPr>
              <w:jc w:val="left"/>
              <w:rPr>
                <w:del w:id="12924" w:author="Perrine, Martin L. (GSFC-5670)" w:date="2016-08-31T15:42:00Z"/>
                <w:rFonts w:ascii="Calibri" w:hAnsi="Calibri"/>
                <w:color w:val="000000"/>
                <w:sz w:val="22"/>
                <w:szCs w:val="22"/>
              </w:rPr>
            </w:pPr>
            <w:del w:id="1292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92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C764F35" w14:textId="28D47EDC" w:rsidR="00914E26" w:rsidRPr="00E579F9" w:rsidDel="00E46DB7" w:rsidRDefault="00A71AF3" w:rsidP="00875FAD">
            <w:pPr>
              <w:jc w:val="left"/>
              <w:rPr>
                <w:del w:id="12927" w:author="Perrine, Martin L. (GSFC-5670)" w:date="2016-08-31T15:42:00Z"/>
                <w:rFonts w:ascii="Calibri" w:hAnsi="Calibri"/>
                <w:color w:val="000000"/>
                <w:sz w:val="22"/>
                <w:szCs w:val="22"/>
              </w:rPr>
            </w:pPr>
            <w:ins w:id="12928" w:author="Muhammad, Alimayo (GSFC-5660)" w:date="2016-08-25T11:22:00Z">
              <w:del w:id="12929" w:author="Perrine, Martin L. (GSFC-5670)" w:date="2016-08-31T15:42:00Z">
                <w:r w:rsidDel="00E46DB7">
                  <w:rPr>
                    <w:rFonts w:ascii="Calibri" w:hAnsi="Calibri"/>
                    <w:color w:val="000000"/>
                    <w:sz w:val="22"/>
                    <w:szCs w:val="22"/>
                  </w:rPr>
                  <w:delText>W</w:delText>
                </w:r>
              </w:del>
            </w:ins>
            <w:del w:id="12930"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BA45071" w14:textId="0251D4CC" w:rsidTr="00914E26">
        <w:trPr>
          <w:trHeight w:val="792"/>
          <w:del w:id="12931" w:author="Perrine, Martin L. (GSFC-5670)" w:date="2016-08-31T15:42:00Z"/>
          <w:trPrChange w:id="12932"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933"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7F6C319C" w14:textId="36258E61" w:rsidR="00914E26" w:rsidRPr="008239E7" w:rsidDel="00E46DB7" w:rsidRDefault="00914E26" w:rsidP="00875FAD">
            <w:pPr>
              <w:jc w:val="left"/>
              <w:rPr>
                <w:del w:id="12934" w:author="Perrine, Martin L. (GSFC-5670)" w:date="2016-08-31T15:42:00Z"/>
                <w:rFonts w:ascii="Calibri" w:hAnsi="Calibri"/>
                <w:color w:val="000000"/>
                <w:sz w:val="22"/>
                <w:szCs w:val="22"/>
              </w:rPr>
            </w:pPr>
            <w:del w:id="12935" w:author="Perrine, Martin L. (GSFC-5670)" w:date="2016-08-31T15:42:00Z">
              <w:r w:rsidRPr="008239E7" w:rsidDel="00E46DB7">
                <w:rPr>
                  <w:rFonts w:ascii="Calibri" w:hAnsi="Calibri"/>
                  <w:color w:val="000000"/>
                  <w:sz w:val="22"/>
                  <w:szCs w:val="22"/>
                </w:rPr>
                <w:delText>NENG-RMA-006The NEN Gateway degraded mode data delivery function shall have a delivery availability 0.9 when delivery can be made.</w:delText>
              </w:r>
            </w:del>
          </w:p>
        </w:tc>
        <w:tc>
          <w:tcPr>
            <w:tcW w:w="793" w:type="dxa"/>
            <w:tcBorders>
              <w:top w:val="nil"/>
              <w:left w:val="nil"/>
              <w:bottom w:val="single" w:sz="4" w:space="0" w:color="auto"/>
              <w:right w:val="single" w:sz="4" w:space="0" w:color="auto"/>
            </w:tcBorders>
            <w:shd w:val="clear" w:color="auto" w:fill="auto"/>
            <w:vAlign w:val="bottom"/>
            <w:hideMark/>
            <w:tcPrChange w:id="1293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4B82C73" w14:textId="59D3F6AE" w:rsidR="00914E26" w:rsidRPr="00E579F9" w:rsidDel="00E46DB7" w:rsidRDefault="00914E26" w:rsidP="00875FAD">
            <w:pPr>
              <w:jc w:val="left"/>
              <w:rPr>
                <w:del w:id="12937" w:author="Perrine, Martin L. (GSFC-5670)" w:date="2016-08-31T15:42:00Z"/>
                <w:rFonts w:ascii="Calibri" w:hAnsi="Calibri"/>
                <w:color w:val="000000"/>
                <w:sz w:val="22"/>
                <w:szCs w:val="22"/>
              </w:rPr>
            </w:pPr>
            <w:del w:id="12938"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93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88E1E81" w14:textId="33AB4A14" w:rsidR="00914E26" w:rsidRPr="00E579F9" w:rsidDel="00E46DB7" w:rsidRDefault="00914E26" w:rsidP="00875FAD">
            <w:pPr>
              <w:jc w:val="left"/>
              <w:rPr>
                <w:del w:id="12940" w:author="Perrine, Martin L. (GSFC-5670)" w:date="2016-08-31T15:42:00Z"/>
                <w:rFonts w:ascii="Calibri" w:hAnsi="Calibri"/>
                <w:color w:val="000000"/>
                <w:sz w:val="22"/>
                <w:szCs w:val="22"/>
              </w:rPr>
            </w:pPr>
            <w:del w:id="1294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4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F3515E6" w14:textId="4D45A513" w:rsidR="00914E26" w:rsidRPr="00E579F9" w:rsidDel="00E46DB7" w:rsidRDefault="00914E26" w:rsidP="00875FAD">
            <w:pPr>
              <w:jc w:val="left"/>
              <w:rPr>
                <w:del w:id="12943" w:author="Perrine, Martin L. (GSFC-5670)" w:date="2016-08-31T15:42:00Z"/>
                <w:rFonts w:ascii="Calibri" w:hAnsi="Calibri"/>
                <w:color w:val="000000"/>
                <w:sz w:val="22"/>
                <w:szCs w:val="22"/>
              </w:rPr>
            </w:pPr>
            <w:del w:id="1294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4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2960CFF" w14:textId="03DAB282" w:rsidR="00914E26" w:rsidRPr="00E579F9" w:rsidDel="00E46DB7" w:rsidRDefault="00914E26" w:rsidP="00875FAD">
            <w:pPr>
              <w:jc w:val="left"/>
              <w:rPr>
                <w:del w:id="12946" w:author="Perrine, Martin L. (GSFC-5670)" w:date="2016-08-31T15:42:00Z"/>
                <w:rFonts w:ascii="Calibri" w:hAnsi="Calibri"/>
                <w:color w:val="000000"/>
                <w:sz w:val="22"/>
                <w:szCs w:val="22"/>
              </w:rPr>
            </w:pPr>
            <w:del w:id="1294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4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17D5074" w14:textId="77FEC837" w:rsidR="00914E26" w:rsidRPr="00E579F9" w:rsidDel="00E46DB7" w:rsidRDefault="00914E26" w:rsidP="00875FAD">
            <w:pPr>
              <w:jc w:val="left"/>
              <w:rPr>
                <w:del w:id="12949" w:author="Perrine, Martin L. (GSFC-5670)" w:date="2016-08-31T15:42:00Z"/>
                <w:rFonts w:ascii="Calibri" w:hAnsi="Calibri"/>
                <w:color w:val="000000"/>
                <w:sz w:val="22"/>
                <w:szCs w:val="22"/>
              </w:rPr>
            </w:pPr>
            <w:del w:id="1295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95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F84465C" w14:textId="0453DF85" w:rsidR="00914E26" w:rsidRPr="00E579F9" w:rsidDel="00E46DB7" w:rsidRDefault="00914E26" w:rsidP="00875FAD">
            <w:pPr>
              <w:jc w:val="left"/>
              <w:rPr>
                <w:del w:id="12952" w:author="Perrine, Martin L. (GSFC-5670)" w:date="2016-08-31T15:42:00Z"/>
                <w:rFonts w:ascii="Calibri" w:hAnsi="Calibri"/>
                <w:color w:val="000000"/>
                <w:sz w:val="22"/>
                <w:szCs w:val="22"/>
              </w:rPr>
            </w:pPr>
            <w:del w:id="1295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954" w:author="Muhammad, Alimayo (GSFC-5660)" w:date="2016-08-23T07:07:00Z">
              <w:tcPr>
                <w:tcW w:w="726" w:type="dxa"/>
                <w:tcBorders>
                  <w:top w:val="nil"/>
                  <w:left w:val="nil"/>
                  <w:bottom w:val="single" w:sz="4" w:space="0" w:color="auto"/>
                  <w:right w:val="nil"/>
                </w:tcBorders>
              </w:tcPr>
            </w:tcPrChange>
          </w:tcPr>
          <w:p w14:paraId="28A599B3" w14:textId="20B29668" w:rsidR="00914E26" w:rsidRPr="00E579F9" w:rsidDel="00E46DB7" w:rsidRDefault="00914E26" w:rsidP="00875FAD">
            <w:pPr>
              <w:jc w:val="left"/>
              <w:rPr>
                <w:del w:id="1295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95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08C178D" w14:textId="7E40EA3F" w:rsidR="00914E26" w:rsidRPr="00E579F9" w:rsidDel="00E46DB7" w:rsidRDefault="00914E26" w:rsidP="00875FAD">
            <w:pPr>
              <w:jc w:val="left"/>
              <w:rPr>
                <w:del w:id="12957" w:author="Perrine, Martin L. (GSFC-5670)" w:date="2016-08-31T15:42:00Z"/>
                <w:rFonts w:ascii="Calibri" w:hAnsi="Calibri"/>
                <w:color w:val="000000"/>
                <w:sz w:val="22"/>
                <w:szCs w:val="22"/>
              </w:rPr>
            </w:pPr>
            <w:del w:id="1295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95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9707E26" w14:textId="40BBDE74" w:rsidR="00914E26" w:rsidRPr="00E579F9" w:rsidDel="00E46DB7" w:rsidRDefault="00A71AF3" w:rsidP="00875FAD">
            <w:pPr>
              <w:jc w:val="left"/>
              <w:rPr>
                <w:del w:id="12960" w:author="Perrine, Martin L. (GSFC-5670)" w:date="2016-08-31T15:42:00Z"/>
                <w:rFonts w:ascii="Calibri" w:hAnsi="Calibri"/>
                <w:color w:val="000000"/>
                <w:sz w:val="22"/>
                <w:szCs w:val="22"/>
              </w:rPr>
            </w:pPr>
            <w:ins w:id="12961" w:author="Muhammad, Alimayo (GSFC-5660)" w:date="2016-08-25T11:22:00Z">
              <w:del w:id="12962" w:author="Perrine, Martin L. (GSFC-5670)" w:date="2016-08-31T15:42:00Z">
                <w:r w:rsidDel="00E46DB7">
                  <w:rPr>
                    <w:rFonts w:ascii="Calibri" w:hAnsi="Calibri"/>
                    <w:color w:val="000000"/>
                    <w:sz w:val="22"/>
                    <w:szCs w:val="22"/>
                  </w:rPr>
                  <w:delText>A</w:delText>
                </w:r>
              </w:del>
            </w:ins>
            <w:del w:id="12963"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5946539" w14:textId="6D959D6A" w:rsidTr="00914E26">
        <w:trPr>
          <w:trHeight w:val="792"/>
          <w:del w:id="12964" w:author="Perrine, Martin L. (GSFC-5670)" w:date="2016-08-31T15:42:00Z"/>
          <w:trPrChange w:id="12965"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966"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69AEFAAE" w14:textId="4CD17D31" w:rsidR="00914E26" w:rsidRPr="008239E7" w:rsidDel="00E46DB7" w:rsidRDefault="00914E26" w:rsidP="00875FAD">
            <w:pPr>
              <w:jc w:val="left"/>
              <w:rPr>
                <w:del w:id="12967" w:author="Perrine, Martin L. (GSFC-5670)" w:date="2016-08-31T15:42:00Z"/>
                <w:rFonts w:ascii="Calibri" w:hAnsi="Calibri"/>
                <w:color w:val="000000"/>
                <w:sz w:val="22"/>
                <w:szCs w:val="22"/>
              </w:rPr>
            </w:pPr>
            <w:del w:id="12968" w:author="Perrine, Martin L. (GSFC-5670)" w:date="2016-08-31T15:42:00Z">
              <w:r w:rsidRPr="008239E7" w:rsidDel="00E46DB7">
                <w:rPr>
                  <w:rFonts w:ascii="Calibri" w:hAnsi="Calibri"/>
                  <w:color w:val="000000"/>
                  <w:sz w:val="22"/>
                  <w:szCs w:val="22"/>
                </w:rPr>
                <w:delText>NENG-RMA-007The NEN Gateway nominal data delivery function shall have an availability of 0.995 for non-scheduled support periods.</w:delText>
              </w:r>
            </w:del>
          </w:p>
        </w:tc>
        <w:tc>
          <w:tcPr>
            <w:tcW w:w="793" w:type="dxa"/>
            <w:tcBorders>
              <w:top w:val="nil"/>
              <w:left w:val="nil"/>
              <w:bottom w:val="single" w:sz="4" w:space="0" w:color="auto"/>
              <w:right w:val="single" w:sz="4" w:space="0" w:color="auto"/>
            </w:tcBorders>
            <w:shd w:val="clear" w:color="auto" w:fill="auto"/>
            <w:vAlign w:val="bottom"/>
            <w:hideMark/>
            <w:tcPrChange w:id="1296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8D3DA52" w14:textId="1BBCB0D2" w:rsidR="00914E26" w:rsidRPr="00E579F9" w:rsidDel="00E46DB7" w:rsidRDefault="00914E26" w:rsidP="00875FAD">
            <w:pPr>
              <w:jc w:val="left"/>
              <w:rPr>
                <w:del w:id="12970" w:author="Perrine, Martin L. (GSFC-5670)" w:date="2016-08-31T15:42:00Z"/>
                <w:rFonts w:ascii="Calibri" w:hAnsi="Calibri"/>
                <w:color w:val="000000"/>
                <w:sz w:val="22"/>
                <w:szCs w:val="22"/>
              </w:rPr>
            </w:pPr>
            <w:del w:id="12971"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297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26B7851" w14:textId="30D830F9" w:rsidR="00914E26" w:rsidRPr="00E579F9" w:rsidDel="00E46DB7" w:rsidRDefault="00914E26" w:rsidP="00875FAD">
            <w:pPr>
              <w:jc w:val="left"/>
              <w:rPr>
                <w:del w:id="12973" w:author="Perrine, Martin L. (GSFC-5670)" w:date="2016-08-31T15:42:00Z"/>
                <w:rFonts w:ascii="Calibri" w:hAnsi="Calibri"/>
                <w:color w:val="000000"/>
                <w:sz w:val="22"/>
                <w:szCs w:val="22"/>
              </w:rPr>
            </w:pPr>
            <w:del w:id="1297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7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FF3B76F" w14:textId="70DB7B46" w:rsidR="00914E26" w:rsidRPr="00E579F9" w:rsidDel="00E46DB7" w:rsidRDefault="00914E26" w:rsidP="00875FAD">
            <w:pPr>
              <w:jc w:val="left"/>
              <w:rPr>
                <w:del w:id="12976" w:author="Perrine, Martin L. (GSFC-5670)" w:date="2016-08-31T15:42:00Z"/>
                <w:rFonts w:ascii="Calibri" w:hAnsi="Calibri"/>
                <w:color w:val="000000"/>
                <w:sz w:val="22"/>
                <w:szCs w:val="22"/>
              </w:rPr>
            </w:pPr>
            <w:del w:id="1297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7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3D0E87A" w14:textId="2F151CD3" w:rsidR="00914E26" w:rsidRPr="00E579F9" w:rsidDel="00E46DB7" w:rsidRDefault="00914E26" w:rsidP="00875FAD">
            <w:pPr>
              <w:jc w:val="left"/>
              <w:rPr>
                <w:del w:id="12979" w:author="Perrine, Martin L. (GSFC-5670)" w:date="2016-08-31T15:42:00Z"/>
                <w:rFonts w:ascii="Calibri" w:hAnsi="Calibri"/>
                <w:color w:val="000000"/>
                <w:sz w:val="22"/>
                <w:szCs w:val="22"/>
              </w:rPr>
            </w:pPr>
            <w:del w:id="1298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298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0737147" w14:textId="57FF8FCF" w:rsidR="00914E26" w:rsidRPr="00E579F9" w:rsidDel="00E46DB7" w:rsidRDefault="00914E26" w:rsidP="00875FAD">
            <w:pPr>
              <w:jc w:val="left"/>
              <w:rPr>
                <w:del w:id="12982" w:author="Perrine, Martin L. (GSFC-5670)" w:date="2016-08-31T15:42:00Z"/>
                <w:rFonts w:ascii="Calibri" w:hAnsi="Calibri"/>
                <w:color w:val="000000"/>
                <w:sz w:val="22"/>
                <w:szCs w:val="22"/>
              </w:rPr>
            </w:pPr>
            <w:del w:id="1298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298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7CD8C48" w14:textId="023CEB25" w:rsidR="00914E26" w:rsidRPr="00E579F9" w:rsidDel="00E46DB7" w:rsidRDefault="00914E26" w:rsidP="00875FAD">
            <w:pPr>
              <w:jc w:val="left"/>
              <w:rPr>
                <w:del w:id="12985" w:author="Perrine, Martin L. (GSFC-5670)" w:date="2016-08-31T15:42:00Z"/>
                <w:rFonts w:ascii="Calibri" w:hAnsi="Calibri"/>
                <w:color w:val="000000"/>
                <w:sz w:val="22"/>
                <w:szCs w:val="22"/>
              </w:rPr>
            </w:pPr>
            <w:del w:id="1298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2987" w:author="Muhammad, Alimayo (GSFC-5660)" w:date="2016-08-23T07:07:00Z">
              <w:tcPr>
                <w:tcW w:w="726" w:type="dxa"/>
                <w:tcBorders>
                  <w:top w:val="nil"/>
                  <w:left w:val="nil"/>
                  <w:bottom w:val="single" w:sz="4" w:space="0" w:color="auto"/>
                  <w:right w:val="nil"/>
                </w:tcBorders>
              </w:tcPr>
            </w:tcPrChange>
          </w:tcPr>
          <w:p w14:paraId="2A346BB5" w14:textId="76158FFA" w:rsidR="00914E26" w:rsidRPr="00E579F9" w:rsidDel="00E46DB7" w:rsidRDefault="00914E26" w:rsidP="00875FAD">
            <w:pPr>
              <w:jc w:val="left"/>
              <w:rPr>
                <w:del w:id="1298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298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38B77AE" w14:textId="34416A1A" w:rsidR="00914E26" w:rsidRPr="00E579F9" w:rsidDel="00E46DB7" w:rsidRDefault="00914E26" w:rsidP="00875FAD">
            <w:pPr>
              <w:jc w:val="left"/>
              <w:rPr>
                <w:del w:id="12990" w:author="Perrine, Martin L. (GSFC-5670)" w:date="2016-08-31T15:42:00Z"/>
                <w:rFonts w:ascii="Calibri" w:hAnsi="Calibri"/>
                <w:color w:val="000000"/>
                <w:sz w:val="22"/>
                <w:szCs w:val="22"/>
              </w:rPr>
            </w:pPr>
            <w:del w:id="1299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299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87B19AB" w14:textId="513EB43E" w:rsidR="00914E26" w:rsidRPr="00E579F9" w:rsidDel="00E46DB7" w:rsidRDefault="00A71AF3" w:rsidP="00875FAD">
            <w:pPr>
              <w:jc w:val="left"/>
              <w:rPr>
                <w:del w:id="12993" w:author="Perrine, Martin L. (GSFC-5670)" w:date="2016-08-31T15:42:00Z"/>
                <w:rFonts w:ascii="Calibri" w:hAnsi="Calibri"/>
                <w:color w:val="000000"/>
                <w:sz w:val="22"/>
                <w:szCs w:val="22"/>
              </w:rPr>
            </w:pPr>
            <w:ins w:id="12994" w:author="Muhammad, Alimayo (GSFC-5660)" w:date="2016-08-25T11:22:00Z">
              <w:del w:id="12995" w:author="Perrine, Martin L. (GSFC-5670)" w:date="2016-08-31T15:42:00Z">
                <w:r w:rsidDel="00E46DB7">
                  <w:rPr>
                    <w:rFonts w:ascii="Calibri" w:hAnsi="Calibri"/>
                    <w:color w:val="000000"/>
                    <w:sz w:val="22"/>
                    <w:szCs w:val="22"/>
                  </w:rPr>
                  <w:delText>A</w:delText>
                </w:r>
              </w:del>
            </w:ins>
            <w:del w:id="12996"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2745FD51" w14:textId="5FCA1EA4" w:rsidTr="00914E26">
        <w:trPr>
          <w:trHeight w:val="792"/>
          <w:del w:id="12997" w:author="Perrine, Martin L. (GSFC-5670)" w:date="2016-08-31T15:42:00Z"/>
          <w:trPrChange w:id="12998"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2999"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58FC2D13" w14:textId="1FC4E51E" w:rsidR="00914E26" w:rsidRPr="008239E7" w:rsidDel="00E46DB7" w:rsidRDefault="00914E26" w:rsidP="00875FAD">
            <w:pPr>
              <w:jc w:val="left"/>
              <w:rPr>
                <w:del w:id="13000" w:author="Perrine, Martin L. (GSFC-5670)" w:date="2016-08-31T15:42:00Z"/>
                <w:rFonts w:ascii="Calibri" w:hAnsi="Calibri"/>
                <w:color w:val="000000"/>
                <w:sz w:val="22"/>
                <w:szCs w:val="22"/>
              </w:rPr>
            </w:pPr>
            <w:del w:id="13001" w:author="Perrine, Martin L. (GSFC-5670)" w:date="2016-08-31T15:42:00Z">
              <w:r w:rsidRPr="008239E7" w:rsidDel="00E46DB7">
                <w:rPr>
                  <w:rFonts w:ascii="Calibri" w:hAnsi="Calibri"/>
                  <w:color w:val="000000"/>
                  <w:sz w:val="22"/>
                  <w:szCs w:val="22"/>
                </w:rPr>
                <w:delText>NENG-RMA-009The NEN Gateway data delivery function shall have a Mean Time Between Failures (MTBF) not less than 12,000 hours.</w:delText>
              </w:r>
            </w:del>
          </w:p>
        </w:tc>
        <w:tc>
          <w:tcPr>
            <w:tcW w:w="793" w:type="dxa"/>
            <w:tcBorders>
              <w:top w:val="nil"/>
              <w:left w:val="nil"/>
              <w:bottom w:val="single" w:sz="4" w:space="0" w:color="auto"/>
              <w:right w:val="single" w:sz="4" w:space="0" w:color="auto"/>
            </w:tcBorders>
            <w:shd w:val="clear" w:color="auto" w:fill="auto"/>
            <w:vAlign w:val="bottom"/>
            <w:hideMark/>
            <w:tcPrChange w:id="1300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D5A04FF" w14:textId="5F96823E" w:rsidR="00914E26" w:rsidRPr="00E579F9" w:rsidDel="00E46DB7" w:rsidRDefault="00914E26" w:rsidP="00875FAD">
            <w:pPr>
              <w:jc w:val="left"/>
              <w:rPr>
                <w:del w:id="13003" w:author="Perrine, Martin L. (GSFC-5670)" w:date="2016-08-31T15:42:00Z"/>
                <w:rFonts w:ascii="Calibri" w:hAnsi="Calibri"/>
                <w:color w:val="000000"/>
                <w:sz w:val="22"/>
                <w:szCs w:val="22"/>
              </w:rPr>
            </w:pPr>
            <w:del w:id="13004"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300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17E9555" w14:textId="2C0F7644" w:rsidR="00914E26" w:rsidRPr="00E579F9" w:rsidDel="00E46DB7" w:rsidRDefault="00914E26" w:rsidP="00875FAD">
            <w:pPr>
              <w:jc w:val="left"/>
              <w:rPr>
                <w:del w:id="13006" w:author="Perrine, Martin L. (GSFC-5670)" w:date="2016-08-31T15:42:00Z"/>
                <w:rFonts w:ascii="Calibri" w:hAnsi="Calibri"/>
                <w:color w:val="000000"/>
                <w:sz w:val="22"/>
                <w:szCs w:val="22"/>
              </w:rPr>
            </w:pPr>
            <w:del w:id="1300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0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033D0E5" w14:textId="6838DE33" w:rsidR="00914E26" w:rsidRPr="00E579F9" w:rsidDel="00E46DB7" w:rsidRDefault="00914E26" w:rsidP="00875FAD">
            <w:pPr>
              <w:jc w:val="left"/>
              <w:rPr>
                <w:del w:id="13009" w:author="Perrine, Martin L. (GSFC-5670)" w:date="2016-08-31T15:42:00Z"/>
                <w:rFonts w:ascii="Calibri" w:hAnsi="Calibri"/>
                <w:color w:val="000000"/>
                <w:sz w:val="22"/>
                <w:szCs w:val="22"/>
              </w:rPr>
            </w:pPr>
            <w:del w:id="1301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1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EE1B40F" w14:textId="68B14003" w:rsidR="00914E26" w:rsidRPr="00E579F9" w:rsidDel="00E46DB7" w:rsidRDefault="00914E26" w:rsidP="00875FAD">
            <w:pPr>
              <w:jc w:val="left"/>
              <w:rPr>
                <w:del w:id="13012" w:author="Perrine, Martin L. (GSFC-5670)" w:date="2016-08-31T15:42:00Z"/>
                <w:rFonts w:ascii="Calibri" w:hAnsi="Calibri"/>
                <w:color w:val="000000"/>
                <w:sz w:val="22"/>
                <w:szCs w:val="22"/>
              </w:rPr>
            </w:pPr>
            <w:del w:id="1301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1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3C59F9B" w14:textId="72F1AC19" w:rsidR="00914E26" w:rsidRPr="00E579F9" w:rsidDel="00E46DB7" w:rsidRDefault="00914E26" w:rsidP="00875FAD">
            <w:pPr>
              <w:jc w:val="left"/>
              <w:rPr>
                <w:del w:id="13015" w:author="Perrine, Martin L. (GSFC-5670)" w:date="2016-08-31T15:42:00Z"/>
                <w:rFonts w:ascii="Calibri" w:hAnsi="Calibri"/>
                <w:color w:val="000000"/>
                <w:sz w:val="22"/>
                <w:szCs w:val="22"/>
              </w:rPr>
            </w:pPr>
            <w:del w:id="1301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01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88D666" w14:textId="3C642255" w:rsidR="00914E26" w:rsidRPr="00E579F9" w:rsidDel="00E46DB7" w:rsidRDefault="00914E26" w:rsidP="00875FAD">
            <w:pPr>
              <w:jc w:val="left"/>
              <w:rPr>
                <w:del w:id="13018" w:author="Perrine, Martin L. (GSFC-5670)" w:date="2016-08-31T15:42:00Z"/>
                <w:rFonts w:ascii="Calibri" w:hAnsi="Calibri"/>
                <w:color w:val="000000"/>
                <w:sz w:val="22"/>
                <w:szCs w:val="22"/>
              </w:rPr>
            </w:pPr>
            <w:del w:id="1301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020" w:author="Muhammad, Alimayo (GSFC-5660)" w:date="2016-08-23T07:07:00Z">
              <w:tcPr>
                <w:tcW w:w="726" w:type="dxa"/>
                <w:tcBorders>
                  <w:top w:val="nil"/>
                  <w:left w:val="nil"/>
                  <w:bottom w:val="single" w:sz="4" w:space="0" w:color="auto"/>
                  <w:right w:val="nil"/>
                </w:tcBorders>
              </w:tcPr>
            </w:tcPrChange>
          </w:tcPr>
          <w:p w14:paraId="11C91C46" w14:textId="6885FC68" w:rsidR="00914E26" w:rsidRPr="00E579F9" w:rsidDel="00E46DB7" w:rsidRDefault="00914E26" w:rsidP="00875FAD">
            <w:pPr>
              <w:jc w:val="left"/>
              <w:rPr>
                <w:del w:id="1302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02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F95DFC5" w14:textId="77310056" w:rsidR="00914E26" w:rsidRPr="00E579F9" w:rsidDel="00E46DB7" w:rsidRDefault="00914E26" w:rsidP="00875FAD">
            <w:pPr>
              <w:jc w:val="left"/>
              <w:rPr>
                <w:del w:id="13023" w:author="Perrine, Martin L. (GSFC-5670)" w:date="2016-08-31T15:42:00Z"/>
                <w:rFonts w:ascii="Calibri" w:hAnsi="Calibri"/>
                <w:color w:val="000000"/>
                <w:sz w:val="22"/>
                <w:szCs w:val="22"/>
              </w:rPr>
            </w:pPr>
            <w:del w:id="1302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02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3B664CE" w14:textId="168DFA5A" w:rsidR="00914E26" w:rsidRPr="00E579F9" w:rsidDel="00E46DB7" w:rsidRDefault="00914E26" w:rsidP="00875FAD">
            <w:pPr>
              <w:jc w:val="left"/>
              <w:rPr>
                <w:del w:id="13026" w:author="Perrine, Martin L. (GSFC-5670)" w:date="2016-08-31T15:42:00Z"/>
                <w:rFonts w:ascii="Calibri" w:hAnsi="Calibri"/>
                <w:color w:val="000000"/>
                <w:sz w:val="22"/>
                <w:szCs w:val="22"/>
              </w:rPr>
            </w:pPr>
            <w:del w:id="13027" w:author="Perrine, Martin L. (GSFC-5670)" w:date="2016-08-31T15:42:00Z">
              <w:r w:rsidRPr="00E579F9" w:rsidDel="00E46DB7">
                <w:rPr>
                  <w:rFonts w:ascii="Calibri" w:hAnsi="Calibri"/>
                  <w:color w:val="000000"/>
                  <w:sz w:val="22"/>
                  <w:szCs w:val="22"/>
                </w:rPr>
                <w:delText>X</w:delText>
              </w:r>
            </w:del>
            <w:ins w:id="13028" w:author="Muhammad, Alimayo (GSFC-5660)" w:date="2016-08-25T11:22:00Z">
              <w:del w:id="13029" w:author="Perrine, Martin L. (GSFC-5670)" w:date="2016-08-31T15:42:00Z">
                <w:r w:rsidR="00A71AF3" w:rsidDel="00E46DB7">
                  <w:rPr>
                    <w:rFonts w:ascii="Calibri" w:hAnsi="Calibri"/>
                    <w:color w:val="000000"/>
                    <w:sz w:val="22"/>
                    <w:szCs w:val="22"/>
                  </w:rPr>
                  <w:delText>A</w:delText>
                </w:r>
              </w:del>
            </w:ins>
          </w:p>
        </w:tc>
      </w:tr>
      <w:tr w:rsidR="00914E26" w:rsidRPr="00E579F9" w:rsidDel="00E46DB7" w14:paraId="3F152EB0" w14:textId="7C37B2D6" w:rsidTr="00914E26">
        <w:trPr>
          <w:trHeight w:val="792"/>
          <w:del w:id="13030" w:author="Perrine, Martin L. (GSFC-5670)" w:date="2016-08-31T15:42:00Z"/>
          <w:trPrChange w:id="13031"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3032"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4313D508" w14:textId="5A63EBDF" w:rsidR="00914E26" w:rsidRPr="008239E7" w:rsidDel="00E46DB7" w:rsidRDefault="00914E26" w:rsidP="00875FAD">
            <w:pPr>
              <w:jc w:val="left"/>
              <w:rPr>
                <w:del w:id="13033" w:author="Perrine, Martin L. (GSFC-5670)" w:date="2016-08-31T15:42:00Z"/>
                <w:rFonts w:ascii="Calibri" w:hAnsi="Calibri"/>
                <w:color w:val="000000"/>
                <w:sz w:val="22"/>
                <w:szCs w:val="22"/>
              </w:rPr>
            </w:pPr>
            <w:del w:id="13034" w:author="Perrine, Martin L. (GSFC-5670)" w:date="2016-08-31T15:42:00Z">
              <w:r w:rsidRPr="008239E7" w:rsidDel="00E46DB7">
                <w:rPr>
                  <w:rFonts w:ascii="Calibri" w:hAnsi="Calibri"/>
                  <w:color w:val="000000"/>
                  <w:sz w:val="22"/>
                  <w:szCs w:val="22"/>
                </w:rPr>
                <w:delText>NENG-RMA-010The NEN Gateway data protection and delivery function shall have a MTBF of not less than 42,000 hours.</w:delText>
              </w:r>
            </w:del>
          </w:p>
        </w:tc>
        <w:tc>
          <w:tcPr>
            <w:tcW w:w="793" w:type="dxa"/>
            <w:tcBorders>
              <w:top w:val="nil"/>
              <w:left w:val="nil"/>
              <w:bottom w:val="single" w:sz="4" w:space="0" w:color="auto"/>
              <w:right w:val="single" w:sz="4" w:space="0" w:color="auto"/>
            </w:tcBorders>
            <w:shd w:val="clear" w:color="auto" w:fill="auto"/>
            <w:vAlign w:val="bottom"/>
            <w:hideMark/>
            <w:tcPrChange w:id="1303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AE06E1E" w14:textId="465CB383" w:rsidR="00914E26" w:rsidRPr="00E579F9" w:rsidDel="00E46DB7" w:rsidRDefault="00914E26" w:rsidP="00875FAD">
            <w:pPr>
              <w:jc w:val="left"/>
              <w:rPr>
                <w:del w:id="13036" w:author="Perrine, Martin L. (GSFC-5670)" w:date="2016-08-31T15:42:00Z"/>
                <w:rFonts w:ascii="Calibri" w:hAnsi="Calibri"/>
                <w:color w:val="000000"/>
                <w:sz w:val="22"/>
                <w:szCs w:val="22"/>
              </w:rPr>
            </w:pPr>
            <w:del w:id="13037"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303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EED696A" w14:textId="6D5F78D6" w:rsidR="00914E26" w:rsidRPr="00E579F9" w:rsidDel="00E46DB7" w:rsidRDefault="00914E26" w:rsidP="00875FAD">
            <w:pPr>
              <w:jc w:val="left"/>
              <w:rPr>
                <w:del w:id="13039" w:author="Perrine, Martin L. (GSFC-5670)" w:date="2016-08-31T15:42:00Z"/>
                <w:rFonts w:ascii="Calibri" w:hAnsi="Calibri"/>
                <w:color w:val="000000"/>
                <w:sz w:val="22"/>
                <w:szCs w:val="22"/>
              </w:rPr>
            </w:pPr>
            <w:del w:id="1304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4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4F1CC5E" w14:textId="02AB9831" w:rsidR="00914E26" w:rsidRPr="00E579F9" w:rsidDel="00E46DB7" w:rsidRDefault="00914E26" w:rsidP="00875FAD">
            <w:pPr>
              <w:jc w:val="left"/>
              <w:rPr>
                <w:del w:id="13042" w:author="Perrine, Martin L. (GSFC-5670)" w:date="2016-08-31T15:42:00Z"/>
                <w:rFonts w:ascii="Calibri" w:hAnsi="Calibri"/>
                <w:color w:val="000000"/>
                <w:sz w:val="22"/>
                <w:szCs w:val="22"/>
              </w:rPr>
            </w:pPr>
            <w:del w:id="1304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4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B3A0937" w14:textId="0BFA3964" w:rsidR="00914E26" w:rsidRPr="00E579F9" w:rsidDel="00E46DB7" w:rsidRDefault="00914E26" w:rsidP="00875FAD">
            <w:pPr>
              <w:jc w:val="left"/>
              <w:rPr>
                <w:del w:id="13045" w:author="Perrine, Martin L. (GSFC-5670)" w:date="2016-08-31T15:42:00Z"/>
                <w:rFonts w:ascii="Calibri" w:hAnsi="Calibri"/>
                <w:color w:val="000000"/>
                <w:sz w:val="22"/>
                <w:szCs w:val="22"/>
              </w:rPr>
            </w:pPr>
            <w:del w:id="1304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4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C805F5E" w14:textId="19785D8A" w:rsidR="00914E26" w:rsidRPr="00E579F9" w:rsidDel="00E46DB7" w:rsidRDefault="00914E26" w:rsidP="00875FAD">
            <w:pPr>
              <w:jc w:val="left"/>
              <w:rPr>
                <w:del w:id="13048" w:author="Perrine, Martin L. (GSFC-5670)" w:date="2016-08-31T15:42:00Z"/>
                <w:rFonts w:ascii="Calibri" w:hAnsi="Calibri"/>
                <w:color w:val="000000"/>
                <w:sz w:val="22"/>
                <w:szCs w:val="22"/>
              </w:rPr>
            </w:pPr>
            <w:del w:id="1304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05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3D77191" w14:textId="39A9480C" w:rsidR="00914E26" w:rsidRPr="00E579F9" w:rsidDel="00E46DB7" w:rsidRDefault="00914E26" w:rsidP="00875FAD">
            <w:pPr>
              <w:jc w:val="left"/>
              <w:rPr>
                <w:del w:id="13051" w:author="Perrine, Martin L. (GSFC-5670)" w:date="2016-08-31T15:42:00Z"/>
                <w:rFonts w:ascii="Calibri" w:hAnsi="Calibri"/>
                <w:color w:val="000000"/>
                <w:sz w:val="22"/>
                <w:szCs w:val="22"/>
              </w:rPr>
            </w:pPr>
            <w:del w:id="1305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053" w:author="Muhammad, Alimayo (GSFC-5660)" w:date="2016-08-23T07:07:00Z">
              <w:tcPr>
                <w:tcW w:w="726" w:type="dxa"/>
                <w:tcBorders>
                  <w:top w:val="nil"/>
                  <w:left w:val="nil"/>
                  <w:bottom w:val="single" w:sz="4" w:space="0" w:color="auto"/>
                  <w:right w:val="nil"/>
                </w:tcBorders>
              </w:tcPr>
            </w:tcPrChange>
          </w:tcPr>
          <w:p w14:paraId="3AD8A4BA" w14:textId="2E3DC58C" w:rsidR="00914E26" w:rsidRPr="00E579F9" w:rsidDel="00E46DB7" w:rsidRDefault="00914E26" w:rsidP="00875FAD">
            <w:pPr>
              <w:jc w:val="left"/>
              <w:rPr>
                <w:del w:id="1305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05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B2C880B" w14:textId="12D04B1A" w:rsidR="00914E26" w:rsidRPr="00E579F9" w:rsidDel="00E46DB7" w:rsidRDefault="00914E26" w:rsidP="00875FAD">
            <w:pPr>
              <w:jc w:val="left"/>
              <w:rPr>
                <w:del w:id="13056" w:author="Perrine, Martin L. (GSFC-5670)" w:date="2016-08-31T15:42:00Z"/>
                <w:rFonts w:ascii="Calibri" w:hAnsi="Calibri"/>
                <w:color w:val="000000"/>
                <w:sz w:val="22"/>
                <w:szCs w:val="22"/>
              </w:rPr>
            </w:pPr>
            <w:del w:id="13057"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05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66BC299" w14:textId="2768D81E" w:rsidR="00914E26" w:rsidRPr="00E579F9" w:rsidDel="00E46DB7" w:rsidRDefault="00A71AF3" w:rsidP="00875FAD">
            <w:pPr>
              <w:jc w:val="left"/>
              <w:rPr>
                <w:del w:id="13059" w:author="Perrine, Martin L. (GSFC-5670)" w:date="2016-08-31T15:42:00Z"/>
                <w:rFonts w:ascii="Calibri" w:hAnsi="Calibri"/>
                <w:color w:val="000000"/>
                <w:sz w:val="22"/>
                <w:szCs w:val="22"/>
              </w:rPr>
            </w:pPr>
            <w:ins w:id="13060" w:author="Muhammad, Alimayo (GSFC-5660)" w:date="2016-08-25T11:22:00Z">
              <w:del w:id="13061" w:author="Perrine, Martin L. (GSFC-5670)" w:date="2016-08-31T15:42:00Z">
                <w:r w:rsidDel="00E46DB7">
                  <w:rPr>
                    <w:rFonts w:ascii="Calibri" w:hAnsi="Calibri"/>
                    <w:color w:val="000000"/>
                    <w:sz w:val="22"/>
                    <w:szCs w:val="22"/>
                  </w:rPr>
                  <w:delText>A</w:delText>
                </w:r>
              </w:del>
            </w:ins>
            <w:del w:id="13062"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41C6565" w14:textId="7BFD87D0" w:rsidTr="00914E26">
        <w:trPr>
          <w:trHeight w:val="528"/>
          <w:del w:id="13063" w:author="Perrine, Martin L. (GSFC-5670)" w:date="2016-08-31T15:42:00Z"/>
          <w:trPrChange w:id="13064"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3065"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2AACFE3D" w14:textId="7FD4C7EE" w:rsidR="00914E26" w:rsidRPr="008239E7" w:rsidDel="00E46DB7" w:rsidRDefault="00914E26" w:rsidP="00875FAD">
            <w:pPr>
              <w:jc w:val="left"/>
              <w:rPr>
                <w:del w:id="13066" w:author="Perrine, Martin L. (GSFC-5670)" w:date="2016-08-31T15:42:00Z"/>
                <w:rFonts w:ascii="Calibri" w:hAnsi="Calibri"/>
                <w:color w:val="000000"/>
                <w:sz w:val="22"/>
                <w:szCs w:val="22"/>
              </w:rPr>
            </w:pPr>
            <w:del w:id="13067" w:author="Perrine, Martin L. (GSFC-5670)" w:date="2016-08-31T15:42:00Z">
              <w:r w:rsidRPr="008239E7" w:rsidDel="00E46DB7">
                <w:rPr>
                  <w:rFonts w:ascii="Calibri" w:hAnsi="Calibri"/>
                  <w:color w:val="000000"/>
                  <w:sz w:val="22"/>
                  <w:szCs w:val="22"/>
                </w:rPr>
                <w:delText>NENG-RMA-011The NEN Gateway shall comply with the NEN’s availability requirements.</w:delText>
              </w:r>
            </w:del>
          </w:p>
        </w:tc>
        <w:tc>
          <w:tcPr>
            <w:tcW w:w="793" w:type="dxa"/>
            <w:tcBorders>
              <w:top w:val="nil"/>
              <w:left w:val="nil"/>
              <w:bottom w:val="single" w:sz="4" w:space="0" w:color="auto"/>
              <w:right w:val="single" w:sz="4" w:space="0" w:color="auto"/>
            </w:tcBorders>
            <w:shd w:val="clear" w:color="auto" w:fill="auto"/>
            <w:vAlign w:val="bottom"/>
            <w:hideMark/>
            <w:tcPrChange w:id="1306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9A23E01" w14:textId="2106EFF9" w:rsidR="00914E26" w:rsidRPr="00E579F9" w:rsidDel="00E46DB7" w:rsidRDefault="00914E26" w:rsidP="00875FAD">
            <w:pPr>
              <w:jc w:val="left"/>
              <w:rPr>
                <w:del w:id="13069" w:author="Perrine, Martin L. (GSFC-5670)" w:date="2016-08-31T15:42:00Z"/>
                <w:rFonts w:ascii="Calibri" w:hAnsi="Calibri"/>
                <w:color w:val="000000"/>
                <w:sz w:val="22"/>
                <w:szCs w:val="22"/>
              </w:rPr>
            </w:pPr>
            <w:del w:id="13070"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307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0319004" w14:textId="2230D656" w:rsidR="00914E26" w:rsidRPr="00E579F9" w:rsidDel="00E46DB7" w:rsidRDefault="00914E26" w:rsidP="00875FAD">
            <w:pPr>
              <w:jc w:val="left"/>
              <w:rPr>
                <w:del w:id="13072" w:author="Perrine, Martin L. (GSFC-5670)" w:date="2016-08-31T15:42:00Z"/>
                <w:rFonts w:ascii="Calibri" w:hAnsi="Calibri"/>
                <w:color w:val="000000"/>
                <w:sz w:val="22"/>
                <w:szCs w:val="22"/>
              </w:rPr>
            </w:pPr>
            <w:del w:id="1307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7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86ED99F" w14:textId="469B6188" w:rsidR="00914E26" w:rsidRPr="00E579F9" w:rsidDel="00E46DB7" w:rsidRDefault="00914E26" w:rsidP="00875FAD">
            <w:pPr>
              <w:jc w:val="left"/>
              <w:rPr>
                <w:del w:id="13075" w:author="Perrine, Martin L. (GSFC-5670)" w:date="2016-08-31T15:42:00Z"/>
                <w:rFonts w:ascii="Calibri" w:hAnsi="Calibri"/>
                <w:color w:val="000000"/>
                <w:sz w:val="22"/>
                <w:szCs w:val="22"/>
              </w:rPr>
            </w:pPr>
            <w:del w:id="1307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7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F9F7F75" w14:textId="51F97266" w:rsidR="00914E26" w:rsidRPr="00E579F9" w:rsidDel="00E46DB7" w:rsidRDefault="00914E26" w:rsidP="00875FAD">
            <w:pPr>
              <w:jc w:val="left"/>
              <w:rPr>
                <w:del w:id="13078" w:author="Perrine, Martin L. (GSFC-5670)" w:date="2016-08-31T15:42:00Z"/>
                <w:rFonts w:ascii="Calibri" w:hAnsi="Calibri"/>
                <w:color w:val="000000"/>
                <w:sz w:val="22"/>
                <w:szCs w:val="22"/>
              </w:rPr>
            </w:pPr>
            <w:del w:id="1307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08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E9650C" w14:textId="69A6A4A5" w:rsidR="00914E26" w:rsidRPr="00E579F9" w:rsidDel="00E46DB7" w:rsidRDefault="00914E26" w:rsidP="00875FAD">
            <w:pPr>
              <w:jc w:val="left"/>
              <w:rPr>
                <w:del w:id="13081" w:author="Perrine, Martin L. (GSFC-5670)" w:date="2016-08-31T15:42:00Z"/>
                <w:rFonts w:ascii="Calibri" w:hAnsi="Calibri"/>
                <w:color w:val="000000"/>
                <w:sz w:val="22"/>
                <w:szCs w:val="22"/>
              </w:rPr>
            </w:pPr>
            <w:del w:id="1308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08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8D66A61" w14:textId="390735DE" w:rsidR="00914E26" w:rsidRPr="00E579F9" w:rsidDel="00E46DB7" w:rsidRDefault="00914E26" w:rsidP="00875FAD">
            <w:pPr>
              <w:jc w:val="left"/>
              <w:rPr>
                <w:del w:id="13084" w:author="Perrine, Martin L. (GSFC-5670)" w:date="2016-08-31T15:42:00Z"/>
                <w:rFonts w:ascii="Calibri" w:hAnsi="Calibri"/>
                <w:color w:val="000000"/>
                <w:sz w:val="22"/>
                <w:szCs w:val="22"/>
              </w:rPr>
            </w:pPr>
            <w:del w:id="1308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086" w:author="Muhammad, Alimayo (GSFC-5660)" w:date="2016-08-23T07:07:00Z">
              <w:tcPr>
                <w:tcW w:w="726" w:type="dxa"/>
                <w:tcBorders>
                  <w:top w:val="nil"/>
                  <w:left w:val="nil"/>
                  <w:bottom w:val="single" w:sz="4" w:space="0" w:color="auto"/>
                  <w:right w:val="nil"/>
                </w:tcBorders>
              </w:tcPr>
            </w:tcPrChange>
          </w:tcPr>
          <w:p w14:paraId="03E119F6" w14:textId="64AA5D03" w:rsidR="00914E26" w:rsidRPr="00E579F9" w:rsidDel="00E46DB7" w:rsidRDefault="00914E26" w:rsidP="00875FAD">
            <w:pPr>
              <w:jc w:val="left"/>
              <w:rPr>
                <w:del w:id="1308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08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4BBF02B" w14:textId="76BF3459" w:rsidR="00914E26" w:rsidRPr="00E579F9" w:rsidDel="00E46DB7" w:rsidRDefault="00914E26" w:rsidP="00875FAD">
            <w:pPr>
              <w:jc w:val="left"/>
              <w:rPr>
                <w:del w:id="13089" w:author="Perrine, Martin L. (GSFC-5670)" w:date="2016-08-31T15:42:00Z"/>
                <w:rFonts w:ascii="Calibri" w:hAnsi="Calibri"/>
                <w:color w:val="000000"/>
                <w:sz w:val="22"/>
                <w:szCs w:val="22"/>
              </w:rPr>
            </w:pPr>
            <w:del w:id="13090"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09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8F96ECD" w14:textId="673BCB92" w:rsidR="00914E26" w:rsidRPr="00E579F9" w:rsidDel="00E46DB7" w:rsidRDefault="00A71AF3" w:rsidP="00875FAD">
            <w:pPr>
              <w:jc w:val="left"/>
              <w:rPr>
                <w:del w:id="13092" w:author="Perrine, Martin L. (GSFC-5670)" w:date="2016-08-31T15:42:00Z"/>
                <w:rFonts w:ascii="Calibri" w:hAnsi="Calibri"/>
                <w:color w:val="000000"/>
                <w:sz w:val="22"/>
                <w:szCs w:val="22"/>
              </w:rPr>
            </w:pPr>
            <w:ins w:id="13093" w:author="Muhammad, Alimayo (GSFC-5660)" w:date="2016-08-25T11:23:00Z">
              <w:del w:id="13094" w:author="Perrine, Martin L. (GSFC-5670)" w:date="2016-08-31T15:42:00Z">
                <w:r w:rsidDel="00E46DB7">
                  <w:rPr>
                    <w:rFonts w:ascii="Calibri" w:hAnsi="Calibri"/>
                    <w:color w:val="000000"/>
                    <w:sz w:val="22"/>
                    <w:szCs w:val="22"/>
                  </w:rPr>
                  <w:delText>A</w:delText>
                </w:r>
              </w:del>
            </w:ins>
            <w:del w:id="13095"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5C31EC9" w14:textId="5BEB6C3B" w:rsidTr="00914E26">
        <w:trPr>
          <w:trHeight w:val="528"/>
          <w:del w:id="13096" w:author="Perrine, Martin L. (GSFC-5670)" w:date="2016-08-31T15:42:00Z"/>
          <w:trPrChange w:id="13097"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3098"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306AB300" w14:textId="45DC4B33" w:rsidR="00914E26" w:rsidRPr="008239E7" w:rsidDel="00E46DB7" w:rsidRDefault="00914E26" w:rsidP="00875FAD">
            <w:pPr>
              <w:jc w:val="left"/>
              <w:rPr>
                <w:del w:id="13099" w:author="Perrine, Martin L. (GSFC-5670)" w:date="2016-08-31T15:42:00Z"/>
                <w:rFonts w:ascii="Calibri" w:hAnsi="Calibri"/>
                <w:color w:val="000000"/>
                <w:sz w:val="22"/>
                <w:szCs w:val="22"/>
              </w:rPr>
            </w:pPr>
            <w:del w:id="13100" w:author="Perrine, Martin L. (GSFC-5670)" w:date="2016-08-31T15:42:00Z">
              <w:r w:rsidRPr="008239E7" w:rsidDel="00E46DB7">
                <w:rPr>
                  <w:rFonts w:ascii="Calibri" w:hAnsi="Calibri"/>
                  <w:color w:val="000000"/>
                  <w:sz w:val="22"/>
                  <w:szCs w:val="22"/>
                </w:rPr>
                <w:delText>NENG-RMA-012Waived – Refer to the waiver section at the end of this document.</w:delText>
              </w:r>
            </w:del>
          </w:p>
        </w:tc>
        <w:tc>
          <w:tcPr>
            <w:tcW w:w="793" w:type="dxa"/>
            <w:tcBorders>
              <w:top w:val="nil"/>
              <w:left w:val="nil"/>
              <w:bottom w:val="single" w:sz="4" w:space="0" w:color="auto"/>
              <w:right w:val="single" w:sz="4" w:space="0" w:color="auto"/>
            </w:tcBorders>
            <w:shd w:val="clear" w:color="auto" w:fill="auto"/>
            <w:vAlign w:val="bottom"/>
            <w:hideMark/>
            <w:tcPrChange w:id="1310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861E2A4" w14:textId="2F3DAAB6" w:rsidR="00914E26" w:rsidRPr="00E579F9" w:rsidDel="00E46DB7" w:rsidRDefault="00914E26" w:rsidP="00875FAD">
            <w:pPr>
              <w:jc w:val="left"/>
              <w:rPr>
                <w:del w:id="13102" w:author="Perrine, Martin L. (GSFC-5670)" w:date="2016-08-31T15:42:00Z"/>
                <w:rFonts w:ascii="Calibri" w:hAnsi="Calibri"/>
                <w:color w:val="000000"/>
                <w:sz w:val="22"/>
                <w:szCs w:val="22"/>
              </w:rPr>
            </w:pPr>
            <w:del w:id="13103"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310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E4066AD" w14:textId="6BCAD105" w:rsidR="00914E26" w:rsidRPr="00E579F9" w:rsidDel="00E46DB7" w:rsidRDefault="00914E26" w:rsidP="00875FAD">
            <w:pPr>
              <w:jc w:val="left"/>
              <w:rPr>
                <w:del w:id="13105" w:author="Perrine, Martin L. (GSFC-5670)" w:date="2016-08-31T15:42:00Z"/>
                <w:rFonts w:ascii="Calibri" w:hAnsi="Calibri"/>
                <w:color w:val="000000"/>
                <w:sz w:val="22"/>
                <w:szCs w:val="22"/>
              </w:rPr>
            </w:pPr>
            <w:del w:id="1310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0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7AFBE0E" w14:textId="5EC1A2E7" w:rsidR="00914E26" w:rsidRPr="00E579F9" w:rsidDel="00E46DB7" w:rsidRDefault="00914E26" w:rsidP="00875FAD">
            <w:pPr>
              <w:jc w:val="left"/>
              <w:rPr>
                <w:del w:id="13108" w:author="Perrine, Martin L. (GSFC-5670)" w:date="2016-08-31T15:42:00Z"/>
                <w:rFonts w:ascii="Calibri" w:hAnsi="Calibri"/>
                <w:color w:val="000000"/>
                <w:sz w:val="22"/>
                <w:szCs w:val="22"/>
              </w:rPr>
            </w:pPr>
            <w:del w:id="1310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1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C1B1CAB" w14:textId="45935BF2" w:rsidR="00914E26" w:rsidRPr="00E579F9" w:rsidDel="00E46DB7" w:rsidRDefault="00914E26" w:rsidP="00875FAD">
            <w:pPr>
              <w:jc w:val="left"/>
              <w:rPr>
                <w:del w:id="13111" w:author="Perrine, Martin L. (GSFC-5670)" w:date="2016-08-31T15:42:00Z"/>
                <w:rFonts w:ascii="Calibri" w:hAnsi="Calibri"/>
                <w:color w:val="000000"/>
                <w:sz w:val="22"/>
                <w:szCs w:val="22"/>
              </w:rPr>
            </w:pPr>
            <w:del w:id="1311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1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7279015" w14:textId="413B3F8F" w:rsidR="00914E26" w:rsidRPr="00E579F9" w:rsidDel="00E46DB7" w:rsidRDefault="00914E26" w:rsidP="00875FAD">
            <w:pPr>
              <w:jc w:val="left"/>
              <w:rPr>
                <w:del w:id="13114" w:author="Perrine, Martin L. (GSFC-5670)" w:date="2016-08-31T15:42:00Z"/>
                <w:rFonts w:ascii="Calibri" w:hAnsi="Calibri"/>
                <w:color w:val="000000"/>
                <w:sz w:val="22"/>
                <w:szCs w:val="22"/>
              </w:rPr>
            </w:pPr>
            <w:del w:id="1311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11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3CF45CE" w14:textId="19023954" w:rsidR="00914E26" w:rsidRPr="00E579F9" w:rsidDel="00E46DB7" w:rsidRDefault="00914E26" w:rsidP="00875FAD">
            <w:pPr>
              <w:jc w:val="left"/>
              <w:rPr>
                <w:del w:id="13117" w:author="Perrine, Martin L. (GSFC-5670)" w:date="2016-08-31T15:42:00Z"/>
                <w:rFonts w:ascii="Calibri" w:hAnsi="Calibri"/>
                <w:color w:val="000000"/>
                <w:sz w:val="22"/>
                <w:szCs w:val="22"/>
              </w:rPr>
            </w:pPr>
            <w:del w:id="13118"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119" w:author="Muhammad, Alimayo (GSFC-5660)" w:date="2016-08-23T07:07:00Z">
              <w:tcPr>
                <w:tcW w:w="726" w:type="dxa"/>
                <w:tcBorders>
                  <w:top w:val="nil"/>
                  <w:left w:val="nil"/>
                  <w:bottom w:val="single" w:sz="4" w:space="0" w:color="auto"/>
                  <w:right w:val="nil"/>
                </w:tcBorders>
              </w:tcPr>
            </w:tcPrChange>
          </w:tcPr>
          <w:p w14:paraId="391968A4" w14:textId="055DFFF8" w:rsidR="00914E26" w:rsidRPr="00E579F9" w:rsidDel="00E46DB7" w:rsidRDefault="00914E26" w:rsidP="00875FAD">
            <w:pPr>
              <w:jc w:val="left"/>
              <w:rPr>
                <w:del w:id="1312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12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1B5B0F3" w14:textId="02318645" w:rsidR="00914E26" w:rsidRPr="00E579F9" w:rsidDel="00E46DB7" w:rsidRDefault="00914E26" w:rsidP="00875FAD">
            <w:pPr>
              <w:jc w:val="left"/>
              <w:rPr>
                <w:del w:id="13122" w:author="Perrine, Martin L. (GSFC-5670)" w:date="2016-08-31T15:42:00Z"/>
                <w:rFonts w:ascii="Calibri" w:hAnsi="Calibri"/>
                <w:color w:val="000000"/>
                <w:sz w:val="22"/>
                <w:szCs w:val="22"/>
              </w:rPr>
            </w:pPr>
            <w:del w:id="13123"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12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2522E33" w14:textId="5894B4DD" w:rsidR="00914E26" w:rsidRPr="00E579F9" w:rsidDel="00E46DB7" w:rsidRDefault="00A71AF3" w:rsidP="00875FAD">
            <w:pPr>
              <w:jc w:val="left"/>
              <w:rPr>
                <w:del w:id="13125" w:author="Perrine, Martin L. (GSFC-5670)" w:date="2016-08-31T15:42:00Z"/>
                <w:rFonts w:ascii="Calibri" w:hAnsi="Calibri"/>
                <w:color w:val="000000"/>
                <w:sz w:val="22"/>
                <w:szCs w:val="22"/>
              </w:rPr>
            </w:pPr>
            <w:ins w:id="13126" w:author="Muhammad, Alimayo (GSFC-5660)" w:date="2016-08-25T11:23:00Z">
              <w:del w:id="13127" w:author="Perrine, Martin L. (GSFC-5670)" w:date="2016-08-31T15:42:00Z">
                <w:r w:rsidDel="00E46DB7">
                  <w:rPr>
                    <w:rFonts w:ascii="Calibri" w:hAnsi="Calibri"/>
                    <w:color w:val="000000"/>
                    <w:sz w:val="22"/>
                    <w:szCs w:val="22"/>
                  </w:rPr>
                  <w:delText>W</w:delText>
                </w:r>
              </w:del>
            </w:ins>
            <w:del w:id="13128"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474DD9F" w14:textId="255F7BC1" w:rsidTr="00914E26">
        <w:trPr>
          <w:trHeight w:val="528"/>
          <w:del w:id="13129" w:author="Perrine, Martin L. (GSFC-5670)" w:date="2016-08-31T15:42:00Z"/>
          <w:trPrChange w:id="13130"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3131"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6980F110" w14:textId="71A40D7D" w:rsidR="00914E26" w:rsidRPr="008239E7" w:rsidDel="00E46DB7" w:rsidRDefault="00914E26" w:rsidP="00875FAD">
            <w:pPr>
              <w:jc w:val="left"/>
              <w:rPr>
                <w:del w:id="13132" w:author="Perrine, Martin L. (GSFC-5670)" w:date="2016-08-31T15:42:00Z"/>
                <w:rFonts w:ascii="Calibri" w:hAnsi="Calibri"/>
                <w:color w:val="000000"/>
                <w:sz w:val="22"/>
                <w:szCs w:val="22"/>
              </w:rPr>
            </w:pPr>
            <w:del w:id="13133" w:author="Perrine, Martin L. (GSFC-5670)" w:date="2016-08-31T15:42:00Z">
              <w:r w:rsidRPr="008239E7" w:rsidDel="00E46DB7">
                <w:rPr>
                  <w:rFonts w:ascii="Calibri" w:hAnsi="Calibri"/>
                  <w:color w:val="000000"/>
                  <w:sz w:val="22"/>
                  <w:szCs w:val="22"/>
                </w:rPr>
                <w:delText>NENG-RMA-013The NEN Gateway function shall have an availability of 0.99.</w:delText>
              </w:r>
            </w:del>
          </w:p>
        </w:tc>
        <w:tc>
          <w:tcPr>
            <w:tcW w:w="793" w:type="dxa"/>
            <w:tcBorders>
              <w:top w:val="nil"/>
              <w:left w:val="nil"/>
              <w:bottom w:val="single" w:sz="4" w:space="0" w:color="auto"/>
              <w:right w:val="single" w:sz="4" w:space="0" w:color="auto"/>
            </w:tcBorders>
            <w:shd w:val="clear" w:color="auto" w:fill="auto"/>
            <w:vAlign w:val="bottom"/>
            <w:hideMark/>
            <w:tcPrChange w:id="1313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2ACF02C" w14:textId="3DA6707E" w:rsidR="00914E26" w:rsidRPr="00E579F9" w:rsidDel="00E46DB7" w:rsidRDefault="00914E26" w:rsidP="00875FAD">
            <w:pPr>
              <w:jc w:val="left"/>
              <w:rPr>
                <w:del w:id="13135" w:author="Perrine, Martin L. (GSFC-5670)" w:date="2016-08-31T15:42:00Z"/>
                <w:rFonts w:ascii="Calibri" w:hAnsi="Calibri"/>
                <w:color w:val="000000"/>
                <w:sz w:val="22"/>
                <w:szCs w:val="22"/>
              </w:rPr>
            </w:pPr>
            <w:del w:id="13136"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313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F86770B" w14:textId="353663D2" w:rsidR="00914E26" w:rsidRPr="00E579F9" w:rsidDel="00E46DB7" w:rsidRDefault="00914E26" w:rsidP="00875FAD">
            <w:pPr>
              <w:jc w:val="left"/>
              <w:rPr>
                <w:del w:id="13138" w:author="Perrine, Martin L. (GSFC-5670)" w:date="2016-08-31T15:42:00Z"/>
                <w:rFonts w:ascii="Calibri" w:hAnsi="Calibri"/>
                <w:color w:val="000000"/>
                <w:sz w:val="22"/>
                <w:szCs w:val="22"/>
              </w:rPr>
            </w:pPr>
            <w:del w:id="1313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4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491972C" w14:textId="02A04529" w:rsidR="00914E26" w:rsidRPr="00E579F9" w:rsidDel="00E46DB7" w:rsidRDefault="00914E26" w:rsidP="00875FAD">
            <w:pPr>
              <w:jc w:val="left"/>
              <w:rPr>
                <w:del w:id="13141" w:author="Perrine, Martin L. (GSFC-5670)" w:date="2016-08-31T15:42:00Z"/>
                <w:rFonts w:ascii="Calibri" w:hAnsi="Calibri"/>
                <w:color w:val="000000"/>
                <w:sz w:val="22"/>
                <w:szCs w:val="22"/>
              </w:rPr>
            </w:pPr>
            <w:del w:id="1314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4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06132F9" w14:textId="5989EF83" w:rsidR="00914E26" w:rsidRPr="00E579F9" w:rsidDel="00E46DB7" w:rsidRDefault="00914E26" w:rsidP="00875FAD">
            <w:pPr>
              <w:jc w:val="left"/>
              <w:rPr>
                <w:del w:id="13144" w:author="Perrine, Martin L. (GSFC-5670)" w:date="2016-08-31T15:42:00Z"/>
                <w:rFonts w:ascii="Calibri" w:hAnsi="Calibri"/>
                <w:color w:val="000000"/>
                <w:sz w:val="22"/>
                <w:szCs w:val="22"/>
              </w:rPr>
            </w:pPr>
            <w:del w:id="1314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4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ED58F1" w14:textId="1BB66895" w:rsidR="00914E26" w:rsidRPr="00E579F9" w:rsidDel="00E46DB7" w:rsidRDefault="00914E26" w:rsidP="00875FAD">
            <w:pPr>
              <w:jc w:val="left"/>
              <w:rPr>
                <w:del w:id="13147" w:author="Perrine, Martin L. (GSFC-5670)" w:date="2016-08-31T15:42:00Z"/>
                <w:rFonts w:ascii="Calibri" w:hAnsi="Calibri"/>
                <w:color w:val="000000"/>
                <w:sz w:val="22"/>
                <w:szCs w:val="22"/>
              </w:rPr>
            </w:pPr>
            <w:del w:id="1314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14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B79F144" w14:textId="3FD6ED80" w:rsidR="00914E26" w:rsidRPr="00E579F9" w:rsidDel="00E46DB7" w:rsidRDefault="00914E26" w:rsidP="00875FAD">
            <w:pPr>
              <w:jc w:val="left"/>
              <w:rPr>
                <w:del w:id="13150" w:author="Perrine, Martin L. (GSFC-5670)" w:date="2016-08-31T15:42:00Z"/>
                <w:rFonts w:ascii="Calibri" w:hAnsi="Calibri"/>
                <w:color w:val="000000"/>
                <w:sz w:val="22"/>
                <w:szCs w:val="22"/>
              </w:rPr>
            </w:pPr>
            <w:del w:id="1315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152" w:author="Muhammad, Alimayo (GSFC-5660)" w:date="2016-08-23T07:07:00Z">
              <w:tcPr>
                <w:tcW w:w="726" w:type="dxa"/>
                <w:tcBorders>
                  <w:top w:val="nil"/>
                  <w:left w:val="nil"/>
                  <w:bottom w:val="single" w:sz="4" w:space="0" w:color="auto"/>
                  <w:right w:val="nil"/>
                </w:tcBorders>
              </w:tcPr>
            </w:tcPrChange>
          </w:tcPr>
          <w:p w14:paraId="35E00D0F" w14:textId="33622B61" w:rsidR="00914E26" w:rsidRPr="00E579F9" w:rsidDel="00E46DB7" w:rsidRDefault="00914E26" w:rsidP="00875FAD">
            <w:pPr>
              <w:jc w:val="left"/>
              <w:rPr>
                <w:del w:id="1315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15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0297DC5" w14:textId="582706F2" w:rsidR="00914E26" w:rsidRPr="00E579F9" w:rsidDel="00E46DB7" w:rsidRDefault="00914E26" w:rsidP="00875FAD">
            <w:pPr>
              <w:jc w:val="left"/>
              <w:rPr>
                <w:del w:id="13155" w:author="Perrine, Martin L. (GSFC-5670)" w:date="2016-08-31T15:42:00Z"/>
                <w:rFonts w:ascii="Calibri" w:hAnsi="Calibri"/>
                <w:color w:val="000000"/>
                <w:sz w:val="22"/>
                <w:szCs w:val="22"/>
              </w:rPr>
            </w:pPr>
            <w:del w:id="13156"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15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2CAADA8" w14:textId="056C4353" w:rsidR="00914E26" w:rsidRPr="00E579F9" w:rsidDel="00E46DB7" w:rsidRDefault="00A71AF3" w:rsidP="00875FAD">
            <w:pPr>
              <w:jc w:val="left"/>
              <w:rPr>
                <w:del w:id="13158" w:author="Perrine, Martin L. (GSFC-5670)" w:date="2016-08-31T15:42:00Z"/>
                <w:rFonts w:ascii="Calibri" w:hAnsi="Calibri"/>
                <w:color w:val="000000"/>
                <w:sz w:val="22"/>
                <w:szCs w:val="22"/>
              </w:rPr>
            </w:pPr>
            <w:ins w:id="13159" w:author="Muhammad, Alimayo (GSFC-5660)" w:date="2016-08-25T11:23:00Z">
              <w:del w:id="13160" w:author="Perrine, Martin L. (GSFC-5670)" w:date="2016-08-31T15:42:00Z">
                <w:r w:rsidDel="00E46DB7">
                  <w:rPr>
                    <w:rFonts w:ascii="Calibri" w:hAnsi="Calibri"/>
                    <w:color w:val="000000"/>
                    <w:sz w:val="22"/>
                    <w:szCs w:val="22"/>
                  </w:rPr>
                  <w:delText>A</w:delText>
                </w:r>
              </w:del>
            </w:ins>
            <w:del w:id="13161"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4981393" w14:textId="62D3F8F8" w:rsidTr="00914E26">
        <w:trPr>
          <w:trHeight w:val="528"/>
          <w:del w:id="13162" w:author="Perrine, Martin L. (GSFC-5670)" w:date="2016-08-31T15:42:00Z"/>
          <w:trPrChange w:id="13163" w:author="Muhammad, Alimayo (GSFC-5660)" w:date="2016-08-23T07:07:00Z">
            <w:trPr>
              <w:trHeight w:val="528"/>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3164"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42670390" w14:textId="5B1B6238" w:rsidR="00914E26" w:rsidRPr="008239E7" w:rsidDel="00E46DB7" w:rsidRDefault="00914E26" w:rsidP="00875FAD">
            <w:pPr>
              <w:jc w:val="left"/>
              <w:rPr>
                <w:del w:id="13165" w:author="Perrine, Martin L. (GSFC-5670)" w:date="2016-08-31T15:42:00Z"/>
                <w:rFonts w:ascii="Calibri" w:hAnsi="Calibri"/>
                <w:color w:val="000000"/>
                <w:sz w:val="22"/>
                <w:szCs w:val="22"/>
              </w:rPr>
            </w:pPr>
            <w:del w:id="13166" w:author="Perrine, Martin L. (GSFC-5670)" w:date="2016-08-31T15:42:00Z">
              <w:r w:rsidRPr="008239E7" w:rsidDel="00E46DB7">
                <w:rPr>
                  <w:rFonts w:ascii="Calibri" w:hAnsi="Calibri"/>
                  <w:color w:val="000000"/>
                  <w:sz w:val="22"/>
                  <w:szCs w:val="22"/>
                </w:rPr>
                <w:delText>NENG-RMA-014The NEN Gateway function shall have a MTBF not less than 8,780 hours.</w:delText>
              </w:r>
            </w:del>
          </w:p>
        </w:tc>
        <w:tc>
          <w:tcPr>
            <w:tcW w:w="793" w:type="dxa"/>
            <w:tcBorders>
              <w:top w:val="nil"/>
              <w:left w:val="nil"/>
              <w:bottom w:val="single" w:sz="4" w:space="0" w:color="auto"/>
              <w:right w:val="single" w:sz="4" w:space="0" w:color="auto"/>
            </w:tcBorders>
            <w:shd w:val="clear" w:color="auto" w:fill="auto"/>
            <w:vAlign w:val="bottom"/>
            <w:hideMark/>
            <w:tcPrChange w:id="1316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5008D3F" w14:textId="4493E6A5" w:rsidR="00914E26" w:rsidRPr="00E579F9" w:rsidDel="00E46DB7" w:rsidRDefault="00914E26" w:rsidP="00875FAD">
            <w:pPr>
              <w:jc w:val="left"/>
              <w:rPr>
                <w:del w:id="13168" w:author="Perrine, Martin L. (GSFC-5670)" w:date="2016-08-31T15:42:00Z"/>
                <w:rFonts w:ascii="Calibri" w:hAnsi="Calibri"/>
                <w:color w:val="000000"/>
                <w:sz w:val="22"/>
                <w:szCs w:val="22"/>
              </w:rPr>
            </w:pPr>
            <w:del w:id="13169"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317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1376CE0" w14:textId="79041BC8" w:rsidR="00914E26" w:rsidRPr="00E579F9" w:rsidDel="00E46DB7" w:rsidRDefault="00914E26" w:rsidP="00875FAD">
            <w:pPr>
              <w:jc w:val="left"/>
              <w:rPr>
                <w:del w:id="13171" w:author="Perrine, Martin L. (GSFC-5670)" w:date="2016-08-31T15:42:00Z"/>
                <w:rFonts w:ascii="Calibri" w:hAnsi="Calibri"/>
                <w:color w:val="000000"/>
                <w:sz w:val="22"/>
                <w:szCs w:val="22"/>
              </w:rPr>
            </w:pPr>
            <w:del w:id="1317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7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6588FB0" w14:textId="2DAAD1AD" w:rsidR="00914E26" w:rsidRPr="00E579F9" w:rsidDel="00E46DB7" w:rsidRDefault="00914E26" w:rsidP="00875FAD">
            <w:pPr>
              <w:jc w:val="left"/>
              <w:rPr>
                <w:del w:id="13174" w:author="Perrine, Martin L. (GSFC-5670)" w:date="2016-08-31T15:42:00Z"/>
                <w:rFonts w:ascii="Calibri" w:hAnsi="Calibri"/>
                <w:color w:val="000000"/>
                <w:sz w:val="22"/>
                <w:szCs w:val="22"/>
              </w:rPr>
            </w:pPr>
            <w:del w:id="1317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7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E8D2343" w14:textId="0D3AA3CE" w:rsidR="00914E26" w:rsidRPr="00E579F9" w:rsidDel="00E46DB7" w:rsidRDefault="00914E26" w:rsidP="00875FAD">
            <w:pPr>
              <w:jc w:val="left"/>
              <w:rPr>
                <w:del w:id="13177" w:author="Perrine, Martin L. (GSFC-5670)" w:date="2016-08-31T15:42:00Z"/>
                <w:rFonts w:ascii="Calibri" w:hAnsi="Calibri"/>
                <w:color w:val="000000"/>
                <w:sz w:val="22"/>
                <w:szCs w:val="22"/>
              </w:rPr>
            </w:pPr>
            <w:del w:id="1317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17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78E9BDB" w14:textId="1DAAD407" w:rsidR="00914E26" w:rsidRPr="00E579F9" w:rsidDel="00E46DB7" w:rsidRDefault="00914E26" w:rsidP="00875FAD">
            <w:pPr>
              <w:jc w:val="left"/>
              <w:rPr>
                <w:del w:id="13180" w:author="Perrine, Martin L. (GSFC-5670)" w:date="2016-08-31T15:42:00Z"/>
                <w:rFonts w:ascii="Calibri" w:hAnsi="Calibri"/>
                <w:color w:val="000000"/>
                <w:sz w:val="22"/>
                <w:szCs w:val="22"/>
              </w:rPr>
            </w:pPr>
            <w:del w:id="1318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18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FDE438" w14:textId="3D94E13E" w:rsidR="00914E26" w:rsidRPr="00E579F9" w:rsidDel="00E46DB7" w:rsidRDefault="00914E26" w:rsidP="00875FAD">
            <w:pPr>
              <w:jc w:val="left"/>
              <w:rPr>
                <w:del w:id="13183" w:author="Perrine, Martin L. (GSFC-5670)" w:date="2016-08-31T15:42:00Z"/>
                <w:rFonts w:ascii="Calibri" w:hAnsi="Calibri"/>
                <w:color w:val="000000"/>
                <w:sz w:val="22"/>
                <w:szCs w:val="22"/>
              </w:rPr>
            </w:pPr>
            <w:del w:id="1318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185" w:author="Muhammad, Alimayo (GSFC-5660)" w:date="2016-08-23T07:07:00Z">
              <w:tcPr>
                <w:tcW w:w="726" w:type="dxa"/>
                <w:tcBorders>
                  <w:top w:val="nil"/>
                  <w:left w:val="nil"/>
                  <w:bottom w:val="single" w:sz="4" w:space="0" w:color="auto"/>
                  <w:right w:val="nil"/>
                </w:tcBorders>
              </w:tcPr>
            </w:tcPrChange>
          </w:tcPr>
          <w:p w14:paraId="168DF567" w14:textId="1391D30E" w:rsidR="00914E26" w:rsidRPr="00E579F9" w:rsidDel="00E46DB7" w:rsidRDefault="00914E26" w:rsidP="00875FAD">
            <w:pPr>
              <w:jc w:val="left"/>
              <w:rPr>
                <w:del w:id="1318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18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B291302" w14:textId="5C5A7728" w:rsidR="00914E26" w:rsidRPr="00E579F9" w:rsidDel="00E46DB7" w:rsidRDefault="00914E26" w:rsidP="00875FAD">
            <w:pPr>
              <w:jc w:val="left"/>
              <w:rPr>
                <w:del w:id="13188" w:author="Perrine, Martin L. (GSFC-5670)" w:date="2016-08-31T15:42:00Z"/>
                <w:rFonts w:ascii="Calibri" w:hAnsi="Calibri"/>
                <w:color w:val="000000"/>
                <w:sz w:val="22"/>
                <w:szCs w:val="22"/>
              </w:rPr>
            </w:pPr>
            <w:del w:id="13189"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19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1CB0552" w14:textId="6C390725" w:rsidR="00914E26" w:rsidRPr="00E579F9" w:rsidDel="00E46DB7" w:rsidRDefault="00A71AF3" w:rsidP="00875FAD">
            <w:pPr>
              <w:jc w:val="left"/>
              <w:rPr>
                <w:del w:id="13191" w:author="Perrine, Martin L. (GSFC-5670)" w:date="2016-08-31T15:42:00Z"/>
                <w:rFonts w:ascii="Calibri" w:hAnsi="Calibri"/>
                <w:color w:val="000000"/>
                <w:sz w:val="22"/>
                <w:szCs w:val="22"/>
              </w:rPr>
            </w:pPr>
            <w:ins w:id="13192" w:author="Muhammad, Alimayo (GSFC-5660)" w:date="2016-08-25T11:23:00Z">
              <w:del w:id="13193" w:author="Perrine, Martin L. (GSFC-5670)" w:date="2016-08-31T15:42:00Z">
                <w:r w:rsidDel="00E46DB7">
                  <w:rPr>
                    <w:rFonts w:ascii="Calibri" w:hAnsi="Calibri"/>
                    <w:color w:val="000000"/>
                    <w:sz w:val="22"/>
                    <w:szCs w:val="22"/>
                  </w:rPr>
                  <w:delText>A</w:delText>
                </w:r>
              </w:del>
            </w:ins>
            <w:del w:id="13194"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BAECB90" w14:textId="3C790248" w:rsidTr="00914E26">
        <w:trPr>
          <w:trHeight w:val="792"/>
          <w:del w:id="13195" w:author="Perrine, Martin L. (GSFC-5670)" w:date="2016-08-31T15:42:00Z"/>
          <w:trPrChange w:id="13196" w:author="Muhammad, Alimayo (GSFC-5660)" w:date="2016-08-23T07:07:00Z">
            <w:trPr>
              <w:trHeight w:val="792"/>
            </w:trPr>
          </w:trPrChange>
        </w:trPr>
        <w:tc>
          <w:tcPr>
            <w:tcW w:w="3547" w:type="dxa"/>
            <w:tcBorders>
              <w:top w:val="nil"/>
              <w:left w:val="single" w:sz="4" w:space="0" w:color="auto"/>
              <w:bottom w:val="single" w:sz="4" w:space="0" w:color="auto"/>
              <w:right w:val="single" w:sz="4" w:space="0" w:color="auto"/>
            </w:tcBorders>
            <w:shd w:val="clear" w:color="000000" w:fill="FFFFFF"/>
            <w:vAlign w:val="center"/>
            <w:hideMark/>
            <w:tcPrChange w:id="13197" w:author="Muhammad, Alimayo (GSFC-5660)" w:date="2016-08-23T07:07:00Z">
              <w:tcPr>
                <w:tcW w:w="3461" w:type="dxa"/>
                <w:tcBorders>
                  <w:top w:val="nil"/>
                  <w:left w:val="single" w:sz="4" w:space="0" w:color="auto"/>
                  <w:bottom w:val="single" w:sz="4" w:space="0" w:color="auto"/>
                  <w:right w:val="single" w:sz="4" w:space="0" w:color="auto"/>
                </w:tcBorders>
                <w:shd w:val="clear" w:color="000000" w:fill="FFFFFF"/>
                <w:vAlign w:val="center"/>
                <w:hideMark/>
              </w:tcPr>
            </w:tcPrChange>
          </w:tcPr>
          <w:p w14:paraId="1933C0C0" w14:textId="79033CE6" w:rsidR="00914E26" w:rsidRPr="008239E7" w:rsidDel="00E46DB7" w:rsidRDefault="00914E26" w:rsidP="00875FAD">
            <w:pPr>
              <w:jc w:val="left"/>
              <w:rPr>
                <w:del w:id="13198" w:author="Perrine, Martin L. (GSFC-5670)" w:date="2016-08-31T15:42:00Z"/>
                <w:rFonts w:ascii="Calibri" w:hAnsi="Calibri"/>
                <w:color w:val="000000"/>
                <w:sz w:val="22"/>
                <w:szCs w:val="22"/>
              </w:rPr>
            </w:pPr>
            <w:del w:id="13199" w:author="Perrine, Martin L. (GSFC-5670)" w:date="2016-08-31T15:42:00Z">
              <w:r w:rsidRPr="008239E7" w:rsidDel="00E46DB7">
                <w:rPr>
                  <w:rFonts w:ascii="Calibri" w:hAnsi="Calibri"/>
                  <w:color w:val="000000"/>
                  <w:sz w:val="22"/>
                  <w:szCs w:val="22"/>
                </w:rPr>
                <w:delText>NENG-RMA-015The NEN Gateway’s Mean Time To Restore Function (MTTRF) shall be less than or equal to 48 hours.</w:delText>
              </w:r>
            </w:del>
          </w:p>
        </w:tc>
        <w:tc>
          <w:tcPr>
            <w:tcW w:w="793" w:type="dxa"/>
            <w:tcBorders>
              <w:top w:val="nil"/>
              <w:left w:val="nil"/>
              <w:bottom w:val="single" w:sz="4" w:space="0" w:color="auto"/>
              <w:right w:val="single" w:sz="4" w:space="0" w:color="auto"/>
            </w:tcBorders>
            <w:shd w:val="clear" w:color="auto" w:fill="auto"/>
            <w:vAlign w:val="bottom"/>
            <w:hideMark/>
            <w:tcPrChange w:id="1320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1765120" w14:textId="0C443899" w:rsidR="00914E26" w:rsidRPr="00E579F9" w:rsidDel="00E46DB7" w:rsidRDefault="00914E26" w:rsidP="00875FAD">
            <w:pPr>
              <w:jc w:val="left"/>
              <w:rPr>
                <w:del w:id="13201" w:author="Perrine, Martin L. (GSFC-5670)" w:date="2016-08-31T15:42:00Z"/>
                <w:rFonts w:ascii="Calibri" w:hAnsi="Calibri"/>
                <w:color w:val="000000"/>
                <w:sz w:val="22"/>
                <w:szCs w:val="22"/>
              </w:rPr>
            </w:pPr>
            <w:del w:id="13202" w:author="Perrine, Martin L. (GSFC-5670)" w:date="2016-08-31T15:42:00Z">
              <w:r w:rsidRPr="00E579F9" w:rsidDel="00E46DB7">
                <w:rPr>
                  <w:rFonts w:ascii="Calibri" w:hAnsi="Calibri"/>
                  <w:color w:val="000000"/>
                  <w:sz w:val="22"/>
                  <w:szCs w:val="22"/>
                </w:rPr>
                <w:delText> </w:delText>
              </w:r>
            </w:del>
          </w:p>
        </w:tc>
        <w:tc>
          <w:tcPr>
            <w:tcW w:w="965" w:type="dxa"/>
            <w:tcBorders>
              <w:top w:val="nil"/>
              <w:left w:val="nil"/>
              <w:bottom w:val="single" w:sz="4" w:space="0" w:color="auto"/>
              <w:right w:val="single" w:sz="4" w:space="0" w:color="auto"/>
            </w:tcBorders>
            <w:shd w:val="clear" w:color="auto" w:fill="auto"/>
            <w:vAlign w:val="bottom"/>
            <w:hideMark/>
            <w:tcPrChange w:id="1320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3132E7C" w14:textId="303BEE92" w:rsidR="00914E26" w:rsidRPr="00E579F9" w:rsidDel="00E46DB7" w:rsidRDefault="00914E26" w:rsidP="00875FAD">
            <w:pPr>
              <w:jc w:val="left"/>
              <w:rPr>
                <w:del w:id="13204" w:author="Perrine, Martin L. (GSFC-5670)" w:date="2016-08-31T15:42:00Z"/>
                <w:rFonts w:ascii="Calibri" w:hAnsi="Calibri"/>
                <w:color w:val="000000"/>
                <w:sz w:val="22"/>
                <w:szCs w:val="22"/>
              </w:rPr>
            </w:pPr>
            <w:del w:id="1320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0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1EB409B" w14:textId="063C183B" w:rsidR="00914E26" w:rsidRPr="00E579F9" w:rsidDel="00E46DB7" w:rsidRDefault="00914E26" w:rsidP="00875FAD">
            <w:pPr>
              <w:jc w:val="left"/>
              <w:rPr>
                <w:del w:id="13207" w:author="Perrine, Martin L. (GSFC-5670)" w:date="2016-08-31T15:42:00Z"/>
                <w:rFonts w:ascii="Calibri" w:hAnsi="Calibri"/>
                <w:color w:val="000000"/>
                <w:sz w:val="22"/>
                <w:szCs w:val="22"/>
              </w:rPr>
            </w:pPr>
            <w:del w:id="1320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0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91A7A49" w14:textId="4A7A43F5" w:rsidR="00914E26" w:rsidRPr="00E579F9" w:rsidDel="00E46DB7" w:rsidRDefault="00914E26" w:rsidP="00875FAD">
            <w:pPr>
              <w:jc w:val="left"/>
              <w:rPr>
                <w:del w:id="13210" w:author="Perrine, Martin L. (GSFC-5670)" w:date="2016-08-31T15:42:00Z"/>
                <w:rFonts w:ascii="Calibri" w:hAnsi="Calibri"/>
                <w:color w:val="000000"/>
                <w:sz w:val="22"/>
                <w:szCs w:val="22"/>
              </w:rPr>
            </w:pPr>
            <w:del w:id="1321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1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D225A7" w14:textId="4F8DF481" w:rsidR="00914E26" w:rsidRPr="00E579F9" w:rsidDel="00E46DB7" w:rsidRDefault="00914E26" w:rsidP="00875FAD">
            <w:pPr>
              <w:jc w:val="left"/>
              <w:rPr>
                <w:del w:id="13213" w:author="Perrine, Martin L. (GSFC-5670)" w:date="2016-08-31T15:42:00Z"/>
                <w:rFonts w:ascii="Calibri" w:hAnsi="Calibri"/>
                <w:color w:val="000000"/>
                <w:sz w:val="22"/>
                <w:szCs w:val="22"/>
              </w:rPr>
            </w:pPr>
            <w:del w:id="1321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21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3FB370F" w14:textId="13E9E54A" w:rsidR="00914E26" w:rsidRPr="00E579F9" w:rsidDel="00E46DB7" w:rsidRDefault="00914E26" w:rsidP="00875FAD">
            <w:pPr>
              <w:jc w:val="left"/>
              <w:rPr>
                <w:del w:id="13216" w:author="Perrine, Martin L. (GSFC-5670)" w:date="2016-08-31T15:42:00Z"/>
                <w:rFonts w:ascii="Calibri" w:hAnsi="Calibri"/>
                <w:color w:val="000000"/>
                <w:sz w:val="22"/>
                <w:szCs w:val="22"/>
              </w:rPr>
            </w:pPr>
            <w:del w:id="1321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218" w:author="Muhammad, Alimayo (GSFC-5660)" w:date="2016-08-23T07:07:00Z">
              <w:tcPr>
                <w:tcW w:w="726" w:type="dxa"/>
                <w:tcBorders>
                  <w:top w:val="nil"/>
                  <w:left w:val="nil"/>
                  <w:bottom w:val="single" w:sz="4" w:space="0" w:color="auto"/>
                  <w:right w:val="nil"/>
                </w:tcBorders>
              </w:tcPr>
            </w:tcPrChange>
          </w:tcPr>
          <w:p w14:paraId="71CF4295" w14:textId="0F0DF4FE" w:rsidR="00914E26" w:rsidRPr="00E579F9" w:rsidDel="00E46DB7" w:rsidRDefault="00914E26" w:rsidP="00875FAD">
            <w:pPr>
              <w:jc w:val="left"/>
              <w:rPr>
                <w:del w:id="1321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22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77C078D" w14:textId="257C7517" w:rsidR="00914E26" w:rsidRPr="00E579F9" w:rsidDel="00E46DB7" w:rsidRDefault="00914E26" w:rsidP="00875FAD">
            <w:pPr>
              <w:jc w:val="left"/>
              <w:rPr>
                <w:del w:id="13221" w:author="Perrine, Martin L. (GSFC-5670)" w:date="2016-08-31T15:42:00Z"/>
                <w:rFonts w:ascii="Calibri" w:hAnsi="Calibri"/>
                <w:color w:val="000000"/>
                <w:sz w:val="22"/>
                <w:szCs w:val="22"/>
              </w:rPr>
            </w:pPr>
            <w:del w:id="1322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22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C3A828A" w14:textId="10F90672" w:rsidR="00914E26" w:rsidRPr="00E579F9" w:rsidDel="00E46DB7" w:rsidRDefault="00A71AF3" w:rsidP="00875FAD">
            <w:pPr>
              <w:jc w:val="left"/>
              <w:rPr>
                <w:del w:id="13224" w:author="Perrine, Martin L. (GSFC-5670)" w:date="2016-08-31T15:42:00Z"/>
                <w:rFonts w:ascii="Calibri" w:hAnsi="Calibri"/>
                <w:color w:val="000000"/>
                <w:sz w:val="22"/>
                <w:szCs w:val="22"/>
              </w:rPr>
            </w:pPr>
            <w:ins w:id="13225" w:author="Muhammad, Alimayo (GSFC-5660)" w:date="2016-08-25T11:23:00Z">
              <w:del w:id="13226" w:author="Perrine, Martin L. (GSFC-5670)" w:date="2016-08-31T15:42:00Z">
                <w:r w:rsidDel="00E46DB7">
                  <w:rPr>
                    <w:rFonts w:ascii="Calibri" w:hAnsi="Calibri"/>
                    <w:color w:val="000000"/>
                    <w:sz w:val="22"/>
                    <w:szCs w:val="22"/>
                  </w:rPr>
                  <w:delText>A</w:delText>
                </w:r>
              </w:del>
            </w:ins>
            <w:del w:id="13227"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49916B5E" w14:textId="684EA4F8" w:rsidTr="00914E26">
        <w:trPr>
          <w:trHeight w:val="288"/>
          <w:del w:id="13228" w:author="Perrine, Martin L. (GSFC-5670)" w:date="2016-08-31T15:42:00Z"/>
          <w:trPrChange w:id="13229"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3230"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0BC42E94" w14:textId="095946D9" w:rsidR="00914E26" w:rsidRPr="00361AE7" w:rsidDel="00E46DB7" w:rsidRDefault="00914E26" w:rsidP="00875FAD">
            <w:pPr>
              <w:jc w:val="left"/>
              <w:rPr>
                <w:del w:id="13231" w:author="Perrine, Martin L. (GSFC-5670)" w:date="2016-08-31T15:42:00Z"/>
                <w:rFonts w:ascii="Calibri" w:hAnsi="Calibri"/>
                <w:color w:val="000000"/>
                <w:sz w:val="22"/>
                <w:szCs w:val="22"/>
              </w:rPr>
            </w:pPr>
            <w:del w:id="13232" w:author="Perrine, Martin L. (GSFC-5670)" w:date="2016-08-31T15:42:00Z">
              <w:r w:rsidRPr="00361AE7" w:rsidDel="00E46DB7">
                <w:rPr>
                  <w:rFonts w:ascii="Calibri" w:hAnsi="Calibri"/>
                  <w:color w:val="000000"/>
                  <w:sz w:val="22"/>
                  <w:szCs w:val="22"/>
                </w:rPr>
                <w:delText>NENG-SEC-001 Audit Trail NPR 2810.1A</w:delText>
              </w:r>
            </w:del>
          </w:p>
        </w:tc>
        <w:tc>
          <w:tcPr>
            <w:tcW w:w="793" w:type="dxa"/>
            <w:tcBorders>
              <w:top w:val="nil"/>
              <w:left w:val="nil"/>
              <w:bottom w:val="single" w:sz="4" w:space="0" w:color="auto"/>
              <w:right w:val="single" w:sz="4" w:space="0" w:color="auto"/>
            </w:tcBorders>
            <w:shd w:val="clear" w:color="auto" w:fill="auto"/>
            <w:vAlign w:val="bottom"/>
            <w:hideMark/>
            <w:tcPrChange w:id="1323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03BA063" w14:textId="40FF9945" w:rsidR="00914E26" w:rsidRPr="00E579F9" w:rsidDel="00E46DB7" w:rsidRDefault="00914E26" w:rsidP="00875FAD">
            <w:pPr>
              <w:jc w:val="right"/>
              <w:rPr>
                <w:del w:id="13234" w:author="Perrine, Martin L. (GSFC-5670)" w:date="2016-08-31T15:42:00Z"/>
                <w:rFonts w:ascii="Calibri" w:hAnsi="Calibri"/>
                <w:color w:val="000000"/>
                <w:sz w:val="22"/>
                <w:szCs w:val="22"/>
              </w:rPr>
            </w:pPr>
            <w:del w:id="13235" w:author="Perrine, Martin L. (GSFC-5670)" w:date="2016-08-31T15:42:00Z">
              <w:r w:rsidRPr="00E579F9" w:rsidDel="00E46DB7">
                <w:rPr>
                  <w:rFonts w:ascii="Calibri" w:hAnsi="Calibri"/>
                  <w:color w:val="000000"/>
                  <w:sz w:val="22"/>
                  <w:szCs w:val="22"/>
                </w:rPr>
                <w:delText>3.1</w:delText>
              </w:r>
            </w:del>
          </w:p>
        </w:tc>
        <w:tc>
          <w:tcPr>
            <w:tcW w:w="965" w:type="dxa"/>
            <w:tcBorders>
              <w:top w:val="nil"/>
              <w:left w:val="nil"/>
              <w:bottom w:val="single" w:sz="4" w:space="0" w:color="auto"/>
              <w:right w:val="single" w:sz="4" w:space="0" w:color="auto"/>
            </w:tcBorders>
            <w:shd w:val="clear" w:color="auto" w:fill="auto"/>
            <w:vAlign w:val="bottom"/>
            <w:hideMark/>
            <w:tcPrChange w:id="1323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A84A76C" w14:textId="28A7CCE0" w:rsidR="00914E26" w:rsidRPr="00E579F9" w:rsidDel="00E46DB7" w:rsidRDefault="00914E26" w:rsidP="00875FAD">
            <w:pPr>
              <w:jc w:val="left"/>
              <w:rPr>
                <w:del w:id="13237" w:author="Perrine, Martin L. (GSFC-5670)" w:date="2016-08-31T15:42:00Z"/>
                <w:rFonts w:ascii="Calibri" w:hAnsi="Calibri"/>
                <w:color w:val="000000"/>
                <w:sz w:val="22"/>
                <w:szCs w:val="22"/>
              </w:rPr>
            </w:pPr>
            <w:del w:id="1323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3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178938" w14:textId="486B7AED" w:rsidR="00914E26" w:rsidRPr="00E579F9" w:rsidDel="00E46DB7" w:rsidRDefault="00914E26" w:rsidP="00875FAD">
            <w:pPr>
              <w:jc w:val="left"/>
              <w:rPr>
                <w:del w:id="13240" w:author="Perrine, Martin L. (GSFC-5670)" w:date="2016-08-31T15:42:00Z"/>
                <w:rFonts w:ascii="Calibri" w:hAnsi="Calibri"/>
                <w:color w:val="000000"/>
                <w:sz w:val="22"/>
                <w:szCs w:val="22"/>
              </w:rPr>
            </w:pPr>
            <w:del w:id="1324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4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7F7E6EE" w14:textId="5E57AFDC" w:rsidR="00914E26" w:rsidRPr="00E579F9" w:rsidDel="00E46DB7" w:rsidRDefault="00914E26" w:rsidP="00875FAD">
            <w:pPr>
              <w:jc w:val="left"/>
              <w:rPr>
                <w:del w:id="13243" w:author="Perrine, Martin L. (GSFC-5670)" w:date="2016-08-31T15:42:00Z"/>
                <w:rFonts w:ascii="Calibri" w:hAnsi="Calibri"/>
                <w:color w:val="000000"/>
                <w:sz w:val="22"/>
                <w:szCs w:val="22"/>
              </w:rPr>
            </w:pPr>
            <w:del w:id="1324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4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C62E887" w14:textId="65027BFD" w:rsidR="00914E26" w:rsidRPr="00E579F9" w:rsidDel="00E46DB7" w:rsidRDefault="00914E26" w:rsidP="00875FAD">
            <w:pPr>
              <w:jc w:val="left"/>
              <w:rPr>
                <w:del w:id="13246" w:author="Perrine, Martin L. (GSFC-5670)" w:date="2016-08-31T15:42:00Z"/>
                <w:rFonts w:ascii="Calibri" w:hAnsi="Calibri"/>
                <w:color w:val="000000"/>
                <w:sz w:val="22"/>
                <w:szCs w:val="22"/>
              </w:rPr>
            </w:pPr>
            <w:del w:id="1324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24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97F5DBF" w14:textId="2B5B766C" w:rsidR="00914E26" w:rsidRPr="00E579F9" w:rsidDel="00E46DB7" w:rsidRDefault="00914E26" w:rsidP="00875FAD">
            <w:pPr>
              <w:jc w:val="left"/>
              <w:rPr>
                <w:del w:id="13249" w:author="Perrine, Martin L. (GSFC-5670)" w:date="2016-08-31T15:42:00Z"/>
                <w:rFonts w:ascii="Calibri" w:hAnsi="Calibri"/>
                <w:color w:val="000000"/>
                <w:sz w:val="22"/>
                <w:szCs w:val="22"/>
              </w:rPr>
            </w:pPr>
            <w:del w:id="1325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251" w:author="Muhammad, Alimayo (GSFC-5660)" w:date="2016-08-23T07:07:00Z">
              <w:tcPr>
                <w:tcW w:w="726" w:type="dxa"/>
                <w:tcBorders>
                  <w:top w:val="nil"/>
                  <w:left w:val="nil"/>
                  <w:bottom w:val="single" w:sz="4" w:space="0" w:color="auto"/>
                  <w:right w:val="nil"/>
                </w:tcBorders>
              </w:tcPr>
            </w:tcPrChange>
          </w:tcPr>
          <w:p w14:paraId="50DC3BA5" w14:textId="6EDADB15" w:rsidR="00914E26" w:rsidRPr="00E579F9" w:rsidDel="00E46DB7" w:rsidRDefault="00914E26" w:rsidP="00875FAD">
            <w:pPr>
              <w:jc w:val="left"/>
              <w:rPr>
                <w:del w:id="1325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25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763C2A52" w14:textId="5D13AA44" w:rsidR="00914E26" w:rsidRPr="00E579F9" w:rsidDel="00E46DB7" w:rsidRDefault="00914E26" w:rsidP="00875FAD">
            <w:pPr>
              <w:jc w:val="left"/>
              <w:rPr>
                <w:del w:id="13254" w:author="Perrine, Martin L. (GSFC-5670)" w:date="2016-08-31T15:42:00Z"/>
                <w:rFonts w:ascii="Calibri" w:hAnsi="Calibri"/>
                <w:color w:val="000000"/>
                <w:sz w:val="22"/>
                <w:szCs w:val="22"/>
              </w:rPr>
            </w:pPr>
            <w:del w:id="1325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25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D3085FE" w14:textId="1FE9D2F4" w:rsidR="00914E26" w:rsidRPr="00E579F9" w:rsidDel="00E46DB7" w:rsidRDefault="00A71AF3" w:rsidP="00875FAD">
            <w:pPr>
              <w:jc w:val="left"/>
              <w:rPr>
                <w:del w:id="13257" w:author="Perrine, Martin L. (GSFC-5670)" w:date="2016-08-31T15:42:00Z"/>
                <w:rFonts w:ascii="Calibri" w:hAnsi="Calibri"/>
                <w:color w:val="000000"/>
                <w:sz w:val="22"/>
                <w:szCs w:val="22"/>
              </w:rPr>
            </w:pPr>
            <w:ins w:id="13258" w:author="Muhammad, Alimayo (GSFC-5660)" w:date="2016-08-25T11:23:00Z">
              <w:del w:id="13259" w:author="Perrine, Martin L. (GSFC-5670)" w:date="2016-08-31T15:42:00Z">
                <w:r w:rsidDel="00E46DB7">
                  <w:rPr>
                    <w:rFonts w:ascii="Calibri" w:hAnsi="Calibri"/>
                    <w:color w:val="000000"/>
                    <w:sz w:val="22"/>
                    <w:szCs w:val="22"/>
                  </w:rPr>
                  <w:delText>I</w:delText>
                </w:r>
              </w:del>
            </w:ins>
            <w:del w:id="13260"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1650F661" w14:textId="2EBE1D54" w:rsidTr="00914E26">
        <w:trPr>
          <w:trHeight w:val="288"/>
          <w:del w:id="13261" w:author="Perrine, Martin L. (GSFC-5670)" w:date="2016-08-31T15:42:00Z"/>
          <w:trPrChange w:id="13262"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3263"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6AD0C5FE" w14:textId="2C1B9F21" w:rsidR="00914E26" w:rsidRPr="00361AE7" w:rsidDel="00E46DB7" w:rsidRDefault="00914E26" w:rsidP="00875FAD">
            <w:pPr>
              <w:jc w:val="left"/>
              <w:rPr>
                <w:del w:id="13264" w:author="Perrine, Martin L. (GSFC-5670)" w:date="2016-08-31T15:42:00Z"/>
                <w:rFonts w:ascii="Calibri" w:hAnsi="Calibri"/>
                <w:color w:val="000000"/>
                <w:sz w:val="22"/>
                <w:szCs w:val="22"/>
              </w:rPr>
            </w:pPr>
            <w:del w:id="13265" w:author="Perrine, Martin L. (GSFC-5670)" w:date="2016-08-31T15:42:00Z">
              <w:r w:rsidRPr="00361AE7" w:rsidDel="00E46DB7">
                <w:rPr>
                  <w:rFonts w:ascii="Calibri" w:hAnsi="Calibri"/>
                  <w:color w:val="000000"/>
                  <w:sz w:val="22"/>
                  <w:szCs w:val="22"/>
                </w:rPr>
                <w:delText>NENG-SEC-002 support security functions</w:delText>
              </w:r>
            </w:del>
          </w:p>
        </w:tc>
        <w:tc>
          <w:tcPr>
            <w:tcW w:w="793" w:type="dxa"/>
            <w:tcBorders>
              <w:top w:val="nil"/>
              <w:left w:val="nil"/>
              <w:bottom w:val="single" w:sz="4" w:space="0" w:color="auto"/>
              <w:right w:val="single" w:sz="4" w:space="0" w:color="auto"/>
            </w:tcBorders>
            <w:shd w:val="clear" w:color="auto" w:fill="auto"/>
            <w:vAlign w:val="bottom"/>
            <w:hideMark/>
            <w:tcPrChange w:id="1326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648A119" w14:textId="3AB47115" w:rsidR="00914E26" w:rsidRPr="00E579F9" w:rsidDel="00E46DB7" w:rsidRDefault="00914E26" w:rsidP="00875FAD">
            <w:pPr>
              <w:jc w:val="right"/>
              <w:rPr>
                <w:del w:id="13267" w:author="Perrine, Martin L. (GSFC-5670)" w:date="2016-08-31T15:42:00Z"/>
                <w:rFonts w:ascii="Calibri" w:hAnsi="Calibri"/>
                <w:color w:val="000000"/>
                <w:sz w:val="22"/>
                <w:szCs w:val="22"/>
              </w:rPr>
            </w:pPr>
            <w:del w:id="13268" w:author="Perrine, Martin L. (GSFC-5670)" w:date="2016-08-31T15:42:00Z">
              <w:r w:rsidRPr="00E579F9" w:rsidDel="00E46DB7">
                <w:rPr>
                  <w:rFonts w:ascii="Calibri" w:hAnsi="Calibri"/>
                  <w:color w:val="000000"/>
                  <w:sz w:val="22"/>
                  <w:szCs w:val="22"/>
                </w:rPr>
                <w:delText>3.2</w:delText>
              </w:r>
            </w:del>
          </w:p>
        </w:tc>
        <w:tc>
          <w:tcPr>
            <w:tcW w:w="965" w:type="dxa"/>
            <w:tcBorders>
              <w:top w:val="nil"/>
              <w:left w:val="nil"/>
              <w:bottom w:val="single" w:sz="4" w:space="0" w:color="auto"/>
              <w:right w:val="single" w:sz="4" w:space="0" w:color="auto"/>
            </w:tcBorders>
            <w:shd w:val="clear" w:color="auto" w:fill="auto"/>
            <w:vAlign w:val="bottom"/>
            <w:hideMark/>
            <w:tcPrChange w:id="1326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B5937CB" w14:textId="37630008" w:rsidR="00914E26" w:rsidRPr="00E579F9" w:rsidDel="00E46DB7" w:rsidRDefault="00914E26" w:rsidP="00875FAD">
            <w:pPr>
              <w:jc w:val="left"/>
              <w:rPr>
                <w:del w:id="13270" w:author="Perrine, Martin L. (GSFC-5670)" w:date="2016-08-31T15:42:00Z"/>
                <w:rFonts w:ascii="Calibri" w:hAnsi="Calibri"/>
                <w:color w:val="000000"/>
                <w:sz w:val="22"/>
                <w:szCs w:val="22"/>
              </w:rPr>
            </w:pPr>
            <w:del w:id="1327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7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8BE15F3" w14:textId="6C04FEBB" w:rsidR="00914E26" w:rsidRPr="00E579F9" w:rsidDel="00E46DB7" w:rsidRDefault="00914E26" w:rsidP="00875FAD">
            <w:pPr>
              <w:jc w:val="left"/>
              <w:rPr>
                <w:del w:id="13273" w:author="Perrine, Martin L. (GSFC-5670)" w:date="2016-08-31T15:42:00Z"/>
                <w:rFonts w:ascii="Calibri" w:hAnsi="Calibri"/>
                <w:color w:val="000000"/>
                <w:sz w:val="22"/>
                <w:szCs w:val="22"/>
              </w:rPr>
            </w:pPr>
            <w:del w:id="1327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7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F5CF5C0" w14:textId="16AD453F" w:rsidR="00914E26" w:rsidRPr="00E579F9" w:rsidDel="00E46DB7" w:rsidRDefault="00914E26" w:rsidP="00875FAD">
            <w:pPr>
              <w:jc w:val="left"/>
              <w:rPr>
                <w:del w:id="13276" w:author="Perrine, Martin L. (GSFC-5670)" w:date="2016-08-31T15:42:00Z"/>
                <w:rFonts w:ascii="Calibri" w:hAnsi="Calibri"/>
                <w:color w:val="000000"/>
                <w:sz w:val="22"/>
                <w:szCs w:val="22"/>
              </w:rPr>
            </w:pPr>
            <w:del w:id="1327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27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C4CA4F0" w14:textId="1046385D" w:rsidR="00914E26" w:rsidRPr="00E579F9" w:rsidDel="00E46DB7" w:rsidRDefault="00914E26" w:rsidP="00875FAD">
            <w:pPr>
              <w:jc w:val="left"/>
              <w:rPr>
                <w:del w:id="13279" w:author="Perrine, Martin L. (GSFC-5670)" w:date="2016-08-31T15:42:00Z"/>
                <w:rFonts w:ascii="Calibri" w:hAnsi="Calibri"/>
                <w:color w:val="000000"/>
                <w:sz w:val="22"/>
                <w:szCs w:val="22"/>
              </w:rPr>
            </w:pPr>
            <w:del w:id="1328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28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3604B07" w14:textId="70ECFD48" w:rsidR="00914E26" w:rsidRPr="00E579F9" w:rsidDel="00E46DB7" w:rsidRDefault="00914E26" w:rsidP="00875FAD">
            <w:pPr>
              <w:jc w:val="left"/>
              <w:rPr>
                <w:del w:id="13282" w:author="Perrine, Martin L. (GSFC-5670)" w:date="2016-08-31T15:42:00Z"/>
                <w:rFonts w:ascii="Calibri" w:hAnsi="Calibri"/>
                <w:color w:val="000000"/>
                <w:sz w:val="22"/>
                <w:szCs w:val="22"/>
              </w:rPr>
            </w:pPr>
            <w:del w:id="1328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284" w:author="Muhammad, Alimayo (GSFC-5660)" w:date="2016-08-23T07:07:00Z">
              <w:tcPr>
                <w:tcW w:w="726" w:type="dxa"/>
                <w:tcBorders>
                  <w:top w:val="nil"/>
                  <w:left w:val="nil"/>
                  <w:bottom w:val="single" w:sz="4" w:space="0" w:color="auto"/>
                  <w:right w:val="nil"/>
                </w:tcBorders>
              </w:tcPr>
            </w:tcPrChange>
          </w:tcPr>
          <w:p w14:paraId="26C8D10F" w14:textId="4EBDA785" w:rsidR="00914E26" w:rsidRPr="00E579F9" w:rsidDel="00E46DB7" w:rsidRDefault="00914E26" w:rsidP="00875FAD">
            <w:pPr>
              <w:jc w:val="left"/>
              <w:rPr>
                <w:del w:id="1328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28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02B1C17" w14:textId="5CD0769A" w:rsidR="00914E26" w:rsidRPr="00E579F9" w:rsidDel="00E46DB7" w:rsidRDefault="00914E26" w:rsidP="00875FAD">
            <w:pPr>
              <w:jc w:val="left"/>
              <w:rPr>
                <w:del w:id="13287" w:author="Perrine, Martin L. (GSFC-5670)" w:date="2016-08-31T15:42:00Z"/>
                <w:rFonts w:ascii="Calibri" w:hAnsi="Calibri"/>
                <w:color w:val="000000"/>
                <w:sz w:val="22"/>
                <w:szCs w:val="22"/>
              </w:rPr>
            </w:pPr>
            <w:del w:id="1328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28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0E1824F" w14:textId="61E524B5" w:rsidR="00914E26" w:rsidRPr="00E579F9" w:rsidDel="00E46DB7" w:rsidRDefault="00A71AF3" w:rsidP="00875FAD">
            <w:pPr>
              <w:jc w:val="left"/>
              <w:rPr>
                <w:del w:id="13290" w:author="Perrine, Martin L. (GSFC-5670)" w:date="2016-08-31T15:42:00Z"/>
                <w:rFonts w:ascii="Calibri" w:hAnsi="Calibri"/>
                <w:color w:val="000000"/>
                <w:sz w:val="22"/>
                <w:szCs w:val="22"/>
              </w:rPr>
            </w:pPr>
            <w:ins w:id="13291" w:author="Muhammad, Alimayo (GSFC-5660)" w:date="2016-08-25T11:23:00Z">
              <w:del w:id="13292" w:author="Perrine, Martin L. (GSFC-5670)" w:date="2016-08-31T15:42:00Z">
                <w:r w:rsidDel="00E46DB7">
                  <w:rPr>
                    <w:rFonts w:ascii="Calibri" w:hAnsi="Calibri"/>
                    <w:color w:val="000000"/>
                    <w:sz w:val="22"/>
                    <w:szCs w:val="22"/>
                  </w:rPr>
                  <w:delText>I</w:delText>
                </w:r>
              </w:del>
            </w:ins>
            <w:del w:id="13293"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0FF136E3" w14:textId="75091429" w:rsidTr="00914E26">
        <w:trPr>
          <w:trHeight w:val="288"/>
          <w:del w:id="13294" w:author="Perrine, Martin L. (GSFC-5670)" w:date="2016-08-31T15:42:00Z"/>
          <w:trPrChange w:id="13295"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3296"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B08AD72" w14:textId="6B414E41" w:rsidR="00914E26" w:rsidRPr="00361AE7" w:rsidDel="00E46DB7" w:rsidRDefault="00914E26" w:rsidP="00875FAD">
            <w:pPr>
              <w:jc w:val="left"/>
              <w:rPr>
                <w:del w:id="13297" w:author="Perrine, Martin L. (GSFC-5670)" w:date="2016-08-31T15:42:00Z"/>
                <w:rFonts w:ascii="Calibri" w:hAnsi="Calibri"/>
                <w:color w:val="000000"/>
                <w:sz w:val="22"/>
                <w:szCs w:val="22"/>
              </w:rPr>
            </w:pPr>
            <w:del w:id="13298" w:author="Perrine, Martin L. (GSFC-5670)" w:date="2016-08-31T15:42:00Z">
              <w:r w:rsidRPr="00361AE7" w:rsidDel="00E46DB7">
                <w:rPr>
                  <w:rFonts w:ascii="Calibri" w:hAnsi="Calibri"/>
                  <w:color w:val="000000"/>
                  <w:sz w:val="22"/>
                  <w:szCs w:val="22"/>
                </w:rPr>
                <w:delText>NENG-SEC-003 Adherence to CSO requirements</w:delText>
              </w:r>
            </w:del>
          </w:p>
        </w:tc>
        <w:tc>
          <w:tcPr>
            <w:tcW w:w="793" w:type="dxa"/>
            <w:tcBorders>
              <w:top w:val="nil"/>
              <w:left w:val="nil"/>
              <w:bottom w:val="single" w:sz="4" w:space="0" w:color="auto"/>
              <w:right w:val="single" w:sz="4" w:space="0" w:color="auto"/>
            </w:tcBorders>
            <w:shd w:val="clear" w:color="auto" w:fill="auto"/>
            <w:vAlign w:val="bottom"/>
            <w:hideMark/>
            <w:tcPrChange w:id="1329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6F2CFD2" w14:textId="43640A26" w:rsidR="00914E26" w:rsidRPr="00E579F9" w:rsidDel="00E46DB7" w:rsidRDefault="00914E26" w:rsidP="00875FAD">
            <w:pPr>
              <w:jc w:val="right"/>
              <w:rPr>
                <w:del w:id="13300" w:author="Perrine, Martin L. (GSFC-5670)" w:date="2016-08-31T15:42:00Z"/>
                <w:rFonts w:ascii="Calibri" w:hAnsi="Calibri"/>
                <w:color w:val="000000"/>
                <w:sz w:val="22"/>
                <w:szCs w:val="22"/>
              </w:rPr>
            </w:pPr>
            <w:del w:id="13301" w:author="Perrine, Martin L. (GSFC-5670)" w:date="2016-08-31T15:42:00Z">
              <w:r w:rsidRPr="00E579F9" w:rsidDel="00E46DB7">
                <w:rPr>
                  <w:rFonts w:ascii="Calibri" w:hAnsi="Calibri"/>
                  <w:color w:val="000000"/>
                  <w:sz w:val="22"/>
                  <w:szCs w:val="22"/>
                </w:rPr>
                <w:delText>3.3</w:delText>
              </w:r>
            </w:del>
          </w:p>
        </w:tc>
        <w:tc>
          <w:tcPr>
            <w:tcW w:w="965" w:type="dxa"/>
            <w:tcBorders>
              <w:top w:val="nil"/>
              <w:left w:val="nil"/>
              <w:bottom w:val="single" w:sz="4" w:space="0" w:color="auto"/>
              <w:right w:val="single" w:sz="4" w:space="0" w:color="auto"/>
            </w:tcBorders>
            <w:shd w:val="clear" w:color="auto" w:fill="auto"/>
            <w:vAlign w:val="bottom"/>
            <w:hideMark/>
            <w:tcPrChange w:id="1330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C1B8A39" w14:textId="6FE63B6E" w:rsidR="00914E26" w:rsidRPr="00E579F9" w:rsidDel="00E46DB7" w:rsidRDefault="00914E26" w:rsidP="00875FAD">
            <w:pPr>
              <w:jc w:val="left"/>
              <w:rPr>
                <w:del w:id="13303" w:author="Perrine, Martin L. (GSFC-5670)" w:date="2016-08-31T15:42:00Z"/>
                <w:rFonts w:ascii="Calibri" w:hAnsi="Calibri"/>
                <w:color w:val="000000"/>
                <w:sz w:val="22"/>
                <w:szCs w:val="22"/>
              </w:rPr>
            </w:pPr>
            <w:del w:id="1330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0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7928BDF" w14:textId="6E82CCD1" w:rsidR="00914E26" w:rsidRPr="00E579F9" w:rsidDel="00E46DB7" w:rsidRDefault="00914E26" w:rsidP="00875FAD">
            <w:pPr>
              <w:jc w:val="left"/>
              <w:rPr>
                <w:del w:id="13306" w:author="Perrine, Martin L. (GSFC-5670)" w:date="2016-08-31T15:42:00Z"/>
                <w:rFonts w:ascii="Calibri" w:hAnsi="Calibri"/>
                <w:color w:val="000000"/>
                <w:sz w:val="22"/>
                <w:szCs w:val="22"/>
              </w:rPr>
            </w:pPr>
            <w:del w:id="1330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0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C0C915A" w14:textId="2AF85075" w:rsidR="00914E26" w:rsidRPr="00E579F9" w:rsidDel="00E46DB7" w:rsidRDefault="00914E26" w:rsidP="00875FAD">
            <w:pPr>
              <w:jc w:val="left"/>
              <w:rPr>
                <w:del w:id="13309" w:author="Perrine, Martin L. (GSFC-5670)" w:date="2016-08-31T15:42:00Z"/>
                <w:rFonts w:ascii="Calibri" w:hAnsi="Calibri"/>
                <w:color w:val="000000"/>
                <w:sz w:val="22"/>
                <w:szCs w:val="22"/>
              </w:rPr>
            </w:pPr>
            <w:del w:id="1331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1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930EB09" w14:textId="13336CF3" w:rsidR="00914E26" w:rsidRPr="00E579F9" w:rsidDel="00E46DB7" w:rsidRDefault="00914E26" w:rsidP="00875FAD">
            <w:pPr>
              <w:jc w:val="left"/>
              <w:rPr>
                <w:del w:id="13312" w:author="Perrine, Martin L. (GSFC-5670)" w:date="2016-08-31T15:42:00Z"/>
                <w:rFonts w:ascii="Calibri" w:hAnsi="Calibri"/>
                <w:color w:val="000000"/>
                <w:sz w:val="22"/>
                <w:szCs w:val="22"/>
              </w:rPr>
            </w:pPr>
            <w:del w:id="1331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31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B57ABB" w14:textId="36E774F4" w:rsidR="00914E26" w:rsidRPr="00E579F9" w:rsidDel="00E46DB7" w:rsidRDefault="00914E26" w:rsidP="00875FAD">
            <w:pPr>
              <w:jc w:val="left"/>
              <w:rPr>
                <w:del w:id="13315" w:author="Perrine, Martin L. (GSFC-5670)" w:date="2016-08-31T15:42:00Z"/>
                <w:rFonts w:ascii="Calibri" w:hAnsi="Calibri"/>
                <w:color w:val="000000"/>
                <w:sz w:val="22"/>
                <w:szCs w:val="22"/>
              </w:rPr>
            </w:pPr>
            <w:del w:id="1331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317" w:author="Muhammad, Alimayo (GSFC-5660)" w:date="2016-08-23T07:07:00Z">
              <w:tcPr>
                <w:tcW w:w="726" w:type="dxa"/>
                <w:tcBorders>
                  <w:top w:val="nil"/>
                  <w:left w:val="nil"/>
                  <w:bottom w:val="single" w:sz="4" w:space="0" w:color="auto"/>
                  <w:right w:val="nil"/>
                </w:tcBorders>
              </w:tcPr>
            </w:tcPrChange>
          </w:tcPr>
          <w:p w14:paraId="522937B8" w14:textId="687E83D6" w:rsidR="00914E26" w:rsidRPr="00E579F9" w:rsidDel="00E46DB7" w:rsidRDefault="00914E26" w:rsidP="00875FAD">
            <w:pPr>
              <w:jc w:val="left"/>
              <w:rPr>
                <w:del w:id="1331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31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1323631" w14:textId="5894A8B8" w:rsidR="00914E26" w:rsidRPr="00E579F9" w:rsidDel="00E46DB7" w:rsidRDefault="00914E26" w:rsidP="00875FAD">
            <w:pPr>
              <w:jc w:val="left"/>
              <w:rPr>
                <w:del w:id="13320" w:author="Perrine, Martin L. (GSFC-5670)" w:date="2016-08-31T15:42:00Z"/>
                <w:rFonts w:ascii="Calibri" w:hAnsi="Calibri"/>
                <w:color w:val="000000"/>
                <w:sz w:val="22"/>
                <w:szCs w:val="22"/>
              </w:rPr>
            </w:pPr>
            <w:del w:id="1332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32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E55E2FA" w14:textId="42A2A7B8" w:rsidR="00914E26" w:rsidRPr="00E579F9" w:rsidDel="00E46DB7" w:rsidRDefault="00A71AF3" w:rsidP="00875FAD">
            <w:pPr>
              <w:jc w:val="left"/>
              <w:rPr>
                <w:del w:id="13323" w:author="Perrine, Martin L. (GSFC-5670)" w:date="2016-08-31T15:42:00Z"/>
                <w:rFonts w:ascii="Calibri" w:hAnsi="Calibri"/>
                <w:color w:val="000000"/>
                <w:sz w:val="22"/>
                <w:szCs w:val="22"/>
              </w:rPr>
            </w:pPr>
            <w:ins w:id="13324" w:author="Muhammad, Alimayo (GSFC-5660)" w:date="2016-08-25T11:23:00Z">
              <w:del w:id="13325" w:author="Perrine, Martin L. (GSFC-5670)" w:date="2016-08-31T15:42:00Z">
                <w:r w:rsidDel="00E46DB7">
                  <w:rPr>
                    <w:rFonts w:ascii="Calibri" w:hAnsi="Calibri"/>
                    <w:color w:val="000000"/>
                    <w:sz w:val="22"/>
                    <w:szCs w:val="22"/>
                  </w:rPr>
                  <w:delText>I</w:delText>
                </w:r>
              </w:del>
            </w:ins>
            <w:del w:id="13326"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2A535FB" w14:textId="3D0C0E9E" w:rsidTr="00914E26">
        <w:trPr>
          <w:trHeight w:val="576"/>
          <w:del w:id="13327" w:author="Perrine, Martin L. (GSFC-5670)" w:date="2016-08-31T15:42:00Z"/>
          <w:trPrChange w:id="13328" w:author="Muhammad, Alimayo (GSFC-5660)" w:date="2016-08-23T07:07:00Z">
            <w:trPr>
              <w:trHeight w:val="576"/>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3329"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33D3606E" w14:textId="78574C52" w:rsidR="00914E26" w:rsidRPr="00E579F9" w:rsidDel="00E46DB7" w:rsidRDefault="00914E26" w:rsidP="00875FAD">
            <w:pPr>
              <w:jc w:val="left"/>
              <w:rPr>
                <w:del w:id="13330" w:author="Perrine, Martin L. (GSFC-5670)" w:date="2016-08-31T15:42:00Z"/>
                <w:rFonts w:ascii="Calibri" w:hAnsi="Calibri"/>
                <w:color w:val="000000"/>
                <w:sz w:val="22"/>
                <w:szCs w:val="22"/>
              </w:rPr>
            </w:pPr>
            <w:del w:id="13331" w:author="Perrine, Martin L. (GSFC-5670)" w:date="2016-08-31T15:42:00Z">
              <w:r w:rsidRPr="00E579F9" w:rsidDel="00E46DB7">
                <w:rPr>
                  <w:rFonts w:ascii="Calibri" w:hAnsi="Calibri"/>
                  <w:color w:val="000000"/>
                  <w:sz w:val="22"/>
                  <w:szCs w:val="22"/>
                </w:rPr>
                <w:delText>NENG-SEC-004 User access and authentication control</w:delText>
              </w:r>
            </w:del>
          </w:p>
        </w:tc>
        <w:tc>
          <w:tcPr>
            <w:tcW w:w="793" w:type="dxa"/>
            <w:tcBorders>
              <w:top w:val="nil"/>
              <w:left w:val="nil"/>
              <w:bottom w:val="single" w:sz="4" w:space="0" w:color="auto"/>
              <w:right w:val="single" w:sz="4" w:space="0" w:color="auto"/>
            </w:tcBorders>
            <w:shd w:val="clear" w:color="auto" w:fill="auto"/>
            <w:vAlign w:val="bottom"/>
            <w:hideMark/>
            <w:tcPrChange w:id="1333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F273E1E" w14:textId="4817E77D" w:rsidR="00914E26" w:rsidRPr="00E579F9" w:rsidDel="00E46DB7" w:rsidRDefault="00914E26" w:rsidP="00875FAD">
            <w:pPr>
              <w:jc w:val="right"/>
              <w:rPr>
                <w:del w:id="13333" w:author="Perrine, Martin L. (GSFC-5670)" w:date="2016-08-31T15:42:00Z"/>
                <w:rFonts w:ascii="Calibri" w:hAnsi="Calibri"/>
                <w:color w:val="000000"/>
                <w:sz w:val="22"/>
                <w:szCs w:val="22"/>
              </w:rPr>
            </w:pPr>
            <w:del w:id="13334" w:author="Perrine, Martin L. (GSFC-5670)" w:date="2016-08-31T15:42:00Z">
              <w:r w:rsidRPr="00E579F9" w:rsidDel="00E46DB7">
                <w:rPr>
                  <w:rFonts w:ascii="Calibri" w:hAnsi="Calibri"/>
                  <w:color w:val="000000"/>
                  <w:sz w:val="22"/>
                  <w:szCs w:val="22"/>
                </w:rPr>
                <w:delText>3.4</w:delText>
              </w:r>
            </w:del>
          </w:p>
        </w:tc>
        <w:tc>
          <w:tcPr>
            <w:tcW w:w="965" w:type="dxa"/>
            <w:tcBorders>
              <w:top w:val="nil"/>
              <w:left w:val="nil"/>
              <w:bottom w:val="single" w:sz="4" w:space="0" w:color="auto"/>
              <w:right w:val="single" w:sz="4" w:space="0" w:color="auto"/>
            </w:tcBorders>
            <w:shd w:val="clear" w:color="auto" w:fill="auto"/>
            <w:vAlign w:val="bottom"/>
            <w:hideMark/>
            <w:tcPrChange w:id="1333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F86DCCA" w14:textId="5818906F" w:rsidR="00914E26" w:rsidRPr="00E579F9" w:rsidDel="00E46DB7" w:rsidRDefault="00914E26" w:rsidP="00875FAD">
            <w:pPr>
              <w:jc w:val="left"/>
              <w:rPr>
                <w:del w:id="13336" w:author="Perrine, Martin L. (GSFC-5670)" w:date="2016-08-31T15:42:00Z"/>
                <w:rFonts w:ascii="Calibri" w:hAnsi="Calibri"/>
                <w:color w:val="000000"/>
                <w:sz w:val="22"/>
                <w:szCs w:val="22"/>
              </w:rPr>
            </w:pPr>
            <w:del w:id="1333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3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3D10DB1" w14:textId="4169CCFD" w:rsidR="00914E26" w:rsidRPr="00E579F9" w:rsidDel="00E46DB7" w:rsidRDefault="00914E26" w:rsidP="00875FAD">
            <w:pPr>
              <w:jc w:val="left"/>
              <w:rPr>
                <w:del w:id="13339" w:author="Perrine, Martin L. (GSFC-5670)" w:date="2016-08-31T15:42:00Z"/>
                <w:rFonts w:ascii="Calibri" w:hAnsi="Calibri"/>
                <w:color w:val="000000"/>
                <w:sz w:val="22"/>
                <w:szCs w:val="22"/>
              </w:rPr>
            </w:pPr>
            <w:del w:id="1334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4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607371C" w14:textId="12E9D783" w:rsidR="00914E26" w:rsidRPr="00E579F9" w:rsidDel="00E46DB7" w:rsidRDefault="00914E26" w:rsidP="00875FAD">
            <w:pPr>
              <w:jc w:val="left"/>
              <w:rPr>
                <w:del w:id="13342" w:author="Perrine, Martin L. (GSFC-5670)" w:date="2016-08-31T15:42:00Z"/>
                <w:rFonts w:ascii="Calibri" w:hAnsi="Calibri"/>
                <w:color w:val="000000"/>
                <w:sz w:val="22"/>
                <w:szCs w:val="22"/>
              </w:rPr>
            </w:pPr>
            <w:del w:id="1334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4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DDA1805" w14:textId="2FFD68A6" w:rsidR="00914E26" w:rsidRPr="00E579F9" w:rsidDel="00E46DB7" w:rsidRDefault="00914E26" w:rsidP="00875FAD">
            <w:pPr>
              <w:jc w:val="left"/>
              <w:rPr>
                <w:del w:id="13345" w:author="Perrine, Martin L. (GSFC-5670)" w:date="2016-08-31T15:42:00Z"/>
                <w:rFonts w:ascii="Calibri" w:hAnsi="Calibri"/>
                <w:color w:val="000000"/>
                <w:sz w:val="22"/>
                <w:szCs w:val="22"/>
              </w:rPr>
            </w:pPr>
            <w:del w:id="1334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34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2D85267" w14:textId="27A47AA7" w:rsidR="00914E26" w:rsidRPr="00E579F9" w:rsidDel="00E46DB7" w:rsidRDefault="00914E26" w:rsidP="00875FAD">
            <w:pPr>
              <w:jc w:val="left"/>
              <w:rPr>
                <w:del w:id="13348" w:author="Perrine, Martin L. (GSFC-5670)" w:date="2016-08-31T15:42:00Z"/>
                <w:rFonts w:ascii="Calibri" w:hAnsi="Calibri"/>
                <w:color w:val="000000"/>
                <w:sz w:val="22"/>
                <w:szCs w:val="22"/>
              </w:rPr>
            </w:pPr>
            <w:del w:id="1334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350" w:author="Muhammad, Alimayo (GSFC-5660)" w:date="2016-08-23T07:07:00Z">
              <w:tcPr>
                <w:tcW w:w="726" w:type="dxa"/>
                <w:tcBorders>
                  <w:top w:val="nil"/>
                  <w:left w:val="nil"/>
                  <w:bottom w:val="single" w:sz="4" w:space="0" w:color="auto"/>
                  <w:right w:val="nil"/>
                </w:tcBorders>
              </w:tcPr>
            </w:tcPrChange>
          </w:tcPr>
          <w:p w14:paraId="719364AF" w14:textId="6C02240B" w:rsidR="00914E26" w:rsidRPr="00E579F9" w:rsidDel="00E46DB7" w:rsidRDefault="00914E26" w:rsidP="00875FAD">
            <w:pPr>
              <w:jc w:val="left"/>
              <w:rPr>
                <w:del w:id="1335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35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FDE2A68" w14:textId="292DAFDC" w:rsidR="00914E26" w:rsidRPr="00E579F9" w:rsidDel="00E46DB7" w:rsidRDefault="00914E26" w:rsidP="00875FAD">
            <w:pPr>
              <w:jc w:val="left"/>
              <w:rPr>
                <w:del w:id="13353" w:author="Perrine, Martin L. (GSFC-5670)" w:date="2016-08-31T15:42:00Z"/>
                <w:rFonts w:ascii="Calibri" w:hAnsi="Calibri"/>
                <w:color w:val="000000"/>
                <w:sz w:val="22"/>
                <w:szCs w:val="22"/>
              </w:rPr>
            </w:pPr>
            <w:del w:id="1335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35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90DD4B0" w14:textId="60B5E481" w:rsidR="00914E26" w:rsidRPr="00E579F9" w:rsidDel="00E46DB7" w:rsidRDefault="00A71AF3" w:rsidP="00875FAD">
            <w:pPr>
              <w:jc w:val="left"/>
              <w:rPr>
                <w:del w:id="13356" w:author="Perrine, Martin L. (GSFC-5670)" w:date="2016-08-31T15:42:00Z"/>
                <w:rFonts w:ascii="Calibri" w:hAnsi="Calibri"/>
                <w:color w:val="000000"/>
                <w:sz w:val="22"/>
                <w:szCs w:val="22"/>
              </w:rPr>
            </w:pPr>
            <w:ins w:id="13357" w:author="Muhammad, Alimayo (GSFC-5660)" w:date="2016-08-25T11:23:00Z">
              <w:del w:id="13358" w:author="Perrine, Martin L. (GSFC-5670)" w:date="2016-08-31T15:42:00Z">
                <w:r w:rsidDel="00E46DB7">
                  <w:rPr>
                    <w:rFonts w:ascii="Calibri" w:hAnsi="Calibri"/>
                    <w:color w:val="000000"/>
                    <w:sz w:val="22"/>
                    <w:szCs w:val="22"/>
                  </w:rPr>
                  <w:delText>I</w:delText>
                </w:r>
              </w:del>
            </w:ins>
            <w:del w:id="13359"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47DCAE5" w14:textId="02FD9BF1" w:rsidTr="00914E26">
        <w:trPr>
          <w:trHeight w:val="288"/>
          <w:del w:id="13360" w:author="Perrine, Martin L. (GSFC-5670)" w:date="2016-08-31T15:42:00Z"/>
          <w:trPrChange w:id="13361"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3362"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7714DA69" w14:textId="12999081" w:rsidR="00914E26" w:rsidRPr="00E579F9" w:rsidDel="00E46DB7" w:rsidRDefault="00914E26" w:rsidP="00875FAD">
            <w:pPr>
              <w:jc w:val="left"/>
              <w:rPr>
                <w:del w:id="13363" w:author="Perrine, Martin L. (GSFC-5670)" w:date="2016-08-31T15:42:00Z"/>
                <w:rFonts w:ascii="Calibri" w:hAnsi="Calibri"/>
                <w:color w:val="000000"/>
                <w:sz w:val="22"/>
                <w:szCs w:val="22"/>
              </w:rPr>
            </w:pPr>
            <w:del w:id="13364" w:author="Perrine, Martin L. (GSFC-5670)" w:date="2016-08-31T15:42:00Z">
              <w:r w:rsidRPr="00E579F9" w:rsidDel="00E46DB7">
                <w:rPr>
                  <w:rFonts w:ascii="Calibri" w:hAnsi="Calibri"/>
                  <w:color w:val="000000"/>
                  <w:sz w:val="22"/>
                  <w:szCs w:val="22"/>
                </w:rPr>
                <w:delText>NENG-SEC-005 Component configuration</w:delText>
              </w:r>
            </w:del>
          </w:p>
        </w:tc>
        <w:tc>
          <w:tcPr>
            <w:tcW w:w="793" w:type="dxa"/>
            <w:tcBorders>
              <w:top w:val="nil"/>
              <w:left w:val="nil"/>
              <w:bottom w:val="single" w:sz="4" w:space="0" w:color="auto"/>
              <w:right w:val="single" w:sz="4" w:space="0" w:color="auto"/>
            </w:tcBorders>
            <w:shd w:val="clear" w:color="auto" w:fill="auto"/>
            <w:vAlign w:val="bottom"/>
            <w:hideMark/>
            <w:tcPrChange w:id="1336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60BF47D" w14:textId="284954D2" w:rsidR="00914E26" w:rsidRPr="00E579F9" w:rsidDel="00E46DB7" w:rsidRDefault="00914E26" w:rsidP="00875FAD">
            <w:pPr>
              <w:jc w:val="right"/>
              <w:rPr>
                <w:del w:id="13366" w:author="Perrine, Martin L. (GSFC-5670)" w:date="2016-08-31T15:42:00Z"/>
                <w:rFonts w:ascii="Calibri" w:hAnsi="Calibri"/>
                <w:color w:val="000000"/>
                <w:sz w:val="22"/>
                <w:szCs w:val="22"/>
              </w:rPr>
            </w:pPr>
            <w:del w:id="13367" w:author="Perrine, Martin L. (GSFC-5670)" w:date="2016-08-31T15:42:00Z">
              <w:r w:rsidRPr="00E579F9" w:rsidDel="00E46DB7">
                <w:rPr>
                  <w:rFonts w:ascii="Calibri" w:hAnsi="Calibri"/>
                  <w:color w:val="000000"/>
                  <w:sz w:val="22"/>
                  <w:szCs w:val="22"/>
                </w:rPr>
                <w:delText>3.5</w:delText>
              </w:r>
            </w:del>
          </w:p>
        </w:tc>
        <w:tc>
          <w:tcPr>
            <w:tcW w:w="965" w:type="dxa"/>
            <w:tcBorders>
              <w:top w:val="nil"/>
              <w:left w:val="nil"/>
              <w:bottom w:val="single" w:sz="4" w:space="0" w:color="auto"/>
              <w:right w:val="single" w:sz="4" w:space="0" w:color="auto"/>
            </w:tcBorders>
            <w:shd w:val="clear" w:color="auto" w:fill="auto"/>
            <w:vAlign w:val="bottom"/>
            <w:hideMark/>
            <w:tcPrChange w:id="1336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3AF5379" w14:textId="2047B95C" w:rsidR="00914E26" w:rsidRPr="00E579F9" w:rsidDel="00E46DB7" w:rsidRDefault="00914E26" w:rsidP="00875FAD">
            <w:pPr>
              <w:jc w:val="left"/>
              <w:rPr>
                <w:del w:id="13369" w:author="Perrine, Martin L. (GSFC-5670)" w:date="2016-08-31T15:42:00Z"/>
                <w:rFonts w:ascii="Calibri" w:hAnsi="Calibri"/>
                <w:color w:val="000000"/>
                <w:sz w:val="22"/>
                <w:szCs w:val="22"/>
              </w:rPr>
            </w:pPr>
            <w:del w:id="1337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7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82230BC" w14:textId="7A9EB351" w:rsidR="00914E26" w:rsidRPr="00E579F9" w:rsidDel="00E46DB7" w:rsidRDefault="00914E26" w:rsidP="00875FAD">
            <w:pPr>
              <w:jc w:val="left"/>
              <w:rPr>
                <w:del w:id="13372" w:author="Perrine, Martin L. (GSFC-5670)" w:date="2016-08-31T15:42:00Z"/>
                <w:rFonts w:ascii="Calibri" w:hAnsi="Calibri"/>
                <w:color w:val="000000"/>
                <w:sz w:val="22"/>
                <w:szCs w:val="22"/>
              </w:rPr>
            </w:pPr>
            <w:del w:id="1337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7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2B465BB" w14:textId="355233C5" w:rsidR="00914E26" w:rsidRPr="00E579F9" w:rsidDel="00E46DB7" w:rsidRDefault="00914E26" w:rsidP="00875FAD">
            <w:pPr>
              <w:jc w:val="left"/>
              <w:rPr>
                <w:del w:id="13375" w:author="Perrine, Martin L. (GSFC-5670)" w:date="2016-08-31T15:42:00Z"/>
                <w:rFonts w:ascii="Calibri" w:hAnsi="Calibri"/>
                <w:color w:val="000000"/>
                <w:sz w:val="22"/>
                <w:szCs w:val="22"/>
              </w:rPr>
            </w:pPr>
            <w:del w:id="1337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37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DAF6AB6" w14:textId="2D98E475" w:rsidR="00914E26" w:rsidRPr="00E579F9" w:rsidDel="00E46DB7" w:rsidRDefault="00914E26" w:rsidP="00875FAD">
            <w:pPr>
              <w:jc w:val="left"/>
              <w:rPr>
                <w:del w:id="13378" w:author="Perrine, Martin L. (GSFC-5670)" w:date="2016-08-31T15:42:00Z"/>
                <w:rFonts w:ascii="Calibri" w:hAnsi="Calibri"/>
                <w:color w:val="000000"/>
                <w:sz w:val="22"/>
                <w:szCs w:val="22"/>
              </w:rPr>
            </w:pPr>
            <w:del w:id="1337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38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D9D8F4D" w14:textId="5D8138D0" w:rsidR="00914E26" w:rsidRPr="00E579F9" w:rsidDel="00E46DB7" w:rsidRDefault="00914E26" w:rsidP="00875FAD">
            <w:pPr>
              <w:jc w:val="left"/>
              <w:rPr>
                <w:del w:id="13381" w:author="Perrine, Martin L. (GSFC-5670)" w:date="2016-08-31T15:42:00Z"/>
                <w:rFonts w:ascii="Calibri" w:hAnsi="Calibri"/>
                <w:color w:val="000000"/>
                <w:sz w:val="22"/>
                <w:szCs w:val="22"/>
              </w:rPr>
            </w:pPr>
            <w:del w:id="1338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383" w:author="Muhammad, Alimayo (GSFC-5660)" w:date="2016-08-23T07:07:00Z">
              <w:tcPr>
                <w:tcW w:w="726" w:type="dxa"/>
                <w:tcBorders>
                  <w:top w:val="nil"/>
                  <w:left w:val="nil"/>
                  <w:bottom w:val="single" w:sz="4" w:space="0" w:color="auto"/>
                  <w:right w:val="nil"/>
                </w:tcBorders>
              </w:tcPr>
            </w:tcPrChange>
          </w:tcPr>
          <w:p w14:paraId="601E0EB3" w14:textId="416D7B60" w:rsidR="00914E26" w:rsidRPr="00E579F9" w:rsidDel="00E46DB7" w:rsidRDefault="00914E26" w:rsidP="00875FAD">
            <w:pPr>
              <w:jc w:val="left"/>
              <w:rPr>
                <w:del w:id="1338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38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08F45E0" w14:textId="2022D65D" w:rsidR="00914E26" w:rsidRPr="00E579F9" w:rsidDel="00E46DB7" w:rsidRDefault="00914E26" w:rsidP="00875FAD">
            <w:pPr>
              <w:jc w:val="left"/>
              <w:rPr>
                <w:del w:id="13386" w:author="Perrine, Martin L. (GSFC-5670)" w:date="2016-08-31T15:42:00Z"/>
                <w:rFonts w:ascii="Calibri" w:hAnsi="Calibri"/>
                <w:color w:val="000000"/>
                <w:sz w:val="22"/>
                <w:szCs w:val="22"/>
              </w:rPr>
            </w:pPr>
            <w:del w:id="13387"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38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3789876" w14:textId="6EE28462" w:rsidR="00914E26" w:rsidRPr="00E579F9" w:rsidDel="00E46DB7" w:rsidRDefault="00A71AF3" w:rsidP="00875FAD">
            <w:pPr>
              <w:jc w:val="left"/>
              <w:rPr>
                <w:del w:id="13389" w:author="Perrine, Martin L. (GSFC-5670)" w:date="2016-08-31T15:42:00Z"/>
                <w:rFonts w:ascii="Calibri" w:hAnsi="Calibri"/>
                <w:color w:val="000000"/>
                <w:sz w:val="22"/>
                <w:szCs w:val="22"/>
              </w:rPr>
            </w:pPr>
            <w:ins w:id="13390" w:author="Muhammad, Alimayo (GSFC-5660)" w:date="2016-08-25T11:23:00Z">
              <w:del w:id="13391" w:author="Perrine, Martin L. (GSFC-5670)" w:date="2016-08-31T15:42:00Z">
                <w:r w:rsidDel="00E46DB7">
                  <w:rPr>
                    <w:rFonts w:ascii="Calibri" w:hAnsi="Calibri"/>
                    <w:color w:val="000000"/>
                    <w:sz w:val="22"/>
                    <w:szCs w:val="22"/>
                  </w:rPr>
                  <w:delText>I</w:delText>
                </w:r>
              </w:del>
            </w:ins>
            <w:del w:id="13392"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3676F76" w14:textId="55094246" w:rsidTr="00914E26">
        <w:trPr>
          <w:trHeight w:val="288"/>
          <w:del w:id="13393" w:author="Perrine, Martin L. (GSFC-5670)" w:date="2016-08-31T15:42:00Z"/>
          <w:trPrChange w:id="13394"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3395"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8DD9FEA" w14:textId="5654153C" w:rsidR="00914E26" w:rsidRPr="00E579F9" w:rsidDel="00E46DB7" w:rsidRDefault="00914E26" w:rsidP="00875FAD">
            <w:pPr>
              <w:jc w:val="left"/>
              <w:rPr>
                <w:del w:id="13396" w:author="Perrine, Martin L. (GSFC-5670)" w:date="2016-08-31T15:42:00Z"/>
                <w:rFonts w:ascii="Calibri" w:hAnsi="Calibri"/>
                <w:color w:val="000000"/>
                <w:sz w:val="22"/>
                <w:szCs w:val="22"/>
              </w:rPr>
            </w:pPr>
            <w:del w:id="13397" w:author="Perrine, Martin L. (GSFC-5670)" w:date="2016-08-31T15:42:00Z">
              <w:r w:rsidRPr="00E579F9" w:rsidDel="00E46DB7">
                <w:rPr>
                  <w:rFonts w:ascii="Calibri" w:hAnsi="Calibri"/>
                  <w:color w:val="000000"/>
                  <w:sz w:val="22"/>
                  <w:szCs w:val="22"/>
                </w:rPr>
                <w:delText>NENG-SEC-006 Authentication for data services</w:delText>
              </w:r>
            </w:del>
          </w:p>
        </w:tc>
        <w:tc>
          <w:tcPr>
            <w:tcW w:w="793" w:type="dxa"/>
            <w:tcBorders>
              <w:top w:val="nil"/>
              <w:left w:val="nil"/>
              <w:bottom w:val="single" w:sz="4" w:space="0" w:color="auto"/>
              <w:right w:val="single" w:sz="4" w:space="0" w:color="auto"/>
            </w:tcBorders>
            <w:shd w:val="clear" w:color="auto" w:fill="auto"/>
            <w:vAlign w:val="bottom"/>
            <w:hideMark/>
            <w:tcPrChange w:id="1339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94C9D11" w14:textId="72BF90D6" w:rsidR="00914E26" w:rsidRPr="00E579F9" w:rsidDel="00E46DB7" w:rsidRDefault="00914E26" w:rsidP="00875FAD">
            <w:pPr>
              <w:jc w:val="right"/>
              <w:rPr>
                <w:del w:id="13399" w:author="Perrine, Martin L. (GSFC-5670)" w:date="2016-08-31T15:42:00Z"/>
                <w:rFonts w:ascii="Calibri" w:hAnsi="Calibri"/>
                <w:color w:val="000000"/>
                <w:sz w:val="22"/>
                <w:szCs w:val="22"/>
              </w:rPr>
            </w:pPr>
            <w:del w:id="13400" w:author="Perrine, Martin L. (GSFC-5670)" w:date="2016-08-31T15:42:00Z">
              <w:r w:rsidRPr="00E579F9" w:rsidDel="00E46DB7">
                <w:rPr>
                  <w:rFonts w:ascii="Calibri" w:hAnsi="Calibri"/>
                  <w:color w:val="000000"/>
                  <w:sz w:val="22"/>
                  <w:szCs w:val="22"/>
                </w:rPr>
                <w:delText>3.6</w:delText>
              </w:r>
            </w:del>
          </w:p>
        </w:tc>
        <w:tc>
          <w:tcPr>
            <w:tcW w:w="965" w:type="dxa"/>
            <w:tcBorders>
              <w:top w:val="nil"/>
              <w:left w:val="nil"/>
              <w:bottom w:val="single" w:sz="4" w:space="0" w:color="auto"/>
              <w:right w:val="single" w:sz="4" w:space="0" w:color="auto"/>
            </w:tcBorders>
            <w:shd w:val="clear" w:color="auto" w:fill="auto"/>
            <w:vAlign w:val="bottom"/>
            <w:hideMark/>
            <w:tcPrChange w:id="1340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B324C79" w14:textId="3A24641E" w:rsidR="00914E26" w:rsidRPr="00E579F9" w:rsidDel="00E46DB7" w:rsidRDefault="00914E26" w:rsidP="00875FAD">
            <w:pPr>
              <w:jc w:val="left"/>
              <w:rPr>
                <w:del w:id="13402" w:author="Perrine, Martin L. (GSFC-5670)" w:date="2016-08-31T15:42:00Z"/>
                <w:rFonts w:ascii="Calibri" w:hAnsi="Calibri"/>
                <w:color w:val="000000"/>
                <w:sz w:val="22"/>
                <w:szCs w:val="22"/>
              </w:rPr>
            </w:pPr>
            <w:del w:id="1340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0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3AC99BF" w14:textId="2121AED6" w:rsidR="00914E26" w:rsidRPr="00E579F9" w:rsidDel="00E46DB7" w:rsidRDefault="00914E26" w:rsidP="00875FAD">
            <w:pPr>
              <w:jc w:val="left"/>
              <w:rPr>
                <w:del w:id="13405" w:author="Perrine, Martin L. (GSFC-5670)" w:date="2016-08-31T15:42:00Z"/>
                <w:rFonts w:ascii="Calibri" w:hAnsi="Calibri"/>
                <w:color w:val="000000"/>
                <w:sz w:val="22"/>
                <w:szCs w:val="22"/>
              </w:rPr>
            </w:pPr>
            <w:del w:id="1340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0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F92FB6A" w14:textId="243D1CB7" w:rsidR="00914E26" w:rsidRPr="00E579F9" w:rsidDel="00E46DB7" w:rsidRDefault="00914E26" w:rsidP="00875FAD">
            <w:pPr>
              <w:jc w:val="left"/>
              <w:rPr>
                <w:del w:id="13408" w:author="Perrine, Martin L. (GSFC-5670)" w:date="2016-08-31T15:42:00Z"/>
                <w:rFonts w:ascii="Calibri" w:hAnsi="Calibri"/>
                <w:color w:val="000000"/>
                <w:sz w:val="22"/>
                <w:szCs w:val="22"/>
              </w:rPr>
            </w:pPr>
            <w:del w:id="1340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1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4C41934" w14:textId="57834B35" w:rsidR="00914E26" w:rsidRPr="00E579F9" w:rsidDel="00E46DB7" w:rsidRDefault="00914E26" w:rsidP="00875FAD">
            <w:pPr>
              <w:jc w:val="left"/>
              <w:rPr>
                <w:del w:id="13411" w:author="Perrine, Martin L. (GSFC-5670)" w:date="2016-08-31T15:42:00Z"/>
                <w:rFonts w:ascii="Calibri" w:hAnsi="Calibri"/>
                <w:color w:val="000000"/>
                <w:sz w:val="22"/>
                <w:szCs w:val="22"/>
              </w:rPr>
            </w:pPr>
            <w:del w:id="1341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41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207B7EF" w14:textId="62E908F8" w:rsidR="00914E26" w:rsidRPr="00E579F9" w:rsidDel="00E46DB7" w:rsidRDefault="00914E26" w:rsidP="00875FAD">
            <w:pPr>
              <w:jc w:val="left"/>
              <w:rPr>
                <w:del w:id="13414" w:author="Perrine, Martin L. (GSFC-5670)" w:date="2016-08-31T15:42:00Z"/>
                <w:rFonts w:ascii="Calibri" w:hAnsi="Calibri"/>
                <w:color w:val="000000"/>
                <w:sz w:val="22"/>
                <w:szCs w:val="22"/>
              </w:rPr>
            </w:pPr>
            <w:del w:id="1341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416" w:author="Muhammad, Alimayo (GSFC-5660)" w:date="2016-08-23T07:07:00Z">
              <w:tcPr>
                <w:tcW w:w="726" w:type="dxa"/>
                <w:tcBorders>
                  <w:top w:val="nil"/>
                  <w:left w:val="nil"/>
                  <w:bottom w:val="single" w:sz="4" w:space="0" w:color="auto"/>
                  <w:right w:val="nil"/>
                </w:tcBorders>
              </w:tcPr>
            </w:tcPrChange>
          </w:tcPr>
          <w:p w14:paraId="78789483" w14:textId="2109EE55" w:rsidR="00914E26" w:rsidRPr="00E579F9" w:rsidDel="00E46DB7" w:rsidRDefault="00914E26" w:rsidP="00875FAD">
            <w:pPr>
              <w:jc w:val="left"/>
              <w:rPr>
                <w:del w:id="1341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41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D280FB5" w14:textId="1508FD5C" w:rsidR="00914E26" w:rsidRPr="00E579F9" w:rsidDel="00E46DB7" w:rsidRDefault="00914E26" w:rsidP="00875FAD">
            <w:pPr>
              <w:jc w:val="left"/>
              <w:rPr>
                <w:del w:id="13419" w:author="Perrine, Martin L. (GSFC-5670)" w:date="2016-08-31T15:42:00Z"/>
                <w:rFonts w:ascii="Calibri" w:hAnsi="Calibri"/>
                <w:color w:val="000000"/>
                <w:sz w:val="22"/>
                <w:szCs w:val="22"/>
              </w:rPr>
            </w:pPr>
            <w:del w:id="13420"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42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4EF8253" w14:textId="48D601A0" w:rsidR="00914E26" w:rsidRPr="00E579F9" w:rsidDel="00E46DB7" w:rsidRDefault="00A71AF3" w:rsidP="00875FAD">
            <w:pPr>
              <w:jc w:val="left"/>
              <w:rPr>
                <w:del w:id="13422" w:author="Perrine, Martin L. (GSFC-5670)" w:date="2016-08-31T15:42:00Z"/>
                <w:rFonts w:ascii="Calibri" w:hAnsi="Calibri"/>
                <w:color w:val="000000"/>
                <w:sz w:val="22"/>
                <w:szCs w:val="22"/>
              </w:rPr>
            </w:pPr>
            <w:ins w:id="13423" w:author="Muhammad, Alimayo (GSFC-5660)" w:date="2016-08-25T11:23:00Z">
              <w:del w:id="13424" w:author="Perrine, Martin L. (GSFC-5670)" w:date="2016-08-31T15:42:00Z">
                <w:r w:rsidDel="00E46DB7">
                  <w:rPr>
                    <w:rFonts w:ascii="Calibri" w:hAnsi="Calibri"/>
                    <w:color w:val="000000"/>
                    <w:sz w:val="22"/>
                    <w:szCs w:val="22"/>
                  </w:rPr>
                  <w:delText>I</w:delText>
                </w:r>
              </w:del>
            </w:ins>
            <w:del w:id="13425"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603D4455" w14:textId="4C645637" w:rsidTr="00914E26">
        <w:trPr>
          <w:trHeight w:val="288"/>
          <w:del w:id="13426" w:author="Perrine, Martin L. (GSFC-5670)" w:date="2016-08-31T15:42:00Z"/>
          <w:trPrChange w:id="13427"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3428"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122BDC62" w14:textId="4004E68D" w:rsidR="00914E26" w:rsidRPr="00E579F9" w:rsidDel="00E46DB7" w:rsidRDefault="00914E26" w:rsidP="00875FAD">
            <w:pPr>
              <w:jc w:val="left"/>
              <w:rPr>
                <w:del w:id="13429" w:author="Perrine, Martin L. (GSFC-5670)" w:date="2016-08-31T15:42:00Z"/>
                <w:rFonts w:ascii="Calibri" w:hAnsi="Calibri"/>
                <w:color w:val="000000"/>
                <w:sz w:val="22"/>
                <w:szCs w:val="22"/>
              </w:rPr>
            </w:pPr>
            <w:del w:id="13430" w:author="Perrine, Martin L. (GSFC-5670)" w:date="2016-08-31T15:42:00Z">
              <w:r w:rsidRPr="00E579F9" w:rsidDel="00E46DB7">
                <w:rPr>
                  <w:rFonts w:ascii="Calibri" w:hAnsi="Calibri"/>
                  <w:color w:val="000000"/>
                  <w:sz w:val="22"/>
                  <w:szCs w:val="22"/>
                </w:rPr>
                <w:delText>NENG-SEC-007 Identification and authentication</w:delText>
              </w:r>
            </w:del>
          </w:p>
        </w:tc>
        <w:tc>
          <w:tcPr>
            <w:tcW w:w="793" w:type="dxa"/>
            <w:tcBorders>
              <w:top w:val="nil"/>
              <w:left w:val="nil"/>
              <w:bottom w:val="single" w:sz="4" w:space="0" w:color="auto"/>
              <w:right w:val="single" w:sz="4" w:space="0" w:color="auto"/>
            </w:tcBorders>
            <w:shd w:val="clear" w:color="auto" w:fill="auto"/>
            <w:vAlign w:val="bottom"/>
            <w:hideMark/>
            <w:tcPrChange w:id="13431"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7B25F43" w14:textId="170D8744" w:rsidR="00914E26" w:rsidRPr="00E579F9" w:rsidDel="00E46DB7" w:rsidRDefault="00914E26" w:rsidP="00875FAD">
            <w:pPr>
              <w:jc w:val="right"/>
              <w:rPr>
                <w:del w:id="13432" w:author="Perrine, Martin L. (GSFC-5670)" w:date="2016-08-31T15:42:00Z"/>
                <w:rFonts w:ascii="Calibri" w:hAnsi="Calibri"/>
                <w:color w:val="000000"/>
                <w:sz w:val="22"/>
                <w:szCs w:val="22"/>
              </w:rPr>
            </w:pPr>
            <w:del w:id="13433" w:author="Perrine, Martin L. (GSFC-5670)" w:date="2016-08-31T15:42:00Z">
              <w:r w:rsidRPr="00E579F9" w:rsidDel="00E46DB7">
                <w:rPr>
                  <w:rFonts w:ascii="Calibri" w:hAnsi="Calibri"/>
                  <w:color w:val="000000"/>
                  <w:sz w:val="22"/>
                  <w:szCs w:val="22"/>
                </w:rPr>
                <w:delText>3.7</w:delText>
              </w:r>
            </w:del>
          </w:p>
        </w:tc>
        <w:tc>
          <w:tcPr>
            <w:tcW w:w="965" w:type="dxa"/>
            <w:tcBorders>
              <w:top w:val="nil"/>
              <w:left w:val="nil"/>
              <w:bottom w:val="single" w:sz="4" w:space="0" w:color="auto"/>
              <w:right w:val="single" w:sz="4" w:space="0" w:color="auto"/>
            </w:tcBorders>
            <w:shd w:val="clear" w:color="auto" w:fill="auto"/>
            <w:vAlign w:val="bottom"/>
            <w:hideMark/>
            <w:tcPrChange w:id="1343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0FD6801" w14:textId="7D0AFF96" w:rsidR="00914E26" w:rsidRPr="00E579F9" w:rsidDel="00E46DB7" w:rsidRDefault="00914E26" w:rsidP="00875FAD">
            <w:pPr>
              <w:jc w:val="left"/>
              <w:rPr>
                <w:del w:id="13435" w:author="Perrine, Martin L. (GSFC-5670)" w:date="2016-08-31T15:42:00Z"/>
                <w:rFonts w:ascii="Calibri" w:hAnsi="Calibri"/>
                <w:color w:val="000000"/>
                <w:sz w:val="22"/>
                <w:szCs w:val="22"/>
              </w:rPr>
            </w:pPr>
            <w:del w:id="1343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3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48BBFF6" w14:textId="29FC0D10" w:rsidR="00914E26" w:rsidRPr="00E579F9" w:rsidDel="00E46DB7" w:rsidRDefault="00914E26" w:rsidP="00875FAD">
            <w:pPr>
              <w:jc w:val="left"/>
              <w:rPr>
                <w:del w:id="13438" w:author="Perrine, Martin L. (GSFC-5670)" w:date="2016-08-31T15:42:00Z"/>
                <w:rFonts w:ascii="Calibri" w:hAnsi="Calibri"/>
                <w:color w:val="000000"/>
                <w:sz w:val="22"/>
                <w:szCs w:val="22"/>
              </w:rPr>
            </w:pPr>
            <w:del w:id="1343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4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05012CA" w14:textId="458DE41F" w:rsidR="00914E26" w:rsidRPr="00E579F9" w:rsidDel="00E46DB7" w:rsidRDefault="00914E26" w:rsidP="00875FAD">
            <w:pPr>
              <w:jc w:val="left"/>
              <w:rPr>
                <w:del w:id="13441" w:author="Perrine, Martin L. (GSFC-5670)" w:date="2016-08-31T15:42:00Z"/>
                <w:rFonts w:ascii="Calibri" w:hAnsi="Calibri"/>
                <w:color w:val="000000"/>
                <w:sz w:val="22"/>
                <w:szCs w:val="22"/>
              </w:rPr>
            </w:pPr>
            <w:del w:id="1344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4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AEDA1BB" w14:textId="6F7553C6" w:rsidR="00914E26" w:rsidRPr="00E579F9" w:rsidDel="00E46DB7" w:rsidRDefault="00914E26" w:rsidP="00875FAD">
            <w:pPr>
              <w:jc w:val="left"/>
              <w:rPr>
                <w:del w:id="13444" w:author="Perrine, Martin L. (GSFC-5670)" w:date="2016-08-31T15:42:00Z"/>
                <w:rFonts w:ascii="Calibri" w:hAnsi="Calibri"/>
                <w:color w:val="000000"/>
                <w:sz w:val="22"/>
                <w:szCs w:val="22"/>
              </w:rPr>
            </w:pPr>
            <w:del w:id="13445"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44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9624E50" w14:textId="031BBCF5" w:rsidR="00914E26" w:rsidRPr="00E579F9" w:rsidDel="00E46DB7" w:rsidRDefault="00914E26" w:rsidP="00875FAD">
            <w:pPr>
              <w:jc w:val="left"/>
              <w:rPr>
                <w:del w:id="13447" w:author="Perrine, Martin L. (GSFC-5670)" w:date="2016-08-31T15:42:00Z"/>
                <w:rFonts w:ascii="Calibri" w:hAnsi="Calibri"/>
                <w:color w:val="000000"/>
                <w:sz w:val="22"/>
                <w:szCs w:val="22"/>
              </w:rPr>
            </w:pPr>
            <w:del w:id="13448"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449" w:author="Muhammad, Alimayo (GSFC-5660)" w:date="2016-08-23T07:07:00Z">
              <w:tcPr>
                <w:tcW w:w="726" w:type="dxa"/>
                <w:tcBorders>
                  <w:top w:val="nil"/>
                  <w:left w:val="nil"/>
                  <w:bottom w:val="single" w:sz="4" w:space="0" w:color="auto"/>
                  <w:right w:val="nil"/>
                </w:tcBorders>
              </w:tcPr>
            </w:tcPrChange>
          </w:tcPr>
          <w:p w14:paraId="5540B57A" w14:textId="5A2CB761" w:rsidR="00914E26" w:rsidRPr="00E579F9" w:rsidDel="00E46DB7" w:rsidRDefault="00914E26" w:rsidP="00875FAD">
            <w:pPr>
              <w:jc w:val="left"/>
              <w:rPr>
                <w:del w:id="13450"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451"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B63228F" w14:textId="0083DCCF" w:rsidR="00914E26" w:rsidRPr="00E579F9" w:rsidDel="00E46DB7" w:rsidRDefault="00914E26" w:rsidP="00875FAD">
            <w:pPr>
              <w:jc w:val="left"/>
              <w:rPr>
                <w:del w:id="13452" w:author="Perrine, Martin L. (GSFC-5670)" w:date="2016-08-31T15:42:00Z"/>
                <w:rFonts w:ascii="Calibri" w:hAnsi="Calibri"/>
                <w:color w:val="000000"/>
                <w:sz w:val="22"/>
                <w:szCs w:val="22"/>
              </w:rPr>
            </w:pPr>
            <w:del w:id="13453"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454"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531BD71" w14:textId="5F1BE671" w:rsidR="00914E26" w:rsidRPr="00E579F9" w:rsidDel="00E46DB7" w:rsidRDefault="00A71AF3" w:rsidP="00875FAD">
            <w:pPr>
              <w:jc w:val="left"/>
              <w:rPr>
                <w:del w:id="13455" w:author="Perrine, Martin L. (GSFC-5670)" w:date="2016-08-31T15:42:00Z"/>
                <w:rFonts w:ascii="Calibri" w:hAnsi="Calibri"/>
                <w:color w:val="000000"/>
                <w:sz w:val="22"/>
                <w:szCs w:val="22"/>
              </w:rPr>
            </w:pPr>
            <w:ins w:id="13456" w:author="Muhammad, Alimayo (GSFC-5660)" w:date="2016-08-25T11:23:00Z">
              <w:del w:id="13457" w:author="Perrine, Martin L. (GSFC-5670)" w:date="2016-08-31T15:42:00Z">
                <w:r w:rsidDel="00E46DB7">
                  <w:rPr>
                    <w:rFonts w:ascii="Calibri" w:hAnsi="Calibri"/>
                    <w:color w:val="000000"/>
                    <w:sz w:val="22"/>
                    <w:szCs w:val="22"/>
                  </w:rPr>
                  <w:delText>I</w:delText>
                </w:r>
              </w:del>
            </w:ins>
            <w:del w:id="13458"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95DECED" w14:textId="66C3D02A" w:rsidTr="00914E26">
        <w:trPr>
          <w:trHeight w:val="576"/>
          <w:del w:id="13459" w:author="Perrine, Martin L. (GSFC-5670)" w:date="2016-08-31T15:42:00Z"/>
          <w:trPrChange w:id="13460" w:author="Muhammad, Alimayo (GSFC-5660)" w:date="2016-08-23T07:07:00Z">
            <w:trPr>
              <w:trHeight w:val="576"/>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3461"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29735822" w14:textId="404C5BAA" w:rsidR="00914E26" w:rsidRPr="00E579F9" w:rsidDel="00E46DB7" w:rsidRDefault="00914E26" w:rsidP="00875FAD">
            <w:pPr>
              <w:jc w:val="left"/>
              <w:rPr>
                <w:del w:id="13462" w:author="Perrine, Martin L. (GSFC-5670)" w:date="2016-08-31T15:42:00Z"/>
                <w:rFonts w:ascii="Calibri" w:hAnsi="Calibri"/>
                <w:color w:val="000000"/>
                <w:sz w:val="22"/>
                <w:szCs w:val="22"/>
              </w:rPr>
            </w:pPr>
            <w:del w:id="13463" w:author="Perrine, Martin L. (GSFC-5670)" w:date="2016-08-31T15:42:00Z">
              <w:r w:rsidRPr="00E579F9" w:rsidDel="00E46DB7">
                <w:rPr>
                  <w:rFonts w:ascii="Calibri" w:hAnsi="Calibri"/>
                  <w:color w:val="000000"/>
                  <w:sz w:val="22"/>
                  <w:szCs w:val="22"/>
                </w:rPr>
                <w:delText>NENG-SEC-008 Implement authentication for data transfer</w:delText>
              </w:r>
            </w:del>
          </w:p>
        </w:tc>
        <w:tc>
          <w:tcPr>
            <w:tcW w:w="793" w:type="dxa"/>
            <w:tcBorders>
              <w:top w:val="nil"/>
              <w:left w:val="nil"/>
              <w:bottom w:val="single" w:sz="4" w:space="0" w:color="auto"/>
              <w:right w:val="single" w:sz="4" w:space="0" w:color="auto"/>
            </w:tcBorders>
            <w:shd w:val="clear" w:color="auto" w:fill="auto"/>
            <w:vAlign w:val="bottom"/>
            <w:hideMark/>
            <w:tcPrChange w:id="1346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908CF5E" w14:textId="4C6560E0" w:rsidR="00914E26" w:rsidRPr="00E579F9" w:rsidDel="00E46DB7" w:rsidRDefault="00914E26" w:rsidP="00875FAD">
            <w:pPr>
              <w:jc w:val="right"/>
              <w:rPr>
                <w:del w:id="13465" w:author="Perrine, Martin L. (GSFC-5670)" w:date="2016-08-31T15:42:00Z"/>
                <w:rFonts w:ascii="Calibri" w:hAnsi="Calibri"/>
                <w:color w:val="000000"/>
                <w:sz w:val="22"/>
                <w:szCs w:val="22"/>
              </w:rPr>
            </w:pPr>
            <w:del w:id="13466" w:author="Perrine, Martin L. (GSFC-5670)" w:date="2016-08-31T15:42:00Z">
              <w:r w:rsidRPr="00E579F9" w:rsidDel="00E46DB7">
                <w:rPr>
                  <w:rFonts w:ascii="Calibri" w:hAnsi="Calibri"/>
                  <w:color w:val="000000"/>
                  <w:sz w:val="22"/>
                  <w:szCs w:val="22"/>
                </w:rPr>
                <w:delText>3.8</w:delText>
              </w:r>
            </w:del>
          </w:p>
        </w:tc>
        <w:tc>
          <w:tcPr>
            <w:tcW w:w="965" w:type="dxa"/>
            <w:tcBorders>
              <w:top w:val="nil"/>
              <w:left w:val="nil"/>
              <w:bottom w:val="single" w:sz="4" w:space="0" w:color="auto"/>
              <w:right w:val="single" w:sz="4" w:space="0" w:color="auto"/>
            </w:tcBorders>
            <w:shd w:val="clear" w:color="auto" w:fill="auto"/>
            <w:vAlign w:val="bottom"/>
            <w:hideMark/>
            <w:tcPrChange w:id="1346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20819C5" w14:textId="68423C3A" w:rsidR="00914E26" w:rsidRPr="00E579F9" w:rsidDel="00E46DB7" w:rsidRDefault="00914E26" w:rsidP="00875FAD">
            <w:pPr>
              <w:jc w:val="left"/>
              <w:rPr>
                <w:del w:id="13468" w:author="Perrine, Martin L. (GSFC-5670)" w:date="2016-08-31T15:42:00Z"/>
                <w:rFonts w:ascii="Calibri" w:hAnsi="Calibri"/>
                <w:color w:val="000000"/>
                <w:sz w:val="22"/>
                <w:szCs w:val="22"/>
              </w:rPr>
            </w:pPr>
            <w:del w:id="1346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7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D1857D" w14:textId="500D6884" w:rsidR="00914E26" w:rsidRPr="00E579F9" w:rsidDel="00E46DB7" w:rsidRDefault="00914E26" w:rsidP="00875FAD">
            <w:pPr>
              <w:jc w:val="left"/>
              <w:rPr>
                <w:del w:id="13471" w:author="Perrine, Martin L. (GSFC-5670)" w:date="2016-08-31T15:42:00Z"/>
                <w:rFonts w:ascii="Calibri" w:hAnsi="Calibri"/>
                <w:color w:val="000000"/>
                <w:sz w:val="22"/>
                <w:szCs w:val="22"/>
              </w:rPr>
            </w:pPr>
            <w:del w:id="1347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7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FFAEE0A" w14:textId="2D6F7BED" w:rsidR="00914E26" w:rsidRPr="00E579F9" w:rsidDel="00E46DB7" w:rsidRDefault="00914E26" w:rsidP="00875FAD">
            <w:pPr>
              <w:jc w:val="left"/>
              <w:rPr>
                <w:del w:id="13474" w:author="Perrine, Martin L. (GSFC-5670)" w:date="2016-08-31T15:42:00Z"/>
                <w:rFonts w:ascii="Calibri" w:hAnsi="Calibri"/>
                <w:color w:val="000000"/>
                <w:sz w:val="22"/>
                <w:szCs w:val="22"/>
              </w:rPr>
            </w:pPr>
            <w:del w:id="1347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47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88AE97A" w14:textId="28F2031F" w:rsidR="00914E26" w:rsidRPr="00E579F9" w:rsidDel="00E46DB7" w:rsidRDefault="00914E26" w:rsidP="00875FAD">
            <w:pPr>
              <w:jc w:val="left"/>
              <w:rPr>
                <w:del w:id="13477" w:author="Perrine, Martin L. (GSFC-5670)" w:date="2016-08-31T15:42:00Z"/>
                <w:rFonts w:ascii="Calibri" w:hAnsi="Calibri"/>
                <w:color w:val="000000"/>
                <w:sz w:val="22"/>
                <w:szCs w:val="22"/>
              </w:rPr>
            </w:pPr>
            <w:del w:id="1347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47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42B99E7" w14:textId="676E95CD" w:rsidR="00914E26" w:rsidRPr="00E579F9" w:rsidDel="00E46DB7" w:rsidRDefault="00914E26" w:rsidP="00875FAD">
            <w:pPr>
              <w:jc w:val="left"/>
              <w:rPr>
                <w:del w:id="13480" w:author="Perrine, Martin L. (GSFC-5670)" w:date="2016-08-31T15:42:00Z"/>
                <w:rFonts w:ascii="Calibri" w:hAnsi="Calibri"/>
                <w:color w:val="000000"/>
                <w:sz w:val="22"/>
                <w:szCs w:val="22"/>
              </w:rPr>
            </w:pPr>
            <w:del w:id="1348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482" w:author="Muhammad, Alimayo (GSFC-5660)" w:date="2016-08-23T07:07:00Z">
              <w:tcPr>
                <w:tcW w:w="726" w:type="dxa"/>
                <w:tcBorders>
                  <w:top w:val="nil"/>
                  <w:left w:val="nil"/>
                  <w:bottom w:val="single" w:sz="4" w:space="0" w:color="auto"/>
                  <w:right w:val="nil"/>
                </w:tcBorders>
              </w:tcPr>
            </w:tcPrChange>
          </w:tcPr>
          <w:p w14:paraId="54B24F81" w14:textId="1875B5A3" w:rsidR="00914E26" w:rsidRPr="00E579F9" w:rsidDel="00E46DB7" w:rsidRDefault="00914E26" w:rsidP="00875FAD">
            <w:pPr>
              <w:jc w:val="left"/>
              <w:rPr>
                <w:del w:id="1348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48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7BC0FAE" w14:textId="76C5F1B9" w:rsidR="00914E26" w:rsidRPr="00E579F9" w:rsidDel="00E46DB7" w:rsidRDefault="00914E26" w:rsidP="00875FAD">
            <w:pPr>
              <w:jc w:val="left"/>
              <w:rPr>
                <w:del w:id="13485" w:author="Perrine, Martin L. (GSFC-5670)" w:date="2016-08-31T15:42:00Z"/>
                <w:rFonts w:ascii="Calibri" w:hAnsi="Calibri"/>
                <w:color w:val="000000"/>
                <w:sz w:val="22"/>
                <w:szCs w:val="22"/>
              </w:rPr>
            </w:pPr>
            <w:del w:id="13486"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48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74B25B1A" w14:textId="530AF773" w:rsidR="00914E26" w:rsidRPr="00E579F9" w:rsidDel="00E46DB7" w:rsidRDefault="00914E26" w:rsidP="00875FAD">
            <w:pPr>
              <w:jc w:val="left"/>
              <w:rPr>
                <w:del w:id="13488" w:author="Perrine, Martin L. (GSFC-5670)" w:date="2016-08-31T15:42:00Z"/>
                <w:rFonts w:ascii="Calibri" w:hAnsi="Calibri"/>
                <w:color w:val="000000"/>
                <w:sz w:val="22"/>
                <w:szCs w:val="22"/>
              </w:rPr>
            </w:pPr>
            <w:del w:id="13489" w:author="Perrine, Martin L. (GSFC-5670)" w:date="2016-08-31T15:42:00Z">
              <w:r w:rsidRPr="00E579F9" w:rsidDel="00E46DB7">
                <w:rPr>
                  <w:rFonts w:ascii="Calibri" w:hAnsi="Calibri"/>
                  <w:color w:val="000000"/>
                  <w:sz w:val="22"/>
                  <w:szCs w:val="22"/>
                </w:rPr>
                <w:delText>X</w:delText>
              </w:r>
            </w:del>
            <w:ins w:id="13490" w:author="Muhammad, Alimayo (GSFC-5660)" w:date="2016-08-25T11:24:00Z">
              <w:del w:id="13491" w:author="Perrine, Martin L. (GSFC-5670)" w:date="2016-08-31T15:42:00Z">
                <w:r w:rsidR="00A71AF3" w:rsidDel="00E46DB7">
                  <w:rPr>
                    <w:rFonts w:ascii="Calibri" w:hAnsi="Calibri"/>
                    <w:color w:val="000000"/>
                    <w:sz w:val="22"/>
                    <w:szCs w:val="22"/>
                  </w:rPr>
                  <w:delText>I</w:delText>
                </w:r>
              </w:del>
            </w:ins>
          </w:p>
        </w:tc>
      </w:tr>
      <w:tr w:rsidR="00914E26" w:rsidRPr="00E579F9" w:rsidDel="00E46DB7" w14:paraId="12AA4B17" w14:textId="5202624D" w:rsidTr="00914E26">
        <w:trPr>
          <w:trHeight w:val="288"/>
          <w:del w:id="13492" w:author="Perrine, Martin L. (GSFC-5670)" w:date="2016-08-31T15:42:00Z"/>
          <w:trPrChange w:id="13493" w:author="Muhammad, Alimayo (GSFC-5660)" w:date="2016-08-23T07:07:00Z">
            <w:trPr>
              <w:trHeight w:val="288"/>
            </w:trPr>
          </w:trPrChange>
        </w:trPr>
        <w:tc>
          <w:tcPr>
            <w:tcW w:w="3547" w:type="dxa"/>
            <w:tcBorders>
              <w:top w:val="nil"/>
              <w:left w:val="single" w:sz="4" w:space="0" w:color="auto"/>
              <w:bottom w:val="single" w:sz="4" w:space="0" w:color="auto"/>
              <w:right w:val="single" w:sz="4" w:space="0" w:color="auto"/>
            </w:tcBorders>
            <w:shd w:val="clear" w:color="auto" w:fill="auto"/>
            <w:vAlign w:val="bottom"/>
            <w:hideMark/>
            <w:tcPrChange w:id="13494" w:author="Muhammad, Alimayo (GSFC-5660)" w:date="2016-08-23T07:07:00Z">
              <w:tcPr>
                <w:tcW w:w="3461" w:type="dxa"/>
                <w:tcBorders>
                  <w:top w:val="nil"/>
                  <w:left w:val="single" w:sz="4" w:space="0" w:color="auto"/>
                  <w:bottom w:val="single" w:sz="4" w:space="0" w:color="auto"/>
                  <w:right w:val="single" w:sz="4" w:space="0" w:color="auto"/>
                </w:tcBorders>
                <w:shd w:val="clear" w:color="auto" w:fill="auto"/>
                <w:vAlign w:val="bottom"/>
                <w:hideMark/>
              </w:tcPr>
            </w:tcPrChange>
          </w:tcPr>
          <w:p w14:paraId="2357434D" w14:textId="0115CFDA" w:rsidR="00914E26" w:rsidRPr="00E579F9" w:rsidDel="00E46DB7" w:rsidRDefault="00914E26" w:rsidP="00875FAD">
            <w:pPr>
              <w:jc w:val="left"/>
              <w:rPr>
                <w:del w:id="13495" w:author="Perrine, Martin L. (GSFC-5670)" w:date="2016-08-31T15:42:00Z"/>
                <w:rFonts w:ascii="Calibri" w:hAnsi="Calibri"/>
                <w:color w:val="000000"/>
                <w:sz w:val="22"/>
                <w:szCs w:val="22"/>
              </w:rPr>
            </w:pPr>
            <w:del w:id="13496" w:author="Perrine, Martin L. (GSFC-5670)" w:date="2016-08-31T15:42:00Z">
              <w:r w:rsidRPr="00E579F9" w:rsidDel="00E46DB7">
                <w:rPr>
                  <w:rFonts w:ascii="Calibri" w:hAnsi="Calibri"/>
                  <w:color w:val="000000"/>
                  <w:sz w:val="22"/>
                  <w:szCs w:val="22"/>
                </w:rPr>
                <w:delText>NENG-SEC-009 support peer entity authentication</w:delText>
              </w:r>
            </w:del>
          </w:p>
        </w:tc>
        <w:tc>
          <w:tcPr>
            <w:tcW w:w="793" w:type="dxa"/>
            <w:tcBorders>
              <w:top w:val="nil"/>
              <w:left w:val="nil"/>
              <w:bottom w:val="single" w:sz="4" w:space="0" w:color="auto"/>
              <w:right w:val="single" w:sz="4" w:space="0" w:color="auto"/>
            </w:tcBorders>
            <w:shd w:val="clear" w:color="auto" w:fill="auto"/>
            <w:vAlign w:val="bottom"/>
            <w:hideMark/>
            <w:tcPrChange w:id="1349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65BD968B" w14:textId="3CD38396" w:rsidR="00914E26" w:rsidRPr="00E579F9" w:rsidDel="00E46DB7" w:rsidRDefault="00914E26" w:rsidP="00875FAD">
            <w:pPr>
              <w:jc w:val="right"/>
              <w:rPr>
                <w:del w:id="13498" w:author="Perrine, Martin L. (GSFC-5670)" w:date="2016-08-31T15:42:00Z"/>
                <w:rFonts w:ascii="Calibri" w:hAnsi="Calibri"/>
                <w:color w:val="000000"/>
                <w:sz w:val="22"/>
                <w:szCs w:val="22"/>
              </w:rPr>
            </w:pPr>
            <w:del w:id="13499" w:author="Perrine, Martin L. (GSFC-5670)" w:date="2016-08-31T15:42:00Z">
              <w:r w:rsidRPr="00E579F9" w:rsidDel="00E46DB7">
                <w:rPr>
                  <w:rFonts w:ascii="Calibri" w:hAnsi="Calibri"/>
                  <w:color w:val="000000"/>
                  <w:sz w:val="22"/>
                  <w:szCs w:val="22"/>
                </w:rPr>
                <w:delText>3.9</w:delText>
              </w:r>
            </w:del>
          </w:p>
        </w:tc>
        <w:tc>
          <w:tcPr>
            <w:tcW w:w="965" w:type="dxa"/>
            <w:tcBorders>
              <w:top w:val="nil"/>
              <w:left w:val="nil"/>
              <w:bottom w:val="single" w:sz="4" w:space="0" w:color="auto"/>
              <w:right w:val="single" w:sz="4" w:space="0" w:color="auto"/>
            </w:tcBorders>
            <w:shd w:val="clear" w:color="auto" w:fill="auto"/>
            <w:vAlign w:val="bottom"/>
            <w:hideMark/>
            <w:tcPrChange w:id="1350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5454DD4" w14:textId="196BDD79" w:rsidR="00914E26" w:rsidRPr="00E579F9" w:rsidDel="00E46DB7" w:rsidRDefault="00914E26" w:rsidP="00875FAD">
            <w:pPr>
              <w:jc w:val="left"/>
              <w:rPr>
                <w:del w:id="13501" w:author="Perrine, Martin L. (GSFC-5670)" w:date="2016-08-31T15:42:00Z"/>
                <w:rFonts w:ascii="Calibri" w:hAnsi="Calibri"/>
                <w:color w:val="000000"/>
                <w:sz w:val="22"/>
                <w:szCs w:val="22"/>
              </w:rPr>
            </w:pPr>
            <w:del w:id="1350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50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EC7971B" w14:textId="5A1C30F0" w:rsidR="00914E26" w:rsidRPr="00E579F9" w:rsidDel="00E46DB7" w:rsidRDefault="00914E26" w:rsidP="00875FAD">
            <w:pPr>
              <w:jc w:val="left"/>
              <w:rPr>
                <w:del w:id="13504" w:author="Perrine, Martin L. (GSFC-5670)" w:date="2016-08-31T15:42:00Z"/>
                <w:rFonts w:ascii="Calibri" w:hAnsi="Calibri"/>
                <w:color w:val="000000"/>
                <w:sz w:val="22"/>
                <w:szCs w:val="22"/>
              </w:rPr>
            </w:pPr>
            <w:del w:id="1350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50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9FCBF87" w14:textId="068E5A0E" w:rsidR="00914E26" w:rsidRPr="00E579F9" w:rsidDel="00E46DB7" w:rsidRDefault="00914E26" w:rsidP="00875FAD">
            <w:pPr>
              <w:jc w:val="left"/>
              <w:rPr>
                <w:del w:id="13507" w:author="Perrine, Martin L. (GSFC-5670)" w:date="2016-08-31T15:42:00Z"/>
                <w:rFonts w:ascii="Calibri" w:hAnsi="Calibri"/>
                <w:color w:val="000000"/>
                <w:sz w:val="22"/>
                <w:szCs w:val="22"/>
              </w:rPr>
            </w:pPr>
            <w:del w:id="1350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50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04C53EB" w14:textId="1E219006" w:rsidR="00914E26" w:rsidRPr="00E579F9" w:rsidDel="00E46DB7" w:rsidRDefault="00914E26" w:rsidP="00875FAD">
            <w:pPr>
              <w:jc w:val="left"/>
              <w:rPr>
                <w:del w:id="13510" w:author="Perrine, Martin L. (GSFC-5670)" w:date="2016-08-31T15:42:00Z"/>
                <w:rFonts w:ascii="Calibri" w:hAnsi="Calibri"/>
                <w:color w:val="000000"/>
                <w:sz w:val="22"/>
                <w:szCs w:val="22"/>
              </w:rPr>
            </w:pPr>
            <w:del w:id="1351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51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B3C28D9" w14:textId="089EEDDB" w:rsidR="00914E26" w:rsidRPr="00E579F9" w:rsidDel="00E46DB7" w:rsidRDefault="00914E26" w:rsidP="00875FAD">
            <w:pPr>
              <w:jc w:val="left"/>
              <w:rPr>
                <w:del w:id="13513" w:author="Perrine, Martin L. (GSFC-5670)" w:date="2016-08-31T15:42:00Z"/>
                <w:rFonts w:ascii="Calibri" w:hAnsi="Calibri"/>
                <w:color w:val="000000"/>
                <w:sz w:val="22"/>
                <w:szCs w:val="22"/>
              </w:rPr>
            </w:pPr>
            <w:del w:id="1351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515" w:author="Muhammad, Alimayo (GSFC-5660)" w:date="2016-08-23T07:07:00Z">
              <w:tcPr>
                <w:tcW w:w="726" w:type="dxa"/>
                <w:tcBorders>
                  <w:top w:val="nil"/>
                  <w:left w:val="nil"/>
                  <w:bottom w:val="single" w:sz="4" w:space="0" w:color="auto"/>
                  <w:right w:val="nil"/>
                </w:tcBorders>
              </w:tcPr>
            </w:tcPrChange>
          </w:tcPr>
          <w:p w14:paraId="5572005C" w14:textId="54179C76" w:rsidR="00914E26" w:rsidRPr="00E579F9" w:rsidDel="00E46DB7" w:rsidRDefault="00914E26" w:rsidP="00875FAD">
            <w:pPr>
              <w:jc w:val="left"/>
              <w:rPr>
                <w:del w:id="1351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51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DF7FBCD" w14:textId="28DA33A9" w:rsidR="00914E26" w:rsidRPr="00E579F9" w:rsidDel="00E46DB7" w:rsidRDefault="00914E26" w:rsidP="00875FAD">
            <w:pPr>
              <w:jc w:val="left"/>
              <w:rPr>
                <w:del w:id="13518" w:author="Perrine, Martin L. (GSFC-5670)" w:date="2016-08-31T15:42:00Z"/>
                <w:rFonts w:ascii="Calibri" w:hAnsi="Calibri"/>
                <w:color w:val="000000"/>
                <w:sz w:val="22"/>
                <w:szCs w:val="22"/>
              </w:rPr>
            </w:pPr>
            <w:del w:id="13519"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52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D83C1B1" w14:textId="5AA0484C" w:rsidR="00914E26" w:rsidRPr="00E579F9" w:rsidDel="00E46DB7" w:rsidRDefault="00A71AF3" w:rsidP="00875FAD">
            <w:pPr>
              <w:jc w:val="left"/>
              <w:rPr>
                <w:del w:id="13521" w:author="Perrine, Martin L. (GSFC-5670)" w:date="2016-08-31T15:42:00Z"/>
                <w:rFonts w:ascii="Calibri" w:hAnsi="Calibri"/>
                <w:color w:val="000000"/>
                <w:sz w:val="22"/>
                <w:szCs w:val="22"/>
              </w:rPr>
            </w:pPr>
            <w:ins w:id="13522" w:author="Muhammad, Alimayo (GSFC-5660)" w:date="2016-08-25T11:24:00Z">
              <w:del w:id="13523" w:author="Perrine, Martin L. (GSFC-5670)" w:date="2016-08-31T15:42:00Z">
                <w:r w:rsidDel="00E46DB7">
                  <w:rPr>
                    <w:rFonts w:ascii="Calibri" w:hAnsi="Calibri"/>
                    <w:color w:val="000000"/>
                    <w:sz w:val="22"/>
                    <w:szCs w:val="22"/>
                  </w:rPr>
                  <w:delText>I</w:delText>
                </w:r>
              </w:del>
            </w:ins>
            <w:del w:id="13524"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18C06A5F" w14:textId="0D2EF633" w:rsidTr="00914E26">
        <w:trPr>
          <w:trHeight w:val="300"/>
          <w:del w:id="13525" w:author="Perrine, Martin L. (GSFC-5670)" w:date="2016-08-31T15:42:00Z"/>
          <w:trPrChange w:id="13526"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527"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A0F7624" w14:textId="408203E2" w:rsidR="00914E26" w:rsidRPr="00E579F9" w:rsidDel="00E46DB7" w:rsidRDefault="00914E26" w:rsidP="00875FAD">
            <w:pPr>
              <w:jc w:val="left"/>
              <w:rPr>
                <w:del w:id="13528" w:author="Perrine, Martin L. (GSFC-5670)" w:date="2016-08-31T15:42:00Z"/>
                <w:rFonts w:ascii="Calibri" w:hAnsi="Calibri"/>
                <w:color w:val="000000"/>
                <w:sz w:val="22"/>
                <w:szCs w:val="22"/>
              </w:rPr>
            </w:pPr>
            <w:del w:id="13529" w:author="Perrine, Martin L. (GSFC-5670)" w:date="2016-08-31T15:42:00Z">
              <w:r w:rsidRPr="00E579F9" w:rsidDel="00E46DB7">
                <w:rPr>
                  <w:rFonts w:ascii="Calibri" w:hAnsi="Calibri"/>
                  <w:color w:val="000000"/>
                  <w:sz w:val="22"/>
                  <w:szCs w:val="22"/>
                </w:rPr>
                <w:delText>NENG-SEC-010 Access enforcement</w:delText>
              </w:r>
            </w:del>
          </w:p>
        </w:tc>
        <w:tc>
          <w:tcPr>
            <w:tcW w:w="793" w:type="dxa"/>
            <w:tcBorders>
              <w:top w:val="nil"/>
              <w:left w:val="nil"/>
              <w:bottom w:val="single" w:sz="4" w:space="0" w:color="auto"/>
              <w:right w:val="single" w:sz="4" w:space="0" w:color="auto"/>
            </w:tcBorders>
            <w:shd w:val="clear" w:color="auto" w:fill="auto"/>
            <w:vAlign w:val="bottom"/>
            <w:hideMark/>
            <w:tcPrChange w:id="1353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2E34132E" w14:textId="56DBBBC2" w:rsidR="00914E26" w:rsidRPr="00E579F9" w:rsidDel="00E46DB7" w:rsidRDefault="00914E26" w:rsidP="00875FAD">
            <w:pPr>
              <w:jc w:val="right"/>
              <w:rPr>
                <w:del w:id="13531" w:author="Perrine, Martin L. (GSFC-5670)" w:date="2016-08-31T15:42:00Z"/>
                <w:rFonts w:ascii="Calibri" w:hAnsi="Calibri"/>
                <w:color w:val="000000"/>
                <w:sz w:val="22"/>
                <w:szCs w:val="22"/>
              </w:rPr>
            </w:pPr>
            <w:del w:id="13532" w:author="Perrine, Martin L. (GSFC-5670)" w:date="2016-08-31T15:42:00Z">
              <w:r w:rsidRPr="00E579F9" w:rsidDel="00E46DB7">
                <w:rPr>
                  <w:rFonts w:ascii="Calibri" w:hAnsi="Calibri"/>
                  <w:color w:val="000000"/>
                  <w:sz w:val="22"/>
                  <w:szCs w:val="22"/>
                </w:rPr>
                <w:delText>3.1</w:delText>
              </w:r>
            </w:del>
          </w:p>
        </w:tc>
        <w:tc>
          <w:tcPr>
            <w:tcW w:w="965" w:type="dxa"/>
            <w:tcBorders>
              <w:top w:val="nil"/>
              <w:left w:val="nil"/>
              <w:bottom w:val="single" w:sz="4" w:space="0" w:color="auto"/>
              <w:right w:val="single" w:sz="4" w:space="0" w:color="auto"/>
            </w:tcBorders>
            <w:shd w:val="clear" w:color="auto" w:fill="auto"/>
            <w:vAlign w:val="bottom"/>
            <w:hideMark/>
            <w:tcPrChange w:id="1353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ED085DC" w14:textId="46BEE654" w:rsidR="00914E26" w:rsidRPr="00E579F9" w:rsidDel="00E46DB7" w:rsidRDefault="00914E26" w:rsidP="00875FAD">
            <w:pPr>
              <w:jc w:val="left"/>
              <w:rPr>
                <w:del w:id="13534" w:author="Perrine, Martin L. (GSFC-5670)" w:date="2016-08-31T15:42:00Z"/>
                <w:rFonts w:ascii="Calibri" w:hAnsi="Calibri"/>
                <w:color w:val="000000"/>
                <w:sz w:val="22"/>
                <w:szCs w:val="22"/>
              </w:rPr>
            </w:pPr>
            <w:del w:id="1353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53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0ABFA9A" w14:textId="24971117" w:rsidR="00914E26" w:rsidRPr="00E579F9" w:rsidDel="00E46DB7" w:rsidRDefault="00914E26" w:rsidP="00875FAD">
            <w:pPr>
              <w:jc w:val="left"/>
              <w:rPr>
                <w:del w:id="13537" w:author="Perrine, Martin L. (GSFC-5670)" w:date="2016-08-31T15:42:00Z"/>
                <w:rFonts w:ascii="Calibri" w:hAnsi="Calibri"/>
                <w:color w:val="000000"/>
                <w:sz w:val="22"/>
                <w:szCs w:val="22"/>
              </w:rPr>
            </w:pPr>
            <w:del w:id="1353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53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0B9A9D5" w14:textId="52775A66" w:rsidR="00914E26" w:rsidRPr="00E579F9" w:rsidDel="00E46DB7" w:rsidRDefault="00914E26" w:rsidP="00875FAD">
            <w:pPr>
              <w:jc w:val="left"/>
              <w:rPr>
                <w:del w:id="13540" w:author="Perrine, Martin L. (GSFC-5670)" w:date="2016-08-31T15:42:00Z"/>
                <w:rFonts w:ascii="Calibri" w:hAnsi="Calibri"/>
                <w:color w:val="000000"/>
                <w:sz w:val="22"/>
                <w:szCs w:val="22"/>
              </w:rPr>
            </w:pPr>
            <w:del w:id="1354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54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DB51996" w14:textId="255E9E12" w:rsidR="00914E26" w:rsidRPr="00E579F9" w:rsidDel="00E46DB7" w:rsidRDefault="00914E26" w:rsidP="00875FAD">
            <w:pPr>
              <w:jc w:val="left"/>
              <w:rPr>
                <w:del w:id="13543" w:author="Perrine, Martin L. (GSFC-5670)" w:date="2016-08-31T15:42:00Z"/>
                <w:rFonts w:ascii="Calibri" w:hAnsi="Calibri"/>
                <w:color w:val="000000"/>
                <w:sz w:val="22"/>
                <w:szCs w:val="22"/>
              </w:rPr>
            </w:pPr>
            <w:del w:id="1354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54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7A354B9" w14:textId="39E2E63E" w:rsidR="00914E26" w:rsidRPr="00E579F9" w:rsidDel="00E46DB7" w:rsidRDefault="00914E26" w:rsidP="00875FAD">
            <w:pPr>
              <w:jc w:val="left"/>
              <w:rPr>
                <w:del w:id="13546" w:author="Perrine, Martin L. (GSFC-5670)" w:date="2016-08-31T15:42:00Z"/>
                <w:rFonts w:ascii="Calibri" w:hAnsi="Calibri"/>
                <w:color w:val="000000"/>
                <w:sz w:val="22"/>
                <w:szCs w:val="22"/>
              </w:rPr>
            </w:pPr>
            <w:del w:id="1354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548" w:author="Muhammad, Alimayo (GSFC-5660)" w:date="2016-08-23T07:07:00Z">
              <w:tcPr>
                <w:tcW w:w="726" w:type="dxa"/>
                <w:tcBorders>
                  <w:top w:val="nil"/>
                  <w:left w:val="nil"/>
                  <w:bottom w:val="single" w:sz="4" w:space="0" w:color="auto"/>
                  <w:right w:val="nil"/>
                </w:tcBorders>
              </w:tcPr>
            </w:tcPrChange>
          </w:tcPr>
          <w:p w14:paraId="2886725E" w14:textId="50A799DC" w:rsidR="00914E26" w:rsidRPr="00E579F9" w:rsidDel="00E46DB7" w:rsidRDefault="00914E26" w:rsidP="00875FAD">
            <w:pPr>
              <w:jc w:val="left"/>
              <w:rPr>
                <w:del w:id="1354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55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FF6371D" w14:textId="48C675BF" w:rsidR="00914E26" w:rsidRPr="00E579F9" w:rsidDel="00E46DB7" w:rsidRDefault="00914E26" w:rsidP="00875FAD">
            <w:pPr>
              <w:jc w:val="left"/>
              <w:rPr>
                <w:del w:id="13551" w:author="Perrine, Martin L. (GSFC-5670)" w:date="2016-08-31T15:42:00Z"/>
                <w:rFonts w:ascii="Calibri" w:hAnsi="Calibri"/>
                <w:color w:val="000000"/>
                <w:sz w:val="22"/>
                <w:szCs w:val="22"/>
              </w:rPr>
            </w:pPr>
            <w:del w:id="1355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55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3AD41C1" w14:textId="2CAD3DF7" w:rsidR="00914E26" w:rsidRPr="00E579F9" w:rsidDel="00E46DB7" w:rsidRDefault="00A71AF3" w:rsidP="00875FAD">
            <w:pPr>
              <w:jc w:val="left"/>
              <w:rPr>
                <w:del w:id="13554" w:author="Perrine, Martin L. (GSFC-5670)" w:date="2016-08-31T15:42:00Z"/>
                <w:rFonts w:ascii="Calibri" w:hAnsi="Calibri"/>
                <w:color w:val="000000"/>
                <w:sz w:val="22"/>
                <w:szCs w:val="22"/>
              </w:rPr>
            </w:pPr>
            <w:ins w:id="13555" w:author="Muhammad, Alimayo (GSFC-5660)" w:date="2016-08-25T11:24:00Z">
              <w:del w:id="13556" w:author="Perrine, Martin L. (GSFC-5670)" w:date="2016-08-31T15:42:00Z">
                <w:r w:rsidDel="00E46DB7">
                  <w:rPr>
                    <w:rFonts w:ascii="Calibri" w:hAnsi="Calibri"/>
                    <w:color w:val="000000"/>
                    <w:sz w:val="22"/>
                    <w:szCs w:val="22"/>
                  </w:rPr>
                  <w:delText>I</w:delText>
                </w:r>
              </w:del>
            </w:ins>
            <w:del w:id="13557"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734E885" w14:textId="1213213E" w:rsidTr="00914E26">
        <w:trPr>
          <w:trHeight w:val="300"/>
          <w:del w:id="13558" w:author="Perrine, Martin L. (GSFC-5670)" w:date="2016-08-31T15:42:00Z"/>
          <w:trPrChange w:id="13559"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560"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8BD8F83" w14:textId="5DA7CCF8" w:rsidR="00914E26" w:rsidRPr="00E579F9" w:rsidDel="00E46DB7" w:rsidRDefault="00914E26" w:rsidP="00875FAD">
            <w:pPr>
              <w:jc w:val="left"/>
              <w:rPr>
                <w:del w:id="13561" w:author="Perrine, Martin L. (GSFC-5670)" w:date="2016-08-31T15:42:00Z"/>
                <w:rFonts w:ascii="Calibri" w:hAnsi="Calibri"/>
                <w:color w:val="000000"/>
                <w:sz w:val="22"/>
                <w:szCs w:val="22"/>
              </w:rPr>
            </w:pPr>
            <w:del w:id="13562" w:author="Perrine, Martin L. (GSFC-5670)" w:date="2016-08-31T15:42:00Z">
              <w:r w:rsidRPr="00E579F9" w:rsidDel="00E46DB7">
                <w:rPr>
                  <w:rFonts w:ascii="Calibri" w:hAnsi="Calibri"/>
                  <w:color w:val="000000"/>
                  <w:sz w:val="22"/>
                  <w:szCs w:val="22"/>
                </w:rPr>
                <w:delText>NENG-SEC-011 Log user access and authentication</w:delText>
              </w:r>
            </w:del>
          </w:p>
        </w:tc>
        <w:tc>
          <w:tcPr>
            <w:tcW w:w="793" w:type="dxa"/>
            <w:tcBorders>
              <w:top w:val="nil"/>
              <w:left w:val="nil"/>
              <w:bottom w:val="single" w:sz="4" w:space="0" w:color="auto"/>
              <w:right w:val="single" w:sz="4" w:space="0" w:color="auto"/>
            </w:tcBorders>
            <w:shd w:val="clear" w:color="auto" w:fill="auto"/>
            <w:vAlign w:val="bottom"/>
            <w:hideMark/>
            <w:tcPrChange w:id="1356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B3755A2" w14:textId="096F1E67" w:rsidR="00914E26" w:rsidRPr="00E579F9" w:rsidDel="00E46DB7" w:rsidRDefault="00914E26" w:rsidP="00875FAD">
            <w:pPr>
              <w:jc w:val="right"/>
              <w:rPr>
                <w:del w:id="13564" w:author="Perrine, Martin L. (GSFC-5670)" w:date="2016-08-31T15:42:00Z"/>
                <w:rFonts w:ascii="Calibri" w:hAnsi="Calibri"/>
                <w:color w:val="000000"/>
                <w:sz w:val="22"/>
                <w:szCs w:val="22"/>
              </w:rPr>
            </w:pPr>
            <w:del w:id="13565" w:author="Perrine, Martin L. (GSFC-5670)" w:date="2016-08-31T15:42:00Z">
              <w:r w:rsidRPr="00E579F9" w:rsidDel="00E46DB7">
                <w:rPr>
                  <w:rFonts w:ascii="Calibri" w:hAnsi="Calibri"/>
                  <w:color w:val="000000"/>
                  <w:sz w:val="22"/>
                  <w:szCs w:val="22"/>
                </w:rPr>
                <w:delText>3.11</w:delText>
              </w:r>
            </w:del>
          </w:p>
        </w:tc>
        <w:tc>
          <w:tcPr>
            <w:tcW w:w="965" w:type="dxa"/>
            <w:tcBorders>
              <w:top w:val="nil"/>
              <w:left w:val="nil"/>
              <w:bottom w:val="single" w:sz="4" w:space="0" w:color="auto"/>
              <w:right w:val="single" w:sz="4" w:space="0" w:color="auto"/>
            </w:tcBorders>
            <w:shd w:val="clear" w:color="auto" w:fill="auto"/>
            <w:vAlign w:val="bottom"/>
            <w:hideMark/>
            <w:tcPrChange w:id="1356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4DCCE70" w14:textId="06EDF830" w:rsidR="00914E26" w:rsidRPr="00E579F9" w:rsidDel="00E46DB7" w:rsidRDefault="00914E26" w:rsidP="00875FAD">
            <w:pPr>
              <w:jc w:val="left"/>
              <w:rPr>
                <w:del w:id="13567" w:author="Perrine, Martin L. (GSFC-5670)" w:date="2016-08-31T15:42:00Z"/>
                <w:rFonts w:ascii="Calibri" w:hAnsi="Calibri"/>
                <w:color w:val="000000"/>
                <w:sz w:val="22"/>
                <w:szCs w:val="22"/>
              </w:rPr>
            </w:pPr>
            <w:del w:id="1356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56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5E88D6F" w14:textId="725707B3" w:rsidR="00914E26" w:rsidRPr="00E579F9" w:rsidDel="00E46DB7" w:rsidRDefault="00914E26" w:rsidP="00875FAD">
            <w:pPr>
              <w:jc w:val="left"/>
              <w:rPr>
                <w:del w:id="13570" w:author="Perrine, Martin L. (GSFC-5670)" w:date="2016-08-31T15:42:00Z"/>
                <w:rFonts w:ascii="Calibri" w:hAnsi="Calibri"/>
                <w:color w:val="000000"/>
                <w:sz w:val="22"/>
                <w:szCs w:val="22"/>
              </w:rPr>
            </w:pPr>
            <w:del w:id="1357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57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586A0A2" w14:textId="0FCF5C0F" w:rsidR="00914E26" w:rsidRPr="00E579F9" w:rsidDel="00E46DB7" w:rsidRDefault="00914E26" w:rsidP="00875FAD">
            <w:pPr>
              <w:jc w:val="left"/>
              <w:rPr>
                <w:del w:id="13573" w:author="Perrine, Martin L. (GSFC-5670)" w:date="2016-08-31T15:42:00Z"/>
                <w:rFonts w:ascii="Calibri" w:hAnsi="Calibri"/>
                <w:color w:val="000000"/>
                <w:sz w:val="22"/>
                <w:szCs w:val="22"/>
              </w:rPr>
            </w:pPr>
            <w:del w:id="1357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57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8CD415D" w14:textId="210B7302" w:rsidR="00914E26" w:rsidRPr="00E579F9" w:rsidDel="00E46DB7" w:rsidRDefault="00914E26" w:rsidP="00875FAD">
            <w:pPr>
              <w:jc w:val="left"/>
              <w:rPr>
                <w:del w:id="13576" w:author="Perrine, Martin L. (GSFC-5670)" w:date="2016-08-31T15:42:00Z"/>
                <w:rFonts w:ascii="Calibri" w:hAnsi="Calibri"/>
                <w:color w:val="000000"/>
                <w:sz w:val="22"/>
                <w:szCs w:val="22"/>
              </w:rPr>
            </w:pPr>
            <w:del w:id="1357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57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55176CF" w14:textId="4F47D91C" w:rsidR="00914E26" w:rsidRPr="00E579F9" w:rsidDel="00E46DB7" w:rsidRDefault="00914E26" w:rsidP="00875FAD">
            <w:pPr>
              <w:jc w:val="left"/>
              <w:rPr>
                <w:del w:id="13579" w:author="Perrine, Martin L. (GSFC-5670)" w:date="2016-08-31T15:42:00Z"/>
                <w:rFonts w:ascii="Calibri" w:hAnsi="Calibri"/>
                <w:color w:val="000000"/>
                <w:sz w:val="22"/>
                <w:szCs w:val="22"/>
              </w:rPr>
            </w:pPr>
            <w:del w:id="1358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581" w:author="Muhammad, Alimayo (GSFC-5660)" w:date="2016-08-23T07:07:00Z">
              <w:tcPr>
                <w:tcW w:w="726" w:type="dxa"/>
                <w:tcBorders>
                  <w:top w:val="nil"/>
                  <w:left w:val="nil"/>
                  <w:bottom w:val="single" w:sz="4" w:space="0" w:color="auto"/>
                  <w:right w:val="nil"/>
                </w:tcBorders>
              </w:tcPr>
            </w:tcPrChange>
          </w:tcPr>
          <w:p w14:paraId="120754ED" w14:textId="1260E8A8" w:rsidR="00914E26" w:rsidRPr="00E579F9" w:rsidDel="00E46DB7" w:rsidRDefault="00914E26" w:rsidP="00875FAD">
            <w:pPr>
              <w:jc w:val="left"/>
              <w:rPr>
                <w:del w:id="1358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58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147BDDD" w14:textId="2ACA3492" w:rsidR="00914E26" w:rsidRPr="00E579F9" w:rsidDel="00E46DB7" w:rsidRDefault="00914E26" w:rsidP="00875FAD">
            <w:pPr>
              <w:jc w:val="left"/>
              <w:rPr>
                <w:del w:id="13584" w:author="Perrine, Martin L. (GSFC-5670)" w:date="2016-08-31T15:42:00Z"/>
                <w:rFonts w:ascii="Calibri" w:hAnsi="Calibri"/>
                <w:color w:val="000000"/>
                <w:sz w:val="22"/>
                <w:szCs w:val="22"/>
              </w:rPr>
            </w:pPr>
            <w:del w:id="13585"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58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84B98E2" w14:textId="29EA06C9" w:rsidR="00914E26" w:rsidRPr="00E579F9" w:rsidDel="00E46DB7" w:rsidRDefault="00A71AF3" w:rsidP="00875FAD">
            <w:pPr>
              <w:jc w:val="left"/>
              <w:rPr>
                <w:del w:id="13587" w:author="Perrine, Martin L. (GSFC-5670)" w:date="2016-08-31T15:42:00Z"/>
                <w:rFonts w:ascii="Calibri" w:hAnsi="Calibri"/>
                <w:color w:val="000000"/>
                <w:sz w:val="22"/>
                <w:szCs w:val="22"/>
              </w:rPr>
            </w:pPr>
            <w:ins w:id="13588" w:author="Muhammad, Alimayo (GSFC-5660)" w:date="2016-08-25T11:24:00Z">
              <w:del w:id="13589" w:author="Perrine, Martin L. (GSFC-5670)" w:date="2016-08-31T15:42:00Z">
                <w:r w:rsidDel="00E46DB7">
                  <w:rPr>
                    <w:rFonts w:ascii="Calibri" w:hAnsi="Calibri"/>
                    <w:color w:val="000000"/>
                    <w:sz w:val="22"/>
                    <w:szCs w:val="22"/>
                  </w:rPr>
                  <w:delText>I</w:delText>
                </w:r>
              </w:del>
            </w:ins>
            <w:del w:id="13590"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0B41C5A9" w14:textId="7D062B12" w:rsidTr="00914E26">
        <w:trPr>
          <w:trHeight w:val="300"/>
          <w:del w:id="13591" w:author="Perrine, Martin L. (GSFC-5670)" w:date="2016-08-31T15:42:00Z"/>
          <w:trPrChange w:id="13592"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593"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43C92F07" w14:textId="02EF014C" w:rsidR="00914E26" w:rsidRPr="00E579F9" w:rsidDel="00E46DB7" w:rsidRDefault="00914E26" w:rsidP="00875FAD">
            <w:pPr>
              <w:jc w:val="left"/>
              <w:rPr>
                <w:del w:id="13594" w:author="Perrine, Martin L. (GSFC-5670)" w:date="2016-08-31T15:42:00Z"/>
                <w:rFonts w:ascii="Calibri" w:hAnsi="Calibri"/>
                <w:color w:val="000000"/>
                <w:sz w:val="22"/>
                <w:szCs w:val="22"/>
              </w:rPr>
            </w:pPr>
            <w:del w:id="13595" w:author="Perrine, Martin L. (GSFC-5670)" w:date="2016-08-31T15:42:00Z">
              <w:r w:rsidRPr="00E579F9" w:rsidDel="00E46DB7">
                <w:rPr>
                  <w:rFonts w:ascii="Calibri" w:hAnsi="Calibri"/>
                  <w:color w:val="000000"/>
                  <w:sz w:val="22"/>
                  <w:szCs w:val="22"/>
                </w:rPr>
                <w:delText>NENG-SEC-012 Log configuration modifications</w:delText>
              </w:r>
            </w:del>
          </w:p>
        </w:tc>
        <w:tc>
          <w:tcPr>
            <w:tcW w:w="793" w:type="dxa"/>
            <w:tcBorders>
              <w:top w:val="nil"/>
              <w:left w:val="nil"/>
              <w:bottom w:val="single" w:sz="4" w:space="0" w:color="auto"/>
              <w:right w:val="single" w:sz="4" w:space="0" w:color="auto"/>
            </w:tcBorders>
            <w:shd w:val="clear" w:color="auto" w:fill="auto"/>
            <w:vAlign w:val="bottom"/>
            <w:hideMark/>
            <w:tcPrChange w:id="1359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81DEB00" w14:textId="261175CF" w:rsidR="00914E26" w:rsidRPr="00E579F9" w:rsidDel="00E46DB7" w:rsidRDefault="00914E26" w:rsidP="00875FAD">
            <w:pPr>
              <w:jc w:val="right"/>
              <w:rPr>
                <w:del w:id="13597" w:author="Perrine, Martin L. (GSFC-5670)" w:date="2016-08-31T15:42:00Z"/>
                <w:rFonts w:ascii="Calibri" w:hAnsi="Calibri"/>
                <w:color w:val="000000"/>
                <w:sz w:val="22"/>
                <w:szCs w:val="22"/>
              </w:rPr>
            </w:pPr>
            <w:del w:id="13598" w:author="Perrine, Martin L. (GSFC-5670)" w:date="2016-08-31T15:42:00Z">
              <w:r w:rsidRPr="00E579F9" w:rsidDel="00E46DB7">
                <w:rPr>
                  <w:rFonts w:ascii="Calibri" w:hAnsi="Calibri"/>
                  <w:color w:val="000000"/>
                  <w:sz w:val="22"/>
                  <w:szCs w:val="22"/>
                </w:rPr>
                <w:delText>3.12</w:delText>
              </w:r>
            </w:del>
          </w:p>
        </w:tc>
        <w:tc>
          <w:tcPr>
            <w:tcW w:w="965" w:type="dxa"/>
            <w:tcBorders>
              <w:top w:val="nil"/>
              <w:left w:val="nil"/>
              <w:bottom w:val="single" w:sz="4" w:space="0" w:color="auto"/>
              <w:right w:val="single" w:sz="4" w:space="0" w:color="auto"/>
            </w:tcBorders>
            <w:shd w:val="clear" w:color="auto" w:fill="auto"/>
            <w:vAlign w:val="bottom"/>
            <w:hideMark/>
            <w:tcPrChange w:id="1359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ECD0F1A" w14:textId="06E15EB2" w:rsidR="00914E26" w:rsidRPr="00E579F9" w:rsidDel="00E46DB7" w:rsidRDefault="00914E26" w:rsidP="00875FAD">
            <w:pPr>
              <w:jc w:val="left"/>
              <w:rPr>
                <w:del w:id="13600" w:author="Perrine, Martin L. (GSFC-5670)" w:date="2016-08-31T15:42:00Z"/>
                <w:rFonts w:ascii="Calibri" w:hAnsi="Calibri"/>
                <w:color w:val="000000"/>
                <w:sz w:val="22"/>
                <w:szCs w:val="22"/>
              </w:rPr>
            </w:pPr>
            <w:del w:id="1360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60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BC949D0" w14:textId="0EFA8AA4" w:rsidR="00914E26" w:rsidRPr="00E579F9" w:rsidDel="00E46DB7" w:rsidRDefault="00914E26" w:rsidP="00875FAD">
            <w:pPr>
              <w:jc w:val="left"/>
              <w:rPr>
                <w:del w:id="13603" w:author="Perrine, Martin L. (GSFC-5670)" w:date="2016-08-31T15:42:00Z"/>
                <w:rFonts w:ascii="Calibri" w:hAnsi="Calibri"/>
                <w:color w:val="000000"/>
                <w:sz w:val="22"/>
                <w:szCs w:val="22"/>
              </w:rPr>
            </w:pPr>
            <w:del w:id="1360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60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4218395" w14:textId="3CA55CFE" w:rsidR="00914E26" w:rsidRPr="00E579F9" w:rsidDel="00E46DB7" w:rsidRDefault="00914E26" w:rsidP="00875FAD">
            <w:pPr>
              <w:jc w:val="left"/>
              <w:rPr>
                <w:del w:id="13606" w:author="Perrine, Martin L. (GSFC-5670)" w:date="2016-08-31T15:42:00Z"/>
                <w:rFonts w:ascii="Calibri" w:hAnsi="Calibri"/>
                <w:color w:val="000000"/>
                <w:sz w:val="22"/>
                <w:szCs w:val="22"/>
              </w:rPr>
            </w:pPr>
            <w:del w:id="1360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60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4C1CEDB" w14:textId="2EED4495" w:rsidR="00914E26" w:rsidRPr="00E579F9" w:rsidDel="00E46DB7" w:rsidRDefault="00914E26" w:rsidP="00875FAD">
            <w:pPr>
              <w:jc w:val="left"/>
              <w:rPr>
                <w:del w:id="13609" w:author="Perrine, Martin L. (GSFC-5670)" w:date="2016-08-31T15:42:00Z"/>
                <w:rFonts w:ascii="Calibri" w:hAnsi="Calibri"/>
                <w:color w:val="000000"/>
                <w:sz w:val="22"/>
                <w:szCs w:val="22"/>
              </w:rPr>
            </w:pPr>
            <w:del w:id="1361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61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A299EB2" w14:textId="5F6CC678" w:rsidR="00914E26" w:rsidRPr="00E579F9" w:rsidDel="00E46DB7" w:rsidRDefault="00914E26" w:rsidP="00875FAD">
            <w:pPr>
              <w:jc w:val="left"/>
              <w:rPr>
                <w:del w:id="13612" w:author="Perrine, Martin L. (GSFC-5670)" w:date="2016-08-31T15:42:00Z"/>
                <w:rFonts w:ascii="Calibri" w:hAnsi="Calibri"/>
                <w:color w:val="000000"/>
                <w:sz w:val="22"/>
                <w:szCs w:val="22"/>
              </w:rPr>
            </w:pPr>
            <w:del w:id="1361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614" w:author="Muhammad, Alimayo (GSFC-5660)" w:date="2016-08-23T07:07:00Z">
              <w:tcPr>
                <w:tcW w:w="726" w:type="dxa"/>
                <w:tcBorders>
                  <w:top w:val="nil"/>
                  <w:left w:val="nil"/>
                  <w:bottom w:val="single" w:sz="4" w:space="0" w:color="auto"/>
                  <w:right w:val="nil"/>
                </w:tcBorders>
              </w:tcPr>
            </w:tcPrChange>
          </w:tcPr>
          <w:p w14:paraId="61959C90" w14:textId="6B06C83A" w:rsidR="00914E26" w:rsidRPr="00E579F9" w:rsidDel="00E46DB7" w:rsidRDefault="00914E26" w:rsidP="00875FAD">
            <w:pPr>
              <w:jc w:val="left"/>
              <w:rPr>
                <w:del w:id="1361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61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9B9E550" w14:textId="7E3C42B7" w:rsidR="00914E26" w:rsidRPr="00E579F9" w:rsidDel="00E46DB7" w:rsidRDefault="00914E26" w:rsidP="00875FAD">
            <w:pPr>
              <w:jc w:val="left"/>
              <w:rPr>
                <w:del w:id="13617" w:author="Perrine, Martin L. (GSFC-5670)" w:date="2016-08-31T15:42:00Z"/>
                <w:rFonts w:ascii="Calibri" w:hAnsi="Calibri"/>
                <w:color w:val="000000"/>
                <w:sz w:val="22"/>
                <w:szCs w:val="22"/>
              </w:rPr>
            </w:pPr>
            <w:del w:id="13618"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61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B9EEEF4" w14:textId="4BA11096" w:rsidR="00914E26" w:rsidRPr="00E579F9" w:rsidDel="00E46DB7" w:rsidRDefault="00A71AF3" w:rsidP="00875FAD">
            <w:pPr>
              <w:jc w:val="left"/>
              <w:rPr>
                <w:del w:id="13620" w:author="Perrine, Martin L. (GSFC-5670)" w:date="2016-08-31T15:42:00Z"/>
                <w:rFonts w:ascii="Calibri" w:hAnsi="Calibri"/>
                <w:color w:val="000000"/>
                <w:sz w:val="22"/>
                <w:szCs w:val="22"/>
              </w:rPr>
            </w:pPr>
            <w:ins w:id="13621" w:author="Muhammad, Alimayo (GSFC-5660)" w:date="2016-08-25T11:24:00Z">
              <w:del w:id="13622" w:author="Perrine, Martin L. (GSFC-5670)" w:date="2016-08-31T15:42:00Z">
                <w:r w:rsidDel="00E46DB7">
                  <w:rPr>
                    <w:rFonts w:ascii="Calibri" w:hAnsi="Calibri"/>
                    <w:color w:val="000000"/>
                    <w:sz w:val="22"/>
                    <w:szCs w:val="22"/>
                  </w:rPr>
                  <w:delText>I</w:delText>
                </w:r>
              </w:del>
            </w:ins>
            <w:del w:id="13623"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2D1B132B" w14:textId="044E10C0" w:rsidTr="00914E26">
        <w:trPr>
          <w:trHeight w:val="300"/>
          <w:del w:id="13624" w:author="Perrine, Martin L. (GSFC-5670)" w:date="2016-08-31T15:42:00Z"/>
          <w:trPrChange w:id="13625"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626"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75488EA7" w14:textId="70AF56E9" w:rsidR="00914E26" w:rsidRPr="00E579F9" w:rsidDel="00E46DB7" w:rsidRDefault="00914E26" w:rsidP="00875FAD">
            <w:pPr>
              <w:jc w:val="left"/>
              <w:rPr>
                <w:del w:id="13627" w:author="Perrine, Martin L. (GSFC-5670)" w:date="2016-08-31T15:42:00Z"/>
                <w:rFonts w:ascii="Calibri" w:hAnsi="Calibri"/>
                <w:color w:val="000000"/>
                <w:sz w:val="22"/>
                <w:szCs w:val="22"/>
              </w:rPr>
            </w:pPr>
            <w:del w:id="13628" w:author="Perrine, Martin L. (GSFC-5670)" w:date="2016-08-31T15:42:00Z">
              <w:r w:rsidRPr="00E579F9" w:rsidDel="00E46DB7">
                <w:rPr>
                  <w:rFonts w:ascii="Calibri" w:hAnsi="Calibri"/>
                  <w:color w:val="000000"/>
                  <w:sz w:val="22"/>
                  <w:szCs w:val="22"/>
                </w:rPr>
                <w:delText>NENG-SEC-013 Limited active ports and protocols</w:delText>
              </w:r>
            </w:del>
          </w:p>
        </w:tc>
        <w:tc>
          <w:tcPr>
            <w:tcW w:w="793" w:type="dxa"/>
            <w:tcBorders>
              <w:top w:val="nil"/>
              <w:left w:val="nil"/>
              <w:bottom w:val="single" w:sz="4" w:space="0" w:color="auto"/>
              <w:right w:val="single" w:sz="4" w:space="0" w:color="auto"/>
            </w:tcBorders>
            <w:shd w:val="clear" w:color="auto" w:fill="auto"/>
            <w:vAlign w:val="bottom"/>
            <w:hideMark/>
            <w:tcPrChange w:id="1362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B958796" w14:textId="11A60EC6" w:rsidR="00914E26" w:rsidRPr="00E579F9" w:rsidDel="00E46DB7" w:rsidRDefault="00914E26" w:rsidP="00875FAD">
            <w:pPr>
              <w:jc w:val="right"/>
              <w:rPr>
                <w:del w:id="13630" w:author="Perrine, Martin L. (GSFC-5670)" w:date="2016-08-31T15:42:00Z"/>
                <w:rFonts w:ascii="Calibri" w:hAnsi="Calibri"/>
                <w:color w:val="000000"/>
                <w:sz w:val="22"/>
                <w:szCs w:val="22"/>
              </w:rPr>
            </w:pPr>
            <w:del w:id="13631" w:author="Perrine, Martin L. (GSFC-5670)" w:date="2016-08-31T15:42:00Z">
              <w:r w:rsidRPr="00E579F9" w:rsidDel="00E46DB7">
                <w:rPr>
                  <w:rFonts w:ascii="Calibri" w:hAnsi="Calibri"/>
                  <w:color w:val="000000"/>
                  <w:sz w:val="22"/>
                  <w:szCs w:val="22"/>
                </w:rPr>
                <w:delText>3.13</w:delText>
              </w:r>
            </w:del>
          </w:p>
        </w:tc>
        <w:tc>
          <w:tcPr>
            <w:tcW w:w="965" w:type="dxa"/>
            <w:tcBorders>
              <w:top w:val="nil"/>
              <w:left w:val="nil"/>
              <w:bottom w:val="single" w:sz="4" w:space="0" w:color="auto"/>
              <w:right w:val="single" w:sz="4" w:space="0" w:color="auto"/>
            </w:tcBorders>
            <w:shd w:val="clear" w:color="auto" w:fill="auto"/>
            <w:vAlign w:val="bottom"/>
            <w:hideMark/>
            <w:tcPrChange w:id="1363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27F8D7D" w14:textId="2A918B96" w:rsidR="00914E26" w:rsidRPr="00E579F9" w:rsidDel="00E46DB7" w:rsidRDefault="00914E26" w:rsidP="00875FAD">
            <w:pPr>
              <w:jc w:val="left"/>
              <w:rPr>
                <w:del w:id="13633" w:author="Perrine, Martin L. (GSFC-5670)" w:date="2016-08-31T15:42:00Z"/>
                <w:rFonts w:ascii="Calibri" w:hAnsi="Calibri"/>
                <w:color w:val="000000"/>
                <w:sz w:val="22"/>
                <w:szCs w:val="22"/>
              </w:rPr>
            </w:pPr>
            <w:del w:id="1363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63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263C1F6" w14:textId="2CA4C22D" w:rsidR="00914E26" w:rsidRPr="00E579F9" w:rsidDel="00E46DB7" w:rsidRDefault="00914E26" w:rsidP="00875FAD">
            <w:pPr>
              <w:jc w:val="left"/>
              <w:rPr>
                <w:del w:id="13636" w:author="Perrine, Martin L. (GSFC-5670)" w:date="2016-08-31T15:42:00Z"/>
                <w:rFonts w:ascii="Calibri" w:hAnsi="Calibri"/>
                <w:color w:val="000000"/>
                <w:sz w:val="22"/>
                <w:szCs w:val="22"/>
              </w:rPr>
            </w:pPr>
            <w:del w:id="1363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63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814D422" w14:textId="47B9F32B" w:rsidR="00914E26" w:rsidRPr="00E579F9" w:rsidDel="00E46DB7" w:rsidRDefault="00914E26" w:rsidP="00875FAD">
            <w:pPr>
              <w:jc w:val="left"/>
              <w:rPr>
                <w:del w:id="13639" w:author="Perrine, Martin L. (GSFC-5670)" w:date="2016-08-31T15:42:00Z"/>
                <w:rFonts w:ascii="Calibri" w:hAnsi="Calibri"/>
                <w:color w:val="000000"/>
                <w:sz w:val="22"/>
                <w:szCs w:val="22"/>
              </w:rPr>
            </w:pPr>
            <w:del w:id="1364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64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21AE70E" w14:textId="43B282A6" w:rsidR="00914E26" w:rsidRPr="00E579F9" w:rsidDel="00E46DB7" w:rsidRDefault="00914E26" w:rsidP="00875FAD">
            <w:pPr>
              <w:jc w:val="left"/>
              <w:rPr>
                <w:del w:id="13642" w:author="Perrine, Martin L. (GSFC-5670)" w:date="2016-08-31T15:42:00Z"/>
                <w:rFonts w:ascii="Calibri" w:hAnsi="Calibri"/>
                <w:color w:val="000000"/>
                <w:sz w:val="22"/>
                <w:szCs w:val="22"/>
              </w:rPr>
            </w:pPr>
            <w:del w:id="1364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64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1D1EE199" w14:textId="324B05D4" w:rsidR="00914E26" w:rsidRPr="00E579F9" w:rsidDel="00E46DB7" w:rsidRDefault="00914E26" w:rsidP="00875FAD">
            <w:pPr>
              <w:jc w:val="left"/>
              <w:rPr>
                <w:del w:id="13645" w:author="Perrine, Martin L. (GSFC-5670)" w:date="2016-08-31T15:42:00Z"/>
                <w:rFonts w:ascii="Calibri" w:hAnsi="Calibri"/>
                <w:color w:val="000000"/>
                <w:sz w:val="22"/>
                <w:szCs w:val="22"/>
              </w:rPr>
            </w:pPr>
            <w:del w:id="1364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647" w:author="Muhammad, Alimayo (GSFC-5660)" w:date="2016-08-23T07:07:00Z">
              <w:tcPr>
                <w:tcW w:w="726" w:type="dxa"/>
                <w:tcBorders>
                  <w:top w:val="nil"/>
                  <w:left w:val="nil"/>
                  <w:bottom w:val="single" w:sz="4" w:space="0" w:color="auto"/>
                  <w:right w:val="nil"/>
                </w:tcBorders>
              </w:tcPr>
            </w:tcPrChange>
          </w:tcPr>
          <w:p w14:paraId="0C019F85" w14:textId="032B6299" w:rsidR="00914E26" w:rsidRPr="00E579F9" w:rsidDel="00E46DB7" w:rsidRDefault="00914E26" w:rsidP="00875FAD">
            <w:pPr>
              <w:jc w:val="left"/>
              <w:rPr>
                <w:del w:id="1364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64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4C1786F" w14:textId="32722D1F" w:rsidR="00914E26" w:rsidRPr="00E579F9" w:rsidDel="00E46DB7" w:rsidRDefault="00914E26" w:rsidP="00875FAD">
            <w:pPr>
              <w:jc w:val="left"/>
              <w:rPr>
                <w:del w:id="13650" w:author="Perrine, Martin L. (GSFC-5670)" w:date="2016-08-31T15:42:00Z"/>
                <w:rFonts w:ascii="Calibri" w:hAnsi="Calibri"/>
                <w:color w:val="000000"/>
                <w:sz w:val="22"/>
                <w:szCs w:val="22"/>
              </w:rPr>
            </w:pPr>
            <w:del w:id="13651"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65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4D360999" w14:textId="0FE94D7B" w:rsidR="00914E26" w:rsidRPr="00E579F9" w:rsidDel="00E46DB7" w:rsidRDefault="00A71AF3" w:rsidP="00875FAD">
            <w:pPr>
              <w:jc w:val="left"/>
              <w:rPr>
                <w:del w:id="13653" w:author="Perrine, Martin L. (GSFC-5670)" w:date="2016-08-31T15:42:00Z"/>
                <w:rFonts w:ascii="Calibri" w:hAnsi="Calibri"/>
                <w:color w:val="000000"/>
                <w:sz w:val="22"/>
                <w:szCs w:val="22"/>
              </w:rPr>
            </w:pPr>
            <w:ins w:id="13654" w:author="Muhammad, Alimayo (GSFC-5660)" w:date="2016-08-25T11:24:00Z">
              <w:del w:id="13655" w:author="Perrine, Martin L. (GSFC-5670)" w:date="2016-08-31T15:42:00Z">
                <w:r w:rsidDel="00E46DB7">
                  <w:rPr>
                    <w:rFonts w:ascii="Calibri" w:hAnsi="Calibri"/>
                    <w:color w:val="000000"/>
                    <w:sz w:val="22"/>
                    <w:szCs w:val="22"/>
                  </w:rPr>
                  <w:delText>I</w:delText>
                </w:r>
              </w:del>
            </w:ins>
            <w:del w:id="13656"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7F95A11A" w14:textId="1034D365" w:rsidTr="00914E26">
        <w:trPr>
          <w:trHeight w:val="300"/>
          <w:del w:id="13657" w:author="Perrine, Martin L. (GSFC-5670)" w:date="2016-08-31T15:42:00Z"/>
          <w:trPrChange w:id="13658"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659"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2BB1145" w14:textId="41E54E8C" w:rsidR="00914E26" w:rsidRPr="00E579F9" w:rsidDel="00E46DB7" w:rsidRDefault="00914E26" w:rsidP="00875FAD">
            <w:pPr>
              <w:jc w:val="left"/>
              <w:rPr>
                <w:del w:id="13660" w:author="Perrine, Martin L. (GSFC-5670)" w:date="2016-08-31T15:42:00Z"/>
                <w:rFonts w:ascii="Calibri" w:hAnsi="Calibri"/>
                <w:color w:val="000000"/>
                <w:sz w:val="22"/>
                <w:szCs w:val="22"/>
              </w:rPr>
            </w:pPr>
            <w:del w:id="13661" w:author="Perrine, Martin L. (GSFC-5670)" w:date="2016-08-31T15:42:00Z">
              <w:r w:rsidRPr="00E579F9" w:rsidDel="00E46DB7">
                <w:rPr>
                  <w:rFonts w:ascii="Calibri" w:hAnsi="Calibri"/>
                  <w:color w:val="000000"/>
                  <w:sz w:val="22"/>
                  <w:szCs w:val="22"/>
                </w:rPr>
                <w:delText>NENG-SEC-014 static IP addresses</w:delText>
              </w:r>
            </w:del>
          </w:p>
        </w:tc>
        <w:tc>
          <w:tcPr>
            <w:tcW w:w="793" w:type="dxa"/>
            <w:tcBorders>
              <w:top w:val="nil"/>
              <w:left w:val="nil"/>
              <w:bottom w:val="single" w:sz="4" w:space="0" w:color="auto"/>
              <w:right w:val="single" w:sz="4" w:space="0" w:color="auto"/>
            </w:tcBorders>
            <w:shd w:val="clear" w:color="auto" w:fill="auto"/>
            <w:vAlign w:val="bottom"/>
            <w:hideMark/>
            <w:tcPrChange w:id="13662"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5D9243D4" w14:textId="15031E90" w:rsidR="00914E26" w:rsidRPr="00E579F9" w:rsidDel="00E46DB7" w:rsidRDefault="00914E26" w:rsidP="00875FAD">
            <w:pPr>
              <w:jc w:val="right"/>
              <w:rPr>
                <w:del w:id="13663" w:author="Perrine, Martin L. (GSFC-5670)" w:date="2016-08-31T15:42:00Z"/>
                <w:rFonts w:ascii="Calibri" w:hAnsi="Calibri"/>
                <w:color w:val="000000"/>
                <w:sz w:val="22"/>
                <w:szCs w:val="22"/>
              </w:rPr>
            </w:pPr>
            <w:del w:id="13664" w:author="Perrine, Martin L. (GSFC-5670)" w:date="2016-08-31T15:42:00Z">
              <w:r w:rsidRPr="00E579F9" w:rsidDel="00E46DB7">
                <w:rPr>
                  <w:rFonts w:ascii="Calibri" w:hAnsi="Calibri"/>
                  <w:color w:val="000000"/>
                  <w:sz w:val="22"/>
                  <w:szCs w:val="22"/>
                </w:rPr>
                <w:delText>3.14</w:delText>
              </w:r>
            </w:del>
          </w:p>
        </w:tc>
        <w:tc>
          <w:tcPr>
            <w:tcW w:w="965" w:type="dxa"/>
            <w:tcBorders>
              <w:top w:val="nil"/>
              <w:left w:val="nil"/>
              <w:bottom w:val="single" w:sz="4" w:space="0" w:color="auto"/>
              <w:right w:val="single" w:sz="4" w:space="0" w:color="auto"/>
            </w:tcBorders>
            <w:shd w:val="clear" w:color="auto" w:fill="auto"/>
            <w:vAlign w:val="bottom"/>
            <w:hideMark/>
            <w:tcPrChange w:id="1366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F410BF6" w14:textId="3DD53821" w:rsidR="00914E26" w:rsidRPr="00E579F9" w:rsidDel="00E46DB7" w:rsidRDefault="00914E26" w:rsidP="00875FAD">
            <w:pPr>
              <w:jc w:val="left"/>
              <w:rPr>
                <w:del w:id="13666" w:author="Perrine, Martin L. (GSFC-5670)" w:date="2016-08-31T15:42:00Z"/>
                <w:rFonts w:ascii="Calibri" w:hAnsi="Calibri"/>
                <w:color w:val="000000"/>
                <w:sz w:val="22"/>
                <w:szCs w:val="22"/>
              </w:rPr>
            </w:pPr>
            <w:del w:id="1366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66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D74B516" w14:textId="37D72840" w:rsidR="00914E26" w:rsidRPr="00E579F9" w:rsidDel="00E46DB7" w:rsidRDefault="00914E26" w:rsidP="00875FAD">
            <w:pPr>
              <w:jc w:val="left"/>
              <w:rPr>
                <w:del w:id="13669" w:author="Perrine, Martin L. (GSFC-5670)" w:date="2016-08-31T15:42:00Z"/>
                <w:rFonts w:ascii="Calibri" w:hAnsi="Calibri"/>
                <w:color w:val="000000"/>
                <w:sz w:val="22"/>
                <w:szCs w:val="22"/>
              </w:rPr>
            </w:pPr>
            <w:del w:id="1367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67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153C2DD" w14:textId="542FE60E" w:rsidR="00914E26" w:rsidRPr="00E579F9" w:rsidDel="00E46DB7" w:rsidRDefault="00914E26" w:rsidP="00875FAD">
            <w:pPr>
              <w:jc w:val="left"/>
              <w:rPr>
                <w:del w:id="13672" w:author="Perrine, Martin L. (GSFC-5670)" w:date="2016-08-31T15:42:00Z"/>
                <w:rFonts w:ascii="Calibri" w:hAnsi="Calibri"/>
                <w:color w:val="000000"/>
                <w:sz w:val="22"/>
                <w:szCs w:val="22"/>
              </w:rPr>
            </w:pPr>
            <w:del w:id="1367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67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5678921" w14:textId="4C9999E0" w:rsidR="00914E26" w:rsidRPr="00E579F9" w:rsidDel="00E46DB7" w:rsidRDefault="00914E26" w:rsidP="00875FAD">
            <w:pPr>
              <w:jc w:val="left"/>
              <w:rPr>
                <w:del w:id="13675" w:author="Perrine, Martin L. (GSFC-5670)" w:date="2016-08-31T15:42:00Z"/>
                <w:rFonts w:ascii="Calibri" w:hAnsi="Calibri"/>
                <w:color w:val="000000"/>
                <w:sz w:val="22"/>
                <w:szCs w:val="22"/>
              </w:rPr>
            </w:pPr>
            <w:del w:id="13676"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67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0047F98" w14:textId="3BB10AB4" w:rsidR="00914E26" w:rsidRPr="00E579F9" w:rsidDel="00E46DB7" w:rsidRDefault="00914E26" w:rsidP="00875FAD">
            <w:pPr>
              <w:jc w:val="left"/>
              <w:rPr>
                <w:del w:id="13678" w:author="Perrine, Martin L. (GSFC-5670)" w:date="2016-08-31T15:42:00Z"/>
                <w:rFonts w:ascii="Calibri" w:hAnsi="Calibri"/>
                <w:color w:val="000000"/>
                <w:sz w:val="22"/>
                <w:szCs w:val="22"/>
              </w:rPr>
            </w:pPr>
            <w:del w:id="13679"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680" w:author="Muhammad, Alimayo (GSFC-5660)" w:date="2016-08-23T07:07:00Z">
              <w:tcPr>
                <w:tcW w:w="726" w:type="dxa"/>
                <w:tcBorders>
                  <w:top w:val="nil"/>
                  <w:left w:val="nil"/>
                  <w:bottom w:val="single" w:sz="4" w:space="0" w:color="auto"/>
                  <w:right w:val="nil"/>
                </w:tcBorders>
              </w:tcPr>
            </w:tcPrChange>
          </w:tcPr>
          <w:p w14:paraId="113DD2C5" w14:textId="11F47D8D" w:rsidR="00914E26" w:rsidRPr="00E579F9" w:rsidDel="00E46DB7" w:rsidRDefault="00914E26" w:rsidP="00875FAD">
            <w:pPr>
              <w:jc w:val="left"/>
              <w:rPr>
                <w:del w:id="13681"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682"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79FC470" w14:textId="6B813BBF" w:rsidR="00914E26" w:rsidRPr="00E579F9" w:rsidDel="00E46DB7" w:rsidRDefault="00914E26" w:rsidP="00875FAD">
            <w:pPr>
              <w:jc w:val="left"/>
              <w:rPr>
                <w:del w:id="13683" w:author="Perrine, Martin L. (GSFC-5670)" w:date="2016-08-31T15:42:00Z"/>
                <w:rFonts w:ascii="Calibri" w:hAnsi="Calibri"/>
                <w:color w:val="000000"/>
                <w:sz w:val="22"/>
                <w:szCs w:val="22"/>
              </w:rPr>
            </w:pPr>
            <w:del w:id="13684"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685"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173FA47A" w14:textId="50B022D3" w:rsidR="00914E26" w:rsidRPr="00E579F9" w:rsidDel="00E46DB7" w:rsidRDefault="00A71AF3" w:rsidP="00875FAD">
            <w:pPr>
              <w:jc w:val="left"/>
              <w:rPr>
                <w:del w:id="13686" w:author="Perrine, Martin L. (GSFC-5670)" w:date="2016-08-31T15:42:00Z"/>
                <w:rFonts w:ascii="Calibri" w:hAnsi="Calibri"/>
                <w:color w:val="000000"/>
                <w:sz w:val="22"/>
                <w:szCs w:val="22"/>
              </w:rPr>
            </w:pPr>
            <w:ins w:id="13687" w:author="Muhammad, Alimayo (GSFC-5660)" w:date="2016-08-25T11:24:00Z">
              <w:del w:id="13688" w:author="Perrine, Martin L. (GSFC-5670)" w:date="2016-08-31T15:42:00Z">
                <w:r w:rsidDel="00E46DB7">
                  <w:rPr>
                    <w:rFonts w:ascii="Calibri" w:hAnsi="Calibri"/>
                    <w:color w:val="000000"/>
                    <w:sz w:val="22"/>
                    <w:szCs w:val="22"/>
                  </w:rPr>
                  <w:delText>I</w:delText>
                </w:r>
              </w:del>
            </w:ins>
            <w:del w:id="13689" w:author="Perrine, Martin L. (GSFC-5670)" w:date="2016-08-31T15:42:00Z">
              <w:r w:rsidR="00914E26" w:rsidRPr="00E579F9" w:rsidDel="00E46DB7">
                <w:rPr>
                  <w:rFonts w:ascii="Calibri" w:hAnsi="Calibri"/>
                  <w:color w:val="000000"/>
                  <w:sz w:val="22"/>
                  <w:szCs w:val="22"/>
                </w:rPr>
                <w:delText>X</w:delText>
              </w:r>
            </w:del>
          </w:p>
        </w:tc>
      </w:tr>
      <w:tr w:rsidR="00914E26" w:rsidRPr="00E579F9" w:rsidDel="00E46DB7" w14:paraId="57055BDF" w14:textId="3C3AE972" w:rsidTr="00914E26">
        <w:trPr>
          <w:trHeight w:val="300"/>
          <w:del w:id="13690" w:author="Perrine, Martin L. (GSFC-5670)" w:date="2016-08-31T15:42:00Z"/>
          <w:trPrChange w:id="13691"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692"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A5258E9" w14:textId="559E7BE4" w:rsidR="00914E26" w:rsidRPr="00E579F9" w:rsidDel="00E46DB7" w:rsidRDefault="00914E26" w:rsidP="00875FAD">
            <w:pPr>
              <w:jc w:val="left"/>
              <w:rPr>
                <w:del w:id="13693" w:author="Perrine, Martin L. (GSFC-5670)" w:date="2016-08-31T15:42:00Z"/>
                <w:rFonts w:ascii="Calibri" w:hAnsi="Calibri"/>
                <w:color w:val="000000"/>
                <w:sz w:val="22"/>
                <w:szCs w:val="22"/>
              </w:rPr>
            </w:pPr>
            <w:del w:id="13694" w:author="Perrine, Martin L. (GSFC-5670)" w:date="2016-08-31T15:42:00Z">
              <w:r w:rsidRPr="00E579F9" w:rsidDel="00E46DB7">
                <w:rPr>
                  <w:rFonts w:ascii="Calibri" w:hAnsi="Calibri"/>
                  <w:color w:val="000000"/>
                  <w:sz w:val="22"/>
                  <w:szCs w:val="22"/>
                </w:rPr>
                <w:delText xml:space="preserve">NENG-ServAssure-001 retransmission </w:delText>
              </w:r>
            </w:del>
          </w:p>
        </w:tc>
        <w:tc>
          <w:tcPr>
            <w:tcW w:w="793" w:type="dxa"/>
            <w:tcBorders>
              <w:top w:val="nil"/>
              <w:left w:val="nil"/>
              <w:bottom w:val="single" w:sz="4" w:space="0" w:color="auto"/>
              <w:right w:val="single" w:sz="4" w:space="0" w:color="auto"/>
            </w:tcBorders>
            <w:shd w:val="clear" w:color="auto" w:fill="auto"/>
            <w:vAlign w:val="bottom"/>
            <w:hideMark/>
            <w:tcPrChange w:id="1369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4299CDD" w14:textId="3C03CE7E" w:rsidR="00914E26" w:rsidRPr="00E579F9" w:rsidDel="00E46DB7" w:rsidRDefault="00914E26" w:rsidP="00875FAD">
            <w:pPr>
              <w:jc w:val="right"/>
              <w:rPr>
                <w:del w:id="13696" w:author="Perrine, Martin L. (GSFC-5670)" w:date="2016-08-31T15:42:00Z"/>
                <w:rFonts w:ascii="Calibri" w:hAnsi="Calibri"/>
                <w:color w:val="000000"/>
                <w:sz w:val="22"/>
                <w:szCs w:val="22"/>
              </w:rPr>
            </w:pPr>
            <w:del w:id="13697" w:author="Perrine, Martin L. (GSFC-5670)" w:date="2016-08-31T15:42:00Z">
              <w:r w:rsidRPr="00E579F9" w:rsidDel="00E46DB7">
                <w:rPr>
                  <w:rFonts w:ascii="Calibri" w:hAnsi="Calibri"/>
                  <w:color w:val="000000"/>
                  <w:sz w:val="22"/>
                  <w:szCs w:val="22"/>
                </w:rPr>
                <w:delText>4.1</w:delText>
              </w:r>
            </w:del>
          </w:p>
        </w:tc>
        <w:tc>
          <w:tcPr>
            <w:tcW w:w="965" w:type="dxa"/>
            <w:tcBorders>
              <w:top w:val="nil"/>
              <w:left w:val="nil"/>
              <w:bottom w:val="single" w:sz="4" w:space="0" w:color="auto"/>
              <w:right w:val="single" w:sz="4" w:space="0" w:color="auto"/>
            </w:tcBorders>
            <w:shd w:val="clear" w:color="auto" w:fill="auto"/>
            <w:vAlign w:val="bottom"/>
            <w:hideMark/>
            <w:tcPrChange w:id="1369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73A94B" w14:textId="79158A7E" w:rsidR="00914E26" w:rsidRPr="00E579F9" w:rsidDel="00E46DB7" w:rsidRDefault="00914E26" w:rsidP="00875FAD">
            <w:pPr>
              <w:jc w:val="left"/>
              <w:rPr>
                <w:del w:id="13699" w:author="Perrine, Martin L. (GSFC-5670)" w:date="2016-08-31T15:42:00Z"/>
                <w:rFonts w:ascii="Calibri" w:hAnsi="Calibri"/>
                <w:color w:val="000000"/>
                <w:sz w:val="22"/>
                <w:szCs w:val="22"/>
              </w:rPr>
            </w:pPr>
            <w:del w:id="1370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70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F32885F" w14:textId="4A6EF1FE" w:rsidR="00914E26" w:rsidRPr="00E579F9" w:rsidDel="00E46DB7" w:rsidRDefault="00914E26" w:rsidP="00875FAD">
            <w:pPr>
              <w:jc w:val="left"/>
              <w:rPr>
                <w:del w:id="13702" w:author="Perrine, Martin L. (GSFC-5670)" w:date="2016-08-31T15:42:00Z"/>
                <w:rFonts w:ascii="Calibri" w:hAnsi="Calibri"/>
                <w:color w:val="000000"/>
                <w:sz w:val="22"/>
                <w:szCs w:val="22"/>
              </w:rPr>
            </w:pPr>
            <w:del w:id="1370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70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0A69475" w14:textId="1D467E9C" w:rsidR="00914E26" w:rsidRPr="00E579F9" w:rsidDel="00E46DB7" w:rsidRDefault="00914E26" w:rsidP="00875FAD">
            <w:pPr>
              <w:jc w:val="left"/>
              <w:rPr>
                <w:del w:id="13705" w:author="Perrine, Martin L. (GSFC-5670)" w:date="2016-08-31T15:42:00Z"/>
                <w:rFonts w:ascii="Calibri" w:hAnsi="Calibri"/>
                <w:color w:val="000000"/>
                <w:sz w:val="22"/>
                <w:szCs w:val="22"/>
              </w:rPr>
            </w:pPr>
            <w:del w:id="1370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70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19A0E38" w14:textId="3473D847" w:rsidR="00914E26" w:rsidRPr="00E579F9" w:rsidDel="00E46DB7" w:rsidRDefault="00914E26" w:rsidP="00875FAD">
            <w:pPr>
              <w:jc w:val="left"/>
              <w:rPr>
                <w:del w:id="13708" w:author="Perrine, Martin L. (GSFC-5670)" w:date="2016-08-31T15:42:00Z"/>
                <w:rFonts w:ascii="Calibri" w:hAnsi="Calibri"/>
                <w:color w:val="000000"/>
                <w:sz w:val="22"/>
                <w:szCs w:val="22"/>
              </w:rPr>
            </w:pPr>
            <w:del w:id="1370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71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0E203949" w14:textId="5B3CD8B5" w:rsidR="00914E26" w:rsidRPr="00E579F9" w:rsidDel="00E46DB7" w:rsidRDefault="00914E26" w:rsidP="00875FAD">
            <w:pPr>
              <w:jc w:val="left"/>
              <w:rPr>
                <w:del w:id="13711" w:author="Perrine, Martin L. (GSFC-5670)" w:date="2016-08-31T15:42:00Z"/>
                <w:rFonts w:ascii="Calibri" w:hAnsi="Calibri"/>
                <w:color w:val="000000"/>
                <w:sz w:val="22"/>
                <w:szCs w:val="22"/>
              </w:rPr>
            </w:pPr>
            <w:del w:id="1371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713" w:author="Muhammad, Alimayo (GSFC-5660)" w:date="2016-08-23T07:07:00Z">
              <w:tcPr>
                <w:tcW w:w="726" w:type="dxa"/>
                <w:tcBorders>
                  <w:top w:val="nil"/>
                  <w:left w:val="nil"/>
                  <w:bottom w:val="single" w:sz="4" w:space="0" w:color="auto"/>
                  <w:right w:val="nil"/>
                </w:tcBorders>
              </w:tcPr>
            </w:tcPrChange>
          </w:tcPr>
          <w:p w14:paraId="1C7A0BA0" w14:textId="48528B71" w:rsidR="00914E26" w:rsidRPr="00E579F9" w:rsidDel="00E46DB7" w:rsidRDefault="00914E26" w:rsidP="00875FAD">
            <w:pPr>
              <w:jc w:val="left"/>
              <w:rPr>
                <w:del w:id="1371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71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05426F2E" w14:textId="21BC5946" w:rsidR="00914E26" w:rsidRPr="00E579F9" w:rsidDel="00E46DB7" w:rsidRDefault="00914E26" w:rsidP="00875FAD">
            <w:pPr>
              <w:jc w:val="left"/>
              <w:rPr>
                <w:del w:id="13716" w:author="Perrine, Martin L. (GSFC-5670)" w:date="2016-08-31T15:42:00Z"/>
                <w:rFonts w:ascii="Calibri" w:hAnsi="Calibri"/>
                <w:color w:val="000000"/>
                <w:sz w:val="22"/>
                <w:szCs w:val="22"/>
              </w:rPr>
            </w:pPr>
            <w:del w:id="13717"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71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0AFE587" w14:textId="05197219" w:rsidR="00914E26" w:rsidRPr="00E579F9" w:rsidDel="00E46DB7" w:rsidRDefault="00914E26" w:rsidP="00875FAD">
            <w:pPr>
              <w:jc w:val="left"/>
              <w:rPr>
                <w:del w:id="13719" w:author="Perrine, Martin L. (GSFC-5670)" w:date="2016-08-31T15:42:00Z"/>
                <w:rFonts w:ascii="Calibri" w:hAnsi="Calibri"/>
                <w:color w:val="000000"/>
                <w:sz w:val="22"/>
                <w:szCs w:val="22"/>
              </w:rPr>
            </w:pPr>
            <w:del w:id="13720" w:author="Perrine, Martin L. (GSFC-5670)" w:date="2016-08-31T15:42:00Z">
              <w:r w:rsidRPr="00E579F9" w:rsidDel="00E46DB7">
                <w:rPr>
                  <w:rFonts w:ascii="Calibri" w:hAnsi="Calibri"/>
                  <w:color w:val="000000"/>
                  <w:sz w:val="22"/>
                  <w:szCs w:val="22"/>
                </w:rPr>
                <w:delText xml:space="preserve"> </w:delText>
              </w:r>
            </w:del>
            <w:ins w:id="13721" w:author="Muhammad, Alimayo (GSFC-5660)" w:date="2016-08-25T11:24:00Z">
              <w:del w:id="13722"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53231A52" w14:textId="1EDE0397" w:rsidTr="00914E26">
        <w:trPr>
          <w:trHeight w:val="300"/>
          <w:del w:id="13723" w:author="Perrine, Martin L. (GSFC-5670)" w:date="2016-08-31T15:42:00Z"/>
          <w:trPrChange w:id="13724"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725"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3A26ADC" w14:textId="3B1A9561" w:rsidR="00914E26" w:rsidRPr="00E579F9" w:rsidDel="00E46DB7" w:rsidRDefault="00914E26" w:rsidP="00875FAD">
            <w:pPr>
              <w:jc w:val="left"/>
              <w:rPr>
                <w:del w:id="13726" w:author="Perrine, Martin L. (GSFC-5670)" w:date="2016-08-31T15:42:00Z"/>
                <w:rFonts w:ascii="Calibri" w:hAnsi="Calibri"/>
                <w:color w:val="000000"/>
                <w:sz w:val="22"/>
                <w:szCs w:val="22"/>
              </w:rPr>
            </w:pPr>
            <w:del w:id="13727" w:author="Perrine, Martin L. (GSFC-5670)" w:date="2016-08-31T15:42:00Z">
              <w:r w:rsidRPr="00E579F9" w:rsidDel="00E46DB7">
                <w:rPr>
                  <w:rFonts w:ascii="Calibri" w:hAnsi="Calibri"/>
                  <w:color w:val="000000"/>
                  <w:sz w:val="22"/>
                  <w:szCs w:val="22"/>
                </w:rPr>
                <w:delText>NENG-ServAssure-003 no connection to MOC</w:delText>
              </w:r>
            </w:del>
          </w:p>
        </w:tc>
        <w:tc>
          <w:tcPr>
            <w:tcW w:w="793" w:type="dxa"/>
            <w:tcBorders>
              <w:top w:val="nil"/>
              <w:left w:val="nil"/>
              <w:bottom w:val="single" w:sz="4" w:space="0" w:color="auto"/>
              <w:right w:val="single" w:sz="4" w:space="0" w:color="auto"/>
            </w:tcBorders>
            <w:shd w:val="clear" w:color="auto" w:fill="auto"/>
            <w:vAlign w:val="bottom"/>
            <w:hideMark/>
            <w:tcPrChange w:id="13728"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08EA1C2B" w14:textId="05E17159" w:rsidR="00914E26" w:rsidRPr="00E579F9" w:rsidDel="00E46DB7" w:rsidRDefault="00914E26" w:rsidP="00875FAD">
            <w:pPr>
              <w:jc w:val="right"/>
              <w:rPr>
                <w:del w:id="13729" w:author="Perrine, Martin L. (GSFC-5670)" w:date="2016-08-31T15:42:00Z"/>
                <w:rFonts w:ascii="Calibri" w:hAnsi="Calibri"/>
                <w:color w:val="000000"/>
                <w:sz w:val="22"/>
                <w:szCs w:val="22"/>
              </w:rPr>
            </w:pPr>
            <w:del w:id="13730" w:author="Perrine, Martin L. (GSFC-5670)" w:date="2016-08-31T15:42:00Z">
              <w:r w:rsidRPr="00E579F9" w:rsidDel="00E46DB7">
                <w:rPr>
                  <w:rFonts w:ascii="Calibri" w:hAnsi="Calibri"/>
                  <w:color w:val="000000"/>
                  <w:sz w:val="22"/>
                  <w:szCs w:val="22"/>
                </w:rPr>
                <w:delText>4.3</w:delText>
              </w:r>
            </w:del>
          </w:p>
        </w:tc>
        <w:tc>
          <w:tcPr>
            <w:tcW w:w="965" w:type="dxa"/>
            <w:tcBorders>
              <w:top w:val="nil"/>
              <w:left w:val="nil"/>
              <w:bottom w:val="single" w:sz="4" w:space="0" w:color="auto"/>
              <w:right w:val="single" w:sz="4" w:space="0" w:color="auto"/>
            </w:tcBorders>
            <w:shd w:val="clear" w:color="auto" w:fill="auto"/>
            <w:vAlign w:val="bottom"/>
            <w:hideMark/>
            <w:tcPrChange w:id="1373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8475179" w14:textId="34C62545" w:rsidR="00914E26" w:rsidRPr="00E579F9" w:rsidDel="00E46DB7" w:rsidRDefault="00914E26" w:rsidP="00875FAD">
            <w:pPr>
              <w:jc w:val="left"/>
              <w:rPr>
                <w:del w:id="13732" w:author="Perrine, Martin L. (GSFC-5670)" w:date="2016-08-31T15:42:00Z"/>
                <w:rFonts w:ascii="Calibri" w:hAnsi="Calibri"/>
                <w:color w:val="000000"/>
                <w:sz w:val="22"/>
                <w:szCs w:val="22"/>
              </w:rPr>
            </w:pPr>
            <w:del w:id="1373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734"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30D5D1C" w14:textId="30909BEA" w:rsidR="00914E26" w:rsidRPr="00E579F9" w:rsidDel="00E46DB7" w:rsidRDefault="00914E26" w:rsidP="00875FAD">
            <w:pPr>
              <w:jc w:val="left"/>
              <w:rPr>
                <w:del w:id="13735" w:author="Perrine, Martin L. (GSFC-5670)" w:date="2016-08-31T15:42:00Z"/>
                <w:rFonts w:ascii="Calibri" w:hAnsi="Calibri"/>
                <w:color w:val="000000"/>
                <w:sz w:val="22"/>
                <w:szCs w:val="22"/>
              </w:rPr>
            </w:pPr>
            <w:del w:id="1373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737"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2B9BFF5" w14:textId="36BA1D4D" w:rsidR="00914E26" w:rsidRPr="00E579F9" w:rsidDel="00E46DB7" w:rsidRDefault="00914E26" w:rsidP="00875FAD">
            <w:pPr>
              <w:jc w:val="left"/>
              <w:rPr>
                <w:del w:id="13738" w:author="Perrine, Martin L. (GSFC-5670)" w:date="2016-08-31T15:42:00Z"/>
                <w:rFonts w:ascii="Calibri" w:hAnsi="Calibri"/>
                <w:color w:val="000000"/>
                <w:sz w:val="22"/>
                <w:szCs w:val="22"/>
              </w:rPr>
            </w:pPr>
            <w:del w:id="1373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74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B05EA1B" w14:textId="1D02DCC8" w:rsidR="00914E26" w:rsidRPr="00E579F9" w:rsidDel="00E46DB7" w:rsidRDefault="00914E26" w:rsidP="00875FAD">
            <w:pPr>
              <w:jc w:val="left"/>
              <w:rPr>
                <w:del w:id="13741" w:author="Perrine, Martin L. (GSFC-5670)" w:date="2016-08-31T15:42:00Z"/>
                <w:rFonts w:ascii="Calibri" w:hAnsi="Calibri"/>
                <w:color w:val="000000"/>
                <w:sz w:val="22"/>
                <w:szCs w:val="22"/>
              </w:rPr>
            </w:pPr>
            <w:del w:id="13742"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74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CF2DEF5" w14:textId="11DC94EA" w:rsidR="00914E26" w:rsidRPr="00E579F9" w:rsidDel="00E46DB7" w:rsidRDefault="00914E26" w:rsidP="00875FAD">
            <w:pPr>
              <w:jc w:val="left"/>
              <w:rPr>
                <w:del w:id="13744" w:author="Perrine, Martin L. (GSFC-5670)" w:date="2016-08-31T15:42:00Z"/>
                <w:rFonts w:ascii="Calibri" w:hAnsi="Calibri"/>
                <w:color w:val="000000"/>
                <w:sz w:val="22"/>
                <w:szCs w:val="22"/>
              </w:rPr>
            </w:pPr>
            <w:del w:id="13745"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746" w:author="Muhammad, Alimayo (GSFC-5660)" w:date="2016-08-23T07:07:00Z">
              <w:tcPr>
                <w:tcW w:w="726" w:type="dxa"/>
                <w:tcBorders>
                  <w:top w:val="nil"/>
                  <w:left w:val="nil"/>
                  <w:bottom w:val="single" w:sz="4" w:space="0" w:color="auto"/>
                  <w:right w:val="nil"/>
                </w:tcBorders>
              </w:tcPr>
            </w:tcPrChange>
          </w:tcPr>
          <w:p w14:paraId="136149C5" w14:textId="56498795" w:rsidR="00914E26" w:rsidRPr="00E579F9" w:rsidDel="00E46DB7" w:rsidRDefault="00914E26" w:rsidP="00875FAD">
            <w:pPr>
              <w:jc w:val="left"/>
              <w:rPr>
                <w:del w:id="13747"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748"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C602BFB" w14:textId="5DE35045" w:rsidR="00914E26" w:rsidRPr="00E579F9" w:rsidDel="00E46DB7" w:rsidRDefault="00914E26" w:rsidP="00875FAD">
            <w:pPr>
              <w:jc w:val="left"/>
              <w:rPr>
                <w:del w:id="13749" w:author="Perrine, Martin L. (GSFC-5670)" w:date="2016-08-31T15:42:00Z"/>
                <w:rFonts w:ascii="Calibri" w:hAnsi="Calibri"/>
                <w:color w:val="000000"/>
                <w:sz w:val="22"/>
                <w:szCs w:val="22"/>
              </w:rPr>
            </w:pPr>
            <w:del w:id="13750" w:author="Perrine, Martin L. (GSFC-5670)" w:date="2016-08-31T15:42:00Z">
              <w:r w:rsidRPr="00E579F9" w:rsidDel="00E46DB7">
                <w:rPr>
                  <w:rFonts w:ascii="Calibri" w:hAnsi="Calibri"/>
                  <w:color w:val="000000"/>
                  <w:sz w:val="22"/>
                  <w:szCs w:val="22"/>
                </w:rPr>
                <w:delText> X</w:delText>
              </w:r>
            </w:del>
          </w:p>
        </w:tc>
        <w:tc>
          <w:tcPr>
            <w:tcW w:w="990" w:type="dxa"/>
            <w:tcBorders>
              <w:top w:val="nil"/>
              <w:left w:val="nil"/>
              <w:bottom w:val="single" w:sz="4" w:space="0" w:color="auto"/>
              <w:right w:val="single" w:sz="4" w:space="0" w:color="auto"/>
            </w:tcBorders>
            <w:shd w:val="clear" w:color="auto" w:fill="auto"/>
            <w:vAlign w:val="bottom"/>
            <w:hideMark/>
            <w:tcPrChange w:id="13751"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308400E5" w14:textId="748B4B8B" w:rsidR="00914E26" w:rsidRPr="00E579F9" w:rsidDel="00E46DB7" w:rsidRDefault="00914E26" w:rsidP="00875FAD">
            <w:pPr>
              <w:jc w:val="left"/>
              <w:rPr>
                <w:del w:id="13752" w:author="Perrine, Martin L. (GSFC-5670)" w:date="2016-08-31T15:42:00Z"/>
                <w:rFonts w:ascii="Calibri" w:hAnsi="Calibri"/>
                <w:color w:val="000000"/>
                <w:sz w:val="22"/>
                <w:szCs w:val="22"/>
              </w:rPr>
            </w:pPr>
            <w:del w:id="13753"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76EE00BF" w14:textId="162FBA29" w:rsidTr="00914E26">
        <w:trPr>
          <w:trHeight w:val="300"/>
          <w:del w:id="13754" w:author="Perrine, Martin L. (GSFC-5670)" w:date="2016-08-31T15:42:00Z"/>
          <w:trPrChange w:id="13755"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756"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4B5A06C" w14:textId="463C8781" w:rsidR="00914E26" w:rsidRPr="00E579F9" w:rsidDel="00E46DB7" w:rsidRDefault="00914E26" w:rsidP="00875FAD">
            <w:pPr>
              <w:jc w:val="left"/>
              <w:rPr>
                <w:del w:id="13757" w:author="Perrine, Martin L. (GSFC-5670)" w:date="2016-08-31T15:42:00Z"/>
                <w:rFonts w:ascii="Calibri" w:hAnsi="Calibri"/>
                <w:color w:val="000000"/>
                <w:sz w:val="22"/>
                <w:szCs w:val="22"/>
              </w:rPr>
            </w:pPr>
            <w:del w:id="13758" w:author="Perrine, Martin L. (GSFC-5670)" w:date="2016-08-31T15:42:00Z">
              <w:r w:rsidRPr="00E579F9" w:rsidDel="00E46DB7">
                <w:rPr>
                  <w:rFonts w:ascii="Calibri" w:hAnsi="Calibri"/>
                  <w:color w:val="000000"/>
                  <w:sz w:val="22"/>
                  <w:szCs w:val="22"/>
                </w:rPr>
                <w:delText>NENG-ServAssure-004 Log of file delivery attempt</w:delText>
              </w:r>
            </w:del>
          </w:p>
        </w:tc>
        <w:tc>
          <w:tcPr>
            <w:tcW w:w="793" w:type="dxa"/>
            <w:tcBorders>
              <w:top w:val="nil"/>
              <w:left w:val="nil"/>
              <w:bottom w:val="single" w:sz="4" w:space="0" w:color="auto"/>
              <w:right w:val="single" w:sz="4" w:space="0" w:color="auto"/>
            </w:tcBorders>
            <w:shd w:val="clear" w:color="auto" w:fill="auto"/>
            <w:vAlign w:val="bottom"/>
            <w:hideMark/>
            <w:tcPrChange w:id="13759"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46D80089" w14:textId="1B273CED" w:rsidR="00914E26" w:rsidRPr="00E579F9" w:rsidDel="00E46DB7" w:rsidRDefault="00914E26" w:rsidP="00875FAD">
            <w:pPr>
              <w:jc w:val="right"/>
              <w:rPr>
                <w:del w:id="13760" w:author="Perrine, Martin L. (GSFC-5670)" w:date="2016-08-31T15:42:00Z"/>
                <w:rFonts w:ascii="Calibri" w:hAnsi="Calibri"/>
                <w:color w:val="000000"/>
                <w:sz w:val="22"/>
                <w:szCs w:val="22"/>
              </w:rPr>
            </w:pPr>
            <w:del w:id="13761" w:author="Perrine, Martin L. (GSFC-5670)" w:date="2016-08-31T15:42:00Z">
              <w:r w:rsidRPr="00E579F9" w:rsidDel="00E46DB7">
                <w:rPr>
                  <w:rFonts w:ascii="Calibri" w:hAnsi="Calibri"/>
                  <w:color w:val="000000"/>
                  <w:sz w:val="22"/>
                  <w:szCs w:val="22"/>
                </w:rPr>
                <w:delText>4.4</w:delText>
              </w:r>
            </w:del>
          </w:p>
        </w:tc>
        <w:tc>
          <w:tcPr>
            <w:tcW w:w="965" w:type="dxa"/>
            <w:tcBorders>
              <w:top w:val="nil"/>
              <w:left w:val="nil"/>
              <w:bottom w:val="single" w:sz="4" w:space="0" w:color="auto"/>
              <w:right w:val="single" w:sz="4" w:space="0" w:color="auto"/>
            </w:tcBorders>
            <w:shd w:val="clear" w:color="auto" w:fill="auto"/>
            <w:vAlign w:val="bottom"/>
            <w:hideMark/>
            <w:tcPrChange w:id="1376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799758A" w14:textId="4B591A80" w:rsidR="00914E26" w:rsidRPr="00E579F9" w:rsidDel="00E46DB7" w:rsidRDefault="00914E26" w:rsidP="00875FAD">
            <w:pPr>
              <w:jc w:val="left"/>
              <w:rPr>
                <w:del w:id="13763" w:author="Perrine, Martin L. (GSFC-5670)" w:date="2016-08-31T15:42:00Z"/>
                <w:rFonts w:ascii="Calibri" w:hAnsi="Calibri"/>
                <w:color w:val="000000"/>
                <w:sz w:val="22"/>
                <w:szCs w:val="22"/>
              </w:rPr>
            </w:pPr>
            <w:del w:id="13764" w:author="Perrine, Martin L. (GSFC-5670)" w:date="2016-08-31T15:42:00Z">
              <w:r w:rsidRPr="00E579F9" w:rsidDel="00E46DB7">
                <w:rPr>
                  <w:rFonts w:ascii="Calibri" w:hAnsi="Calibri"/>
                  <w:color w:val="000000"/>
                  <w:sz w:val="22"/>
                  <w:szCs w:val="22"/>
                </w:rPr>
                <w:delText> X </w:delText>
              </w:r>
            </w:del>
          </w:p>
        </w:tc>
        <w:tc>
          <w:tcPr>
            <w:tcW w:w="679" w:type="dxa"/>
            <w:tcBorders>
              <w:top w:val="nil"/>
              <w:left w:val="nil"/>
              <w:bottom w:val="single" w:sz="4" w:space="0" w:color="auto"/>
              <w:right w:val="single" w:sz="4" w:space="0" w:color="auto"/>
            </w:tcBorders>
            <w:shd w:val="clear" w:color="auto" w:fill="auto"/>
            <w:vAlign w:val="bottom"/>
            <w:hideMark/>
            <w:tcPrChange w:id="1376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53F0CF2" w14:textId="345A8880" w:rsidR="00914E26" w:rsidRPr="00E579F9" w:rsidDel="00E46DB7" w:rsidRDefault="00914E26" w:rsidP="00875FAD">
            <w:pPr>
              <w:jc w:val="left"/>
              <w:rPr>
                <w:del w:id="13766" w:author="Perrine, Martin L. (GSFC-5670)" w:date="2016-08-31T15:42:00Z"/>
                <w:rFonts w:ascii="Calibri" w:hAnsi="Calibri"/>
                <w:color w:val="000000"/>
                <w:sz w:val="22"/>
                <w:szCs w:val="22"/>
              </w:rPr>
            </w:pPr>
            <w:del w:id="1376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76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EE06346" w14:textId="103374D7" w:rsidR="00914E26" w:rsidRPr="00E579F9" w:rsidDel="00E46DB7" w:rsidRDefault="00914E26" w:rsidP="00875FAD">
            <w:pPr>
              <w:jc w:val="left"/>
              <w:rPr>
                <w:del w:id="13769" w:author="Perrine, Martin L. (GSFC-5670)" w:date="2016-08-31T15:42:00Z"/>
                <w:rFonts w:ascii="Calibri" w:hAnsi="Calibri"/>
                <w:color w:val="000000"/>
                <w:sz w:val="22"/>
                <w:szCs w:val="22"/>
              </w:rPr>
            </w:pPr>
            <w:del w:id="1377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77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14D5995" w14:textId="21160385" w:rsidR="00914E26" w:rsidRPr="00E579F9" w:rsidDel="00E46DB7" w:rsidRDefault="00914E26" w:rsidP="00875FAD">
            <w:pPr>
              <w:jc w:val="left"/>
              <w:rPr>
                <w:del w:id="13772" w:author="Perrine, Martin L. (GSFC-5670)" w:date="2016-08-31T15:42:00Z"/>
                <w:rFonts w:ascii="Calibri" w:hAnsi="Calibri"/>
                <w:color w:val="000000"/>
                <w:sz w:val="22"/>
                <w:szCs w:val="22"/>
              </w:rPr>
            </w:pPr>
            <w:del w:id="13773"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77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F728B35" w14:textId="6491CD9F" w:rsidR="00914E26" w:rsidRPr="00E579F9" w:rsidDel="00E46DB7" w:rsidRDefault="00914E26" w:rsidP="00875FAD">
            <w:pPr>
              <w:jc w:val="left"/>
              <w:rPr>
                <w:del w:id="13775" w:author="Perrine, Martin L. (GSFC-5670)" w:date="2016-08-31T15:42:00Z"/>
                <w:rFonts w:ascii="Calibri" w:hAnsi="Calibri"/>
                <w:color w:val="000000"/>
                <w:sz w:val="22"/>
                <w:szCs w:val="22"/>
              </w:rPr>
            </w:pPr>
            <w:del w:id="13776"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777" w:author="Muhammad, Alimayo (GSFC-5660)" w:date="2016-08-23T07:07:00Z">
              <w:tcPr>
                <w:tcW w:w="726" w:type="dxa"/>
                <w:tcBorders>
                  <w:top w:val="nil"/>
                  <w:left w:val="nil"/>
                  <w:bottom w:val="single" w:sz="4" w:space="0" w:color="auto"/>
                  <w:right w:val="nil"/>
                </w:tcBorders>
              </w:tcPr>
            </w:tcPrChange>
          </w:tcPr>
          <w:p w14:paraId="3DBB2DD6" w14:textId="488A3177" w:rsidR="00914E26" w:rsidRPr="00E579F9" w:rsidDel="00E46DB7" w:rsidRDefault="00914E26" w:rsidP="00875FAD">
            <w:pPr>
              <w:jc w:val="left"/>
              <w:rPr>
                <w:del w:id="13778"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779"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1853678B" w14:textId="789880DD" w:rsidR="00914E26" w:rsidRPr="00E579F9" w:rsidDel="00E46DB7" w:rsidRDefault="00914E26" w:rsidP="00875FAD">
            <w:pPr>
              <w:jc w:val="left"/>
              <w:rPr>
                <w:del w:id="13780" w:author="Perrine, Martin L. (GSFC-5670)" w:date="2016-08-31T15:42:00Z"/>
                <w:rFonts w:ascii="Calibri" w:hAnsi="Calibri"/>
                <w:color w:val="000000"/>
                <w:sz w:val="22"/>
                <w:szCs w:val="22"/>
              </w:rPr>
            </w:pPr>
            <w:del w:id="13781" w:author="Perrine, Martin L. (GSFC-5670)" w:date="2016-08-31T15:42:00Z">
              <w:r w:rsidRPr="00E579F9" w:rsidDel="00E46DB7">
                <w:rPr>
                  <w:rFonts w:ascii="Calibri" w:hAnsi="Calibri"/>
                  <w:color w:val="000000"/>
                  <w:sz w:val="22"/>
                  <w:szCs w:val="22"/>
                </w:rPr>
                <w:delText xml:space="preserve"> </w:delText>
              </w:r>
            </w:del>
          </w:p>
        </w:tc>
        <w:tc>
          <w:tcPr>
            <w:tcW w:w="990" w:type="dxa"/>
            <w:tcBorders>
              <w:top w:val="nil"/>
              <w:left w:val="nil"/>
              <w:bottom w:val="single" w:sz="4" w:space="0" w:color="auto"/>
              <w:right w:val="single" w:sz="4" w:space="0" w:color="auto"/>
            </w:tcBorders>
            <w:shd w:val="clear" w:color="auto" w:fill="auto"/>
            <w:vAlign w:val="bottom"/>
            <w:hideMark/>
            <w:tcPrChange w:id="13782"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2B7F991" w14:textId="0D9487F0" w:rsidR="00914E26" w:rsidRPr="00E579F9" w:rsidDel="00E46DB7" w:rsidRDefault="00914E26" w:rsidP="00875FAD">
            <w:pPr>
              <w:jc w:val="left"/>
              <w:rPr>
                <w:del w:id="13783" w:author="Perrine, Martin L. (GSFC-5670)" w:date="2016-08-31T15:42:00Z"/>
                <w:rFonts w:ascii="Calibri" w:hAnsi="Calibri"/>
                <w:color w:val="000000"/>
                <w:sz w:val="22"/>
                <w:szCs w:val="22"/>
              </w:rPr>
            </w:pPr>
            <w:del w:id="13784"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79595ED" w14:textId="6736C1F3" w:rsidTr="00914E26">
        <w:trPr>
          <w:trHeight w:val="300"/>
          <w:del w:id="13785" w:author="Perrine, Martin L. (GSFC-5670)" w:date="2016-08-31T15:42:00Z"/>
          <w:trPrChange w:id="13786"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787"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39F8DC2" w14:textId="400584AC" w:rsidR="00914E26" w:rsidRPr="00E579F9" w:rsidDel="00E46DB7" w:rsidRDefault="00914E26" w:rsidP="00875FAD">
            <w:pPr>
              <w:jc w:val="left"/>
              <w:rPr>
                <w:del w:id="13788" w:author="Perrine, Martin L. (GSFC-5670)" w:date="2016-08-31T15:42:00Z"/>
                <w:rFonts w:ascii="Calibri" w:hAnsi="Calibri"/>
                <w:color w:val="000000"/>
                <w:sz w:val="22"/>
                <w:szCs w:val="22"/>
              </w:rPr>
            </w:pPr>
            <w:del w:id="13789" w:author="Perrine, Martin L. (GSFC-5670)" w:date="2016-08-31T15:42:00Z">
              <w:r w:rsidRPr="00E579F9" w:rsidDel="00E46DB7">
                <w:rPr>
                  <w:rFonts w:ascii="Calibri" w:hAnsi="Calibri"/>
                  <w:color w:val="000000"/>
                  <w:sz w:val="22"/>
                  <w:szCs w:val="22"/>
                </w:rPr>
                <w:delText>NENG-STD-001 Best commercial practices</w:delText>
              </w:r>
            </w:del>
          </w:p>
        </w:tc>
        <w:tc>
          <w:tcPr>
            <w:tcW w:w="793" w:type="dxa"/>
            <w:tcBorders>
              <w:top w:val="nil"/>
              <w:left w:val="nil"/>
              <w:bottom w:val="single" w:sz="4" w:space="0" w:color="auto"/>
              <w:right w:val="single" w:sz="4" w:space="0" w:color="auto"/>
            </w:tcBorders>
            <w:shd w:val="clear" w:color="auto" w:fill="auto"/>
            <w:vAlign w:val="bottom"/>
            <w:hideMark/>
            <w:tcPrChange w:id="13790"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3B0E1462" w14:textId="2EBF82CB" w:rsidR="00914E26" w:rsidRPr="00E579F9" w:rsidDel="00E46DB7" w:rsidRDefault="00914E26" w:rsidP="00875FAD">
            <w:pPr>
              <w:jc w:val="right"/>
              <w:rPr>
                <w:del w:id="13791" w:author="Perrine, Martin L. (GSFC-5670)" w:date="2016-08-31T15:42:00Z"/>
                <w:rFonts w:ascii="Calibri" w:hAnsi="Calibri"/>
                <w:color w:val="000000"/>
                <w:sz w:val="22"/>
                <w:szCs w:val="22"/>
              </w:rPr>
            </w:pPr>
            <w:del w:id="13792" w:author="Perrine, Martin L. (GSFC-5670)" w:date="2016-08-31T15:42:00Z">
              <w:r w:rsidRPr="00E579F9" w:rsidDel="00E46DB7">
                <w:rPr>
                  <w:rFonts w:ascii="Calibri" w:hAnsi="Calibri"/>
                  <w:color w:val="000000"/>
                  <w:sz w:val="22"/>
                  <w:szCs w:val="22"/>
                </w:rPr>
                <w:delText>5.1</w:delText>
              </w:r>
            </w:del>
          </w:p>
        </w:tc>
        <w:tc>
          <w:tcPr>
            <w:tcW w:w="965" w:type="dxa"/>
            <w:tcBorders>
              <w:top w:val="nil"/>
              <w:left w:val="nil"/>
              <w:bottom w:val="single" w:sz="4" w:space="0" w:color="auto"/>
              <w:right w:val="single" w:sz="4" w:space="0" w:color="auto"/>
            </w:tcBorders>
            <w:shd w:val="clear" w:color="auto" w:fill="auto"/>
            <w:vAlign w:val="bottom"/>
            <w:hideMark/>
            <w:tcPrChange w:id="1379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2630C354" w14:textId="04096417" w:rsidR="00914E26" w:rsidRPr="00E579F9" w:rsidDel="00E46DB7" w:rsidRDefault="00914E26" w:rsidP="00875FAD">
            <w:pPr>
              <w:jc w:val="left"/>
              <w:rPr>
                <w:del w:id="13794" w:author="Perrine, Martin L. (GSFC-5670)" w:date="2016-08-31T15:42:00Z"/>
                <w:rFonts w:ascii="Calibri" w:hAnsi="Calibri"/>
                <w:color w:val="000000"/>
                <w:sz w:val="22"/>
                <w:szCs w:val="22"/>
              </w:rPr>
            </w:pPr>
            <w:del w:id="1379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79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C22B2F" w14:textId="77517EA0" w:rsidR="00914E26" w:rsidRPr="00E579F9" w:rsidDel="00E46DB7" w:rsidRDefault="00914E26" w:rsidP="00875FAD">
            <w:pPr>
              <w:jc w:val="left"/>
              <w:rPr>
                <w:del w:id="13797" w:author="Perrine, Martin L. (GSFC-5670)" w:date="2016-08-31T15:42:00Z"/>
                <w:rFonts w:ascii="Calibri" w:hAnsi="Calibri"/>
                <w:color w:val="000000"/>
                <w:sz w:val="22"/>
                <w:szCs w:val="22"/>
              </w:rPr>
            </w:pPr>
            <w:del w:id="1379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79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EFF705C" w14:textId="0C73A9C7" w:rsidR="00914E26" w:rsidRPr="00E579F9" w:rsidDel="00E46DB7" w:rsidRDefault="00914E26" w:rsidP="00875FAD">
            <w:pPr>
              <w:jc w:val="left"/>
              <w:rPr>
                <w:del w:id="13800" w:author="Perrine, Martin L. (GSFC-5670)" w:date="2016-08-31T15:42:00Z"/>
                <w:rFonts w:ascii="Calibri" w:hAnsi="Calibri"/>
                <w:color w:val="000000"/>
                <w:sz w:val="22"/>
                <w:szCs w:val="22"/>
              </w:rPr>
            </w:pPr>
            <w:del w:id="1380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80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8863B70" w14:textId="4C44EF44" w:rsidR="00914E26" w:rsidRPr="00E579F9" w:rsidDel="00E46DB7" w:rsidRDefault="00914E26" w:rsidP="00875FAD">
            <w:pPr>
              <w:jc w:val="left"/>
              <w:rPr>
                <w:del w:id="13803" w:author="Perrine, Martin L. (GSFC-5670)" w:date="2016-08-31T15:42:00Z"/>
                <w:rFonts w:ascii="Calibri" w:hAnsi="Calibri"/>
                <w:color w:val="000000"/>
                <w:sz w:val="22"/>
                <w:szCs w:val="22"/>
              </w:rPr>
            </w:pPr>
            <w:del w:id="13804"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80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0A2EC22" w14:textId="0B9BD17B" w:rsidR="00914E26" w:rsidRPr="00E579F9" w:rsidDel="00E46DB7" w:rsidRDefault="00914E26" w:rsidP="00875FAD">
            <w:pPr>
              <w:jc w:val="left"/>
              <w:rPr>
                <w:del w:id="13806" w:author="Perrine, Martin L. (GSFC-5670)" w:date="2016-08-31T15:42:00Z"/>
                <w:rFonts w:ascii="Calibri" w:hAnsi="Calibri"/>
                <w:color w:val="000000"/>
                <w:sz w:val="22"/>
                <w:szCs w:val="22"/>
              </w:rPr>
            </w:pPr>
            <w:del w:id="13807"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808" w:author="Muhammad, Alimayo (GSFC-5660)" w:date="2016-08-23T07:07:00Z">
              <w:tcPr>
                <w:tcW w:w="726" w:type="dxa"/>
                <w:tcBorders>
                  <w:top w:val="nil"/>
                  <w:left w:val="nil"/>
                  <w:bottom w:val="single" w:sz="4" w:space="0" w:color="auto"/>
                  <w:right w:val="nil"/>
                </w:tcBorders>
              </w:tcPr>
            </w:tcPrChange>
          </w:tcPr>
          <w:p w14:paraId="5D2A6078" w14:textId="73C023FD" w:rsidR="00914E26" w:rsidRPr="00E579F9" w:rsidDel="00E46DB7" w:rsidRDefault="00914E26" w:rsidP="00875FAD">
            <w:pPr>
              <w:jc w:val="left"/>
              <w:rPr>
                <w:del w:id="13809"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810"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3549DA40" w14:textId="2D31859E" w:rsidR="00914E26" w:rsidRPr="00E579F9" w:rsidDel="00E46DB7" w:rsidRDefault="00914E26" w:rsidP="00875FAD">
            <w:pPr>
              <w:jc w:val="left"/>
              <w:rPr>
                <w:del w:id="13811" w:author="Perrine, Martin L. (GSFC-5670)" w:date="2016-08-31T15:42:00Z"/>
                <w:rFonts w:ascii="Calibri" w:hAnsi="Calibri"/>
                <w:color w:val="000000"/>
                <w:sz w:val="22"/>
                <w:szCs w:val="22"/>
              </w:rPr>
            </w:pPr>
            <w:del w:id="13812"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813"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6D469380" w14:textId="6A840EC0" w:rsidR="00914E26" w:rsidRPr="00E579F9" w:rsidDel="00E46DB7" w:rsidRDefault="00914E26" w:rsidP="00875FAD">
            <w:pPr>
              <w:jc w:val="left"/>
              <w:rPr>
                <w:del w:id="13814" w:author="Perrine, Martin L. (GSFC-5670)" w:date="2016-08-31T15:42:00Z"/>
                <w:rFonts w:ascii="Calibri" w:hAnsi="Calibri"/>
                <w:color w:val="000000"/>
                <w:sz w:val="22"/>
                <w:szCs w:val="22"/>
              </w:rPr>
            </w:pPr>
            <w:del w:id="13815" w:author="Perrine, Martin L. (GSFC-5670)" w:date="2016-08-31T15:42:00Z">
              <w:r w:rsidRPr="00E579F9" w:rsidDel="00E46DB7">
                <w:rPr>
                  <w:rFonts w:ascii="Calibri" w:hAnsi="Calibri"/>
                  <w:color w:val="000000"/>
                  <w:sz w:val="22"/>
                  <w:szCs w:val="22"/>
                </w:rPr>
                <w:delText xml:space="preserve"> </w:delText>
              </w:r>
            </w:del>
            <w:ins w:id="13816" w:author="Muhammad, Alimayo (GSFC-5660)" w:date="2016-08-25T11:24:00Z">
              <w:del w:id="13817" w:author="Perrine, Martin L. (GSFC-5670)" w:date="2016-08-31T15:42:00Z">
                <w:r w:rsidR="00A71AF3" w:rsidDel="00E46DB7">
                  <w:rPr>
                    <w:rFonts w:ascii="Calibri" w:hAnsi="Calibri"/>
                    <w:color w:val="000000"/>
                    <w:sz w:val="22"/>
                    <w:szCs w:val="22"/>
                  </w:rPr>
                  <w:delText>W</w:delText>
                </w:r>
              </w:del>
            </w:ins>
          </w:p>
        </w:tc>
      </w:tr>
      <w:tr w:rsidR="00914E26" w:rsidRPr="00E579F9" w:rsidDel="00E46DB7" w14:paraId="7D60D1A8" w14:textId="56508086" w:rsidTr="00914E26">
        <w:trPr>
          <w:trHeight w:val="300"/>
          <w:del w:id="13818" w:author="Perrine, Martin L. (GSFC-5670)" w:date="2016-08-31T15:42:00Z"/>
          <w:trPrChange w:id="13819"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820"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50A58BD3" w14:textId="3ABB7E30" w:rsidR="00914E26" w:rsidRPr="00E579F9" w:rsidDel="00E46DB7" w:rsidRDefault="00914E26" w:rsidP="00875FAD">
            <w:pPr>
              <w:jc w:val="left"/>
              <w:rPr>
                <w:del w:id="13821" w:author="Perrine, Martin L. (GSFC-5670)" w:date="2016-08-31T15:42:00Z"/>
                <w:rFonts w:ascii="Calibri" w:hAnsi="Calibri"/>
                <w:color w:val="000000"/>
                <w:sz w:val="22"/>
                <w:szCs w:val="22"/>
              </w:rPr>
            </w:pPr>
            <w:del w:id="13822" w:author="Perrine, Martin L. (GSFC-5670)" w:date="2016-08-31T15:42:00Z">
              <w:r w:rsidRPr="00E579F9" w:rsidDel="00E46DB7">
                <w:rPr>
                  <w:rFonts w:ascii="Calibri" w:hAnsi="Calibri"/>
                  <w:color w:val="000000"/>
                  <w:sz w:val="22"/>
                  <w:szCs w:val="22"/>
                </w:rPr>
                <w:delText>NENG-STD-002 Time &amp; Frequency input</w:delText>
              </w:r>
            </w:del>
          </w:p>
        </w:tc>
        <w:tc>
          <w:tcPr>
            <w:tcW w:w="793" w:type="dxa"/>
            <w:tcBorders>
              <w:top w:val="nil"/>
              <w:left w:val="nil"/>
              <w:bottom w:val="single" w:sz="4" w:space="0" w:color="auto"/>
              <w:right w:val="single" w:sz="4" w:space="0" w:color="auto"/>
            </w:tcBorders>
            <w:shd w:val="clear" w:color="auto" w:fill="auto"/>
            <w:vAlign w:val="bottom"/>
            <w:hideMark/>
            <w:tcPrChange w:id="13823"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9F1F89D" w14:textId="45E4DB64" w:rsidR="00914E26" w:rsidRPr="00E579F9" w:rsidDel="00E46DB7" w:rsidRDefault="00914E26" w:rsidP="00875FAD">
            <w:pPr>
              <w:jc w:val="right"/>
              <w:rPr>
                <w:del w:id="13824" w:author="Perrine, Martin L. (GSFC-5670)" w:date="2016-08-31T15:42:00Z"/>
                <w:rFonts w:ascii="Calibri" w:hAnsi="Calibri"/>
                <w:color w:val="000000"/>
                <w:sz w:val="22"/>
                <w:szCs w:val="22"/>
              </w:rPr>
            </w:pPr>
            <w:del w:id="13825" w:author="Perrine, Martin L. (GSFC-5670)" w:date="2016-08-31T15:42:00Z">
              <w:r w:rsidRPr="00E579F9" w:rsidDel="00E46DB7">
                <w:rPr>
                  <w:rFonts w:ascii="Calibri" w:hAnsi="Calibri"/>
                  <w:color w:val="000000"/>
                  <w:sz w:val="22"/>
                  <w:szCs w:val="22"/>
                </w:rPr>
                <w:delText>5.2</w:delText>
              </w:r>
            </w:del>
          </w:p>
        </w:tc>
        <w:tc>
          <w:tcPr>
            <w:tcW w:w="965" w:type="dxa"/>
            <w:tcBorders>
              <w:top w:val="nil"/>
              <w:left w:val="nil"/>
              <w:bottom w:val="single" w:sz="4" w:space="0" w:color="auto"/>
              <w:right w:val="single" w:sz="4" w:space="0" w:color="auto"/>
            </w:tcBorders>
            <w:shd w:val="clear" w:color="auto" w:fill="auto"/>
            <w:vAlign w:val="bottom"/>
            <w:hideMark/>
            <w:tcPrChange w:id="1382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2DB8C81" w14:textId="77C17101" w:rsidR="00914E26" w:rsidRPr="00E579F9" w:rsidDel="00E46DB7" w:rsidRDefault="00914E26" w:rsidP="00875FAD">
            <w:pPr>
              <w:jc w:val="left"/>
              <w:rPr>
                <w:del w:id="13827" w:author="Perrine, Martin L. (GSFC-5670)" w:date="2016-08-31T15:42:00Z"/>
                <w:rFonts w:ascii="Calibri" w:hAnsi="Calibri"/>
                <w:color w:val="000000"/>
                <w:sz w:val="22"/>
                <w:szCs w:val="22"/>
              </w:rPr>
            </w:pPr>
            <w:del w:id="1382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82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BAA193D" w14:textId="53191FDC" w:rsidR="00914E26" w:rsidRPr="00E579F9" w:rsidDel="00E46DB7" w:rsidRDefault="00914E26" w:rsidP="00875FAD">
            <w:pPr>
              <w:jc w:val="left"/>
              <w:rPr>
                <w:del w:id="13830" w:author="Perrine, Martin L. (GSFC-5670)" w:date="2016-08-31T15:42:00Z"/>
                <w:rFonts w:ascii="Calibri" w:hAnsi="Calibri"/>
                <w:color w:val="000000"/>
                <w:sz w:val="22"/>
                <w:szCs w:val="22"/>
              </w:rPr>
            </w:pPr>
            <w:del w:id="1383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83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79713F9" w14:textId="05E8155D" w:rsidR="00914E26" w:rsidRPr="00E579F9" w:rsidDel="00E46DB7" w:rsidRDefault="00914E26" w:rsidP="00875FAD">
            <w:pPr>
              <w:jc w:val="left"/>
              <w:rPr>
                <w:del w:id="13833" w:author="Perrine, Martin L. (GSFC-5670)" w:date="2016-08-31T15:42:00Z"/>
                <w:rFonts w:ascii="Calibri" w:hAnsi="Calibri"/>
                <w:color w:val="000000"/>
                <w:sz w:val="22"/>
                <w:szCs w:val="22"/>
              </w:rPr>
            </w:pPr>
            <w:del w:id="1383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835"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9E616FD" w14:textId="33884D7A" w:rsidR="00914E26" w:rsidRPr="00E579F9" w:rsidDel="00E46DB7" w:rsidRDefault="00914E26" w:rsidP="00875FAD">
            <w:pPr>
              <w:jc w:val="left"/>
              <w:rPr>
                <w:del w:id="13836" w:author="Perrine, Martin L. (GSFC-5670)" w:date="2016-08-31T15:42:00Z"/>
                <w:rFonts w:ascii="Calibri" w:hAnsi="Calibri"/>
                <w:color w:val="000000"/>
                <w:sz w:val="22"/>
                <w:szCs w:val="22"/>
              </w:rPr>
            </w:pPr>
            <w:del w:id="13837"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838"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B0CD873" w14:textId="0F11201C" w:rsidR="00914E26" w:rsidRPr="00E579F9" w:rsidDel="00E46DB7" w:rsidRDefault="00914E26" w:rsidP="00875FAD">
            <w:pPr>
              <w:jc w:val="left"/>
              <w:rPr>
                <w:del w:id="13839" w:author="Perrine, Martin L. (GSFC-5670)" w:date="2016-08-31T15:42:00Z"/>
                <w:rFonts w:ascii="Calibri" w:hAnsi="Calibri"/>
                <w:color w:val="000000"/>
                <w:sz w:val="22"/>
                <w:szCs w:val="22"/>
              </w:rPr>
            </w:pPr>
            <w:del w:id="13840"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841" w:author="Muhammad, Alimayo (GSFC-5660)" w:date="2016-08-23T07:07:00Z">
              <w:tcPr>
                <w:tcW w:w="726" w:type="dxa"/>
                <w:tcBorders>
                  <w:top w:val="nil"/>
                  <w:left w:val="nil"/>
                  <w:bottom w:val="single" w:sz="4" w:space="0" w:color="auto"/>
                  <w:right w:val="nil"/>
                </w:tcBorders>
              </w:tcPr>
            </w:tcPrChange>
          </w:tcPr>
          <w:p w14:paraId="18B24DE3" w14:textId="1F097D08" w:rsidR="00914E26" w:rsidRPr="00E579F9" w:rsidDel="00E46DB7" w:rsidRDefault="00914E26" w:rsidP="00875FAD">
            <w:pPr>
              <w:jc w:val="left"/>
              <w:rPr>
                <w:del w:id="13842"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843"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6D8AD3C" w14:textId="4A0E71D9" w:rsidR="00914E26" w:rsidRPr="00E579F9" w:rsidDel="00E46DB7" w:rsidRDefault="00914E26" w:rsidP="00875FAD">
            <w:pPr>
              <w:jc w:val="left"/>
              <w:rPr>
                <w:del w:id="13844" w:author="Perrine, Martin L. (GSFC-5670)" w:date="2016-08-31T15:42:00Z"/>
                <w:rFonts w:ascii="Calibri" w:hAnsi="Calibri"/>
                <w:color w:val="000000"/>
                <w:sz w:val="22"/>
                <w:szCs w:val="22"/>
              </w:rPr>
            </w:pPr>
            <w:del w:id="13845"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846"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17AC192" w14:textId="273278C9" w:rsidR="00914E26" w:rsidRPr="00E579F9" w:rsidDel="00E46DB7" w:rsidRDefault="00914E26" w:rsidP="00875FAD">
            <w:pPr>
              <w:jc w:val="left"/>
              <w:rPr>
                <w:del w:id="13847" w:author="Perrine, Martin L. (GSFC-5670)" w:date="2016-08-31T15:42:00Z"/>
                <w:rFonts w:ascii="Calibri" w:hAnsi="Calibri"/>
                <w:color w:val="000000"/>
                <w:sz w:val="22"/>
                <w:szCs w:val="22"/>
              </w:rPr>
            </w:pPr>
            <w:del w:id="13848"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170B4400" w14:textId="371C980F" w:rsidTr="00914E26">
        <w:trPr>
          <w:trHeight w:val="300"/>
          <w:del w:id="13849" w:author="Perrine, Martin L. (GSFC-5670)" w:date="2016-08-31T15:42:00Z"/>
          <w:trPrChange w:id="13850"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851"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6580F26" w14:textId="695F75C9" w:rsidR="00914E26" w:rsidRPr="00E579F9" w:rsidDel="00E46DB7" w:rsidRDefault="00914E26" w:rsidP="00875FAD">
            <w:pPr>
              <w:jc w:val="left"/>
              <w:rPr>
                <w:del w:id="13852" w:author="Perrine, Martin L. (GSFC-5670)" w:date="2016-08-31T15:42:00Z"/>
                <w:rFonts w:ascii="Calibri" w:hAnsi="Calibri"/>
                <w:color w:val="000000"/>
                <w:sz w:val="22"/>
                <w:szCs w:val="22"/>
              </w:rPr>
            </w:pPr>
            <w:del w:id="13853" w:author="Perrine, Martin L. (GSFC-5670)" w:date="2016-08-31T15:42:00Z">
              <w:r w:rsidRPr="00E579F9" w:rsidDel="00E46DB7">
                <w:rPr>
                  <w:rFonts w:ascii="Calibri" w:hAnsi="Calibri"/>
                  <w:color w:val="000000"/>
                  <w:sz w:val="22"/>
                  <w:szCs w:val="22"/>
                </w:rPr>
                <w:delText>NENG-STD-003 connectors/cables</w:delText>
              </w:r>
            </w:del>
          </w:p>
        </w:tc>
        <w:tc>
          <w:tcPr>
            <w:tcW w:w="793" w:type="dxa"/>
            <w:tcBorders>
              <w:top w:val="nil"/>
              <w:left w:val="nil"/>
              <w:bottom w:val="single" w:sz="4" w:space="0" w:color="auto"/>
              <w:right w:val="single" w:sz="4" w:space="0" w:color="auto"/>
            </w:tcBorders>
            <w:shd w:val="clear" w:color="auto" w:fill="auto"/>
            <w:vAlign w:val="bottom"/>
            <w:hideMark/>
            <w:tcPrChange w:id="13854"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B49D4AE" w14:textId="0E368972" w:rsidR="00914E26" w:rsidRPr="00E579F9" w:rsidDel="00E46DB7" w:rsidRDefault="00914E26" w:rsidP="00875FAD">
            <w:pPr>
              <w:jc w:val="right"/>
              <w:rPr>
                <w:del w:id="13855" w:author="Perrine, Martin L. (GSFC-5670)" w:date="2016-08-31T15:42:00Z"/>
                <w:rFonts w:ascii="Calibri" w:hAnsi="Calibri"/>
                <w:color w:val="000000"/>
                <w:sz w:val="22"/>
                <w:szCs w:val="22"/>
              </w:rPr>
            </w:pPr>
            <w:del w:id="13856" w:author="Perrine, Martin L. (GSFC-5670)" w:date="2016-08-31T15:42:00Z">
              <w:r w:rsidRPr="00E579F9" w:rsidDel="00E46DB7">
                <w:rPr>
                  <w:rFonts w:ascii="Calibri" w:hAnsi="Calibri"/>
                  <w:color w:val="000000"/>
                  <w:sz w:val="22"/>
                  <w:szCs w:val="22"/>
                </w:rPr>
                <w:delText>5.3</w:delText>
              </w:r>
            </w:del>
          </w:p>
        </w:tc>
        <w:tc>
          <w:tcPr>
            <w:tcW w:w="965" w:type="dxa"/>
            <w:tcBorders>
              <w:top w:val="nil"/>
              <w:left w:val="nil"/>
              <w:bottom w:val="single" w:sz="4" w:space="0" w:color="auto"/>
              <w:right w:val="single" w:sz="4" w:space="0" w:color="auto"/>
            </w:tcBorders>
            <w:shd w:val="clear" w:color="auto" w:fill="auto"/>
            <w:vAlign w:val="bottom"/>
            <w:hideMark/>
            <w:tcPrChange w:id="1385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A711A09" w14:textId="5D43A3B1" w:rsidR="00914E26" w:rsidRPr="00E579F9" w:rsidDel="00E46DB7" w:rsidRDefault="00914E26" w:rsidP="00875FAD">
            <w:pPr>
              <w:jc w:val="left"/>
              <w:rPr>
                <w:del w:id="13858" w:author="Perrine, Martin L. (GSFC-5670)" w:date="2016-08-31T15:42:00Z"/>
                <w:rFonts w:ascii="Calibri" w:hAnsi="Calibri"/>
                <w:color w:val="000000"/>
                <w:sz w:val="22"/>
                <w:szCs w:val="22"/>
              </w:rPr>
            </w:pPr>
            <w:del w:id="13859"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86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000AACE" w14:textId="06EBAFDF" w:rsidR="00914E26" w:rsidRPr="00E579F9" w:rsidDel="00E46DB7" w:rsidRDefault="00914E26" w:rsidP="00875FAD">
            <w:pPr>
              <w:jc w:val="left"/>
              <w:rPr>
                <w:del w:id="13861" w:author="Perrine, Martin L. (GSFC-5670)" w:date="2016-08-31T15:42:00Z"/>
                <w:rFonts w:ascii="Calibri" w:hAnsi="Calibri"/>
                <w:color w:val="000000"/>
                <w:sz w:val="22"/>
                <w:szCs w:val="22"/>
              </w:rPr>
            </w:pPr>
            <w:del w:id="1386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863"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4A56B03" w14:textId="1AC6A713" w:rsidR="00914E26" w:rsidRPr="00E579F9" w:rsidDel="00E46DB7" w:rsidRDefault="00914E26" w:rsidP="00875FAD">
            <w:pPr>
              <w:jc w:val="left"/>
              <w:rPr>
                <w:del w:id="13864" w:author="Perrine, Martin L. (GSFC-5670)" w:date="2016-08-31T15:42:00Z"/>
                <w:rFonts w:ascii="Calibri" w:hAnsi="Calibri"/>
                <w:color w:val="000000"/>
                <w:sz w:val="22"/>
                <w:szCs w:val="22"/>
              </w:rPr>
            </w:pPr>
            <w:del w:id="1386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866"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09074B8D" w14:textId="52044C0F" w:rsidR="00914E26" w:rsidRPr="00E579F9" w:rsidDel="00E46DB7" w:rsidRDefault="00914E26" w:rsidP="00875FAD">
            <w:pPr>
              <w:jc w:val="left"/>
              <w:rPr>
                <w:del w:id="13867" w:author="Perrine, Martin L. (GSFC-5670)" w:date="2016-08-31T15:42:00Z"/>
                <w:rFonts w:ascii="Calibri" w:hAnsi="Calibri"/>
                <w:color w:val="000000"/>
                <w:sz w:val="22"/>
                <w:szCs w:val="22"/>
              </w:rPr>
            </w:pPr>
            <w:del w:id="13868"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869"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77EA24A1" w14:textId="09E6B238" w:rsidR="00914E26" w:rsidRPr="00E579F9" w:rsidDel="00E46DB7" w:rsidRDefault="00914E26" w:rsidP="00875FAD">
            <w:pPr>
              <w:jc w:val="left"/>
              <w:rPr>
                <w:del w:id="13870" w:author="Perrine, Martin L. (GSFC-5670)" w:date="2016-08-31T15:42:00Z"/>
                <w:rFonts w:ascii="Calibri" w:hAnsi="Calibri"/>
                <w:color w:val="000000"/>
                <w:sz w:val="22"/>
                <w:szCs w:val="22"/>
              </w:rPr>
            </w:pPr>
            <w:del w:id="13871"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872" w:author="Muhammad, Alimayo (GSFC-5660)" w:date="2016-08-23T07:07:00Z">
              <w:tcPr>
                <w:tcW w:w="726" w:type="dxa"/>
                <w:tcBorders>
                  <w:top w:val="nil"/>
                  <w:left w:val="nil"/>
                  <w:bottom w:val="single" w:sz="4" w:space="0" w:color="auto"/>
                  <w:right w:val="nil"/>
                </w:tcBorders>
              </w:tcPr>
            </w:tcPrChange>
          </w:tcPr>
          <w:p w14:paraId="64A0B9EB" w14:textId="724FCEDB" w:rsidR="00914E26" w:rsidRPr="00E579F9" w:rsidDel="00E46DB7" w:rsidRDefault="00914E26" w:rsidP="00875FAD">
            <w:pPr>
              <w:jc w:val="left"/>
              <w:rPr>
                <w:del w:id="13873"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874"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6C8C2E78" w14:textId="7ABF9074" w:rsidR="00914E26" w:rsidRPr="00E579F9" w:rsidDel="00E46DB7" w:rsidRDefault="00914E26" w:rsidP="00875FAD">
            <w:pPr>
              <w:jc w:val="left"/>
              <w:rPr>
                <w:del w:id="13875" w:author="Perrine, Martin L. (GSFC-5670)" w:date="2016-08-31T15:42:00Z"/>
                <w:rFonts w:ascii="Calibri" w:hAnsi="Calibri"/>
                <w:color w:val="000000"/>
                <w:sz w:val="22"/>
                <w:szCs w:val="22"/>
              </w:rPr>
            </w:pPr>
            <w:del w:id="13876" w:author="Perrine, Martin L. (GSFC-5670)" w:date="2016-08-31T15:42:00Z">
              <w:r w:rsidRPr="00E579F9" w:rsidDel="00E46DB7">
                <w:rPr>
                  <w:rFonts w:ascii="Calibri" w:hAnsi="Calibri"/>
                  <w:color w:val="000000"/>
                  <w:sz w:val="22"/>
                  <w:szCs w:val="22"/>
                </w:rPr>
                <w:delText> </w:delText>
              </w:r>
            </w:del>
          </w:p>
        </w:tc>
        <w:tc>
          <w:tcPr>
            <w:tcW w:w="990" w:type="dxa"/>
            <w:tcBorders>
              <w:top w:val="nil"/>
              <w:left w:val="nil"/>
              <w:bottom w:val="single" w:sz="4" w:space="0" w:color="auto"/>
              <w:right w:val="single" w:sz="4" w:space="0" w:color="auto"/>
            </w:tcBorders>
            <w:shd w:val="clear" w:color="auto" w:fill="auto"/>
            <w:vAlign w:val="bottom"/>
            <w:hideMark/>
            <w:tcPrChange w:id="13877"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58DFA6B5" w14:textId="2215BDBC" w:rsidR="00914E26" w:rsidRPr="00E579F9" w:rsidDel="00E46DB7" w:rsidRDefault="00914E26" w:rsidP="00875FAD">
            <w:pPr>
              <w:jc w:val="left"/>
              <w:rPr>
                <w:del w:id="13878" w:author="Perrine, Martin L. (GSFC-5670)" w:date="2016-08-31T15:42:00Z"/>
                <w:rFonts w:ascii="Calibri" w:hAnsi="Calibri"/>
                <w:color w:val="000000"/>
                <w:sz w:val="22"/>
                <w:szCs w:val="22"/>
              </w:rPr>
            </w:pPr>
            <w:del w:id="13879" w:author="Perrine, Martin L. (GSFC-5670)" w:date="2016-08-31T15:42:00Z">
              <w:r w:rsidRPr="00E579F9" w:rsidDel="00E46DB7">
                <w:rPr>
                  <w:rFonts w:ascii="Calibri" w:hAnsi="Calibri"/>
                  <w:color w:val="000000"/>
                  <w:sz w:val="22"/>
                  <w:szCs w:val="22"/>
                </w:rPr>
                <w:delText>X</w:delText>
              </w:r>
            </w:del>
          </w:p>
        </w:tc>
      </w:tr>
      <w:tr w:rsidR="00914E26" w:rsidRPr="00E579F9" w:rsidDel="00E46DB7" w14:paraId="55D83FE2" w14:textId="5B3D3C81" w:rsidTr="00914E26">
        <w:trPr>
          <w:trHeight w:val="300"/>
          <w:del w:id="13880" w:author="Perrine, Martin L. (GSFC-5670)" w:date="2016-08-31T15:42:00Z"/>
          <w:trPrChange w:id="13881"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882"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263C6A1A" w14:textId="5F024B38" w:rsidR="00914E26" w:rsidRPr="00E579F9" w:rsidDel="00E46DB7" w:rsidRDefault="00914E26" w:rsidP="00875FAD">
            <w:pPr>
              <w:jc w:val="left"/>
              <w:rPr>
                <w:del w:id="13883" w:author="Perrine, Martin L. (GSFC-5670)" w:date="2016-08-31T15:42:00Z"/>
                <w:rFonts w:ascii="Calibri" w:hAnsi="Calibri"/>
                <w:color w:val="000000"/>
                <w:sz w:val="22"/>
                <w:szCs w:val="22"/>
              </w:rPr>
            </w:pPr>
            <w:del w:id="13884" w:author="Perrine, Martin L. (GSFC-5670)" w:date="2016-08-31T15:42:00Z">
              <w:r w:rsidRPr="00E579F9" w:rsidDel="00E46DB7">
                <w:rPr>
                  <w:rFonts w:ascii="Calibri" w:hAnsi="Calibri"/>
                  <w:color w:val="000000"/>
                  <w:sz w:val="22"/>
                  <w:szCs w:val="22"/>
                </w:rPr>
                <w:delText>NENG-STD-004 UTC for all time values</w:delText>
              </w:r>
            </w:del>
          </w:p>
        </w:tc>
        <w:tc>
          <w:tcPr>
            <w:tcW w:w="793" w:type="dxa"/>
            <w:tcBorders>
              <w:top w:val="nil"/>
              <w:left w:val="nil"/>
              <w:bottom w:val="single" w:sz="4" w:space="0" w:color="auto"/>
              <w:right w:val="single" w:sz="4" w:space="0" w:color="auto"/>
            </w:tcBorders>
            <w:shd w:val="clear" w:color="auto" w:fill="auto"/>
            <w:vAlign w:val="bottom"/>
            <w:hideMark/>
            <w:tcPrChange w:id="13885"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6BF2076" w14:textId="760C8007" w:rsidR="00914E26" w:rsidRPr="00E579F9" w:rsidDel="00E46DB7" w:rsidRDefault="00914E26" w:rsidP="00875FAD">
            <w:pPr>
              <w:jc w:val="right"/>
              <w:rPr>
                <w:del w:id="13886" w:author="Perrine, Martin L. (GSFC-5670)" w:date="2016-08-31T15:42:00Z"/>
                <w:rFonts w:ascii="Calibri" w:hAnsi="Calibri"/>
                <w:color w:val="000000"/>
                <w:sz w:val="22"/>
                <w:szCs w:val="22"/>
              </w:rPr>
            </w:pPr>
            <w:del w:id="13887" w:author="Perrine, Martin L. (GSFC-5670)" w:date="2016-08-31T15:42:00Z">
              <w:r w:rsidRPr="00E579F9" w:rsidDel="00E46DB7">
                <w:rPr>
                  <w:rFonts w:ascii="Calibri" w:hAnsi="Calibri"/>
                  <w:color w:val="000000"/>
                  <w:sz w:val="22"/>
                  <w:szCs w:val="22"/>
                </w:rPr>
                <w:delText>5.4</w:delText>
              </w:r>
            </w:del>
          </w:p>
        </w:tc>
        <w:tc>
          <w:tcPr>
            <w:tcW w:w="965" w:type="dxa"/>
            <w:tcBorders>
              <w:top w:val="nil"/>
              <w:left w:val="nil"/>
              <w:bottom w:val="single" w:sz="4" w:space="0" w:color="auto"/>
              <w:right w:val="single" w:sz="4" w:space="0" w:color="auto"/>
            </w:tcBorders>
            <w:shd w:val="clear" w:color="auto" w:fill="auto"/>
            <w:vAlign w:val="bottom"/>
            <w:hideMark/>
            <w:tcPrChange w:id="1388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D4D57D7" w14:textId="589880D5" w:rsidR="00914E26" w:rsidRPr="00E579F9" w:rsidDel="00E46DB7" w:rsidRDefault="00914E26" w:rsidP="00875FAD">
            <w:pPr>
              <w:jc w:val="left"/>
              <w:rPr>
                <w:del w:id="13889" w:author="Perrine, Martin L. (GSFC-5670)" w:date="2016-08-31T15:42:00Z"/>
                <w:rFonts w:ascii="Calibri" w:hAnsi="Calibri"/>
                <w:color w:val="000000"/>
                <w:sz w:val="22"/>
                <w:szCs w:val="22"/>
              </w:rPr>
            </w:pPr>
            <w:del w:id="13890"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891"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2F8815" w14:textId="6D93419E" w:rsidR="00914E26" w:rsidRPr="00E579F9" w:rsidDel="00E46DB7" w:rsidRDefault="00914E26" w:rsidP="00875FAD">
            <w:pPr>
              <w:jc w:val="left"/>
              <w:rPr>
                <w:del w:id="13892" w:author="Perrine, Martin L. (GSFC-5670)" w:date="2016-08-31T15:42:00Z"/>
                <w:rFonts w:ascii="Calibri" w:hAnsi="Calibri"/>
                <w:color w:val="000000"/>
                <w:sz w:val="22"/>
                <w:szCs w:val="22"/>
              </w:rPr>
            </w:pPr>
            <w:del w:id="13893"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894"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29845137" w14:textId="45494D39" w:rsidR="00914E26" w:rsidRPr="00E579F9" w:rsidDel="00E46DB7" w:rsidRDefault="00914E26" w:rsidP="00875FAD">
            <w:pPr>
              <w:jc w:val="left"/>
              <w:rPr>
                <w:del w:id="13895" w:author="Perrine, Martin L. (GSFC-5670)" w:date="2016-08-31T15:42:00Z"/>
                <w:rFonts w:ascii="Calibri" w:hAnsi="Calibri"/>
                <w:color w:val="000000"/>
                <w:sz w:val="22"/>
                <w:szCs w:val="22"/>
              </w:rPr>
            </w:pPr>
            <w:del w:id="13896"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897"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542C7EAD" w14:textId="2824633E" w:rsidR="00914E26" w:rsidRPr="00E579F9" w:rsidDel="00E46DB7" w:rsidRDefault="00914E26" w:rsidP="00875FAD">
            <w:pPr>
              <w:jc w:val="left"/>
              <w:rPr>
                <w:del w:id="13898" w:author="Perrine, Martin L. (GSFC-5670)" w:date="2016-08-31T15:42:00Z"/>
                <w:rFonts w:ascii="Calibri" w:hAnsi="Calibri"/>
                <w:color w:val="000000"/>
                <w:sz w:val="22"/>
                <w:szCs w:val="22"/>
              </w:rPr>
            </w:pPr>
            <w:del w:id="13899"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900"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A048891" w14:textId="17000BB5" w:rsidR="00914E26" w:rsidRPr="00E579F9" w:rsidDel="00E46DB7" w:rsidRDefault="00914E26" w:rsidP="00875FAD">
            <w:pPr>
              <w:jc w:val="left"/>
              <w:rPr>
                <w:del w:id="13901" w:author="Perrine, Martin L. (GSFC-5670)" w:date="2016-08-31T15:42:00Z"/>
                <w:rFonts w:ascii="Calibri" w:hAnsi="Calibri"/>
                <w:color w:val="000000"/>
                <w:sz w:val="22"/>
                <w:szCs w:val="22"/>
              </w:rPr>
            </w:pPr>
            <w:del w:id="13902"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903" w:author="Muhammad, Alimayo (GSFC-5660)" w:date="2016-08-23T07:07:00Z">
              <w:tcPr>
                <w:tcW w:w="726" w:type="dxa"/>
                <w:tcBorders>
                  <w:top w:val="nil"/>
                  <w:left w:val="nil"/>
                  <w:bottom w:val="single" w:sz="4" w:space="0" w:color="auto"/>
                  <w:right w:val="nil"/>
                </w:tcBorders>
              </w:tcPr>
            </w:tcPrChange>
          </w:tcPr>
          <w:p w14:paraId="5332D09F" w14:textId="77CDCB7C" w:rsidR="00914E26" w:rsidRPr="00E579F9" w:rsidDel="00E46DB7" w:rsidRDefault="00914E26" w:rsidP="00875FAD">
            <w:pPr>
              <w:jc w:val="left"/>
              <w:rPr>
                <w:del w:id="13904"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905"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2AF7F4B9" w14:textId="2D043EBF" w:rsidR="00914E26" w:rsidRPr="00E579F9" w:rsidDel="00E46DB7" w:rsidRDefault="00914E26" w:rsidP="00875FAD">
            <w:pPr>
              <w:jc w:val="left"/>
              <w:rPr>
                <w:del w:id="13906" w:author="Perrine, Martin L. (GSFC-5670)" w:date="2016-08-31T15:42:00Z"/>
                <w:rFonts w:ascii="Calibri" w:hAnsi="Calibri"/>
                <w:color w:val="000000"/>
                <w:sz w:val="22"/>
                <w:szCs w:val="22"/>
              </w:rPr>
            </w:pPr>
            <w:del w:id="13907"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908"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5743314" w14:textId="16E7F20B" w:rsidR="00914E26" w:rsidRPr="00E579F9" w:rsidDel="00E46DB7" w:rsidRDefault="00914E26" w:rsidP="00875FAD">
            <w:pPr>
              <w:jc w:val="left"/>
              <w:rPr>
                <w:del w:id="13909" w:author="Perrine, Martin L. (GSFC-5670)" w:date="2016-08-31T15:42:00Z"/>
                <w:rFonts w:ascii="Calibri" w:hAnsi="Calibri"/>
                <w:color w:val="000000"/>
                <w:sz w:val="22"/>
                <w:szCs w:val="22"/>
              </w:rPr>
            </w:pPr>
            <w:del w:id="13910"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273DE340" w14:textId="4AC43455" w:rsidTr="00914E26">
        <w:trPr>
          <w:trHeight w:val="300"/>
          <w:del w:id="13911" w:author="Perrine, Martin L. (GSFC-5670)" w:date="2016-08-31T15:42:00Z"/>
          <w:trPrChange w:id="13912"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913"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6417B517" w14:textId="5746F6A8" w:rsidR="00914E26" w:rsidRPr="00E579F9" w:rsidDel="00E46DB7" w:rsidRDefault="00914E26" w:rsidP="00875FAD">
            <w:pPr>
              <w:jc w:val="left"/>
              <w:rPr>
                <w:del w:id="13914" w:author="Perrine, Martin L. (GSFC-5670)" w:date="2016-08-31T15:42:00Z"/>
                <w:rFonts w:ascii="Calibri" w:hAnsi="Calibri"/>
                <w:color w:val="000000"/>
                <w:sz w:val="22"/>
                <w:szCs w:val="22"/>
              </w:rPr>
            </w:pPr>
            <w:del w:id="13915" w:author="Perrine, Martin L. (GSFC-5670)" w:date="2016-08-31T15:42:00Z">
              <w:r w:rsidRPr="00E579F9" w:rsidDel="00E46DB7">
                <w:rPr>
                  <w:rFonts w:ascii="Calibri" w:hAnsi="Calibri"/>
                  <w:color w:val="000000"/>
                  <w:sz w:val="22"/>
                  <w:szCs w:val="22"/>
                </w:rPr>
                <w:delText>NENG-STD-006 NEN subsystem timing interface</w:delText>
              </w:r>
            </w:del>
          </w:p>
        </w:tc>
        <w:tc>
          <w:tcPr>
            <w:tcW w:w="793" w:type="dxa"/>
            <w:tcBorders>
              <w:top w:val="nil"/>
              <w:left w:val="nil"/>
              <w:bottom w:val="single" w:sz="4" w:space="0" w:color="auto"/>
              <w:right w:val="single" w:sz="4" w:space="0" w:color="auto"/>
            </w:tcBorders>
            <w:shd w:val="clear" w:color="auto" w:fill="auto"/>
            <w:vAlign w:val="bottom"/>
            <w:hideMark/>
            <w:tcPrChange w:id="13916"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7C8B1416" w14:textId="5871640B" w:rsidR="00914E26" w:rsidRPr="00E579F9" w:rsidDel="00E46DB7" w:rsidRDefault="00914E26" w:rsidP="00875FAD">
            <w:pPr>
              <w:jc w:val="right"/>
              <w:rPr>
                <w:del w:id="13917" w:author="Perrine, Martin L. (GSFC-5670)" w:date="2016-08-31T15:42:00Z"/>
                <w:rFonts w:ascii="Calibri" w:hAnsi="Calibri"/>
                <w:color w:val="000000"/>
                <w:sz w:val="22"/>
                <w:szCs w:val="22"/>
              </w:rPr>
            </w:pPr>
            <w:del w:id="13918" w:author="Perrine, Martin L. (GSFC-5670)" w:date="2016-08-31T15:42:00Z">
              <w:r w:rsidRPr="00E579F9" w:rsidDel="00E46DB7">
                <w:rPr>
                  <w:rFonts w:ascii="Calibri" w:hAnsi="Calibri"/>
                  <w:color w:val="000000"/>
                  <w:sz w:val="22"/>
                  <w:szCs w:val="22"/>
                </w:rPr>
                <w:delText>5.6</w:delText>
              </w:r>
            </w:del>
          </w:p>
        </w:tc>
        <w:tc>
          <w:tcPr>
            <w:tcW w:w="965" w:type="dxa"/>
            <w:tcBorders>
              <w:top w:val="nil"/>
              <w:left w:val="nil"/>
              <w:bottom w:val="single" w:sz="4" w:space="0" w:color="auto"/>
              <w:right w:val="single" w:sz="4" w:space="0" w:color="auto"/>
            </w:tcBorders>
            <w:shd w:val="clear" w:color="auto" w:fill="auto"/>
            <w:vAlign w:val="bottom"/>
            <w:hideMark/>
            <w:tcPrChange w:id="1391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7E8E7CEF" w14:textId="1117F21C" w:rsidR="00914E26" w:rsidRPr="00E579F9" w:rsidDel="00E46DB7" w:rsidRDefault="00914E26" w:rsidP="00875FAD">
            <w:pPr>
              <w:jc w:val="left"/>
              <w:rPr>
                <w:del w:id="13920" w:author="Perrine, Martin L. (GSFC-5670)" w:date="2016-08-31T15:42:00Z"/>
                <w:rFonts w:ascii="Calibri" w:hAnsi="Calibri"/>
                <w:color w:val="000000"/>
                <w:sz w:val="22"/>
                <w:szCs w:val="22"/>
              </w:rPr>
            </w:pPr>
            <w:del w:id="13921"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922"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B5BE139" w14:textId="5EAFD62A" w:rsidR="00914E26" w:rsidRPr="00E579F9" w:rsidDel="00E46DB7" w:rsidRDefault="00914E26" w:rsidP="00875FAD">
            <w:pPr>
              <w:jc w:val="left"/>
              <w:rPr>
                <w:del w:id="13923" w:author="Perrine, Martin L. (GSFC-5670)" w:date="2016-08-31T15:42:00Z"/>
                <w:rFonts w:ascii="Calibri" w:hAnsi="Calibri"/>
                <w:color w:val="000000"/>
                <w:sz w:val="22"/>
                <w:szCs w:val="22"/>
              </w:rPr>
            </w:pPr>
            <w:del w:id="13924"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925"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4EDC200C" w14:textId="1AB7F9BA" w:rsidR="00914E26" w:rsidRPr="00E579F9" w:rsidDel="00E46DB7" w:rsidRDefault="00914E26" w:rsidP="00875FAD">
            <w:pPr>
              <w:jc w:val="left"/>
              <w:rPr>
                <w:del w:id="13926" w:author="Perrine, Martin L. (GSFC-5670)" w:date="2016-08-31T15:42:00Z"/>
                <w:rFonts w:ascii="Calibri" w:hAnsi="Calibri"/>
                <w:color w:val="000000"/>
                <w:sz w:val="22"/>
                <w:szCs w:val="22"/>
              </w:rPr>
            </w:pPr>
            <w:del w:id="13927"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928"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6DC64C1E" w14:textId="1EF420B3" w:rsidR="00914E26" w:rsidRPr="00E579F9" w:rsidDel="00E46DB7" w:rsidRDefault="00914E26" w:rsidP="00875FAD">
            <w:pPr>
              <w:jc w:val="left"/>
              <w:rPr>
                <w:del w:id="13929" w:author="Perrine, Martin L. (GSFC-5670)" w:date="2016-08-31T15:42:00Z"/>
                <w:rFonts w:ascii="Calibri" w:hAnsi="Calibri"/>
                <w:color w:val="000000"/>
                <w:sz w:val="22"/>
                <w:szCs w:val="22"/>
              </w:rPr>
            </w:pPr>
            <w:del w:id="13930"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931"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6B62F9FB" w14:textId="16973B7C" w:rsidR="00914E26" w:rsidRPr="00E579F9" w:rsidDel="00E46DB7" w:rsidRDefault="00914E26" w:rsidP="00875FAD">
            <w:pPr>
              <w:jc w:val="left"/>
              <w:rPr>
                <w:del w:id="13932" w:author="Perrine, Martin L. (GSFC-5670)" w:date="2016-08-31T15:42:00Z"/>
                <w:rFonts w:ascii="Calibri" w:hAnsi="Calibri"/>
                <w:color w:val="000000"/>
                <w:sz w:val="22"/>
                <w:szCs w:val="22"/>
              </w:rPr>
            </w:pPr>
            <w:del w:id="13933"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934" w:author="Muhammad, Alimayo (GSFC-5660)" w:date="2016-08-23T07:07:00Z">
              <w:tcPr>
                <w:tcW w:w="726" w:type="dxa"/>
                <w:tcBorders>
                  <w:top w:val="nil"/>
                  <w:left w:val="nil"/>
                  <w:bottom w:val="single" w:sz="4" w:space="0" w:color="auto"/>
                  <w:right w:val="nil"/>
                </w:tcBorders>
              </w:tcPr>
            </w:tcPrChange>
          </w:tcPr>
          <w:p w14:paraId="6ED97748" w14:textId="42D1D053" w:rsidR="00914E26" w:rsidRPr="00E579F9" w:rsidDel="00E46DB7" w:rsidRDefault="00914E26" w:rsidP="00875FAD">
            <w:pPr>
              <w:jc w:val="left"/>
              <w:rPr>
                <w:del w:id="13935"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936"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4F1CFF5B" w14:textId="0631D68C" w:rsidR="00914E26" w:rsidRPr="00E579F9" w:rsidDel="00E46DB7" w:rsidRDefault="00914E26" w:rsidP="00875FAD">
            <w:pPr>
              <w:jc w:val="left"/>
              <w:rPr>
                <w:del w:id="13937" w:author="Perrine, Martin L. (GSFC-5670)" w:date="2016-08-31T15:42:00Z"/>
                <w:rFonts w:ascii="Calibri" w:hAnsi="Calibri"/>
                <w:color w:val="000000"/>
                <w:sz w:val="22"/>
                <w:szCs w:val="22"/>
              </w:rPr>
            </w:pPr>
            <w:del w:id="13938"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939"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267D1290" w14:textId="41007CE5" w:rsidR="00914E26" w:rsidRPr="00E579F9" w:rsidDel="00E46DB7" w:rsidRDefault="00914E26" w:rsidP="00875FAD">
            <w:pPr>
              <w:jc w:val="left"/>
              <w:rPr>
                <w:del w:id="13940" w:author="Perrine, Martin L. (GSFC-5670)" w:date="2016-08-31T15:42:00Z"/>
                <w:rFonts w:ascii="Calibri" w:hAnsi="Calibri"/>
                <w:color w:val="000000"/>
                <w:sz w:val="22"/>
                <w:szCs w:val="22"/>
              </w:rPr>
            </w:pPr>
            <w:del w:id="13941" w:author="Perrine, Martin L. (GSFC-5670)" w:date="2016-08-31T15:42:00Z">
              <w:r w:rsidRPr="00E579F9" w:rsidDel="00E46DB7">
                <w:rPr>
                  <w:rFonts w:ascii="Calibri" w:hAnsi="Calibri"/>
                  <w:color w:val="000000"/>
                  <w:sz w:val="22"/>
                  <w:szCs w:val="22"/>
                </w:rPr>
                <w:delText> </w:delText>
              </w:r>
            </w:del>
          </w:p>
        </w:tc>
      </w:tr>
      <w:tr w:rsidR="00914E26" w:rsidRPr="00E579F9" w:rsidDel="00E46DB7" w14:paraId="46CD171E" w14:textId="3EBBD1E3" w:rsidTr="00914E26">
        <w:trPr>
          <w:trHeight w:val="300"/>
          <w:del w:id="13942" w:author="Perrine, Martin L. (GSFC-5670)" w:date="2016-08-31T15:42:00Z"/>
          <w:trPrChange w:id="13943" w:author="Muhammad, Alimayo (GSFC-5660)" w:date="2016-08-23T07:07:00Z">
            <w:trPr>
              <w:trHeight w:val="300"/>
            </w:trPr>
          </w:trPrChange>
        </w:trPr>
        <w:tc>
          <w:tcPr>
            <w:tcW w:w="3547" w:type="dxa"/>
            <w:tcBorders>
              <w:top w:val="nil"/>
              <w:left w:val="single" w:sz="8" w:space="0" w:color="000000"/>
              <w:bottom w:val="single" w:sz="8" w:space="0" w:color="000000"/>
              <w:right w:val="single" w:sz="8" w:space="0" w:color="000000"/>
            </w:tcBorders>
            <w:shd w:val="clear" w:color="auto" w:fill="auto"/>
            <w:vAlign w:val="bottom"/>
            <w:hideMark/>
            <w:tcPrChange w:id="13944" w:author="Muhammad, Alimayo (GSFC-5660)" w:date="2016-08-23T07:07:00Z">
              <w:tcPr>
                <w:tcW w:w="3461" w:type="dxa"/>
                <w:tcBorders>
                  <w:top w:val="nil"/>
                  <w:left w:val="single" w:sz="8" w:space="0" w:color="000000"/>
                  <w:bottom w:val="single" w:sz="8" w:space="0" w:color="000000"/>
                  <w:right w:val="single" w:sz="8" w:space="0" w:color="000000"/>
                </w:tcBorders>
                <w:shd w:val="clear" w:color="auto" w:fill="auto"/>
                <w:vAlign w:val="bottom"/>
                <w:hideMark/>
              </w:tcPr>
            </w:tcPrChange>
          </w:tcPr>
          <w:p w14:paraId="0C43C5ED" w14:textId="1B95C618" w:rsidR="00914E26" w:rsidRPr="00E579F9" w:rsidDel="00E46DB7" w:rsidRDefault="00914E26" w:rsidP="00875FAD">
            <w:pPr>
              <w:jc w:val="left"/>
              <w:rPr>
                <w:del w:id="13945" w:author="Perrine, Martin L. (GSFC-5670)" w:date="2016-08-31T15:42:00Z"/>
                <w:rFonts w:ascii="Calibri" w:hAnsi="Calibri"/>
                <w:color w:val="000000"/>
                <w:sz w:val="22"/>
                <w:szCs w:val="22"/>
              </w:rPr>
            </w:pPr>
            <w:del w:id="13946" w:author="Perrine, Martin L. (GSFC-5670)" w:date="2016-08-31T15:42:00Z">
              <w:r w:rsidRPr="00E579F9" w:rsidDel="00E46DB7">
                <w:rPr>
                  <w:rFonts w:ascii="Calibri" w:hAnsi="Calibri"/>
                  <w:color w:val="000000"/>
                  <w:sz w:val="22"/>
                  <w:szCs w:val="22"/>
                </w:rPr>
                <w:delText>NENG-STD-007 Receive sNTP</w:delText>
              </w:r>
            </w:del>
          </w:p>
        </w:tc>
        <w:tc>
          <w:tcPr>
            <w:tcW w:w="793" w:type="dxa"/>
            <w:tcBorders>
              <w:top w:val="nil"/>
              <w:left w:val="nil"/>
              <w:bottom w:val="single" w:sz="4" w:space="0" w:color="auto"/>
              <w:right w:val="single" w:sz="4" w:space="0" w:color="auto"/>
            </w:tcBorders>
            <w:shd w:val="clear" w:color="auto" w:fill="auto"/>
            <w:vAlign w:val="bottom"/>
            <w:hideMark/>
            <w:tcPrChange w:id="13947" w:author="Muhammad, Alimayo (GSFC-5660)" w:date="2016-08-23T07:07:00Z">
              <w:tcPr>
                <w:tcW w:w="774" w:type="dxa"/>
                <w:tcBorders>
                  <w:top w:val="nil"/>
                  <w:left w:val="nil"/>
                  <w:bottom w:val="single" w:sz="4" w:space="0" w:color="auto"/>
                  <w:right w:val="single" w:sz="4" w:space="0" w:color="auto"/>
                </w:tcBorders>
                <w:shd w:val="clear" w:color="auto" w:fill="auto"/>
                <w:vAlign w:val="bottom"/>
                <w:hideMark/>
              </w:tcPr>
            </w:tcPrChange>
          </w:tcPr>
          <w:p w14:paraId="1F0CC701" w14:textId="5BDD4775" w:rsidR="00914E26" w:rsidRPr="00E579F9" w:rsidDel="00E46DB7" w:rsidRDefault="00914E26" w:rsidP="00875FAD">
            <w:pPr>
              <w:jc w:val="right"/>
              <w:rPr>
                <w:del w:id="13948" w:author="Perrine, Martin L. (GSFC-5670)" w:date="2016-08-31T15:42:00Z"/>
                <w:rFonts w:ascii="Calibri" w:hAnsi="Calibri"/>
                <w:color w:val="000000"/>
                <w:sz w:val="22"/>
                <w:szCs w:val="22"/>
              </w:rPr>
            </w:pPr>
            <w:del w:id="13949" w:author="Perrine, Martin L. (GSFC-5670)" w:date="2016-08-31T15:42:00Z">
              <w:r w:rsidRPr="00E579F9" w:rsidDel="00E46DB7">
                <w:rPr>
                  <w:rFonts w:ascii="Calibri" w:hAnsi="Calibri"/>
                  <w:color w:val="000000"/>
                  <w:sz w:val="22"/>
                  <w:szCs w:val="22"/>
                </w:rPr>
                <w:delText>5.7</w:delText>
              </w:r>
            </w:del>
          </w:p>
        </w:tc>
        <w:tc>
          <w:tcPr>
            <w:tcW w:w="965" w:type="dxa"/>
            <w:tcBorders>
              <w:top w:val="nil"/>
              <w:left w:val="nil"/>
              <w:bottom w:val="single" w:sz="4" w:space="0" w:color="auto"/>
              <w:right w:val="single" w:sz="4" w:space="0" w:color="auto"/>
            </w:tcBorders>
            <w:shd w:val="clear" w:color="auto" w:fill="auto"/>
            <w:vAlign w:val="bottom"/>
            <w:hideMark/>
            <w:tcPrChange w:id="13950"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483B23CA" w14:textId="530B2AF2" w:rsidR="00914E26" w:rsidRPr="00E579F9" w:rsidDel="00E46DB7" w:rsidRDefault="00914E26" w:rsidP="00875FAD">
            <w:pPr>
              <w:jc w:val="left"/>
              <w:rPr>
                <w:del w:id="13951" w:author="Perrine, Martin L. (GSFC-5670)" w:date="2016-08-31T15:42:00Z"/>
                <w:rFonts w:ascii="Calibri" w:hAnsi="Calibri"/>
                <w:color w:val="000000"/>
                <w:sz w:val="22"/>
                <w:szCs w:val="22"/>
              </w:rPr>
            </w:pPr>
            <w:del w:id="13952"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953"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1FD8DF97" w14:textId="6E7B5EC7" w:rsidR="00914E26" w:rsidRPr="00E579F9" w:rsidDel="00E46DB7" w:rsidRDefault="00914E26" w:rsidP="00875FAD">
            <w:pPr>
              <w:jc w:val="left"/>
              <w:rPr>
                <w:del w:id="13954" w:author="Perrine, Martin L. (GSFC-5670)" w:date="2016-08-31T15:42:00Z"/>
                <w:rFonts w:ascii="Calibri" w:hAnsi="Calibri"/>
                <w:color w:val="000000"/>
                <w:sz w:val="22"/>
                <w:szCs w:val="22"/>
              </w:rPr>
            </w:pPr>
            <w:del w:id="13955"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956"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5E066A36" w14:textId="0DEFE278" w:rsidR="00914E26" w:rsidRPr="00E579F9" w:rsidDel="00E46DB7" w:rsidRDefault="00914E26" w:rsidP="00875FAD">
            <w:pPr>
              <w:jc w:val="left"/>
              <w:rPr>
                <w:del w:id="13957" w:author="Perrine, Martin L. (GSFC-5670)" w:date="2016-08-31T15:42:00Z"/>
                <w:rFonts w:ascii="Calibri" w:hAnsi="Calibri"/>
                <w:color w:val="000000"/>
                <w:sz w:val="22"/>
                <w:szCs w:val="22"/>
              </w:rPr>
            </w:pPr>
            <w:del w:id="13958" w:author="Perrine, Martin L. (GSFC-5670)" w:date="2016-08-31T15:42:00Z">
              <w:r w:rsidRPr="00E579F9" w:rsidDel="00E46DB7">
                <w:rPr>
                  <w:rFonts w:ascii="Calibri" w:hAnsi="Calibri"/>
                  <w:color w:val="000000"/>
                  <w:sz w:val="22"/>
                  <w:szCs w:val="22"/>
                </w:rPr>
                <w:delText> </w:delText>
              </w:r>
            </w:del>
          </w:p>
        </w:tc>
        <w:tc>
          <w:tcPr>
            <w:tcW w:w="679" w:type="dxa"/>
            <w:tcBorders>
              <w:top w:val="nil"/>
              <w:left w:val="nil"/>
              <w:bottom w:val="single" w:sz="4" w:space="0" w:color="auto"/>
              <w:right w:val="single" w:sz="4" w:space="0" w:color="auto"/>
            </w:tcBorders>
            <w:shd w:val="clear" w:color="auto" w:fill="auto"/>
            <w:vAlign w:val="bottom"/>
            <w:hideMark/>
            <w:tcPrChange w:id="13959" w:author="Muhammad, Alimayo (GSFC-5660)" w:date="2016-08-23T07:07:00Z">
              <w:tcPr>
                <w:tcW w:w="607" w:type="dxa"/>
                <w:tcBorders>
                  <w:top w:val="nil"/>
                  <w:left w:val="nil"/>
                  <w:bottom w:val="single" w:sz="4" w:space="0" w:color="auto"/>
                  <w:right w:val="single" w:sz="4" w:space="0" w:color="auto"/>
                </w:tcBorders>
                <w:shd w:val="clear" w:color="auto" w:fill="auto"/>
                <w:vAlign w:val="bottom"/>
                <w:hideMark/>
              </w:tcPr>
            </w:tcPrChange>
          </w:tcPr>
          <w:p w14:paraId="372588F6" w14:textId="46CFD7E8" w:rsidR="00914E26" w:rsidRPr="00E579F9" w:rsidDel="00E46DB7" w:rsidRDefault="00914E26" w:rsidP="00875FAD">
            <w:pPr>
              <w:jc w:val="left"/>
              <w:rPr>
                <w:del w:id="13960" w:author="Perrine, Martin L. (GSFC-5670)" w:date="2016-08-31T15:42:00Z"/>
                <w:rFonts w:ascii="Calibri" w:hAnsi="Calibri"/>
                <w:color w:val="000000"/>
                <w:sz w:val="22"/>
                <w:szCs w:val="22"/>
              </w:rPr>
            </w:pPr>
            <w:del w:id="13961" w:author="Perrine, Martin L. (GSFC-5670)" w:date="2016-08-31T15:42:00Z">
              <w:r w:rsidRPr="00E579F9" w:rsidDel="00E46DB7">
                <w:rPr>
                  <w:rFonts w:ascii="Calibri" w:hAnsi="Calibri"/>
                  <w:color w:val="000000"/>
                  <w:sz w:val="22"/>
                  <w:szCs w:val="22"/>
                </w:rPr>
                <w:delText> </w:delText>
              </w:r>
            </w:del>
          </w:p>
        </w:tc>
        <w:tc>
          <w:tcPr>
            <w:tcW w:w="850" w:type="dxa"/>
            <w:tcBorders>
              <w:top w:val="nil"/>
              <w:left w:val="nil"/>
              <w:bottom w:val="single" w:sz="4" w:space="0" w:color="auto"/>
              <w:right w:val="single" w:sz="4" w:space="0" w:color="auto"/>
            </w:tcBorders>
            <w:shd w:val="clear" w:color="auto" w:fill="auto"/>
            <w:vAlign w:val="bottom"/>
            <w:hideMark/>
            <w:tcPrChange w:id="13962" w:author="Muhammad, Alimayo (GSFC-5660)" w:date="2016-08-23T07:07:00Z">
              <w:tcPr>
                <w:tcW w:w="662" w:type="dxa"/>
                <w:tcBorders>
                  <w:top w:val="nil"/>
                  <w:left w:val="nil"/>
                  <w:bottom w:val="single" w:sz="4" w:space="0" w:color="auto"/>
                  <w:right w:val="single" w:sz="4" w:space="0" w:color="auto"/>
                </w:tcBorders>
                <w:shd w:val="clear" w:color="auto" w:fill="auto"/>
                <w:vAlign w:val="bottom"/>
                <w:hideMark/>
              </w:tcPr>
            </w:tcPrChange>
          </w:tcPr>
          <w:p w14:paraId="36041C0F" w14:textId="2E9AAF9B" w:rsidR="00914E26" w:rsidRPr="00E579F9" w:rsidDel="00E46DB7" w:rsidRDefault="00914E26" w:rsidP="00875FAD">
            <w:pPr>
              <w:jc w:val="left"/>
              <w:rPr>
                <w:del w:id="13963" w:author="Perrine, Martin L. (GSFC-5670)" w:date="2016-08-31T15:42:00Z"/>
                <w:rFonts w:ascii="Calibri" w:hAnsi="Calibri"/>
                <w:color w:val="000000"/>
                <w:sz w:val="22"/>
                <w:szCs w:val="22"/>
              </w:rPr>
            </w:pPr>
            <w:del w:id="13964" w:author="Perrine, Martin L. (GSFC-5670)" w:date="2016-08-31T15:42:00Z">
              <w:r w:rsidRPr="00E579F9" w:rsidDel="00E46DB7">
                <w:rPr>
                  <w:rFonts w:ascii="Calibri" w:hAnsi="Calibri"/>
                  <w:color w:val="000000"/>
                  <w:sz w:val="22"/>
                  <w:szCs w:val="22"/>
                </w:rPr>
                <w:delText> </w:delText>
              </w:r>
            </w:del>
          </w:p>
        </w:tc>
        <w:tc>
          <w:tcPr>
            <w:tcW w:w="726" w:type="dxa"/>
            <w:tcBorders>
              <w:top w:val="nil"/>
              <w:left w:val="nil"/>
              <w:bottom w:val="single" w:sz="4" w:space="0" w:color="auto"/>
              <w:right w:val="nil"/>
            </w:tcBorders>
            <w:tcPrChange w:id="13965" w:author="Muhammad, Alimayo (GSFC-5660)" w:date="2016-08-23T07:07:00Z">
              <w:tcPr>
                <w:tcW w:w="726" w:type="dxa"/>
                <w:tcBorders>
                  <w:top w:val="nil"/>
                  <w:left w:val="nil"/>
                  <w:bottom w:val="single" w:sz="4" w:space="0" w:color="auto"/>
                  <w:right w:val="nil"/>
                </w:tcBorders>
              </w:tcPr>
            </w:tcPrChange>
          </w:tcPr>
          <w:p w14:paraId="54A5C22C" w14:textId="7F4F9C5B" w:rsidR="00914E26" w:rsidRPr="00E579F9" w:rsidDel="00E46DB7" w:rsidRDefault="00914E26" w:rsidP="00875FAD">
            <w:pPr>
              <w:jc w:val="left"/>
              <w:rPr>
                <w:del w:id="13966" w:author="Perrine, Martin L. (GSFC-5670)" w:date="2016-08-31T15:42:00Z"/>
                <w:rFonts w:ascii="Calibri" w:hAnsi="Calibri"/>
                <w:color w:val="000000"/>
                <w:sz w:val="22"/>
                <w:szCs w:val="22"/>
              </w:rPr>
            </w:pPr>
          </w:p>
        </w:tc>
        <w:tc>
          <w:tcPr>
            <w:tcW w:w="726" w:type="dxa"/>
            <w:tcBorders>
              <w:top w:val="nil"/>
              <w:left w:val="nil"/>
              <w:bottom w:val="single" w:sz="4" w:space="0" w:color="auto"/>
              <w:right w:val="single" w:sz="4" w:space="0" w:color="auto"/>
            </w:tcBorders>
            <w:shd w:val="clear" w:color="000000" w:fill="92D050"/>
            <w:vAlign w:val="bottom"/>
            <w:hideMark/>
            <w:tcPrChange w:id="13967" w:author="Muhammad, Alimayo (GSFC-5660)" w:date="2016-08-23T07:07:00Z">
              <w:tcPr>
                <w:tcW w:w="708" w:type="dxa"/>
                <w:tcBorders>
                  <w:top w:val="nil"/>
                  <w:left w:val="nil"/>
                  <w:bottom w:val="single" w:sz="4" w:space="0" w:color="auto"/>
                  <w:right w:val="single" w:sz="4" w:space="0" w:color="auto"/>
                </w:tcBorders>
                <w:shd w:val="clear" w:color="000000" w:fill="92D050"/>
                <w:vAlign w:val="bottom"/>
                <w:hideMark/>
              </w:tcPr>
            </w:tcPrChange>
          </w:tcPr>
          <w:p w14:paraId="56B54B5B" w14:textId="2C2E411A" w:rsidR="00914E26" w:rsidRPr="00E579F9" w:rsidDel="00E46DB7" w:rsidRDefault="00914E26" w:rsidP="00875FAD">
            <w:pPr>
              <w:jc w:val="left"/>
              <w:rPr>
                <w:del w:id="13968" w:author="Perrine, Martin L. (GSFC-5670)" w:date="2016-08-31T15:42:00Z"/>
                <w:rFonts w:ascii="Calibri" w:hAnsi="Calibri"/>
                <w:color w:val="000000"/>
                <w:sz w:val="22"/>
                <w:szCs w:val="22"/>
              </w:rPr>
            </w:pPr>
            <w:del w:id="13969" w:author="Perrine, Martin L. (GSFC-5670)" w:date="2016-08-31T15:42:00Z">
              <w:r w:rsidRPr="00E579F9" w:rsidDel="00E46DB7">
                <w:rPr>
                  <w:rFonts w:ascii="Calibri" w:hAnsi="Calibri"/>
                  <w:color w:val="000000"/>
                  <w:sz w:val="22"/>
                  <w:szCs w:val="22"/>
                </w:rPr>
                <w:delText>X</w:delText>
              </w:r>
            </w:del>
          </w:p>
        </w:tc>
        <w:tc>
          <w:tcPr>
            <w:tcW w:w="990" w:type="dxa"/>
            <w:tcBorders>
              <w:top w:val="nil"/>
              <w:left w:val="nil"/>
              <w:bottom w:val="single" w:sz="4" w:space="0" w:color="auto"/>
              <w:right w:val="single" w:sz="4" w:space="0" w:color="auto"/>
            </w:tcBorders>
            <w:shd w:val="clear" w:color="auto" w:fill="auto"/>
            <w:vAlign w:val="bottom"/>
            <w:hideMark/>
            <w:tcPrChange w:id="13970" w:author="Muhammad, Alimayo (GSFC-5660)" w:date="2016-08-23T07:07:00Z">
              <w:tcPr>
                <w:tcW w:w="966" w:type="dxa"/>
                <w:tcBorders>
                  <w:top w:val="nil"/>
                  <w:left w:val="nil"/>
                  <w:bottom w:val="single" w:sz="4" w:space="0" w:color="auto"/>
                  <w:right w:val="single" w:sz="4" w:space="0" w:color="auto"/>
                </w:tcBorders>
                <w:shd w:val="clear" w:color="auto" w:fill="auto"/>
                <w:vAlign w:val="bottom"/>
                <w:hideMark/>
              </w:tcPr>
            </w:tcPrChange>
          </w:tcPr>
          <w:p w14:paraId="0418CF15" w14:textId="0584479C" w:rsidR="00914E26" w:rsidRPr="00E579F9" w:rsidDel="00E46DB7" w:rsidRDefault="00914E26" w:rsidP="00875FAD">
            <w:pPr>
              <w:jc w:val="left"/>
              <w:rPr>
                <w:del w:id="13971" w:author="Perrine, Martin L. (GSFC-5670)" w:date="2016-08-31T15:42:00Z"/>
                <w:rFonts w:ascii="Calibri" w:hAnsi="Calibri"/>
                <w:color w:val="000000"/>
                <w:sz w:val="22"/>
                <w:szCs w:val="22"/>
              </w:rPr>
            </w:pPr>
            <w:del w:id="13972" w:author="Perrine, Martin L. (GSFC-5670)" w:date="2016-08-31T15:42:00Z">
              <w:r w:rsidRPr="00E579F9" w:rsidDel="00E46DB7">
                <w:rPr>
                  <w:rFonts w:ascii="Calibri" w:hAnsi="Calibri"/>
                  <w:color w:val="000000"/>
                  <w:sz w:val="22"/>
                  <w:szCs w:val="22"/>
                </w:rPr>
                <w:delText> </w:delText>
              </w:r>
            </w:del>
          </w:p>
        </w:tc>
      </w:tr>
    </w:tbl>
    <w:p w14:paraId="222CA3D4" w14:textId="77777777" w:rsidR="00F61D96" w:rsidRDefault="00F61D96">
      <w:pPr>
        <w:jc w:val="left"/>
        <w:rPr>
          <w:ins w:id="13973" w:author="Perrine, Martin L. (GSFC-5670)" w:date="2016-08-31T15:37:00Z"/>
        </w:rPr>
      </w:pPr>
      <w:bookmarkStart w:id="13974" w:name="_Toc454532435"/>
      <w:bookmarkStart w:id="13975" w:name="_Toc454533783"/>
      <w:bookmarkStart w:id="13976" w:name="_Toc454534208"/>
      <w:bookmarkStart w:id="13977" w:name="_Toc454534633"/>
      <w:bookmarkStart w:id="13978" w:name="_Toc454542262"/>
      <w:bookmarkStart w:id="13979" w:name="_Toc454532436"/>
      <w:bookmarkStart w:id="13980" w:name="_Toc454533784"/>
      <w:bookmarkStart w:id="13981" w:name="_Toc454534209"/>
      <w:bookmarkStart w:id="13982" w:name="_Toc454534634"/>
      <w:bookmarkStart w:id="13983" w:name="_Toc454542263"/>
      <w:bookmarkStart w:id="13984" w:name="_Toc454532437"/>
      <w:bookmarkStart w:id="13985" w:name="_Toc454533785"/>
      <w:bookmarkStart w:id="13986" w:name="_Toc454534210"/>
      <w:bookmarkStart w:id="13987" w:name="_Toc454534635"/>
      <w:bookmarkStart w:id="13988" w:name="_Toc454542264"/>
      <w:bookmarkStart w:id="13989" w:name="_Toc454532438"/>
      <w:bookmarkStart w:id="13990" w:name="_Toc454533786"/>
      <w:bookmarkStart w:id="13991" w:name="_Toc454534211"/>
      <w:bookmarkStart w:id="13992" w:name="_Toc454534636"/>
      <w:bookmarkStart w:id="13993" w:name="_Toc454542265"/>
      <w:bookmarkStart w:id="13994" w:name="_Toc454532439"/>
      <w:bookmarkStart w:id="13995" w:name="_Toc454533787"/>
      <w:bookmarkStart w:id="13996" w:name="_Toc454534212"/>
      <w:bookmarkStart w:id="13997" w:name="_Toc454534637"/>
      <w:bookmarkStart w:id="13998" w:name="_Toc454542266"/>
      <w:bookmarkStart w:id="13999" w:name="_Toc454532440"/>
      <w:bookmarkStart w:id="14000" w:name="_Toc454533788"/>
      <w:bookmarkStart w:id="14001" w:name="_Toc454534213"/>
      <w:bookmarkStart w:id="14002" w:name="_Toc454534638"/>
      <w:bookmarkStart w:id="14003" w:name="_Toc454542267"/>
      <w:bookmarkStart w:id="14004" w:name="_Toc454532441"/>
      <w:bookmarkStart w:id="14005" w:name="_Toc454533789"/>
      <w:bookmarkStart w:id="14006" w:name="_Toc454534214"/>
      <w:bookmarkStart w:id="14007" w:name="_Toc454534639"/>
      <w:bookmarkStart w:id="14008" w:name="_Toc454542268"/>
      <w:bookmarkStart w:id="14009" w:name="_Toc454532442"/>
      <w:bookmarkStart w:id="14010" w:name="_Toc454533790"/>
      <w:bookmarkStart w:id="14011" w:name="_Toc454534215"/>
      <w:bookmarkStart w:id="14012" w:name="_Toc454534640"/>
      <w:bookmarkStart w:id="14013" w:name="_Toc454542269"/>
      <w:bookmarkStart w:id="14014" w:name="_Toc454532443"/>
      <w:bookmarkStart w:id="14015" w:name="_Toc454533791"/>
      <w:bookmarkStart w:id="14016" w:name="_Toc454534216"/>
      <w:bookmarkStart w:id="14017" w:name="_Toc454534641"/>
      <w:bookmarkStart w:id="14018" w:name="_Toc454542270"/>
      <w:bookmarkStart w:id="14019" w:name="_Toc454532444"/>
      <w:bookmarkStart w:id="14020" w:name="_Toc454533792"/>
      <w:bookmarkStart w:id="14021" w:name="_Toc454534217"/>
      <w:bookmarkStart w:id="14022" w:name="_Toc454534642"/>
      <w:bookmarkStart w:id="14023" w:name="_Toc454542271"/>
      <w:bookmarkStart w:id="14024" w:name="_Toc454532445"/>
      <w:bookmarkStart w:id="14025" w:name="_Toc454533793"/>
      <w:bookmarkStart w:id="14026" w:name="_Toc454534218"/>
      <w:bookmarkStart w:id="14027" w:name="_Toc454534643"/>
      <w:bookmarkStart w:id="14028" w:name="_Toc454542272"/>
      <w:bookmarkStart w:id="14029" w:name="_Toc454532446"/>
      <w:bookmarkStart w:id="14030" w:name="_Toc454533794"/>
      <w:bookmarkStart w:id="14031" w:name="_Toc454534219"/>
      <w:bookmarkStart w:id="14032" w:name="_Toc454534644"/>
      <w:bookmarkStart w:id="14033" w:name="_Toc454542273"/>
      <w:bookmarkStart w:id="14034" w:name="_Toc454532447"/>
      <w:bookmarkStart w:id="14035" w:name="_Toc454533795"/>
      <w:bookmarkStart w:id="14036" w:name="_Toc454534220"/>
      <w:bookmarkStart w:id="14037" w:name="_Toc454534645"/>
      <w:bookmarkStart w:id="14038" w:name="_Toc454542274"/>
      <w:bookmarkStart w:id="14039" w:name="_Toc454532448"/>
      <w:bookmarkStart w:id="14040" w:name="_Toc454533796"/>
      <w:bookmarkStart w:id="14041" w:name="_Toc454534221"/>
      <w:bookmarkStart w:id="14042" w:name="_Toc454534646"/>
      <w:bookmarkStart w:id="14043" w:name="_Toc454542275"/>
      <w:bookmarkStart w:id="14044" w:name="_Toc454532449"/>
      <w:bookmarkStart w:id="14045" w:name="_Toc454533797"/>
      <w:bookmarkStart w:id="14046" w:name="_Toc454534222"/>
      <w:bookmarkStart w:id="14047" w:name="_Toc454534647"/>
      <w:bookmarkStart w:id="14048" w:name="_Toc454542276"/>
      <w:bookmarkStart w:id="14049" w:name="_Toc454532466"/>
      <w:bookmarkStart w:id="14050" w:name="_Toc454533814"/>
      <w:bookmarkStart w:id="14051" w:name="_Toc454534239"/>
      <w:bookmarkStart w:id="14052" w:name="_Toc454534664"/>
      <w:bookmarkStart w:id="14053" w:name="_Toc454542293"/>
      <w:bookmarkStart w:id="14054" w:name="_Toc454532467"/>
      <w:bookmarkStart w:id="14055" w:name="_Toc454533815"/>
      <w:bookmarkStart w:id="14056" w:name="_Toc454534240"/>
      <w:bookmarkStart w:id="14057" w:name="_Toc454534665"/>
      <w:bookmarkStart w:id="14058" w:name="_Toc454542294"/>
      <w:bookmarkStart w:id="14059" w:name="_Toc454532468"/>
      <w:bookmarkStart w:id="14060" w:name="_Toc454533816"/>
      <w:bookmarkStart w:id="14061" w:name="_Toc454534241"/>
      <w:bookmarkStart w:id="14062" w:name="_Toc454534666"/>
      <w:bookmarkStart w:id="14063" w:name="_Toc454542295"/>
      <w:bookmarkStart w:id="14064" w:name="_Toc454532469"/>
      <w:bookmarkStart w:id="14065" w:name="_Toc454533817"/>
      <w:bookmarkStart w:id="14066" w:name="_Toc454534242"/>
      <w:bookmarkStart w:id="14067" w:name="_Toc454534667"/>
      <w:bookmarkStart w:id="14068" w:name="_Toc454542296"/>
      <w:bookmarkStart w:id="14069" w:name="_Toc454532470"/>
      <w:bookmarkStart w:id="14070" w:name="_Toc454533818"/>
      <w:bookmarkStart w:id="14071" w:name="_Toc454534243"/>
      <w:bookmarkStart w:id="14072" w:name="_Toc454534668"/>
      <w:bookmarkStart w:id="14073" w:name="_Toc454542297"/>
      <w:bookmarkStart w:id="14074" w:name="_Toc454532471"/>
      <w:bookmarkStart w:id="14075" w:name="_Toc454533819"/>
      <w:bookmarkStart w:id="14076" w:name="_Toc454534244"/>
      <w:bookmarkStart w:id="14077" w:name="_Toc454534669"/>
      <w:bookmarkStart w:id="14078" w:name="_Toc454542298"/>
      <w:bookmarkStart w:id="14079" w:name="_Toc454532472"/>
      <w:bookmarkStart w:id="14080" w:name="_Toc454533820"/>
      <w:bookmarkStart w:id="14081" w:name="_Toc454534245"/>
      <w:bookmarkStart w:id="14082" w:name="_Toc454534670"/>
      <w:bookmarkStart w:id="14083" w:name="_Toc454542299"/>
      <w:bookmarkStart w:id="14084" w:name="_Toc454532473"/>
      <w:bookmarkStart w:id="14085" w:name="_Toc454533821"/>
      <w:bookmarkStart w:id="14086" w:name="_Toc454534246"/>
      <w:bookmarkStart w:id="14087" w:name="_Toc454534671"/>
      <w:bookmarkStart w:id="14088" w:name="_Toc454542300"/>
      <w:bookmarkStart w:id="14089" w:name="_Toc454532474"/>
      <w:bookmarkStart w:id="14090" w:name="_Toc454533822"/>
      <w:bookmarkStart w:id="14091" w:name="_Toc454534247"/>
      <w:bookmarkStart w:id="14092" w:name="_Toc454534672"/>
      <w:bookmarkStart w:id="14093" w:name="_Toc454542301"/>
      <w:bookmarkStart w:id="14094" w:name="_Toc454532475"/>
      <w:bookmarkStart w:id="14095" w:name="_Toc454533823"/>
      <w:bookmarkStart w:id="14096" w:name="_Toc454534248"/>
      <w:bookmarkStart w:id="14097" w:name="_Toc454534673"/>
      <w:bookmarkStart w:id="14098" w:name="_Toc454542302"/>
      <w:bookmarkStart w:id="14099" w:name="_Toc454532476"/>
      <w:bookmarkStart w:id="14100" w:name="_Toc454533824"/>
      <w:bookmarkStart w:id="14101" w:name="_Toc454534249"/>
      <w:bookmarkStart w:id="14102" w:name="_Toc454534674"/>
      <w:bookmarkStart w:id="14103" w:name="_Toc454542303"/>
      <w:bookmarkStart w:id="14104" w:name="_Toc454532477"/>
      <w:bookmarkStart w:id="14105" w:name="_Toc454533825"/>
      <w:bookmarkStart w:id="14106" w:name="_Toc454534250"/>
      <w:bookmarkStart w:id="14107" w:name="_Toc454534675"/>
      <w:bookmarkStart w:id="14108" w:name="_Toc454542304"/>
      <w:bookmarkStart w:id="14109" w:name="_Toc454532478"/>
      <w:bookmarkStart w:id="14110" w:name="_Toc454533826"/>
      <w:bookmarkStart w:id="14111" w:name="_Toc454534251"/>
      <w:bookmarkStart w:id="14112" w:name="_Toc454534676"/>
      <w:bookmarkStart w:id="14113" w:name="_Toc454542305"/>
      <w:bookmarkStart w:id="14114" w:name="_Toc454532479"/>
      <w:bookmarkStart w:id="14115" w:name="_Toc454533827"/>
      <w:bookmarkStart w:id="14116" w:name="_Toc454534252"/>
      <w:bookmarkStart w:id="14117" w:name="_Toc454534677"/>
      <w:bookmarkStart w:id="14118" w:name="_Toc454542306"/>
      <w:bookmarkStart w:id="14119" w:name="_Toc454532480"/>
      <w:bookmarkStart w:id="14120" w:name="_Toc454533828"/>
      <w:bookmarkStart w:id="14121" w:name="_Toc454534253"/>
      <w:bookmarkStart w:id="14122" w:name="_Toc454534678"/>
      <w:bookmarkStart w:id="14123" w:name="_Toc454542307"/>
      <w:bookmarkStart w:id="14124" w:name="_Toc454532481"/>
      <w:bookmarkStart w:id="14125" w:name="_Toc454533829"/>
      <w:bookmarkStart w:id="14126" w:name="_Toc454534254"/>
      <w:bookmarkStart w:id="14127" w:name="_Toc454534679"/>
      <w:bookmarkStart w:id="14128" w:name="_Toc454542308"/>
      <w:bookmarkStart w:id="14129" w:name="_Toc454532482"/>
      <w:bookmarkStart w:id="14130" w:name="_Toc454533830"/>
      <w:bookmarkStart w:id="14131" w:name="_Toc454534255"/>
      <w:bookmarkStart w:id="14132" w:name="_Toc454534680"/>
      <w:bookmarkStart w:id="14133" w:name="_Toc454542309"/>
      <w:bookmarkStart w:id="14134" w:name="_Toc454532483"/>
      <w:bookmarkStart w:id="14135" w:name="_Toc454533831"/>
      <w:bookmarkStart w:id="14136" w:name="_Toc454534256"/>
      <w:bookmarkStart w:id="14137" w:name="_Toc454534681"/>
      <w:bookmarkStart w:id="14138" w:name="_Toc454542310"/>
      <w:bookmarkStart w:id="14139" w:name="_Toc454532484"/>
      <w:bookmarkStart w:id="14140" w:name="_Toc454533832"/>
      <w:bookmarkStart w:id="14141" w:name="_Toc454534257"/>
      <w:bookmarkStart w:id="14142" w:name="_Toc454534682"/>
      <w:bookmarkStart w:id="14143" w:name="_Toc454542311"/>
      <w:bookmarkStart w:id="14144" w:name="_Toc454532485"/>
      <w:bookmarkStart w:id="14145" w:name="_Toc454533833"/>
      <w:bookmarkStart w:id="14146" w:name="_Toc454534258"/>
      <w:bookmarkStart w:id="14147" w:name="_Toc454534683"/>
      <w:bookmarkStart w:id="14148" w:name="_Toc454542312"/>
      <w:bookmarkStart w:id="14149" w:name="_Toc454532540"/>
      <w:bookmarkStart w:id="14150" w:name="_Toc454533888"/>
      <w:bookmarkStart w:id="14151" w:name="_Toc454534313"/>
      <w:bookmarkStart w:id="14152" w:name="_Toc454534738"/>
      <w:bookmarkStart w:id="14153" w:name="_Toc454542367"/>
      <w:bookmarkStart w:id="14154" w:name="_Toc454532541"/>
      <w:bookmarkStart w:id="14155" w:name="_Toc454533889"/>
      <w:bookmarkStart w:id="14156" w:name="_Toc454534314"/>
      <w:bookmarkStart w:id="14157" w:name="_Toc454534739"/>
      <w:bookmarkStart w:id="14158" w:name="_Toc454542368"/>
      <w:bookmarkStart w:id="14159" w:name="_Toc454532542"/>
      <w:bookmarkStart w:id="14160" w:name="_Toc454533890"/>
      <w:bookmarkStart w:id="14161" w:name="_Toc454534315"/>
      <w:bookmarkStart w:id="14162" w:name="_Toc454534740"/>
      <w:bookmarkStart w:id="14163" w:name="_Toc454542369"/>
      <w:bookmarkStart w:id="14164" w:name="_Toc454532543"/>
      <w:bookmarkStart w:id="14165" w:name="_Toc454533891"/>
      <w:bookmarkStart w:id="14166" w:name="_Toc454534316"/>
      <w:bookmarkStart w:id="14167" w:name="_Toc454534741"/>
      <w:bookmarkStart w:id="14168" w:name="_Toc454542370"/>
      <w:bookmarkStart w:id="14169" w:name="_Toc454532544"/>
      <w:bookmarkStart w:id="14170" w:name="_Toc454533892"/>
      <w:bookmarkStart w:id="14171" w:name="_Toc454534317"/>
      <w:bookmarkStart w:id="14172" w:name="_Toc454534742"/>
      <w:bookmarkStart w:id="14173" w:name="_Toc454542371"/>
      <w:bookmarkStart w:id="14174" w:name="_Toc454532545"/>
      <w:bookmarkStart w:id="14175" w:name="_Toc454533893"/>
      <w:bookmarkStart w:id="14176" w:name="_Toc454534318"/>
      <w:bookmarkStart w:id="14177" w:name="_Toc454534743"/>
      <w:bookmarkStart w:id="14178" w:name="_Toc454542372"/>
      <w:bookmarkStart w:id="14179" w:name="_Toc454532546"/>
      <w:bookmarkStart w:id="14180" w:name="_Toc454533894"/>
      <w:bookmarkStart w:id="14181" w:name="_Toc454534319"/>
      <w:bookmarkStart w:id="14182" w:name="_Toc454534744"/>
      <w:bookmarkStart w:id="14183" w:name="_Toc454542373"/>
      <w:bookmarkStart w:id="14184" w:name="_Toc454532559"/>
      <w:bookmarkStart w:id="14185" w:name="_Toc454533907"/>
      <w:bookmarkStart w:id="14186" w:name="_Toc454534332"/>
      <w:bookmarkStart w:id="14187" w:name="_Toc454534757"/>
      <w:bookmarkStart w:id="14188" w:name="_Toc454542386"/>
      <w:bookmarkStart w:id="14189" w:name="_Toc454532560"/>
      <w:bookmarkStart w:id="14190" w:name="_Toc454533908"/>
      <w:bookmarkStart w:id="14191" w:name="_Toc454534333"/>
      <w:bookmarkStart w:id="14192" w:name="_Toc454534758"/>
      <w:bookmarkStart w:id="14193" w:name="_Toc454542387"/>
      <w:bookmarkStart w:id="14194" w:name="_Toc454532561"/>
      <w:bookmarkStart w:id="14195" w:name="_Toc454533909"/>
      <w:bookmarkStart w:id="14196" w:name="_Toc454534334"/>
      <w:bookmarkStart w:id="14197" w:name="_Toc454534759"/>
      <w:bookmarkStart w:id="14198" w:name="_Toc454542388"/>
      <w:bookmarkStart w:id="14199" w:name="_Toc454532562"/>
      <w:bookmarkStart w:id="14200" w:name="_Toc454533910"/>
      <w:bookmarkStart w:id="14201" w:name="_Toc454534335"/>
      <w:bookmarkStart w:id="14202" w:name="_Toc454534760"/>
      <w:bookmarkStart w:id="14203" w:name="_Toc454542389"/>
      <w:bookmarkStart w:id="14204" w:name="_Toc454532563"/>
      <w:bookmarkStart w:id="14205" w:name="_Toc454533911"/>
      <w:bookmarkStart w:id="14206" w:name="_Toc454534336"/>
      <w:bookmarkStart w:id="14207" w:name="_Toc454534761"/>
      <w:bookmarkStart w:id="14208" w:name="_Toc454542390"/>
      <w:bookmarkStart w:id="14209" w:name="_Toc454532564"/>
      <w:bookmarkStart w:id="14210" w:name="_Toc454533912"/>
      <w:bookmarkStart w:id="14211" w:name="_Toc454534337"/>
      <w:bookmarkStart w:id="14212" w:name="_Toc454534762"/>
      <w:bookmarkStart w:id="14213" w:name="_Toc454542391"/>
      <w:bookmarkStart w:id="14214" w:name="_Toc454532583"/>
      <w:bookmarkStart w:id="14215" w:name="_Toc454533931"/>
      <w:bookmarkStart w:id="14216" w:name="_Toc454534356"/>
      <w:bookmarkStart w:id="14217" w:name="_Toc454534781"/>
      <w:bookmarkStart w:id="14218" w:name="_Toc454542410"/>
      <w:bookmarkStart w:id="14219" w:name="_Toc408232982"/>
      <w:bookmarkStart w:id="14220" w:name="_Toc408233180"/>
      <w:bookmarkStart w:id="14221" w:name="_Toc408386814"/>
      <w:bookmarkStart w:id="14222" w:name="_Toc408387197"/>
      <w:bookmarkStart w:id="14223" w:name="_Toc408387324"/>
      <w:bookmarkStart w:id="14224" w:name="_Toc454532584"/>
      <w:bookmarkStart w:id="14225" w:name="_Toc454533932"/>
      <w:bookmarkStart w:id="14226" w:name="_Toc454534357"/>
      <w:bookmarkStart w:id="14227" w:name="_Toc454534782"/>
      <w:bookmarkStart w:id="14228" w:name="_Toc454542411"/>
      <w:bookmarkStart w:id="14229" w:name="_Toc454532585"/>
      <w:bookmarkStart w:id="14230" w:name="_Toc454533933"/>
      <w:bookmarkStart w:id="14231" w:name="_Toc454534358"/>
      <w:bookmarkStart w:id="14232" w:name="_Toc454534783"/>
      <w:bookmarkStart w:id="14233" w:name="_Toc454542412"/>
      <w:bookmarkStart w:id="14234" w:name="_Toc454532586"/>
      <w:bookmarkStart w:id="14235" w:name="_Toc454533934"/>
      <w:bookmarkStart w:id="14236" w:name="_Toc454534359"/>
      <w:bookmarkStart w:id="14237" w:name="_Toc454534784"/>
      <w:bookmarkStart w:id="14238" w:name="_Toc454542413"/>
      <w:bookmarkStart w:id="14239" w:name="_Toc454532587"/>
      <w:bookmarkStart w:id="14240" w:name="_Toc454533935"/>
      <w:bookmarkStart w:id="14241" w:name="_Toc454534360"/>
      <w:bookmarkStart w:id="14242" w:name="_Toc454534785"/>
      <w:bookmarkStart w:id="14243" w:name="_Toc454542414"/>
      <w:bookmarkStart w:id="14244" w:name="_Toc454532588"/>
      <w:bookmarkStart w:id="14245" w:name="_Toc454533936"/>
      <w:bookmarkStart w:id="14246" w:name="_Toc454534361"/>
      <w:bookmarkStart w:id="14247" w:name="_Toc454534786"/>
      <w:bookmarkStart w:id="14248" w:name="_Toc454542415"/>
      <w:bookmarkStart w:id="14249" w:name="_Toc454532589"/>
      <w:bookmarkStart w:id="14250" w:name="_Toc454533937"/>
      <w:bookmarkStart w:id="14251" w:name="_Toc454534362"/>
      <w:bookmarkStart w:id="14252" w:name="_Toc454534787"/>
      <w:bookmarkStart w:id="14253" w:name="_Toc454542416"/>
      <w:bookmarkStart w:id="14254" w:name="_Toc454532590"/>
      <w:bookmarkStart w:id="14255" w:name="_Toc454533938"/>
      <w:bookmarkStart w:id="14256" w:name="_Toc454534363"/>
      <w:bookmarkStart w:id="14257" w:name="_Toc454534788"/>
      <w:bookmarkStart w:id="14258" w:name="_Toc454542417"/>
      <w:bookmarkStart w:id="14259" w:name="_Toc454532591"/>
      <w:bookmarkStart w:id="14260" w:name="_Toc454533939"/>
      <w:bookmarkStart w:id="14261" w:name="_Toc454534364"/>
      <w:bookmarkStart w:id="14262" w:name="_Toc454534789"/>
      <w:bookmarkStart w:id="14263" w:name="_Toc454542418"/>
      <w:bookmarkStart w:id="14264" w:name="_Toc454532592"/>
      <w:bookmarkStart w:id="14265" w:name="_Toc454533940"/>
      <w:bookmarkStart w:id="14266" w:name="_Toc454534365"/>
      <w:bookmarkStart w:id="14267" w:name="_Toc454534790"/>
      <w:bookmarkStart w:id="14268" w:name="_Toc454542419"/>
      <w:bookmarkStart w:id="14269" w:name="_Toc454532593"/>
      <w:bookmarkStart w:id="14270" w:name="_Toc454533941"/>
      <w:bookmarkStart w:id="14271" w:name="_Toc454534366"/>
      <w:bookmarkStart w:id="14272" w:name="_Toc454534791"/>
      <w:bookmarkStart w:id="14273" w:name="_Toc454542420"/>
      <w:bookmarkStart w:id="14274" w:name="_Toc454532594"/>
      <w:bookmarkStart w:id="14275" w:name="_Toc454533942"/>
      <w:bookmarkStart w:id="14276" w:name="_Toc454534367"/>
      <w:bookmarkStart w:id="14277" w:name="_Toc454534792"/>
      <w:bookmarkStart w:id="14278" w:name="_Toc454542421"/>
      <w:bookmarkStart w:id="14279" w:name="_Toc454532595"/>
      <w:bookmarkStart w:id="14280" w:name="_Toc454533943"/>
      <w:bookmarkStart w:id="14281" w:name="_Toc454534368"/>
      <w:bookmarkStart w:id="14282" w:name="_Toc454534793"/>
      <w:bookmarkStart w:id="14283" w:name="_Toc454542422"/>
      <w:bookmarkStart w:id="14284" w:name="_Toc454532596"/>
      <w:bookmarkStart w:id="14285" w:name="_Toc454533944"/>
      <w:bookmarkStart w:id="14286" w:name="_Toc454534369"/>
      <w:bookmarkStart w:id="14287" w:name="_Toc454534794"/>
      <w:bookmarkStart w:id="14288" w:name="_Toc454542423"/>
      <w:bookmarkStart w:id="14289" w:name="_Toc454532597"/>
      <w:bookmarkStart w:id="14290" w:name="_Toc454533945"/>
      <w:bookmarkStart w:id="14291" w:name="_Toc454534370"/>
      <w:bookmarkStart w:id="14292" w:name="_Toc454534795"/>
      <w:bookmarkStart w:id="14293" w:name="_Toc454542424"/>
      <w:bookmarkStart w:id="14294" w:name="_Toc454532598"/>
      <w:bookmarkStart w:id="14295" w:name="_Toc454533946"/>
      <w:bookmarkStart w:id="14296" w:name="_Toc454534371"/>
      <w:bookmarkStart w:id="14297" w:name="_Toc454534796"/>
      <w:bookmarkStart w:id="14298" w:name="_Toc454542425"/>
      <w:bookmarkStart w:id="14299" w:name="_Toc454532599"/>
      <w:bookmarkStart w:id="14300" w:name="_Toc454533947"/>
      <w:bookmarkStart w:id="14301" w:name="_Toc454534372"/>
      <w:bookmarkStart w:id="14302" w:name="_Toc454534797"/>
      <w:bookmarkStart w:id="14303" w:name="_Toc454542426"/>
      <w:bookmarkStart w:id="14304" w:name="_Toc454532600"/>
      <w:bookmarkStart w:id="14305" w:name="_Toc454533948"/>
      <w:bookmarkStart w:id="14306" w:name="_Toc454534373"/>
      <w:bookmarkStart w:id="14307" w:name="_Toc454534798"/>
      <w:bookmarkStart w:id="14308" w:name="_Toc454542427"/>
      <w:bookmarkStart w:id="14309" w:name="_Toc454532601"/>
      <w:bookmarkStart w:id="14310" w:name="_Toc454533949"/>
      <w:bookmarkStart w:id="14311" w:name="_Toc454534374"/>
      <w:bookmarkStart w:id="14312" w:name="_Toc454534799"/>
      <w:bookmarkStart w:id="14313" w:name="_Toc454542428"/>
      <w:bookmarkStart w:id="14314" w:name="_Toc454532602"/>
      <w:bookmarkStart w:id="14315" w:name="_Toc454533950"/>
      <w:bookmarkStart w:id="14316" w:name="_Toc454534375"/>
      <w:bookmarkStart w:id="14317" w:name="_Toc454534800"/>
      <w:bookmarkStart w:id="14318" w:name="_Toc454542429"/>
      <w:bookmarkStart w:id="14319" w:name="_Toc454532603"/>
      <w:bookmarkStart w:id="14320" w:name="_Toc454533951"/>
      <w:bookmarkStart w:id="14321" w:name="_Toc454534376"/>
      <w:bookmarkStart w:id="14322" w:name="_Toc454534801"/>
      <w:bookmarkStart w:id="14323" w:name="_Toc454542430"/>
      <w:bookmarkStart w:id="14324" w:name="_Toc454532604"/>
      <w:bookmarkStart w:id="14325" w:name="_Toc454533952"/>
      <w:bookmarkStart w:id="14326" w:name="_Toc454534377"/>
      <w:bookmarkStart w:id="14327" w:name="_Toc454534802"/>
      <w:bookmarkStart w:id="14328" w:name="_Toc454542431"/>
      <w:bookmarkStart w:id="14329" w:name="_Toc454532605"/>
      <w:bookmarkStart w:id="14330" w:name="_Toc454533953"/>
      <w:bookmarkStart w:id="14331" w:name="_Toc454534378"/>
      <w:bookmarkStart w:id="14332" w:name="_Toc454534803"/>
      <w:bookmarkStart w:id="14333" w:name="_Toc454542432"/>
      <w:bookmarkStart w:id="14334" w:name="_Toc454532606"/>
      <w:bookmarkStart w:id="14335" w:name="_Toc454533954"/>
      <w:bookmarkStart w:id="14336" w:name="_Toc454534379"/>
      <w:bookmarkStart w:id="14337" w:name="_Toc454534804"/>
      <w:bookmarkStart w:id="14338" w:name="_Toc454542433"/>
      <w:bookmarkStart w:id="14339" w:name="_Toc454532607"/>
      <w:bookmarkStart w:id="14340" w:name="_Toc454533955"/>
      <w:bookmarkStart w:id="14341" w:name="_Toc454534380"/>
      <w:bookmarkStart w:id="14342" w:name="_Toc454534805"/>
      <w:bookmarkStart w:id="14343" w:name="_Toc454542434"/>
      <w:bookmarkStart w:id="14344" w:name="_Toc454532608"/>
      <w:bookmarkStart w:id="14345" w:name="_Toc454533956"/>
      <w:bookmarkStart w:id="14346" w:name="_Toc454534381"/>
      <w:bookmarkStart w:id="14347" w:name="_Toc454534806"/>
      <w:bookmarkStart w:id="14348" w:name="_Toc454542435"/>
      <w:bookmarkStart w:id="14349" w:name="_Toc454532609"/>
      <w:bookmarkStart w:id="14350" w:name="_Toc454533957"/>
      <w:bookmarkStart w:id="14351" w:name="_Toc454534382"/>
      <w:bookmarkStart w:id="14352" w:name="_Toc454534807"/>
      <w:bookmarkStart w:id="14353" w:name="_Toc454542436"/>
      <w:bookmarkStart w:id="14354" w:name="_Toc454532610"/>
      <w:bookmarkStart w:id="14355" w:name="_Toc454533958"/>
      <w:bookmarkStart w:id="14356" w:name="_Toc454534383"/>
      <w:bookmarkStart w:id="14357" w:name="_Toc454534808"/>
      <w:bookmarkStart w:id="14358" w:name="_Toc454542437"/>
      <w:bookmarkStart w:id="14359" w:name="_Toc454532611"/>
      <w:bookmarkStart w:id="14360" w:name="_Toc454533959"/>
      <w:bookmarkStart w:id="14361" w:name="_Toc454534384"/>
      <w:bookmarkStart w:id="14362" w:name="_Toc454534809"/>
      <w:bookmarkStart w:id="14363" w:name="_Toc454542438"/>
      <w:bookmarkStart w:id="14364" w:name="_Toc454532612"/>
      <w:bookmarkStart w:id="14365" w:name="_Toc454533960"/>
      <w:bookmarkStart w:id="14366" w:name="_Toc454534385"/>
      <w:bookmarkStart w:id="14367" w:name="_Toc454534810"/>
      <w:bookmarkStart w:id="14368" w:name="_Toc454542439"/>
      <w:bookmarkStart w:id="14369" w:name="_Toc454532613"/>
      <w:bookmarkStart w:id="14370" w:name="_Toc454533961"/>
      <w:bookmarkStart w:id="14371" w:name="_Toc454534386"/>
      <w:bookmarkStart w:id="14372" w:name="_Toc454534811"/>
      <w:bookmarkStart w:id="14373" w:name="_Toc454542440"/>
      <w:bookmarkStart w:id="14374" w:name="_Toc454532614"/>
      <w:bookmarkStart w:id="14375" w:name="_Toc454533962"/>
      <w:bookmarkStart w:id="14376" w:name="_Toc454534387"/>
      <w:bookmarkStart w:id="14377" w:name="_Toc454534812"/>
      <w:bookmarkStart w:id="14378" w:name="_Toc454542441"/>
      <w:bookmarkStart w:id="14379" w:name="_Toc454532615"/>
      <w:bookmarkStart w:id="14380" w:name="_Toc454533963"/>
      <w:bookmarkStart w:id="14381" w:name="_Toc454534388"/>
      <w:bookmarkStart w:id="14382" w:name="_Toc454534813"/>
      <w:bookmarkStart w:id="14383" w:name="_Toc454542442"/>
      <w:bookmarkStart w:id="14384" w:name="_Toc454532616"/>
      <w:bookmarkStart w:id="14385" w:name="_Toc454533964"/>
      <w:bookmarkStart w:id="14386" w:name="_Toc454534389"/>
      <w:bookmarkStart w:id="14387" w:name="_Toc454534814"/>
      <w:bookmarkStart w:id="14388" w:name="_Toc454542443"/>
      <w:bookmarkStart w:id="14389" w:name="_Toc454532617"/>
      <w:bookmarkStart w:id="14390" w:name="_Toc454533965"/>
      <w:bookmarkStart w:id="14391" w:name="_Toc454534390"/>
      <w:bookmarkStart w:id="14392" w:name="_Toc454534815"/>
      <w:bookmarkStart w:id="14393" w:name="_Toc454542444"/>
      <w:bookmarkStart w:id="14394" w:name="_Toc454532618"/>
      <w:bookmarkStart w:id="14395" w:name="_Toc454533966"/>
      <w:bookmarkStart w:id="14396" w:name="_Toc454534391"/>
      <w:bookmarkStart w:id="14397" w:name="_Toc454534816"/>
      <w:bookmarkStart w:id="14398" w:name="_Toc454542445"/>
      <w:bookmarkStart w:id="14399" w:name="_Toc454532643"/>
      <w:bookmarkStart w:id="14400" w:name="_Toc454533991"/>
      <w:bookmarkStart w:id="14401" w:name="_Toc454534416"/>
      <w:bookmarkStart w:id="14402" w:name="_Toc454534841"/>
      <w:bookmarkStart w:id="14403" w:name="_Toc454542470"/>
      <w:bookmarkStart w:id="14404" w:name="_Toc408232984"/>
      <w:bookmarkStart w:id="14405" w:name="_Toc408233182"/>
      <w:bookmarkStart w:id="14406" w:name="_Toc408386816"/>
      <w:bookmarkStart w:id="14407" w:name="_Toc408387199"/>
      <w:bookmarkStart w:id="14408" w:name="_Toc408387326"/>
      <w:bookmarkStart w:id="14409" w:name="_Toc454532644"/>
      <w:bookmarkStart w:id="14410" w:name="_Toc454533992"/>
      <w:bookmarkStart w:id="14411" w:name="_Toc454534417"/>
      <w:bookmarkStart w:id="14412" w:name="_Toc454534842"/>
      <w:bookmarkStart w:id="14413" w:name="_Toc454542471"/>
      <w:bookmarkStart w:id="14414" w:name="_Toc454532645"/>
      <w:bookmarkStart w:id="14415" w:name="_Toc454533993"/>
      <w:bookmarkStart w:id="14416" w:name="_Toc454534418"/>
      <w:bookmarkStart w:id="14417" w:name="_Toc454534843"/>
      <w:bookmarkStart w:id="14418" w:name="_Toc454542472"/>
      <w:bookmarkStart w:id="14419" w:name="_Toc454532646"/>
      <w:bookmarkStart w:id="14420" w:name="_Toc454533994"/>
      <w:bookmarkStart w:id="14421" w:name="_Toc454534419"/>
      <w:bookmarkStart w:id="14422" w:name="_Toc454534844"/>
      <w:bookmarkStart w:id="14423" w:name="_Toc454542473"/>
      <w:bookmarkStart w:id="14424" w:name="_Toc454532647"/>
      <w:bookmarkStart w:id="14425" w:name="_Toc454533995"/>
      <w:bookmarkStart w:id="14426" w:name="_Toc454534420"/>
      <w:bookmarkStart w:id="14427" w:name="_Toc454534845"/>
      <w:bookmarkStart w:id="14428" w:name="_Toc454542474"/>
      <w:bookmarkStart w:id="14429" w:name="_Toc454532648"/>
      <w:bookmarkStart w:id="14430" w:name="_Toc454533996"/>
      <w:bookmarkStart w:id="14431" w:name="_Toc454534421"/>
      <w:bookmarkStart w:id="14432" w:name="_Toc454534846"/>
      <w:bookmarkStart w:id="14433" w:name="_Toc454542475"/>
      <w:bookmarkStart w:id="14434" w:name="_Toc454532649"/>
      <w:bookmarkStart w:id="14435" w:name="_Toc454533997"/>
      <w:bookmarkStart w:id="14436" w:name="_Toc454534422"/>
      <w:bookmarkStart w:id="14437" w:name="_Toc454534847"/>
      <w:bookmarkStart w:id="14438" w:name="_Toc454542476"/>
      <w:bookmarkStart w:id="14439" w:name="_Toc454532650"/>
      <w:bookmarkStart w:id="14440" w:name="_Toc454533998"/>
      <w:bookmarkStart w:id="14441" w:name="_Toc454534423"/>
      <w:bookmarkStart w:id="14442" w:name="_Toc454534848"/>
      <w:bookmarkStart w:id="14443" w:name="_Toc454542477"/>
      <w:bookmarkStart w:id="14444" w:name="_Toc454532651"/>
      <w:bookmarkStart w:id="14445" w:name="_Toc454533999"/>
      <w:bookmarkStart w:id="14446" w:name="_Toc454534424"/>
      <w:bookmarkStart w:id="14447" w:name="_Toc454534849"/>
      <w:bookmarkStart w:id="14448" w:name="_Toc454542478"/>
      <w:bookmarkStart w:id="14449" w:name="_Toc454532652"/>
      <w:bookmarkStart w:id="14450" w:name="_Toc454534000"/>
      <w:bookmarkStart w:id="14451" w:name="_Toc454534425"/>
      <w:bookmarkStart w:id="14452" w:name="_Toc454534850"/>
      <w:bookmarkStart w:id="14453" w:name="_Toc454542479"/>
      <w:bookmarkStart w:id="14454" w:name="_Toc454532653"/>
      <w:bookmarkStart w:id="14455" w:name="_Toc454534001"/>
      <w:bookmarkStart w:id="14456" w:name="_Toc454534426"/>
      <w:bookmarkStart w:id="14457" w:name="_Toc454534851"/>
      <w:bookmarkStart w:id="14458" w:name="_Toc454542480"/>
      <w:bookmarkStart w:id="14459" w:name="_Toc454532654"/>
      <w:bookmarkStart w:id="14460" w:name="_Toc454534002"/>
      <w:bookmarkStart w:id="14461" w:name="_Toc454534427"/>
      <w:bookmarkStart w:id="14462" w:name="_Toc454534852"/>
      <w:bookmarkStart w:id="14463" w:name="_Toc454542481"/>
      <w:bookmarkStart w:id="14464" w:name="_Toc454532655"/>
      <w:bookmarkStart w:id="14465" w:name="_Toc454534003"/>
      <w:bookmarkStart w:id="14466" w:name="_Toc454534428"/>
      <w:bookmarkStart w:id="14467" w:name="_Toc454534853"/>
      <w:bookmarkStart w:id="14468" w:name="_Toc454542482"/>
      <w:bookmarkStart w:id="14469" w:name="_Toc454532656"/>
      <w:bookmarkStart w:id="14470" w:name="_Toc454534004"/>
      <w:bookmarkStart w:id="14471" w:name="_Toc454534429"/>
      <w:bookmarkStart w:id="14472" w:name="_Toc454534854"/>
      <w:bookmarkStart w:id="14473" w:name="_Toc454542483"/>
      <w:bookmarkStart w:id="14474" w:name="_Toc454532657"/>
      <w:bookmarkStart w:id="14475" w:name="_Toc454534005"/>
      <w:bookmarkStart w:id="14476" w:name="_Toc454534430"/>
      <w:bookmarkStart w:id="14477" w:name="_Toc454534855"/>
      <w:bookmarkStart w:id="14478" w:name="_Toc454542484"/>
      <w:bookmarkStart w:id="14479" w:name="_Toc454532658"/>
      <w:bookmarkStart w:id="14480" w:name="_Toc454534006"/>
      <w:bookmarkStart w:id="14481" w:name="_Toc454534431"/>
      <w:bookmarkStart w:id="14482" w:name="_Toc454534856"/>
      <w:bookmarkStart w:id="14483" w:name="_Toc454542485"/>
      <w:bookmarkStart w:id="14484" w:name="_Toc454532659"/>
      <w:bookmarkStart w:id="14485" w:name="_Toc454534007"/>
      <w:bookmarkStart w:id="14486" w:name="_Toc454534432"/>
      <w:bookmarkStart w:id="14487" w:name="_Toc454534857"/>
      <w:bookmarkStart w:id="14488" w:name="_Toc454542486"/>
      <w:bookmarkStart w:id="14489" w:name="_Toc454532660"/>
      <w:bookmarkStart w:id="14490" w:name="_Toc454534008"/>
      <w:bookmarkStart w:id="14491" w:name="_Toc454534433"/>
      <w:bookmarkStart w:id="14492" w:name="_Toc454534858"/>
      <w:bookmarkStart w:id="14493" w:name="_Toc454542487"/>
      <w:bookmarkStart w:id="14494" w:name="_Toc454532661"/>
      <w:bookmarkStart w:id="14495" w:name="_Toc454534009"/>
      <w:bookmarkStart w:id="14496" w:name="_Toc454534434"/>
      <w:bookmarkStart w:id="14497" w:name="_Toc454534859"/>
      <w:bookmarkStart w:id="14498" w:name="_Toc454542488"/>
      <w:bookmarkStart w:id="14499" w:name="_Toc454532662"/>
      <w:bookmarkStart w:id="14500" w:name="_Toc454534010"/>
      <w:bookmarkStart w:id="14501" w:name="_Toc454534435"/>
      <w:bookmarkStart w:id="14502" w:name="_Toc454534860"/>
      <w:bookmarkStart w:id="14503" w:name="_Toc454542489"/>
      <w:bookmarkStart w:id="14504" w:name="_Toc454532663"/>
      <w:bookmarkStart w:id="14505" w:name="_Toc454534011"/>
      <w:bookmarkStart w:id="14506" w:name="_Toc454534436"/>
      <w:bookmarkStart w:id="14507" w:name="_Toc454534861"/>
      <w:bookmarkStart w:id="14508" w:name="_Toc454542490"/>
      <w:bookmarkStart w:id="14509" w:name="_Toc454532664"/>
      <w:bookmarkStart w:id="14510" w:name="_Toc454534012"/>
      <w:bookmarkStart w:id="14511" w:name="_Toc454534437"/>
      <w:bookmarkStart w:id="14512" w:name="_Toc454534862"/>
      <w:bookmarkStart w:id="14513" w:name="_Toc454542491"/>
      <w:bookmarkStart w:id="14514" w:name="_Toc454532665"/>
      <w:bookmarkStart w:id="14515" w:name="_Toc454534013"/>
      <w:bookmarkStart w:id="14516" w:name="_Toc454534438"/>
      <w:bookmarkStart w:id="14517" w:name="_Toc454534863"/>
      <w:bookmarkStart w:id="14518" w:name="_Toc454542492"/>
      <w:bookmarkStart w:id="14519" w:name="_Toc454532666"/>
      <w:bookmarkStart w:id="14520" w:name="_Toc454534014"/>
      <w:bookmarkStart w:id="14521" w:name="_Toc454534439"/>
      <w:bookmarkStart w:id="14522" w:name="_Toc454534864"/>
      <w:bookmarkStart w:id="14523" w:name="_Toc454542493"/>
      <w:bookmarkStart w:id="14524" w:name="_Toc454532667"/>
      <w:bookmarkStart w:id="14525" w:name="_Toc454534015"/>
      <w:bookmarkStart w:id="14526" w:name="_Toc454534440"/>
      <w:bookmarkStart w:id="14527" w:name="_Toc454534865"/>
      <w:bookmarkStart w:id="14528" w:name="_Toc454542494"/>
      <w:bookmarkStart w:id="14529" w:name="_Toc454532668"/>
      <w:bookmarkStart w:id="14530" w:name="_Toc454534016"/>
      <w:bookmarkStart w:id="14531" w:name="_Toc454534441"/>
      <w:bookmarkStart w:id="14532" w:name="_Toc454534866"/>
      <w:bookmarkStart w:id="14533" w:name="_Toc454542495"/>
      <w:bookmarkStart w:id="14534" w:name="_Toc454532669"/>
      <w:bookmarkStart w:id="14535" w:name="_Toc454534017"/>
      <w:bookmarkStart w:id="14536" w:name="_Toc454534442"/>
      <w:bookmarkStart w:id="14537" w:name="_Toc454534867"/>
      <w:bookmarkStart w:id="14538" w:name="_Toc454542496"/>
      <w:bookmarkStart w:id="14539" w:name="_Toc454532670"/>
      <w:bookmarkStart w:id="14540" w:name="_Toc454534018"/>
      <w:bookmarkStart w:id="14541" w:name="_Toc454534443"/>
      <w:bookmarkStart w:id="14542" w:name="_Toc454534868"/>
      <w:bookmarkStart w:id="14543" w:name="_Toc454542497"/>
      <w:bookmarkStart w:id="14544" w:name="_Toc454532671"/>
      <w:bookmarkStart w:id="14545" w:name="_Toc454534019"/>
      <w:bookmarkStart w:id="14546" w:name="_Toc454534444"/>
      <w:bookmarkStart w:id="14547" w:name="_Toc454534869"/>
      <w:bookmarkStart w:id="14548" w:name="_Toc454542498"/>
      <w:bookmarkStart w:id="14549" w:name="_Toc454532672"/>
      <w:bookmarkStart w:id="14550" w:name="_Toc454534020"/>
      <w:bookmarkStart w:id="14551" w:name="_Toc454534445"/>
      <w:bookmarkStart w:id="14552" w:name="_Toc454534870"/>
      <w:bookmarkStart w:id="14553" w:name="_Toc454542499"/>
      <w:bookmarkStart w:id="14554" w:name="_Toc454532673"/>
      <w:bookmarkStart w:id="14555" w:name="_Toc454534021"/>
      <w:bookmarkStart w:id="14556" w:name="_Toc454534446"/>
      <w:bookmarkStart w:id="14557" w:name="_Toc454534871"/>
      <w:bookmarkStart w:id="14558" w:name="_Toc454542500"/>
      <w:bookmarkStart w:id="14559" w:name="_Toc454532674"/>
      <w:bookmarkStart w:id="14560" w:name="_Toc454534022"/>
      <w:bookmarkStart w:id="14561" w:name="_Toc454534447"/>
      <w:bookmarkStart w:id="14562" w:name="_Toc454534872"/>
      <w:bookmarkStart w:id="14563" w:name="_Toc454542501"/>
      <w:bookmarkStart w:id="14564" w:name="_Toc454532675"/>
      <w:bookmarkStart w:id="14565" w:name="_Toc454534023"/>
      <w:bookmarkStart w:id="14566" w:name="_Toc454534448"/>
      <w:bookmarkStart w:id="14567" w:name="_Toc454534873"/>
      <w:bookmarkStart w:id="14568" w:name="_Toc454542502"/>
      <w:bookmarkStart w:id="14569" w:name="_Toc454532676"/>
      <w:bookmarkStart w:id="14570" w:name="_Toc454534024"/>
      <w:bookmarkStart w:id="14571" w:name="_Toc454534449"/>
      <w:bookmarkStart w:id="14572" w:name="_Toc454534874"/>
      <w:bookmarkStart w:id="14573" w:name="_Toc454542503"/>
      <w:bookmarkStart w:id="14574" w:name="_Toc454532677"/>
      <w:bookmarkStart w:id="14575" w:name="_Toc454534025"/>
      <w:bookmarkStart w:id="14576" w:name="_Toc454534450"/>
      <w:bookmarkStart w:id="14577" w:name="_Toc454534875"/>
      <w:bookmarkStart w:id="14578" w:name="_Toc454542504"/>
      <w:bookmarkStart w:id="14579" w:name="_Toc454532678"/>
      <w:bookmarkStart w:id="14580" w:name="_Toc454534026"/>
      <w:bookmarkStart w:id="14581" w:name="_Toc454534451"/>
      <w:bookmarkStart w:id="14582" w:name="_Toc454534876"/>
      <w:bookmarkStart w:id="14583" w:name="_Toc454542505"/>
      <w:bookmarkStart w:id="14584" w:name="_Toc454532679"/>
      <w:bookmarkStart w:id="14585" w:name="_Toc454534027"/>
      <w:bookmarkStart w:id="14586" w:name="_Toc454534452"/>
      <w:bookmarkStart w:id="14587" w:name="_Toc454534877"/>
      <w:bookmarkStart w:id="14588" w:name="_Toc454542506"/>
      <w:bookmarkStart w:id="14589" w:name="_Toc454532680"/>
      <w:bookmarkStart w:id="14590" w:name="_Toc454534028"/>
      <w:bookmarkStart w:id="14591" w:name="_Toc454534453"/>
      <w:bookmarkStart w:id="14592" w:name="_Toc454534878"/>
      <w:bookmarkStart w:id="14593" w:name="_Toc454542507"/>
      <w:bookmarkStart w:id="14594" w:name="_Toc454532681"/>
      <w:bookmarkStart w:id="14595" w:name="_Toc454534029"/>
      <w:bookmarkStart w:id="14596" w:name="_Toc454534454"/>
      <w:bookmarkStart w:id="14597" w:name="_Toc454534879"/>
      <w:bookmarkStart w:id="14598" w:name="_Toc454542508"/>
      <w:bookmarkStart w:id="14599" w:name="_Toc454532682"/>
      <w:bookmarkStart w:id="14600" w:name="_Toc454534030"/>
      <w:bookmarkStart w:id="14601" w:name="_Toc454534455"/>
      <w:bookmarkStart w:id="14602" w:name="_Toc454534880"/>
      <w:bookmarkStart w:id="14603" w:name="_Toc454542509"/>
      <w:bookmarkStart w:id="14604" w:name="_Toc454532683"/>
      <w:bookmarkStart w:id="14605" w:name="_Toc454534031"/>
      <w:bookmarkStart w:id="14606" w:name="_Toc454534456"/>
      <w:bookmarkStart w:id="14607" w:name="_Toc454534881"/>
      <w:bookmarkStart w:id="14608" w:name="_Toc454542510"/>
      <w:bookmarkStart w:id="14609" w:name="_Toc454532684"/>
      <w:bookmarkStart w:id="14610" w:name="_Toc454534032"/>
      <w:bookmarkStart w:id="14611" w:name="_Toc454534457"/>
      <w:bookmarkStart w:id="14612" w:name="_Toc454534882"/>
      <w:bookmarkStart w:id="14613" w:name="_Toc454542511"/>
      <w:bookmarkStart w:id="14614" w:name="_Toc454532685"/>
      <w:bookmarkStart w:id="14615" w:name="_Toc454534033"/>
      <w:bookmarkStart w:id="14616" w:name="_Toc454534458"/>
      <w:bookmarkStart w:id="14617" w:name="_Toc454534883"/>
      <w:bookmarkStart w:id="14618" w:name="_Toc454542512"/>
      <w:bookmarkStart w:id="14619" w:name="_Toc454532686"/>
      <w:bookmarkStart w:id="14620" w:name="_Toc454534034"/>
      <w:bookmarkStart w:id="14621" w:name="_Toc454534459"/>
      <w:bookmarkStart w:id="14622" w:name="_Toc454534884"/>
      <w:bookmarkStart w:id="14623" w:name="_Toc454542513"/>
      <w:bookmarkStart w:id="14624" w:name="_Toc454532687"/>
      <w:bookmarkStart w:id="14625" w:name="_Toc454534035"/>
      <w:bookmarkStart w:id="14626" w:name="_Toc454534460"/>
      <w:bookmarkStart w:id="14627" w:name="_Toc454534885"/>
      <w:bookmarkStart w:id="14628" w:name="_Toc454542514"/>
      <w:bookmarkStart w:id="14629" w:name="_Toc454532688"/>
      <w:bookmarkStart w:id="14630" w:name="_Toc454534036"/>
      <w:bookmarkStart w:id="14631" w:name="_Toc454534461"/>
      <w:bookmarkStart w:id="14632" w:name="_Toc454534886"/>
      <w:bookmarkStart w:id="14633" w:name="_Toc454542515"/>
      <w:bookmarkStart w:id="14634" w:name="_Toc454532689"/>
      <w:bookmarkStart w:id="14635" w:name="_Toc454534037"/>
      <w:bookmarkStart w:id="14636" w:name="_Toc454534462"/>
      <w:bookmarkStart w:id="14637" w:name="_Toc454534887"/>
      <w:bookmarkStart w:id="14638" w:name="_Toc454542516"/>
      <w:bookmarkStart w:id="14639" w:name="_Toc454532690"/>
      <w:bookmarkStart w:id="14640" w:name="_Toc454534038"/>
      <w:bookmarkStart w:id="14641" w:name="_Toc454534463"/>
      <w:bookmarkStart w:id="14642" w:name="_Toc454534888"/>
      <w:bookmarkStart w:id="14643" w:name="_Toc454542517"/>
      <w:bookmarkStart w:id="14644" w:name="_Toc454532691"/>
      <w:bookmarkStart w:id="14645" w:name="_Toc454534039"/>
      <w:bookmarkStart w:id="14646" w:name="_Toc454534464"/>
      <w:bookmarkStart w:id="14647" w:name="_Toc454534889"/>
      <w:bookmarkStart w:id="14648" w:name="_Toc454542518"/>
      <w:bookmarkStart w:id="14649" w:name="_Toc454532692"/>
      <w:bookmarkStart w:id="14650" w:name="_Toc454534040"/>
      <w:bookmarkStart w:id="14651" w:name="_Toc454534465"/>
      <w:bookmarkStart w:id="14652" w:name="_Toc454534890"/>
      <w:bookmarkStart w:id="14653" w:name="_Toc454542519"/>
      <w:bookmarkStart w:id="14654" w:name="_Toc454532693"/>
      <w:bookmarkStart w:id="14655" w:name="_Toc454534041"/>
      <w:bookmarkStart w:id="14656" w:name="_Toc454534466"/>
      <w:bookmarkStart w:id="14657" w:name="_Toc454534891"/>
      <w:bookmarkStart w:id="14658" w:name="_Toc454542520"/>
      <w:bookmarkStart w:id="14659" w:name="_Toc454532715"/>
      <w:bookmarkStart w:id="14660" w:name="_Toc454534063"/>
      <w:bookmarkStart w:id="14661" w:name="_Toc454534488"/>
      <w:bookmarkStart w:id="14662" w:name="_Toc454534913"/>
      <w:bookmarkStart w:id="14663" w:name="_Toc454542542"/>
      <w:bookmarkStart w:id="14664" w:name="_Toc408232986"/>
      <w:bookmarkStart w:id="14665" w:name="_Toc408233184"/>
      <w:bookmarkStart w:id="14666" w:name="_Toc408386818"/>
      <w:bookmarkStart w:id="14667" w:name="_Toc408387201"/>
      <w:bookmarkStart w:id="14668" w:name="_Toc408387328"/>
      <w:bookmarkStart w:id="14669" w:name="_Toc394320065"/>
      <w:bookmarkStart w:id="14670" w:name="_Toc395776129"/>
      <w:bookmarkStart w:id="14671" w:name="_Toc394310905"/>
      <w:bookmarkStart w:id="14672" w:name="_Toc394320066"/>
      <w:bookmarkStart w:id="14673" w:name="_Toc395776130"/>
      <w:bookmarkStart w:id="14674" w:name="_Toc394310906"/>
      <w:bookmarkStart w:id="14675" w:name="_Toc394320067"/>
      <w:bookmarkStart w:id="14676" w:name="_Toc395776131"/>
      <w:bookmarkStart w:id="14677" w:name="_Toc394310907"/>
      <w:bookmarkStart w:id="14678" w:name="_Toc394320068"/>
      <w:bookmarkStart w:id="14679" w:name="_Toc395776132"/>
      <w:bookmarkStart w:id="14680" w:name="_Toc394310908"/>
      <w:bookmarkStart w:id="14681" w:name="_Toc394320069"/>
      <w:bookmarkStart w:id="14682" w:name="_Toc395776133"/>
      <w:bookmarkStart w:id="14683" w:name="_Toc394310909"/>
      <w:bookmarkStart w:id="14684" w:name="_Toc394320070"/>
      <w:bookmarkStart w:id="14685" w:name="_Toc395776134"/>
      <w:bookmarkStart w:id="14686" w:name="_Toc394310910"/>
      <w:bookmarkStart w:id="14687" w:name="_Toc394320071"/>
      <w:bookmarkStart w:id="14688" w:name="_Toc395776135"/>
      <w:bookmarkStart w:id="14689" w:name="_Toc394310911"/>
      <w:bookmarkStart w:id="14690" w:name="_Toc394320072"/>
      <w:bookmarkStart w:id="14691" w:name="_Toc395776136"/>
      <w:bookmarkStart w:id="14692" w:name="_Toc394310912"/>
      <w:bookmarkStart w:id="14693" w:name="_Toc394320073"/>
      <w:bookmarkStart w:id="14694" w:name="_Toc395776137"/>
      <w:bookmarkStart w:id="14695" w:name="_Toc394310913"/>
      <w:bookmarkStart w:id="14696" w:name="_Toc394320074"/>
      <w:bookmarkStart w:id="14697" w:name="_Toc395776138"/>
      <w:bookmarkStart w:id="14698" w:name="_Toc394310914"/>
      <w:bookmarkStart w:id="14699" w:name="_Toc394320075"/>
      <w:bookmarkStart w:id="14700" w:name="_Toc395776139"/>
      <w:bookmarkStart w:id="14701" w:name="_Toc394310915"/>
      <w:bookmarkStart w:id="14702" w:name="_Toc394320076"/>
      <w:bookmarkStart w:id="14703" w:name="_Toc395776140"/>
      <w:bookmarkStart w:id="14704" w:name="_Toc394310916"/>
      <w:bookmarkStart w:id="14705" w:name="_Toc394320077"/>
      <w:bookmarkStart w:id="14706" w:name="_Toc395776141"/>
      <w:bookmarkStart w:id="14707" w:name="_Toc394310917"/>
      <w:bookmarkStart w:id="14708" w:name="_Toc394320078"/>
      <w:bookmarkStart w:id="14709" w:name="_Toc395776142"/>
      <w:bookmarkStart w:id="14710" w:name="_Toc394310918"/>
      <w:bookmarkStart w:id="14711" w:name="_Toc394320079"/>
      <w:bookmarkStart w:id="14712" w:name="_Toc395776143"/>
      <w:bookmarkStart w:id="14713" w:name="_Toc394310919"/>
      <w:bookmarkStart w:id="14714" w:name="_Toc394320080"/>
      <w:bookmarkStart w:id="14715" w:name="_Toc395776144"/>
      <w:bookmarkStart w:id="14716" w:name="_Toc394310920"/>
      <w:bookmarkStart w:id="14717" w:name="_Toc394320081"/>
      <w:bookmarkStart w:id="14718" w:name="_Toc395776145"/>
      <w:bookmarkStart w:id="14719" w:name="_Toc394310921"/>
      <w:bookmarkStart w:id="14720" w:name="_Toc394320082"/>
      <w:bookmarkStart w:id="14721" w:name="_Toc395776146"/>
      <w:bookmarkStart w:id="14722" w:name="_Toc394310922"/>
      <w:bookmarkStart w:id="14723" w:name="_Toc394320083"/>
      <w:bookmarkStart w:id="14724" w:name="_Toc395776147"/>
      <w:bookmarkStart w:id="14725" w:name="_Toc394310923"/>
      <w:bookmarkStart w:id="14726" w:name="_Toc394320084"/>
      <w:bookmarkStart w:id="14727" w:name="_Toc395776148"/>
      <w:bookmarkStart w:id="14728" w:name="_Toc394310924"/>
      <w:bookmarkStart w:id="14729" w:name="_Toc394320085"/>
      <w:bookmarkStart w:id="14730" w:name="_Toc395776149"/>
      <w:bookmarkStart w:id="14731" w:name="_Toc394310925"/>
      <w:bookmarkStart w:id="14732" w:name="_Toc394320086"/>
      <w:bookmarkStart w:id="14733" w:name="_Toc395776150"/>
      <w:bookmarkStart w:id="14734" w:name="_Toc394310926"/>
      <w:bookmarkStart w:id="14735" w:name="_Toc394320087"/>
      <w:bookmarkStart w:id="14736" w:name="_Toc395776151"/>
      <w:bookmarkStart w:id="14737" w:name="_Toc394310927"/>
      <w:bookmarkStart w:id="14738" w:name="_Toc394320088"/>
      <w:bookmarkStart w:id="14739" w:name="_Toc395776152"/>
      <w:bookmarkStart w:id="14740" w:name="_Toc394310928"/>
      <w:bookmarkStart w:id="14741" w:name="_Toc394320089"/>
      <w:bookmarkStart w:id="14742" w:name="_Toc395776153"/>
      <w:bookmarkStart w:id="14743" w:name="_Toc394310929"/>
      <w:bookmarkStart w:id="14744" w:name="_Toc394320090"/>
      <w:bookmarkStart w:id="14745" w:name="_Toc395776154"/>
      <w:bookmarkStart w:id="14746" w:name="_Toc394310930"/>
      <w:bookmarkStart w:id="14747" w:name="_Toc394320091"/>
      <w:bookmarkStart w:id="14748" w:name="_Toc395776155"/>
      <w:bookmarkStart w:id="14749" w:name="_Toc394310931"/>
      <w:bookmarkStart w:id="14750" w:name="_Toc394320092"/>
      <w:bookmarkStart w:id="14751" w:name="_Toc395776156"/>
      <w:bookmarkStart w:id="14752" w:name="_Toc394310932"/>
      <w:bookmarkStart w:id="14753" w:name="_Toc394320093"/>
      <w:bookmarkStart w:id="14754" w:name="_Toc395776157"/>
      <w:bookmarkStart w:id="14755" w:name="_Toc394310933"/>
      <w:bookmarkStart w:id="14756" w:name="_Toc394320094"/>
      <w:bookmarkStart w:id="14757" w:name="_Toc395776158"/>
      <w:bookmarkStart w:id="14758" w:name="_Toc394310934"/>
      <w:bookmarkStart w:id="14759" w:name="_Toc394320095"/>
      <w:bookmarkStart w:id="14760" w:name="_Toc395776159"/>
      <w:bookmarkStart w:id="14761" w:name="_Toc394310935"/>
      <w:bookmarkStart w:id="14762" w:name="_Toc394320096"/>
      <w:bookmarkStart w:id="14763" w:name="_Toc395776160"/>
      <w:bookmarkStart w:id="14764" w:name="_Toc394310936"/>
      <w:bookmarkStart w:id="14765" w:name="_Toc394320097"/>
      <w:bookmarkStart w:id="14766" w:name="_Toc395776161"/>
      <w:bookmarkStart w:id="14767" w:name="_Toc394310937"/>
      <w:bookmarkStart w:id="14768" w:name="_Toc394320098"/>
      <w:bookmarkStart w:id="14769" w:name="_Toc395776162"/>
      <w:bookmarkStart w:id="14770" w:name="_Toc394310938"/>
      <w:bookmarkStart w:id="14771" w:name="_Toc394320099"/>
      <w:bookmarkStart w:id="14772" w:name="_Toc395776163"/>
      <w:bookmarkStart w:id="14773" w:name="_Toc394310939"/>
      <w:bookmarkStart w:id="14774" w:name="_Toc394320100"/>
      <w:bookmarkStart w:id="14775" w:name="_Toc395776164"/>
      <w:bookmarkStart w:id="14776" w:name="_Toc394310940"/>
      <w:bookmarkStart w:id="14777" w:name="_Toc394320101"/>
      <w:bookmarkStart w:id="14778" w:name="_Toc395776165"/>
      <w:bookmarkStart w:id="14779" w:name="_Toc394310941"/>
      <w:bookmarkStart w:id="14780" w:name="_Toc394320102"/>
      <w:bookmarkStart w:id="14781" w:name="_Toc395776166"/>
      <w:bookmarkStart w:id="14782" w:name="_Toc394310942"/>
      <w:bookmarkStart w:id="14783" w:name="_Toc394320103"/>
      <w:bookmarkStart w:id="14784" w:name="_Toc395776167"/>
      <w:bookmarkStart w:id="14785" w:name="_Toc394310943"/>
      <w:bookmarkStart w:id="14786" w:name="_Toc394320104"/>
      <w:bookmarkStart w:id="14787" w:name="_Toc395776168"/>
      <w:bookmarkStart w:id="14788" w:name="_Toc394310944"/>
      <w:bookmarkStart w:id="14789" w:name="_Toc394320105"/>
      <w:bookmarkStart w:id="14790" w:name="_Toc395776169"/>
      <w:bookmarkStart w:id="14791" w:name="_Toc394310945"/>
      <w:bookmarkStart w:id="14792" w:name="_Toc394320106"/>
      <w:bookmarkStart w:id="14793" w:name="_Toc395776170"/>
      <w:bookmarkStart w:id="14794" w:name="_Toc394310946"/>
      <w:bookmarkStart w:id="14795" w:name="_Toc394320107"/>
      <w:bookmarkStart w:id="14796" w:name="_Toc395776171"/>
      <w:bookmarkStart w:id="14797" w:name="_Toc394310947"/>
      <w:bookmarkStart w:id="14798" w:name="_Toc394320108"/>
      <w:bookmarkStart w:id="14799" w:name="_Toc395776172"/>
      <w:bookmarkStart w:id="14800" w:name="_Toc394310948"/>
      <w:bookmarkStart w:id="14801" w:name="_Toc394320109"/>
      <w:bookmarkStart w:id="14802" w:name="_Toc395776173"/>
      <w:bookmarkStart w:id="14803" w:name="_Toc394310949"/>
      <w:bookmarkStart w:id="14804" w:name="_Toc394320110"/>
      <w:bookmarkStart w:id="14805" w:name="_Toc395776174"/>
      <w:bookmarkStart w:id="14806" w:name="_Toc394310950"/>
      <w:bookmarkStart w:id="14807" w:name="_Toc394320111"/>
      <w:bookmarkStart w:id="14808" w:name="_Toc395776175"/>
      <w:bookmarkStart w:id="14809" w:name="_Toc394310951"/>
      <w:bookmarkStart w:id="14810" w:name="_Toc394320112"/>
      <w:bookmarkStart w:id="14811" w:name="_Toc395776176"/>
      <w:bookmarkStart w:id="14812" w:name="_Toc394310952"/>
      <w:bookmarkStart w:id="14813" w:name="_Toc394320113"/>
      <w:bookmarkStart w:id="14814" w:name="_Toc395776177"/>
      <w:bookmarkStart w:id="14815" w:name="_Toc394310953"/>
      <w:bookmarkStart w:id="14816" w:name="_Toc394320114"/>
      <w:bookmarkStart w:id="14817" w:name="_Toc395776178"/>
      <w:bookmarkStart w:id="14818" w:name="_Toc394310954"/>
      <w:bookmarkStart w:id="14819" w:name="_Toc394320115"/>
      <w:bookmarkStart w:id="14820" w:name="_Toc395776179"/>
      <w:bookmarkStart w:id="14821" w:name="_Toc394310955"/>
      <w:bookmarkStart w:id="14822" w:name="_Toc394320116"/>
      <w:bookmarkStart w:id="14823" w:name="_Toc395776180"/>
      <w:bookmarkStart w:id="14824" w:name="_Toc394310956"/>
      <w:bookmarkStart w:id="14825" w:name="_Toc394320117"/>
      <w:bookmarkStart w:id="14826" w:name="_Toc395776181"/>
      <w:bookmarkStart w:id="14827" w:name="_Toc394310957"/>
      <w:bookmarkStart w:id="14828" w:name="_Toc394320118"/>
      <w:bookmarkStart w:id="14829" w:name="_Toc395776182"/>
      <w:bookmarkStart w:id="14830" w:name="_Toc394310958"/>
      <w:bookmarkStart w:id="14831" w:name="_Toc394320119"/>
      <w:bookmarkStart w:id="14832" w:name="_Toc395776183"/>
      <w:bookmarkStart w:id="14833" w:name="_Toc394310959"/>
      <w:bookmarkStart w:id="14834" w:name="_Toc394320120"/>
      <w:bookmarkStart w:id="14835" w:name="_Toc395776184"/>
      <w:bookmarkStart w:id="14836" w:name="_Toc394310960"/>
      <w:bookmarkStart w:id="14837" w:name="_Toc394320121"/>
      <w:bookmarkStart w:id="14838" w:name="_Toc395776185"/>
      <w:bookmarkStart w:id="14839" w:name="_Toc394310961"/>
      <w:bookmarkStart w:id="14840" w:name="_Toc394320122"/>
      <w:bookmarkStart w:id="14841" w:name="_Toc395776186"/>
      <w:bookmarkStart w:id="14842" w:name="_Toc394310962"/>
      <w:bookmarkStart w:id="14843" w:name="_Toc394320123"/>
      <w:bookmarkStart w:id="14844" w:name="_Toc395776187"/>
      <w:bookmarkStart w:id="14845" w:name="_Toc394310963"/>
      <w:bookmarkStart w:id="14846" w:name="_Toc394320124"/>
      <w:bookmarkStart w:id="14847" w:name="_Toc395776188"/>
      <w:bookmarkStart w:id="14848" w:name="_Toc394310964"/>
      <w:bookmarkStart w:id="14849" w:name="_Toc394320125"/>
      <w:bookmarkStart w:id="14850" w:name="_Toc395776189"/>
      <w:bookmarkStart w:id="14851" w:name="_Toc394310965"/>
      <w:bookmarkStart w:id="14852" w:name="_Toc394320126"/>
      <w:bookmarkStart w:id="14853" w:name="_Toc395776190"/>
      <w:bookmarkStart w:id="14854" w:name="_Toc394310966"/>
      <w:bookmarkStart w:id="14855" w:name="_Toc394320127"/>
      <w:bookmarkStart w:id="14856" w:name="_Toc395776191"/>
      <w:bookmarkStart w:id="14857" w:name="_Toc394310967"/>
      <w:bookmarkStart w:id="14858" w:name="_Toc394320128"/>
      <w:bookmarkStart w:id="14859" w:name="_Toc395776192"/>
      <w:bookmarkStart w:id="14860" w:name="_Toc394310968"/>
      <w:bookmarkStart w:id="14861" w:name="_Toc394320129"/>
      <w:bookmarkStart w:id="14862" w:name="_Toc395776193"/>
      <w:bookmarkStart w:id="14863" w:name="_Toc394310969"/>
      <w:bookmarkStart w:id="14864" w:name="_Toc394320130"/>
      <w:bookmarkStart w:id="14865" w:name="_Toc395776194"/>
      <w:bookmarkStart w:id="14866" w:name="_Toc394310970"/>
      <w:bookmarkStart w:id="14867" w:name="_Toc394320131"/>
      <w:bookmarkStart w:id="14868" w:name="_Toc395776195"/>
      <w:bookmarkStart w:id="14869" w:name="_Toc394310971"/>
      <w:bookmarkStart w:id="14870" w:name="_Toc394320132"/>
      <w:bookmarkStart w:id="14871" w:name="_Toc395776196"/>
      <w:bookmarkStart w:id="14872" w:name="_Toc394310972"/>
      <w:bookmarkStart w:id="14873" w:name="_Toc394320133"/>
      <w:bookmarkStart w:id="14874" w:name="_Toc395776197"/>
      <w:bookmarkStart w:id="14875" w:name="_Toc394310973"/>
      <w:bookmarkStart w:id="14876" w:name="_Toc394320134"/>
      <w:bookmarkStart w:id="14877" w:name="_Toc395776198"/>
      <w:bookmarkStart w:id="14878" w:name="_Toc394310974"/>
      <w:bookmarkStart w:id="14879" w:name="_Toc394320135"/>
      <w:bookmarkStart w:id="14880" w:name="_Toc395776199"/>
      <w:bookmarkStart w:id="14881" w:name="_Toc394310975"/>
      <w:bookmarkStart w:id="14882" w:name="_Toc394320136"/>
      <w:bookmarkStart w:id="14883" w:name="_Toc395776200"/>
      <w:bookmarkStart w:id="14884" w:name="_Toc394310976"/>
      <w:bookmarkStart w:id="14885" w:name="_Toc394320137"/>
      <w:bookmarkStart w:id="14886" w:name="_Toc395776201"/>
      <w:bookmarkStart w:id="14887" w:name="_Toc394310977"/>
      <w:bookmarkStart w:id="14888" w:name="_Toc394320138"/>
      <w:bookmarkStart w:id="14889" w:name="_Toc395776202"/>
      <w:bookmarkStart w:id="14890" w:name="_Toc394310978"/>
      <w:bookmarkStart w:id="14891" w:name="_Toc394320139"/>
      <w:bookmarkStart w:id="14892" w:name="_Toc395776203"/>
      <w:bookmarkStart w:id="14893" w:name="_Toc394310979"/>
      <w:bookmarkStart w:id="14894" w:name="_Toc394320140"/>
      <w:bookmarkStart w:id="14895" w:name="_Toc395776204"/>
      <w:bookmarkStart w:id="14896" w:name="_Toc394310980"/>
      <w:bookmarkStart w:id="14897" w:name="_Toc394320141"/>
      <w:bookmarkStart w:id="14898" w:name="_Toc395776205"/>
      <w:bookmarkStart w:id="14899" w:name="_Toc394310981"/>
      <w:bookmarkStart w:id="14900" w:name="_Toc394320142"/>
      <w:bookmarkStart w:id="14901" w:name="_Toc395776206"/>
      <w:bookmarkStart w:id="14902" w:name="_Toc394310982"/>
      <w:bookmarkStart w:id="14903" w:name="_Toc394320143"/>
      <w:bookmarkStart w:id="14904" w:name="_Toc395776207"/>
      <w:bookmarkStart w:id="14905" w:name="_Toc394310983"/>
      <w:bookmarkStart w:id="14906" w:name="_Toc394320144"/>
      <w:bookmarkStart w:id="14907" w:name="_Toc395776208"/>
      <w:bookmarkStart w:id="14908" w:name="_Toc394310984"/>
      <w:bookmarkStart w:id="14909" w:name="_Toc394320145"/>
      <w:bookmarkStart w:id="14910" w:name="_Toc395776209"/>
      <w:bookmarkStart w:id="14911" w:name="_Toc394310985"/>
      <w:bookmarkStart w:id="14912" w:name="_Toc394320146"/>
      <w:bookmarkStart w:id="14913" w:name="_Toc395776210"/>
      <w:bookmarkStart w:id="14914" w:name="_Toc394310986"/>
      <w:bookmarkStart w:id="14915" w:name="_Toc394320147"/>
      <w:bookmarkStart w:id="14916" w:name="_Toc395776211"/>
      <w:bookmarkStart w:id="14917" w:name="_Toc394310987"/>
      <w:bookmarkStart w:id="14918" w:name="_Toc394320148"/>
      <w:bookmarkStart w:id="14919" w:name="_Toc395776212"/>
      <w:bookmarkStart w:id="14920" w:name="_Toc394310988"/>
      <w:bookmarkStart w:id="14921" w:name="_Toc394320149"/>
      <w:bookmarkStart w:id="14922" w:name="_Toc395776213"/>
      <w:bookmarkStart w:id="14923" w:name="_Toc394310989"/>
      <w:bookmarkStart w:id="14924" w:name="_Toc394320150"/>
      <w:bookmarkStart w:id="14925" w:name="_Toc395776214"/>
      <w:bookmarkStart w:id="14926" w:name="_Toc394310990"/>
      <w:bookmarkStart w:id="14927" w:name="_Toc394320151"/>
      <w:bookmarkStart w:id="14928" w:name="_Toc395776215"/>
      <w:bookmarkStart w:id="14929" w:name="_Toc394310991"/>
      <w:bookmarkStart w:id="14930" w:name="_Toc394320152"/>
      <w:bookmarkStart w:id="14931" w:name="_Toc395776216"/>
      <w:bookmarkStart w:id="14932" w:name="_Toc394310992"/>
      <w:bookmarkStart w:id="14933" w:name="_Toc394320153"/>
      <w:bookmarkStart w:id="14934" w:name="_Toc395776217"/>
      <w:bookmarkStart w:id="14935" w:name="_Toc394310993"/>
      <w:bookmarkStart w:id="14936" w:name="_Toc394320154"/>
      <w:bookmarkStart w:id="14937" w:name="_Toc395776218"/>
      <w:bookmarkStart w:id="14938" w:name="_Toc394310994"/>
      <w:bookmarkStart w:id="14939" w:name="_Toc394320155"/>
      <w:bookmarkStart w:id="14940" w:name="_Toc395776219"/>
      <w:bookmarkStart w:id="14941" w:name="_Toc394310995"/>
      <w:bookmarkStart w:id="14942" w:name="_Toc394320156"/>
      <w:bookmarkStart w:id="14943" w:name="_Toc395776220"/>
      <w:bookmarkStart w:id="14944" w:name="_Toc394310996"/>
      <w:bookmarkStart w:id="14945" w:name="_Toc394320157"/>
      <w:bookmarkStart w:id="14946" w:name="_Toc395776221"/>
      <w:bookmarkStart w:id="14947" w:name="_Toc394310997"/>
      <w:bookmarkStart w:id="14948" w:name="_Toc394320158"/>
      <w:bookmarkStart w:id="14949" w:name="_Toc395776222"/>
      <w:bookmarkStart w:id="14950" w:name="_Toc394310998"/>
      <w:bookmarkStart w:id="14951" w:name="_Toc394320159"/>
      <w:bookmarkStart w:id="14952" w:name="_Toc395776223"/>
      <w:bookmarkStart w:id="14953" w:name="_Toc394310999"/>
      <w:bookmarkStart w:id="14954" w:name="_Toc394320160"/>
      <w:bookmarkStart w:id="14955" w:name="_Toc395776224"/>
      <w:bookmarkStart w:id="14956" w:name="_Toc394311000"/>
      <w:bookmarkStart w:id="14957" w:name="_Toc394320161"/>
      <w:bookmarkStart w:id="14958" w:name="_Toc395776225"/>
      <w:bookmarkStart w:id="14959" w:name="_Toc394311001"/>
      <w:bookmarkStart w:id="14960" w:name="_Toc394320162"/>
      <w:bookmarkStart w:id="14961" w:name="_Toc395776226"/>
      <w:bookmarkStart w:id="14962" w:name="_Toc394311002"/>
      <w:bookmarkStart w:id="14963" w:name="_Toc394320163"/>
      <w:bookmarkStart w:id="14964" w:name="_Toc395776227"/>
      <w:bookmarkStart w:id="14965" w:name="_Toc394311003"/>
      <w:bookmarkStart w:id="14966" w:name="_Toc394320164"/>
      <w:bookmarkStart w:id="14967" w:name="_Toc395776228"/>
      <w:bookmarkStart w:id="14968" w:name="_Toc394311004"/>
      <w:bookmarkStart w:id="14969" w:name="_Toc394320165"/>
      <w:bookmarkStart w:id="14970" w:name="_Toc395776229"/>
      <w:bookmarkStart w:id="14971" w:name="_Toc394311005"/>
      <w:bookmarkStart w:id="14972" w:name="_Toc394320166"/>
      <w:bookmarkStart w:id="14973" w:name="_Toc395776230"/>
      <w:bookmarkStart w:id="14974" w:name="_Toc394311006"/>
      <w:bookmarkStart w:id="14975" w:name="_Toc394320167"/>
      <w:bookmarkStart w:id="14976" w:name="_Toc395776231"/>
      <w:bookmarkStart w:id="14977" w:name="_Toc394311007"/>
      <w:bookmarkStart w:id="14978" w:name="_Toc394320168"/>
      <w:bookmarkStart w:id="14979" w:name="_Toc395776232"/>
      <w:bookmarkStart w:id="14980" w:name="_Toc394311008"/>
      <w:bookmarkStart w:id="14981" w:name="_Toc394320169"/>
      <w:bookmarkStart w:id="14982" w:name="_Toc395776233"/>
      <w:bookmarkStart w:id="14983" w:name="_Toc394311009"/>
      <w:bookmarkStart w:id="14984" w:name="_Toc394320170"/>
      <w:bookmarkStart w:id="14985" w:name="_Toc395776234"/>
      <w:bookmarkStart w:id="14986" w:name="_Toc394311010"/>
      <w:bookmarkStart w:id="14987" w:name="_Toc394320171"/>
      <w:bookmarkStart w:id="14988" w:name="_Toc395776235"/>
      <w:bookmarkStart w:id="14989" w:name="_Toc394311011"/>
      <w:bookmarkStart w:id="14990" w:name="_Toc394320172"/>
      <w:bookmarkStart w:id="14991" w:name="_Toc395776236"/>
      <w:bookmarkStart w:id="14992" w:name="_Toc394311012"/>
      <w:bookmarkStart w:id="14993" w:name="_Toc394320173"/>
      <w:bookmarkStart w:id="14994" w:name="_Toc395776237"/>
      <w:bookmarkStart w:id="14995" w:name="_Toc394311013"/>
      <w:bookmarkStart w:id="14996" w:name="_Toc394320174"/>
      <w:bookmarkStart w:id="14997" w:name="_Toc395776238"/>
      <w:bookmarkStart w:id="14998" w:name="_Toc394311014"/>
      <w:bookmarkStart w:id="14999" w:name="_Toc394320175"/>
      <w:bookmarkStart w:id="15000" w:name="_Toc395776239"/>
      <w:bookmarkStart w:id="15001" w:name="_Toc394311015"/>
      <w:bookmarkStart w:id="15002" w:name="_Toc394320176"/>
      <w:bookmarkStart w:id="15003" w:name="_Toc395776240"/>
      <w:bookmarkStart w:id="15004" w:name="_Toc394311016"/>
      <w:bookmarkStart w:id="15005" w:name="_Toc394320177"/>
      <w:bookmarkStart w:id="15006" w:name="_Toc395776241"/>
      <w:bookmarkStart w:id="15007" w:name="_Toc394311017"/>
      <w:bookmarkStart w:id="15008" w:name="_Toc394320178"/>
      <w:bookmarkStart w:id="15009" w:name="_Toc395776242"/>
      <w:bookmarkStart w:id="15010" w:name="_Toc394311018"/>
      <w:bookmarkStart w:id="15011" w:name="_Toc394320179"/>
      <w:bookmarkStart w:id="15012" w:name="_Toc395776243"/>
      <w:bookmarkStart w:id="15013" w:name="_Toc394311019"/>
      <w:bookmarkStart w:id="15014" w:name="_Toc394320180"/>
      <w:bookmarkStart w:id="15015" w:name="_Toc395776244"/>
      <w:bookmarkStart w:id="15016" w:name="_Toc394311020"/>
      <w:bookmarkStart w:id="15017" w:name="_Toc394320181"/>
      <w:bookmarkStart w:id="15018" w:name="_Toc395776245"/>
      <w:bookmarkStart w:id="15019" w:name="_Toc394311021"/>
      <w:bookmarkStart w:id="15020" w:name="_Toc394320182"/>
      <w:bookmarkStart w:id="15021" w:name="_Toc395776246"/>
      <w:bookmarkStart w:id="15022" w:name="_Toc394311022"/>
      <w:bookmarkStart w:id="15023" w:name="_Toc394320183"/>
      <w:bookmarkStart w:id="15024" w:name="_Toc395776247"/>
      <w:bookmarkStart w:id="15025" w:name="_Toc394311023"/>
      <w:bookmarkStart w:id="15026" w:name="_Toc394320184"/>
      <w:bookmarkStart w:id="15027" w:name="_Toc395776248"/>
      <w:bookmarkStart w:id="15028" w:name="_Toc394311024"/>
      <w:bookmarkStart w:id="15029" w:name="_Toc394320185"/>
      <w:bookmarkStart w:id="15030" w:name="_Toc395776249"/>
      <w:bookmarkStart w:id="15031" w:name="_Toc394311025"/>
      <w:bookmarkStart w:id="15032" w:name="_Toc394320186"/>
      <w:bookmarkStart w:id="15033" w:name="_Toc395776250"/>
      <w:bookmarkStart w:id="15034" w:name="_Toc394311026"/>
      <w:bookmarkStart w:id="15035" w:name="_Toc394320187"/>
      <w:bookmarkStart w:id="15036" w:name="_Toc395776251"/>
      <w:bookmarkStart w:id="15037" w:name="_Toc394311027"/>
      <w:bookmarkStart w:id="15038" w:name="_Toc394320188"/>
      <w:bookmarkStart w:id="15039" w:name="_Toc395776252"/>
      <w:bookmarkStart w:id="15040" w:name="_Toc394311028"/>
      <w:bookmarkStart w:id="15041" w:name="_Toc394320189"/>
      <w:bookmarkStart w:id="15042" w:name="_Toc395776253"/>
      <w:bookmarkStart w:id="15043" w:name="_Toc394311029"/>
      <w:bookmarkStart w:id="15044" w:name="_Toc394320190"/>
      <w:bookmarkStart w:id="15045" w:name="_Toc395776254"/>
      <w:bookmarkStart w:id="15046" w:name="_Toc394311030"/>
      <w:bookmarkStart w:id="15047" w:name="_Toc394320191"/>
      <w:bookmarkStart w:id="15048" w:name="_Toc395776255"/>
      <w:bookmarkStart w:id="15049" w:name="_Toc394311031"/>
      <w:bookmarkStart w:id="15050" w:name="_Toc394320192"/>
      <w:bookmarkStart w:id="15051" w:name="_Toc395776256"/>
      <w:bookmarkStart w:id="15052" w:name="_Toc394311032"/>
      <w:bookmarkStart w:id="15053" w:name="_Toc394320193"/>
      <w:bookmarkStart w:id="15054" w:name="_Toc395776257"/>
      <w:bookmarkStart w:id="15055" w:name="_Toc394311033"/>
      <w:bookmarkStart w:id="15056" w:name="_Toc394320194"/>
      <w:bookmarkStart w:id="15057" w:name="_Toc395776258"/>
      <w:bookmarkStart w:id="15058" w:name="_Toc394311034"/>
      <w:bookmarkStart w:id="15059" w:name="_Toc394320195"/>
      <w:bookmarkStart w:id="15060" w:name="_Toc395776259"/>
      <w:bookmarkStart w:id="15061" w:name="_Toc394311035"/>
      <w:bookmarkStart w:id="15062" w:name="_Toc394320196"/>
      <w:bookmarkStart w:id="15063" w:name="_Toc395776260"/>
      <w:bookmarkStart w:id="15064" w:name="_Toc394311036"/>
      <w:bookmarkStart w:id="15065" w:name="_Toc394320197"/>
      <w:bookmarkStart w:id="15066" w:name="_Toc395776261"/>
      <w:bookmarkStart w:id="15067" w:name="_Toc394311037"/>
      <w:bookmarkStart w:id="15068" w:name="_Toc394320198"/>
      <w:bookmarkStart w:id="15069" w:name="_Toc395776262"/>
      <w:bookmarkStart w:id="15070" w:name="_Toc394311038"/>
      <w:bookmarkStart w:id="15071" w:name="_Toc394320199"/>
      <w:bookmarkStart w:id="15072" w:name="_Toc395776263"/>
      <w:bookmarkStart w:id="15073" w:name="_Toc394311039"/>
      <w:bookmarkStart w:id="15074" w:name="_Toc394320200"/>
      <w:bookmarkStart w:id="15075" w:name="_Toc395776264"/>
      <w:bookmarkStart w:id="15076" w:name="_Toc394311040"/>
      <w:bookmarkStart w:id="15077" w:name="_Toc394320201"/>
      <w:bookmarkStart w:id="15078" w:name="_Toc395776265"/>
      <w:bookmarkStart w:id="15079" w:name="_Toc394311041"/>
      <w:bookmarkStart w:id="15080" w:name="_Toc394320202"/>
      <w:bookmarkStart w:id="15081" w:name="_Toc395776266"/>
      <w:bookmarkStart w:id="15082" w:name="_Toc394311042"/>
      <w:bookmarkStart w:id="15083" w:name="_Toc394320203"/>
      <w:bookmarkStart w:id="15084" w:name="_Toc395776267"/>
      <w:bookmarkStart w:id="15085" w:name="_Toc394311043"/>
      <w:bookmarkStart w:id="15086" w:name="_Toc394320204"/>
      <w:bookmarkStart w:id="15087" w:name="_Toc395776268"/>
      <w:bookmarkStart w:id="15088" w:name="_Toc394311044"/>
      <w:bookmarkStart w:id="15089" w:name="_Toc394320205"/>
      <w:bookmarkStart w:id="15090" w:name="_Toc395776269"/>
      <w:bookmarkStart w:id="15091" w:name="_Toc394311045"/>
      <w:bookmarkStart w:id="15092" w:name="_Toc394320206"/>
      <w:bookmarkStart w:id="15093" w:name="_Toc395776270"/>
      <w:bookmarkStart w:id="15094" w:name="_Toc394311046"/>
      <w:bookmarkStart w:id="15095" w:name="_Toc394320207"/>
      <w:bookmarkStart w:id="15096" w:name="_Toc395776271"/>
      <w:bookmarkStart w:id="15097" w:name="_Toc394311047"/>
      <w:bookmarkStart w:id="15098" w:name="_Toc394320208"/>
      <w:bookmarkStart w:id="15099" w:name="_Toc395776272"/>
      <w:bookmarkStart w:id="15100" w:name="_Toc394311048"/>
      <w:bookmarkStart w:id="15101" w:name="_Toc394320209"/>
      <w:bookmarkStart w:id="15102" w:name="_Toc395776273"/>
      <w:bookmarkStart w:id="15103" w:name="_Toc394311049"/>
      <w:bookmarkStart w:id="15104" w:name="_Toc394320210"/>
      <w:bookmarkStart w:id="15105" w:name="_Toc395776274"/>
      <w:bookmarkStart w:id="15106" w:name="_Toc394311050"/>
      <w:bookmarkStart w:id="15107" w:name="_Toc394320211"/>
      <w:bookmarkStart w:id="15108" w:name="_Toc395776275"/>
      <w:bookmarkStart w:id="15109" w:name="_Toc394311051"/>
      <w:bookmarkStart w:id="15110" w:name="_Toc394320212"/>
      <w:bookmarkStart w:id="15111" w:name="_Toc395776276"/>
      <w:bookmarkStart w:id="15112" w:name="_Toc394311052"/>
      <w:bookmarkStart w:id="15113" w:name="_Toc394320213"/>
      <w:bookmarkStart w:id="15114" w:name="_Toc395776277"/>
      <w:bookmarkStart w:id="15115" w:name="_Toc394311053"/>
      <w:bookmarkStart w:id="15116" w:name="_Toc394320214"/>
      <w:bookmarkStart w:id="15117" w:name="_Toc395776278"/>
      <w:bookmarkStart w:id="15118" w:name="_Toc394311054"/>
      <w:bookmarkStart w:id="15119" w:name="_Toc394320215"/>
      <w:bookmarkStart w:id="15120" w:name="_Toc395776279"/>
      <w:bookmarkStart w:id="15121" w:name="_Toc394311055"/>
      <w:bookmarkStart w:id="15122" w:name="_Toc394320216"/>
      <w:bookmarkStart w:id="15123" w:name="_Toc395776280"/>
      <w:bookmarkStart w:id="15124" w:name="_Toc394311056"/>
      <w:bookmarkStart w:id="15125" w:name="_Toc394320217"/>
      <w:bookmarkStart w:id="15126" w:name="_Toc395776281"/>
      <w:bookmarkStart w:id="15127" w:name="_Toc394311057"/>
      <w:bookmarkStart w:id="15128" w:name="_Toc394320218"/>
      <w:bookmarkStart w:id="15129" w:name="_Toc395776282"/>
      <w:bookmarkStart w:id="15130" w:name="_Toc394311058"/>
      <w:bookmarkStart w:id="15131" w:name="_Toc394320219"/>
      <w:bookmarkStart w:id="15132" w:name="_Toc395776283"/>
      <w:bookmarkStart w:id="15133" w:name="_Toc394311059"/>
      <w:bookmarkStart w:id="15134" w:name="_Toc394320220"/>
      <w:bookmarkStart w:id="15135" w:name="_Toc395776284"/>
      <w:bookmarkStart w:id="15136" w:name="_Toc394311060"/>
      <w:bookmarkStart w:id="15137" w:name="_Toc394320221"/>
      <w:bookmarkStart w:id="15138" w:name="_Toc395776285"/>
      <w:bookmarkStart w:id="15139" w:name="_Toc394311061"/>
      <w:bookmarkStart w:id="15140" w:name="_Toc394320222"/>
      <w:bookmarkStart w:id="15141" w:name="_Toc395776286"/>
      <w:bookmarkStart w:id="15142" w:name="_Toc394311062"/>
      <w:bookmarkStart w:id="15143" w:name="_Toc394320223"/>
      <w:bookmarkStart w:id="15144" w:name="_Toc395776287"/>
      <w:bookmarkStart w:id="15145" w:name="_Toc394311063"/>
      <w:bookmarkStart w:id="15146" w:name="_Toc394320224"/>
      <w:bookmarkStart w:id="15147" w:name="_Toc395776288"/>
      <w:bookmarkStart w:id="15148" w:name="_Toc394311064"/>
      <w:bookmarkStart w:id="15149" w:name="_Toc394320225"/>
      <w:bookmarkStart w:id="15150" w:name="_Toc395776289"/>
      <w:bookmarkStart w:id="15151" w:name="_Toc394311065"/>
      <w:bookmarkStart w:id="15152" w:name="_Toc394320226"/>
      <w:bookmarkStart w:id="15153" w:name="_Toc395776290"/>
      <w:bookmarkStart w:id="15154" w:name="_Toc394311066"/>
      <w:bookmarkStart w:id="15155" w:name="_Toc394320227"/>
      <w:bookmarkStart w:id="15156" w:name="_Toc395776291"/>
      <w:bookmarkStart w:id="15157" w:name="_Toc394311067"/>
      <w:bookmarkStart w:id="15158" w:name="_Toc394320228"/>
      <w:bookmarkStart w:id="15159" w:name="_Toc395776292"/>
      <w:bookmarkStart w:id="15160" w:name="_Toc394311068"/>
      <w:bookmarkStart w:id="15161" w:name="_Toc394320229"/>
      <w:bookmarkStart w:id="15162" w:name="_Toc395776293"/>
      <w:bookmarkStart w:id="15163" w:name="_Toc394311069"/>
      <w:bookmarkStart w:id="15164" w:name="_Toc394320230"/>
      <w:bookmarkStart w:id="15165" w:name="_Toc395776294"/>
      <w:bookmarkStart w:id="15166" w:name="_Toc394311070"/>
      <w:bookmarkStart w:id="15167" w:name="_Toc394320231"/>
      <w:bookmarkStart w:id="15168" w:name="_Toc395776295"/>
      <w:bookmarkStart w:id="15169" w:name="_Toc394311071"/>
      <w:bookmarkStart w:id="15170" w:name="_Toc394320232"/>
      <w:bookmarkStart w:id="15171" w:name="_Toc395776296"/>
      <w:bookmarkStart w:id="15172" w:name="_Toc394311072"/>
      <w:bookmarkStart w:id="15173" w:name="_Toc394320233"/>
      <w:bookmarkStart w:id="15174" w:name="_Toc395776297"/>
      <w:bookmarkStart w:id="15175" w:name="_Toc394311073"/>
      <w:bookmarkStart w:id="15176" w:name="_Toc394320234"/>
      <w:bookmarkStart w:id="15177" w:name="_Toc395776298"/>
      <w:bookmarkStart w:id="15178" w:name="_Toc394311074"/>
      <w:bookmarkStart w:id="15179" w:name="_Toc394320235"/>
      <w:bookmarkStart w:id="15180" w:name="_Toc395776299"/>
      <w:bookmarkStart w:id="15181" w:name="_Toc394311075"/>
      <w:bookmarkStart w:id="15182" w:name="_Toc394320236"/>
      <w:bookmarkStart w:id="15183" w:name="_Toc395776300"/>
      <w:bookmarkStart w:id="15184" w:name="_Toc394311076"/>
      <w:bookmarkStart w:id="15185" w:name="_Toc394320237"/>
      <w:bookmarkStart w:id="15186" w:name="_Toc395776301"/>
      <w:bookmarkStart w:id="15187" w:name="_Toc394311077"/>
      <w:bookmarkStart w:id="15188" w:name="_Toc394320238"/>
      <w:bookmarkStart w:id="15189" w:name="_Toc395776302"/>
      <w:bookmarkStart w:id="15190" w:name="_Toc394311078"/>
      <w:bookmarkStart w:id="15191" w:name="_Toc394320239"/>
      <w:bookmarkStart w:id="15192" w:name="_Toc395776303"/>
      <w:bookmarkStart w:id="15193" w:name="_Toc394311079"/>
      <w:bookmarkStart w:id="15194" w:name="_Toc394320240"/>
      <w:bookmarkStart w:id="15195" w:name="_Toc395776304"/>
      <w:bookmarkStart w:id="15196" w:name="_Toc394311080"/>
      <w:bookmarkStart w:id="15197" w:name="_Toc394320241"/>
      <w:bookmarkStart w:id="15198" w:name="_Toc395776305"/>
      <w:bookmarkStart w:id="15199" w:name="_Toc394311081"/>
      <w:bookmarkStart w:id="15200" w:name="_Toc394320242"/>
      <w:bookmarkStart w:id="15201" w:name="_Toc395776306"/>
      <w:bookmarkStart w:id="15202" w:name="_Toc394311082"/>
      <w:bookmarkStart w:id="15203" w:name="_Toc394320243"/>
      <w:bookmarkStart w:id="15204" w:name="_Toc395776307"/>
      <w:bookmarkStart w:id="15205" w:name="_Toc394311083"/>
      <w:bookmarkStart w:id="15206" w:name="_Toc394320244"/>
      <w:bookmarkStart w:id="15207" w:name="_Toc395776308"/>
      <w:bookmarkStart w:id="15208" w:name="_Toc394311084"/>
      <w:bookmarkStart w:id="15209" w:name="_Toc394320245"/>
      <w:bookmarkStart w:id="15210" w:name="_Toc395776309"/>
      <w:bookmarkStart w:id="15211" w:name="_Toc394311085"/>
      <w:bookmarkStart w:id="15212" w:name="_Toc394320246"/>
      <w:bookmarkStart w:id="15213" w:name="_Toc395776310"/>
      <w:bookmarkStart w:id="15214" w:name="_Toc394311086"/>
      <w:bookmarkStart w:id="15215" w:name="_Toc394320247"/>
      <w:bookmarkStart w:id="15216" w:name="_Toc395776311"/>
      <w:bookmarkStart w:id="15217" w:name="_Toc394311087"/>
      <w:bookmarkStart w:id="15218" w:name="_Toc394320248"/>
      <w:bookmarkStart w:id="15219" w:name="_Toc395776312"/>
      <w:bookmarkStart w:id="15220" w:name="_Toc394311088"/>
      <w:bookmarkStart w:id="15221" w:name="_Toc394320249"/>
      <w:bookmarkStart w:id="15222" w:name="_Toc395776313"/>
      <w:bookmarkStart w:id="15223" w:name="_Toc394311089"/>
      <w:bookmarkStart w:id="15224" w:name="_Toc394320250"/>
      <w:bookmarkStart w:id="15225" w:name="_Toc395776314"/>
      <w:bookmarkStart w:id="15226" w:name="_Toc394311090"/>
      <w:bookmarkStart w:id="15227" w:name="_Toc394320251"/>
      <w:bookmarkStart w:id="15228" w:name="_Toc395776315"/>
      <w:bookmarkStart w:id="15229" w:name="_Toc394311091"/>
      <w:bookmarkStart w:id="15230" w:name="_Toc394320252"/>
      <w:bookmarkStart w:id="15231" w:name="_Toc395776316"/>
      <w:bookmarkStart w:id="15232" w:name="_Toc394311092"/>
      <w:bookmarkStart w:id="15233" w:name="_Toc394320253"/>
      <w:bookmarkStart w:id="15234" w:name="_Toc395776317"/>
      <w:bookmarkStart w:id="15235" w:name="_Toc394311093"/>
      <w:bookmarkStart w:id="15236" w:name="_Toc394320254"/>
      <w:bookmarkStart w:id="15237" w:name="_Toc395776318"/>
      <w:bookmarkStart w:id="15238" w:name="_Toc394311094"/>
      <w:bookmarkStart w:id="15239" w:name="_Toc394320255"/>
      <w:bookmarkStart w:id="15240" w:name="_Toc395776319"/>
      <w:bookmarkStart w:id="15241" w:name="_Toc394311095"/>
      <w:bookmarkStart w:id="15242" w:name="_Toc394320256"/>
      <w:bookmarkStart w:id="15243" w:name="_Toc395776320"/>
      <w:bookmarkStart w:id="15244" w:name="_Toc394311096"/>
      <w:bookmarkStart w:id="15245" w:name="_Toc394320257"/>
      <w:bookmarkStart w:id="15246" w:name="_Toc395776321"/>
      <w:bookmarkStart w:id="15247" w:name="_Toc394311097"/>
      <w:bookmarkStart w:id="15248" w:name="_Toc394320258"/>
      <w:bookmarkStart w:id="15249" w:name="_Toc395776322"/>
      <w:bookmarkStart w:id="15250" w:name="_Toc394311098"/>
      <w:bookmarkStart w:id="15251" w:name="_Toc394320259"/>
      <w:bookmarkStart w:id="15252" w:name="_Toc395776323"/>
      <w:bookmarkStart w:id="15253" w:name="_Toc394311099"/>
      <w:bookmarkStart w:id="15254" w:name="_Toc394320260"/>
      <w:bookmarkStart w:id="15255" w:name="_Toc395776324"/>
      <w:bookmarkStart w:id="15256" w:name="_Toc394311100"/>
      <w:bookmarkStart w:id="15257" w:name="_Toc394320261"/>
      <w:bookmarkStart w:id="15258" w:name="_Toc395776325"/>
      <w:bookmarkStart w:id="15259" w:name="_Toc394311101"/>
      <w:bookmarkStart w:id="15260" w:name="_Toc394320262"/>
      <w:bookmarkStart w:id="15261" w:name="_Toc395776326"/>
      <w:bookmarkStart w:id="15262" w:name="_Toc394311102"/>
      <w:bookmarkStart w:id="15263" w:name="_Toc394320263"/>
      <w:bookmarkStart w:id="15264" w:name="_Toc395776327"/>
      <w:bookmarkStart w:id="15265" w:name="_Toc394311103"/>
      <w:bookmarkStart w:id="15266" w:name="_Toc394320264"/>
      <w:bookmarkStart w:id="15267" w:name="_Toc395776328"/>
      <w:bookmarkStart w:id="15268" w:name="_Toc394311104"/>
      <w:bookmarkStart w:id="15269" w:name="_Toc394320265"/>
      <w:bookmarkStart w:id="15270" w:name="_Toc395776329"/>
      <w:bookmarkStart w:id="15271" w:name="_Toc394311105"/>
      <w:bookmarkStart w:id="15272" w:name="_Toc394320266"/>
      <w:bookmarkStart w:id="15273" w:name="_Toc395776330"/>
      <w:bookmarkStart w:id="15274" w:name="_Toc394311106"/>
      <w:bookmarkStart w:id="15275" w:name="_Toc394320267"/>
      <w:bookmarkStart w:id="15276" w:name="_Toc395776331"/>
      <w:bookmarkStart w:id="15277" w:name="_Toc394311107"/>
      <w:bookmarkStart w:id="15278" w:name="_Toc394320268"/>
      <w:bookmarkStart w:id="15279" w:name="_Toc395776332"/>
      <w:bookmarkStart w:id="15280" w:name="_Toc394311108"/>
      <w:bookmarkStart w:id="15281" w:name="_Toc394320269"/>
      <w:bookmarkStart w:id="15282" w:name="_Toc395776333"/>
      <w:bookmarkStart w:id="15283" w:name="_Toc394311109"/>
      <w:bookmarkStart w:id="15284" w:name="_Toc394320270"/>
      <w:bookmarkStart w:id="15285" w:name="_Toc395776334"/>
      <w:bookmarkStart w:id="15286" w:name="_Toc394311110"/>
      <w:bookmarkStart w:id="15287" w:name="_Toc394320271"/>
      <w:bookmarkStart w:id="15288" w:name="_Toc395776335"/>
      <w:bookmarkStart w:id="15289" w:name="_Toc394311111"/>
      <w:bookmarkStart w:id="15290" w:name="_Toc394320272"/>
      <w:bookmarkStart w:id="15291" w:name="_Toc395776336"/>
      <w:bookmarkStart w:id="15292" w:name="_Toc394311112"/>
      <w:bookmarkStart w:id="15293" w:name="_Toc394320273"/>
      <w:bookmarkStart w:id="15294" w:name="_Toc395776337"/>
      <w:bookmarkStart w:id="15295" w:name="_Toc394311113"/>
      <w:bookmarkStart w:id="15296" w:name="_Toc394320274"/>
      <w:bookmarkStart w:id="15297" w:name="_Toc395776338"/>
      <w:bookmarkStart w:id="15298" w:name="_Toc394311114"/>
      <w:bookmarkStart w:id="15299" w:name="_Toc394320275"/>
      <w:bookmarkStart w:id="15300" w:name="_Toc395776339"/>
      <w:bookmarkStart w:id="15301" w:name="_Toc394311115"/>
      <w:bookmarkStart w:id="15302" w:name="_Toc394320276"/>
      <w:bookmarkStart w:id="15303" w:name="_Toc395776340"/>
      <w:bookmarkStart w:id="15304" w:name="_Toc394311116"/>
      <w:bookmarkStart w:id="15305" w:name="_Toc394320277"/>
      <w:bookmarkStart w:id="15306" w:name="_Toc395776341"/>
      <w:bookmarkStart w:id="15307" w:name="_Toc394311117"/>
      <w:bookmarkStart w:id="15308" w:name="_Toc394320278"/>
      <w:bookmarkStart w:id="15309" w:name="_Toc395776342"/>
      <w:bookmarkStart w:id="15310" w:name="_Toc394311118"/>
      <w:bookmarkStart w:id="15311" w:name="_Toc394320279"/>
      <w:bookmarkStart w:id="15312" w:name="_Toc395776343"/>
      <w:bookmarkStart w:id="15313" w:name="_Toc394311119"/>
      <w:bookmarkStart w:id="15314" w:name="_Toc394320280"/>
      <w:bookmarkStart w:id="15315" w:name="_Toc395776344"/>
      <w:bookmarkStart w:id="15316" w:name="_Toc394311120"/>
      <w:bookmarkStart w:id="15317" w:name="_Toc394320281"/>
      <w:bookmarkStart w:id="15318" w:name="_Toc395776345"/>
      <w:bookmarkStart w:id="15319" w:name="_Toc394311121"/>
      <w:bookmarkStart w:id="15320" w:name="_Toc394320282"/>
      <w:bookmarkStart w:id="15321" w:name="_Toc395776346"/>
      <w:bookmarkStart w:id="15322" w:name="_Toc394311122"/>
      <w:bookmarkStart w:id="15323" w:name="_Toc394320283"/>
      <w:bookmarkStart w:id="15324" w:name="_Toc395776347"/>
      <w:bookmarkStart w:id="15325" w:name="_Toc394311123"/>
      <w:bookmarkStart w:id="15326" w:name="_Toc394320284"/>
      <w:bookmarkStart w:id="15327" w:name="_Toc395776348"/>
      <w:bookmarkStart w:id="15328" w:name="_Toc394311124"/>
      <w:bookmarkStart w:id="15329" w:name="_Toc394320285"/>
      <w:bookmarkStart w:id="15330" w:name="_Toc395776349"/>
      <w:bookmarkStart w:id="15331" w:name="_Toc394311125"/>
      <w:bookmarkStart w:id="15332" w:name="_Toc394320286"/>
      <w:bookmarkStart w:id="15333" w:name="_Toc395776350"/>
      <w:bookmarkStart w:id="15334" w:name="_Toc394311126"/>
      <w:bookmarkStart w:id="15335" w:name="_Toc394320287"/>
      <w:bookmarkStart w:id="15336" w:name="_Toc395776351"/>
      <w:bookmarkStart w:id="15337" w:name="_Toc394311127"/>
      <w:bookmarkStart w:id="15338" w:name="_Toc394320288"/>
      <w:bookmarkStart w:id="15339" w:name="_Toc395776352"/>
      <w:bookmarkStart w:id="15340" w:name="_Toc394311128"/>
      <w:bookmarkStart w:id="15341" w:name="_Toc394320289"/>
      <w:bookmarkStart w:id="15342" w:name="_Toc395776353"/>
      <w:bookmarkStart w:id="15343" w:name="_Toc394311129"/>
      <w:bookmarkStart w:id="15344" w:name="_Toc394320290"/>
      <w:bookmarkStart w:id="15345" w:name="_Toc395776354"/>
      <w:bookmarkStart w:id="15346" w:name="_Toc394311130"/>
      <w:bookmarkStart w:id="15347" w:name="_Toc394320291"/>
      <w:bookmarkStart w:id="15348" w:name="_Toc395776355"/>
      <w:bookmarkStart w:id="15349" w:name="_Toc394311131"/>
      <w:bookmarkStart w:id="15350" w:name="_Toc394320292"/>
      <w:bookmarkStart w:id="15351" w:name="_Toc395776356"/>
      <w:bookmarkStart w:id="15352" w:name="_Toc394311132"/>
      <w:bookmarkStart w:id="15353" w:name="_Toc394320293"/>
      <w:bookmarkStart w:id="15354" w:name="_Toc395776357"/>
      <w:bookmarkStart w:id="15355" w:name="_Toc394311133"/>
      <w:bookmarkStart w:id="15356" w:name="_Toc394320294"/>
      <w:bookmarkStart w:id="15357" w:name="_Toc395776358"/>
      <w:bookmarkStart w:id="15358" w:name="_Toc394311134"/>
      <w:bookmarkStart w:id="15359" w:name="_Toc394320295"/>
      <w:bookmarkStart w:id="15360" w:name="_Toc395776359"/>
      <w:bookmarkStart w:id="15361" w:name="_Toc394311135"/>
      <w:bookmarkStart w:id="15362" w:name="_Toc394320296"/>
      <w:bookmarkStart w:id="15363" w:name="_Toc395776360"/>
      <w:bookmarkStart w:id="15364" w:name="_Toc394311136"/>
      <w:bookmarkStart w:id="15365" w:name="_Toc394320297"/>
      <w:bookmarkStart w:id="15366" w:name="_Toc395776361"/>
      <w:bookmarkStart w:id="15367" w:name="_Toc394311137"/>
      <w:bookmarkStart w:id="15368" w:name="_Toc394320298"/>
      <w:bookmarkStart w:id="15369" w:name="_Toc395776362"/>
      <w:bookmarkStart w:id="15370" w:name="_Toc394311138"/>
      <w:bookmarkStart w:id="15371" w:name="_Toc394320299"/>
      <w:bookmarkStart w:id="15372" w:name="_Toc395776363"/>
      <w:bookmarkStart w:id="15373" w:name="_Toc394311139"/>
      <w:bookmarkStart w:id="15374" w:name="_Toc394320300"/>
      <w:bookmarkStart w:id="15375" w:name="_Toc395776364"/>
      <w:bookmarkStart w:id="15376" w:name="_Toc394311140"/>
      <w:bookmarkStart w:id="15377" w:name="_Toc394320301"/>
      <w:bookmarkStart w:id="15378" w:name="_Toc395776365"/>
      <w:bookmarkStart w:id="15379" w:name="_Toc394311141"/>
      <w:bookmarkStart w:id="15380" w:name="_Toc394320302"/>
      <w:bookmarkStart w:id="15381" w:name="_Toc395776366"/>
      <w:bookmarkStart w:id="15382" w:name="_Toc394311142"/>
      <w:bookmarkStart w:id="15383" w:name="_Toc394320303"/>
      <w:bookmarkStart w:id="15384" w:name="_Toc395776367"/>
      <w:bookmarkStart w:id="15385" w:name="_Toc394311143"/>
      <w:bookmarkStart w:id="15386" w:name="_Toc394320304"/>
      <w:bookmarkStart w:id="15387" w:name="_Toc395776368"/>
      <w:bookmarkStart w:id="15388" w:name="_Toc394311144"/>
      <w:bookmarkStart w:id="15389" w:name="_Toc394320305"/>
      <w:bookmarkStart w:id="15390" w:name="_Toc395776369"/>
      <w:bookmarkStart w:id="15391" w:name="_Toc394311145"/>
      <w:bookmarkStart w:id="15392" w:name="_Toc394320306"/>
      <w:bookmarkStart w:id="15393" w:name="_Toc395776370"/>
      <w:bookmarkStart w:id="15394" w:name="_Toc394311146"/>
      <w:bookmarkStart w:id="15395" w:name="_Toc394320307"/>
      <w:bookmarkStart w:id="15396" w:name="_Toc395776371"/>
      <w:bookmarkStart w:id="15397" w:name="_Toc394311147"/>
      <w:bookmarkStart w:id="15398" w:name="_Toc394320308"/>
      <w:bookmarkStart w:id="15399" w:name="_Toc395776372"/>
      <w:bookmarkStart w:id="15400" w:name="_Toc394311148"/>
      <w:bookmarkStart w:id="15401" w:name="_Toc394320309"/>
      <w:bookmarkStart w:id="15402" w:name="_Toc395776373"/>
      <w:bookmarkStart w:id="15403" w:name="_Toc394311149"/>
      <w:bookmarkStart w:id="15404" w:name="_Toc394320310"/>
      <w:bookmarkStart w:id="15405" w:name="_Toc395776374"/>
      <w:bookmarkStart w:id="15406" w:name="_Toc394311150"/>
      <w:bookmarkStart w:id="15407" w:name="_Toc394320311"/>
      <w:bookmarkStart w:id="15408" w:name="_Toc395776375"/>
      <w:bookmarkStart w:id="15409" w:name="_Toc394311151"/>
      <w:bookmarkStart w:id="15410" w:name="_Toc394320312"/>
      <w:bookmarkStart w:id="15411" w:name="_Toc395776376"/>
      <w:bookmarkStart w:id="15412" w:name="_Toc394311152"/>
      <w:bookmarkStart w:id="15413" w:name="_Toc394320313"/>
      <w:bookmarkStart w:id="15414" w:name="_Toc395776377"/>
      <w:bookmarkStart w:id="15415" w:name="_Toc394311153"/>
      <w:bookmarkStart w:id="15416" w:name="_Toc394320314"/>
      <w:bookmarkStart w:id="15417" w:name="_Toc395776378"/>
      <w:bookmarkStart w:id="15418" w:name="_Toc394311154"/>
      <w:bookmarkStart w:id="15419" w:name="_Toc394320315"/>
      <w:bookmarkStart w:id="15420" w:name="_Toc395776379"/>
      <w:bookmarkStart w:id="15421" w:name="_Toc394311155"/>
      <w:bookmarkStart w:id="15422" w:name="_Toc394320316"/>
      <w:bookmarkStart w:id="15423" w:name="_Toc395776380"/>
      <w:bookmarkStart w:id="15424" w:name="_Toc394311156"/>
      <w:bookmarkStart w:id="15425" w:name="_Toc394320317"/>
      <w:bookmarkStart w:id="15426" w:name="_Toc395776381"/>
      <w:bookmarkStart w:id="15427" w:name="_Toc394311157"/>
      <w:bookmarkStart w:id="15428" w:name="_Toc394320318"/>
      <w:bookmarkStart w:id="15429" w:name="_Toc395776382"/>
      <w:bookmarkStart w:id="15430" w:name="_Toc394311158"/>
      <w:bookmarkStart w:id="15431" w:name="_Toc394320319"/>
      <w:bookmarkStart w:id="15432" w:name="_Toc395776383"/>
      <w:bookmarkStart w:id="15433" w:name="_Toc394311159"/>
      <w:bookmarkStart w:id="15434" w:name="_Toc394320320"/>
      <w:bookmarkStart w:id="15435" w:name="_Toc395776384"/>
      <w:bookmarkStart w:id="15436" w:name="_Toc394311160"/>
      <w:bookmarkStart w:id="15437" w:name="_Toc394320321"/>
      <w:bookmarkStart w:id="15438" w:name="_Toc395776385"/>
      <w:bookmarkStart w:id="15439" w:name="_Toc394311161"/>
      <w:bookmarkStart w:id="15440" w:name="_Toc394320322"/>
      <w:bookmarkStart w:id="15441" w:name="_Toc395776386"/>
      <w:bookmarkStart w:id="15442" w:name="_Toc394311162"/>
      <w:bookmarkStart w:id="15443" w:name="_Toc394320323"/>
      <w:bookmarkStart w:id="15444" w:name="_Toc395776387"/>
      <w:bookmarkStart w:id="15445" w:name="_Toc394311163"/>
      <w:bookmarkStart w:id="15446" w:name="_Toc394320324"/>
      <w:bookmarkStart w:id="15447" w:name="_Toc395776388"/>
      <w:bookmarkStart w:id="15448" w:name="_Toc394311164"/>
      <w:bookmarkStart w:id="15449" w:name="_Toc394320325"/>
      <w:bookmarkStart w:id="15450" w:name="_Toc395776389"/>
      <w:bookmarkStart w:id="15451" w:name="_Toc394311165"/>
      <w:bookmarkStart w:id="15452" w:name="_Toc394320326"/>
      <w:bookmarkStart w:id="15453" w:name="_Toc395776390"/>
      <w:bookmarkStart w:id="15454" w:name="_Toc394311166"/>
      <w:bookmarkStart w:id="15455" w:name="_Toc394320327"/>
      <w:bookmarkStart w:id="15456" w:name="_Toc395776391"/>
      <w:bookmarkStart w:id="15457" w:name="_Toc394311167"/>
      <w:bookmarkStart w:id="15458" w:name="_Toc394320328"/>
      <w:bookmarkStart w:id="15459" w:name="_Toc395776392"/>
      <w:bookmarkStart w:id="15460" w:name="_Toc394311168"/>
      <w:bookmarkStart w:id="15461" w:name="_Toc394320329"/>
      <w:bookmarkStart w:id="15462" w:name="_Toc395776393"/>
      <w:bookmarkStart w:id="15463" w:name="_Toc394311169"/>
      <w:bookmarkStart w:id="15464" w:name="_Toc394320330"/>
      <w:bookmarkStart w:id="15465" w:name="_Toc395776394"/>
      <w:bookmarkStart w:id="15466" w:name="_Toc394311170"/>
      <w:bookmarkStart w:id="15467" w:name="_Toc394320331"/>
      <w:bookmarkStart w:id="15468" w:name="_Toc395776395"/>
      <w:bookmarkStart w:id="15469" w:name="_Toc394311171"/>
      <w:bookmarkStart w:id="15470" w:name="_Toc394320332"/>
      <w:bookmarkStart w:id="15471" w:name="_Toc395776396"/>
      <w:bookmarkStart w:id="15472" w:name="_Toc394311172"/>
      <w:bookmarkStart w:id="15473" w:name="_Toc394320333"/>
      <w:bookmarkStart w:id="15474" w:name="_Toc395776397"/>
      <w:bookmarkStart w:id="15475" w:name="_Toc394311173"/>
      <w:bookmarkStart w:id="15476" w:name="_Toc394320334"/>
      <w:bookmarkStart w:id="15477" w:name="_Toc395776398"/>
      <w:bookmarkStart w:id="15478" w:name="_Toc394311174"/>
      <w:bookmarkStart w:id="15479" w:name="_Toc394320335"/>
      <w:bookmarkStart w:id="15480" w:name="_Toc395776399"/>
      <w:bookmarkStart w:id="15481" w:name="_Toc394311175"/>
      <w:bookmarkStart w:id="15482" w:name="_Toc394320336"/>
      <w:bookmarkStart w:id="15483" w:name="_Toc395776400"/>
      <w:bookmarkStart w:id="15484" w:name="_Toc394311176"/>
      <w:bookmarkStart w:id="15485" w:name="_Toc394320337"/>
      <w:bookmarkStart w:id="15486" w:name="_Toc395776401"/>
      <w:bookmarkStart w:id="15487" w:name="_Toc394311177"/>
      <w:bookmarkStart w:id="15488" w:name="_Toc394320338"/>
      <w:bookmarkStart w:id="15489" w:name="_Toc395776402"/>
      <w:bookmarkStart w:id="15490" w:name="_Toc394311178"/>
      <w:bookmarkStart w:id="15491" w:name="_Toc394320339"/>
      <w:bookmarkStart w:id="15492" w:name="_Toc395776403"/>
      <w:bookmarkStart w:id="15493" w:name="_Toc394311179"/>
      <w:bookmarkStart w:id="15494" w:name="_Toc394320340"/>
      <w:bookmarkStart w:id="15495" w:name="_Toc395776404"/>
      <w:bookmarkStart w:id="15496" w:name="_Toc394311180"/>
      <w:bookmarkStart w:id="15497" w:name="_Toc394320341"/>
      <w:bookmarkStart w:id="15498" w:name="_Toc395776405"/>
      <w:bookmarkStart w:id="15499" w:name="_Toc394311181"/>
      <w:bookmarkStart w:id="15500" w:name="_Toc394320342"/>
      <w:bookmarkStart w:id="15501" w:name="_Toc395776406"/>
      <w:bookmarkStart w:id="15502" w:name="_Toc394311182"/>
      <w:bookmarkStart w:id="15503" w:name="_Toc394320343"/>
      <w:bookmarkStart w:id="15504" w:name="_Toc395776407"/>
      <w:bookmarkStart w:id="15505" w:name="_Toc394311183"/>
      <w:bookmarkStart w:id="15506" w:name="_Toc394320344"/>
      <w:bookmarkStart w:id="15507" w:name="_Toc395776408"/>
      <w:bookmarkStart w:id="15508" w:name="_Toc394311184"/>
      <w:bookmarkStart w:id="15509" w:name="_Toc394320345"/>
      <w:bookmarkStart w:id="15510" w:name="_Toc395776409"/>
      <w:bookmarkStart w:id="15511" w:name="_Toc394311185"/>
      <w:bookmarkStart w:id="15512" w:name="_Toc394320346"/>
      <w:bookmarkStart w:id="15513" w:name="_Toc395776410"/>
      <w:bookmarkStart w:id="15514" w:name="_Toc394311186"/>
      <w:bookmarkStart w:id="15515" w:name="_Toc394320347"/>
      <w:bookmarkStart w:id="15516" w:name="_Toc395776411"/>
      <w:bookmarkStart w:id="15517" w:name="_Toc394311187"/>
      <w:bookmarkStart w:id="15518" w:name="_Toc394320348"/>
      <w:bookmarkStart w:id="15519" w:name="_Toc395776412"/>
      <w:bookmarkStart w:id="15520" w:name="_Toc394311188"/>
      <w:bookmarkStart w:id="15521" w:name="_Toc394320349"/>
      <w:bookmarkStart w:id="15522" w:name="_Toc395776413"/>
      <w:bookmarkStart w:id="15523" w:name="_Toc394311189"/>
      <w:bookmarkStart w:id="15524" w:name="_Toc394320350"/>
      <w:bookmarkStart w:id="15525" w:name="_Toc395776414"/>
      <w:bookmarkStart w:id="15526" w:name="_Toc394311190"/>
      <w:bookmarkStart w:id="15527" w:name="_Toc394320351"/>
      <w:bookmarkStart w:id="15528" w:name="_Toc395776415"/>
      <w:bookmarkStart w:id="15529" w:name="_Toc394311191"/>
      <w:bookmarkStart w:id="15530" w:name="_Toc394320352"/>
      <w:bookmarkStart w:id="15531" w:name="_Toc395776416"/>
      <w:bookmarkStart w:id="15532" w:name="_Toc394311192"/>
      <w:bookmarkStart w:id="15533" w:name="_Toc394320353"/>
      <w:bookmarkStart w:id="15534" w:name="_Toc395776417"/>
      <w:bookmarkStart w:id="15535" w:name="_Toc394311193"/>
      <w:bookmarkStart w:id="15536" w:name="_Toc394320354"/>
      <w:bookmarkStart w:id="15537" w:name="_Toc395776418"/>
      <w:bookmarkStart w:id="15538" w:name="_Toc394311194"/>
      <w:bookmarkStart w:id="15539" w:name="_Toc394320355"/>
      <w:bookmarkStart w:id="15540" w:name="_Toc395776419"/>
      <w:bookmarkStart w:id="15541" w:name="_Toc394311195"/>
      <w:bookmarkStart w:id="15542" w:name="_Toc394320356"/>
      <w:bookmarkStart w:id="15543" w:name="_Toc395776420"/>
      <w:bookmarkStart w:id="15544" w:name="_Toc394311196"/>
      <w:bookmarkStart w:id="15545" w:name="_Toc394320357"/>
      <w:bookmarkStart w:id="15546" w:name="_Toc395776421"/>
      <w:bookmarkStart w:id="15547" w:name="_Toc394311197"/>
      <w:bookmarkStart w:id="15548" w:name="_Toc394320358"/>
      <w:bookmarkStart w:id="15549" w:name="_Toc395776422"/>
      <w:bookmarkStart w:id="15550" w:name="_Toc454532716"/>
      <w:bookmarkStart w:id="15551" w:name="_Toc454534064"/>
      <w:bookmarkStart w:id="15552" w:name="_Toc454534489"/>
      <w:bookmarkStart w:id="15553" w:name="_Toc454534914"/>
      <w:bookmarkStart w:id="15554" w:name="_Toc454542543"/>
      <w:bookmarkStart w:id="15555" w:name="_Toc454532717"/>
      <w:bookmarkStart w:id="15556" w:name="_Toc454534065"/>
      <w:bookmarkStart w:id="15557" w:name="_Toc454534490"/>
      <w:bookmarkStart w:id="15558" w:name="_Toc454534915"/>
      <w:bookmarkStart w:id="15559" w:name="_Toc454542544"/>
      <w:bookmarkStart w:id="15560" w:name="_Toc454532718"/>
      <w:bookmarkStart w:id="15561" w:name="_Toc454534066"/>
      <w:bookmarkStart w:id="15562" w:name="_Toc454534491"/>
      <w:bookmarkStart w:id="15563" w:name="_Toc454534916"/>
      <w:bookmarkStart w:id="15564" w:name="_Toc454542545"/>
      <w:bookmarkStart w:id="15565" w:name="_Toc454532719"/>
      <w:bookmarkStart w:id="15566" w:name="_Toc454534067"/>
      <w:bookmarkStart w:id="15567" w:name="_Toc454534492"/>
      <w:bookmarkStart w:id="15568" w:name="_Toc454534917"/>
      <w:bookmarkStart w:id="15569" w:name="_Toc454542546"/>
      <w:bookmarkStart w:id="15570" w:name="_Toc454532720"/>
      <w:bookmarkStart w:id="15571" w:name="_Toc454534068"/>
      <w:bookmarkStart w:id="15572" w:name="_Toc454534493"/>
      <w:bookmarkStart w:id="15573" w:name="_Toc454534918"/>
      <w:bookmarkStart w:id="15574" w:name="_Toc454542547"/>
      <w:bookmarkStart w:id="15575" w:name="_Toc454532721"/>
      <w:bookmarkStart w:id="15576" w:name="_Toc454534069"/>
      <w:bookmarkStart w:id="15577" w:name="_Toc454534494"/>
      <w:bookmarkStart w:id="15578" w:name="_Toc454534919"/>
      <w:bookmarkStart w:id="15579" w:name="_Toc454542548"/>
      <w:bookmarkStart w:id="15580" w:name="_Toc454532722"/>
      <w:bookmarkStart w:id="15581" w:name="_Toc454534070"/>
      <w:bookmarkStart w:id="15582" w:name="_Toc454534495"/>
      <w:bookmarkStart w:id="15583" w:name="_Toc454534920"/>
      <w:bookmarkStart w:id="15584" w:name="_Toc454542549"/>
      <w:bookmarkStart w:id="15585" w:name="_Toc454532723"/>
      <w:bookmarkStart w:id="15586" w:name="_Toc454534071"/>
      <w:bookmarkStart w:id="15587" w:name="_Toc454534496"/>
      <w:bookmarkStart w:id="15588" w:name="_Toc454534921"/>
      <w:bookmarkStart w:id="15589" w:name="_Toc454542550"/>
      <w:bookmarkStart w:id="15590" w:name="_Toc454532724"/>
      <w:bookmarkStart w:id="15591" w:name="_Toc454534072"/>
      <w:bookmarkStart w:id="15592" w:name="_Toc454534497"/>
      <w:bookmarkStart w:id="15593" w:name="_Toc454534922"/>
      <w:bookmarkStart w:id="15594" w:name="_Toc454542551"/>
      <w:bookmarkStart w:id="15595" w:name="_Toc454532725"/>
      <w:bookmarkStart w:id="15596" w:name="_Toc454534073"/>
      <w:bookmarkStart w:id="15597" w:name="_Toc454534498"/>
      <w:bookmarkStart w:id="15598" w:name="_Toc454534923"/>
      <w:bookmarkStart w:id="15599" w:name="_Toc454542552"/>
      <w:bookmarkStart w:id="15600" w:name="_Toc454532726"/>
      <w:bookmarkStart w:id="15601" w:name="_Toc454534074"/>
      <w:bookmarkStart w:id="15602" w:name="_Toc454534499"/>
      <w:bookmarkStart w:id="15603" w:name="_Toc454534924"/>
      <w:bookmarkStart w:id="15604" w:name="_Toc454542553"/>
      <w:bookmarkStart w:id="15605" w:name="_Toc454532727"/>
      <w:bookmarkStart w:id="15606" w:name="_Toc454534075"/>
      <w:bookmarkStart w:id="15607" w:name="_Toc454534500"/>
      <w:bookmarkStart w:id="15608" w:name="_Toc454534925"/>
      <w:bookmarkStart w:id="15609" w:name="_Toc454542554"/>
      <w:bookmarkStart w:id="15610" w:name="_Toc454532728"/>
      <w:bookmarkStart w:id="15611" w:name="_Toc454534076"/>
      <w:bookmarkStart w:id="15612" w:name="_Toc454534501"/>
      <w:bookmarkStart w:id="15613" w:name="_Toc454534926"/>
      <w:bookmarkStart w:id="15614" w:name="_Toc454542555"/>
      <w:bookmarkStart w:id="15615" w:name="_Toc454532729"/>
      <w:bookmarkStart w:id="15616" w:name="_Toc454534077"/>
      <w:bookmarkStart w:id="15617" w:name="_Toc454534502"/>
      <w:bookmarkStart w:id="15618" w:name="_Toc454534927"/>
      <w:bookmarkStart w:id="15619" w:name="_Toc454542556"/>
      <w:bookmarkStart w:id="15620" w:name="_Toc454532730"/>
      <w:bookmarkStart w:id="15621" w:name="_Toc454534078"/>
      <w:bookmarkStart w:id="15622" w:name="_Toc454534503"/>
      <w:bookmarkStart w:id="15623" w:name="_Toc454534928"/>
      <w:bookmarkStart w:id="15624" w:name="_Toc454542557"/>
      <w:bookmarkStart w:id="15625" w:name="_Toc454532731"/>
      <w:bookmarkStart w:id="15626" w:name="_Toc454534079"/>
      <w:bookmarkStart w:id="15627" w:name="_Toc454534504"/>
      <w:bookmarkStart w:id="15628" w:name="_Toc454534929"/>
      <w:bookmarkStart w:id="15629" w:name="_Toc454542558"/>
      <w:bookmarkStart w:id="15630" w:name="_Toc454532732"/>
      <w:bookmarkStart w:id="15631" w:name="_Toc454534080"/>
      <w:bookmarkStart w:id="15632" w:name="_Toc454534505"/>
      <w:bookmarkStart w:id="15633" w:name="_Toc454534930"/>
      <w:bookmarkStart w:id="15634" w:name="_Toc454542559"/>
      <w:bookmarkStart w:id="15635" w:name="_Toc454532733"/>
      <w:bookmarkStart w:id="15636" w:name="_Toc454534081"/>
      <w:bookmarkStart w:id="15637" w:name="_Toc454534506"/>
      <w:bookmarkStart w:id="15638" w:name="_Toc454534931"/>
      <w:bookmarkStart w:id="15639" w:name="_Toc454542560"/>
      <w:bookmarkStart w:id="15640" w:name="_Toc454532734"/>
      <w:bookmarkStart w:id="15641" w:name="_Toc454534082"/>
      <w:bookmarkStart w:id="15642" w:name="_Toc454534507"/>
      <w:bookmarkStart w:id="15643" w:name="_Toc454534932"/>
      <w:bookmarkStart w:id="15644" w:name="_Toc454542561"/>
      <w:bookmarkStart w:id="15645" w:name="_Toc454532735"/>
      <w:bookmarkStart w:id="15646" w:name="_Toc454534083"/>
      <w:bookmarkStart w:id="15647" w:name="_Toc454534508"/>
      <w:bookmarkStart w:id="15648" w:name="_Toc454534933"/>
      <w:bookmarkStart w:id="15649" w:name="_Toc454542562"/>
      <w:bookmarkStart w:id="15650" w:name="_Toc454532736"/>
      <w:bookmarkStart w:id="15651" w:name="_Toc454534084"/>
      <w:bookmarkStart w:id="15652" w:name="_Toc454534509"/>
      <w:bookmarkStart w:id="15653" w:name="_Toc454534934"/>
      <w:bookmarkStart w:id="15654" w:name="_Toc454542563"/>
      <w:bookmarkStart w:id="15655" w:name="_Toc454532737"/>
      <w:bookmarkStart w:id="15656" w:name="_Toc454534085"/>
      <w:bookmarkStart w:id="15657" w:name="_Toc454534510"/>
      <w:bookmarkStart w:id="15658" w:name="_Toc454534935"/>
      <w:bookmarkStart w:id="15659" w:name="_Toc454542564"/>
      <w:bookmarkStart w:id="15660" w:name="_Toc454532738"/>
      <w:bookmarkStart w:id="15661" w:name="_Toc454534086"/>
      <w:bookmarkStart w:id="15662" w:name="_Toc454534511"/>
      <w:bookmarkStart w:id="15663" w:name="_Toc454534936"/>
      <w:bookmarkStart w:id="15664" w:name="_Toc454542565"/>
      <w:bookmarkStart w:id="15665" w:name="_Toc454532739"/>
      <w:bookmarkStart w:id="15666" w:name="_Toc454534087"/>
      <w:bookmarkStart w:id="15667" w:name="_Toc454534512"/>
      <w:bookmarkStart w:id="15668" w:name="_Toc454534937"/>
      <w:bookmarkStart w:id="15669" w:name="_Toc454542566"/>
      <w:bookmarkStart w:id="15670" w:name="_Toc454532740"/>
      <w:bookmarkStart w:id="15671" w:name="_Toc454534088"/>
      <w:bookmarkStart w:id="15672" w:name="_Toc454534513"/>
      <w:bookmarkStart w:id="15673" w:name="_Toc454534938"/>
      <w:bookmarkStart w:id="15674" w:name="_Toc454542567"/>
      <w:bookmarkStart w:id="15675" w:name="_Toc454532741"/>
      <w:bookmarkStart w:id="15676" w:name="_Toc454534089"/>
      <w:bookmarkStart w:id="15677" w:name="_Toc454534514"/>
      <w:bookmarkStart w:id="15678" w:name="_Toc454534939"/>
      <w:bookmarkStart w:id="15679" w:name="_Toc454542568"/>
      <w:bookmarkStart w:id="15680" w:name="_Toc454532742"/>
      <w:bookmarkStart w:id="15681" w:name="_Toc454534090"/>
      <w:bookmarkStart w:id="15682" w:name="_Toc454534515"/>
      <w:bookmarkStart w:id="15683" w:name="_Toc454534940"/>
      <w:bookmarkStart w:id="15684" w:name="_Toc454542569"/>
      <w:bookmarkStart w:id="15685" w:name="_Toc454532749"/>
      <w:bookmarkStart w:id="15686" w:name="_Toc454534097"/>
      <w:bookmarkStart w:id="15687" w:name="_Toc454534522"/>
      <w:bookmarkStart w:id="15688" w:name="_Toc454534947"/>
      <w:bookmarkStart w:id="15689" w:name="_Toc454542576"/>
      <w:bookmarkStart w:id="15690" w:name="_Toc408232988"/>
      <w:bookmarkStart w:id="15691" w:name="_Toc408233186"/>
      <w:bookmarkStart w:id="15692" w:name="_Toc408386820"/>
      <w:bookmarkStart w:id="15693" w:name="_Toc408387203"/>
      <w:bookmarkStart w:id="15694" w:name="_Toc408387330"/>
      <w:bookmarkStart w:id="15695" w:name="_Toc454532750"/>
      <w:bookmarkStart w:id="15696" w:name="_Toc454534098"/>
      <w:bookmarkStart w:id="15697" w:name="_Toc454534523"/>
      <w:bookmarkStart w:id="15698" w:name="_Toc454534948"/>
      <w:bookmarkStart w:id="15699" w:name="_Toc454542577"/>
      <w:bookmarkStart w:id="15700" w:name="_Toc454532751"/>
      <w:bookmarkStart w:id="15701" w:name="_Toc454534099"/>
      <w:bookmarkStart w:id="15702" w:name="_Toc454534524"/>
      <w:bookmarkStart w:id="15703" w:name="_Toc454534949"/>
      <w:bookmarkStart w:id="15704" w:name="_Toc454542578"/>
      <w:bookmarkStart w:id="15705" w:name="_Toc454532752"/>
      <w:bookmarkStart w:id="15706" w:name="_Toc454534100"/>
      <w:bookmarkStart w:id="15707" w:name="_Toc454534525"/>
      <w:bookmarkStart w:id="15708" w:name="_Toc454534950"/>
      <w:bookmarkStart w:id="15709" w:name="_Toc454542579"/>
      <w:bookmarkStart w:id="15710" w:name="_Toc454532753"/>
      <w:bookmarkStart w:id="15711" w:name="_Toc454534101"/>
      <w:bookmarkStart w:id="15712" w:name="_Toc454534526"/>
      <w:bookmarkStart w:id="15713" w:name="_Toc454534951"/>
      <w:bookmarkStart w:id="15714" w:name="_Toc454542580"/>
      <w:bookmarkStart w:id="15715" w:name="_Toc454532754"/>
      <w:bookmarkStart w:id="15716" w:name="_Toc454534102"/>
      <w:bookmarkStart w:id="15717" w:name="_Toc454534527"/>
      <w:bookmarkStart w:id="15718" w:name="_Toc454534952"/>
      <w:bookmarkStart w:id="15719" w:name="_Toc454542581"/>
      <w:bookmarkStart w:id="15720" w:name="_Toc454532755"/>
      <w:bookmarkStart w:id="15721" w:name="_Toc454534103"/>
      <w:bookmarkStart w:id="15722" w:name="_Toc454534528"/>
      <w:bookmarkStart w:id="15723" w:name="_Toc454534953"/>
      <w:bookmarkStart w:id="15724" w:name="_Toc454542582"/>
      <w:bookmarkStart w:id="15725" w:name="_Toc454532756"/>
      <w:bookmarkStart w:id="15726" w:name="_Toc454534104"/>
      <w:bookmarkStart w:id="15727" w:name="_Toc454534529"/>
      <w:bookmarkStart w:id="15728" w:name="_Toc454534954"/>
      <w:bookmarkStart w:id="15729" w:name="_Toc454542583"/>
      <w:bookmarkStart w:id="15730" w:name="_Toc454532757"/>
      <w:bookmarkStart w:id="15731" w:name="_Toc454534105"/>
      <w:bookmarkStart w:id="15732" w:name="_Toc454534530"/>
      <w:bookmarkStart w:id="15733" w:name="_Toc454534955"/>
      <w:bookmarkStart w:id="15734" w:name="_Toc454542584"/>
      <w:bookmarkStart w:id="15735" w:name="_Toc454532758"/>
      <w:bookmarkStart w:id="15736" w:name="_Toc454534106"/>
      <w:bookmarkStart w:id="15737" w:name="_Toc454534531"/>
      <w:bookmarkStart w:id="15738" w:name="_Toc454534956"/>
      <w:bookmarkStart w:id="15739" w:name="_Toc454542585"/>
      <w:bookmarkStart w:id="15740" w:name="_Toc454532759"/>
      <w:bookmarkStart w:id="15741" w:name="_Toc454534107"/>
      <w:bookmarkStart w:id="15742" w:name="_Toc454534532"/>
      <w:bookmarkStart w:id="15743" w:name="_Toc454534957"/>
      <w:bookmarkStart w:id="15744" w:name="_Toc454542586"/>
      <w:bookmarkStart w:id="15745" w:name="_Toc454532760"/>
      <w:bookmarkStart w:id="15746" w:name="_Toc454534108"/>
      <w:bookmarkStart w:id="15747" w:name="_Toc454534533"/>
      <w:bookmarkStart w:id="15748" w:name="_Toc454534958"/>
      <w:bookmarkStart w:id="15749" w:name="_Toc454542587"/>
      <w:bookmarkStart w:id="15750" w:name="_Toc454532761"/>
      <w:bookmarkStart w:id="15751" w:name="_Toc454534109"/>
      <w:bookmarkStart w:id="15752" w:name="_Toc454534534"/>
      <w:bookmarkStart w:id="15753" w:name="_Toc454534959"/>
      <w:bookmarkStart w:id="15754" w:name="_Toc454542588"/>
      <w:bookmarkStart w:id="15755" w:name="_Toc454532762"/>
      <w:bookmarkStart w:id="15756" w:name="_Toc454534110"/>
      <w:bookmarkStart w:id="15757" w:name="_Toc454534535"/>
      <w:bookmarkStart w:id="15758" w:name="_Toc454534960"/>
      <w:bookmarkStart w:id="15759" w:name="_Toc454542589"/>
      <w:bookmarkStart w:id="15760" w:name="_Toc454532763"/>
      <w:bookmarkStart w:id="15761" w:name="_Toc454534111"/>
      <w:bookmarkStart w:id="15762" w:name="_Toc454534536"/>
      <w:bookmarkStart w:id="15763" w:name="_Toc454534961"/>
      <w:bookmarkStart w:id="15764" w:name="_Toc454542590"/>
      <w:bookmarkStart w:id="15765" w:name="_Toc454532770"/>
      <w:bookmarkStart w:id="15766" w:name="_Toc454534118"/>
      <w:bookmarkStart w:id="15767" w:name="_Toc454534543"/>
      <w:bookmarkStart w:id="15768" w:name="_Toc454534968"/>
      <w:bookmarkStart w:id="15769" w:name="_Toc454542597"/>
      <w:bookmarkStart w:id="15770" w:name="_Toc408232990"/>
      <w:bookmarkStart w:id="15771" w:name="_Toc408233188"/>
      <w:bookmarkStart w:id="15772" w:name="_Toc408386822"/>
      <w:bookmarkStart w:id="15773" w:name="_Toc408387205"/>
      <w:bookmarkStart w:id="15774" w:name="_Toc408387332"/>
      <w:bookmarkStart w:id="15775" w:name="_Toc454532771"/>
      <w:bookmarkStart w:id="15776" w:name="_Toc454534119"/>
      <w:bookmarkStart w:id="15777" w:name="_Toc454534544"/>
      <w:bookmarkStart w:id="15778" w:name="_Toc454534969"/>
      <w:bookmarkStart w:id="15779" w:name="_Toc454542598"/>
      <w:bookmarkStart w:id="15780" w:name="_Toc454532772"/>
      <w:bookmarkStart w:id="15781" w:name="_Toc454534120"/>
      <w:bookmarkStart w:id="15782" w:name="_Toc454534545"/>
      <w:bookmarkStart w:id="15783" w:name="_Toc454534970"/>
      <w:bookmarkStart w:id="15784" w:name="_Toc454542599"/>
      <w:bookmarkStart w:id="15785" w:name="_Toc454532773"/>
      <w:bookmarkStart w:id="15786" w:name="_Toc454534121"/>
      <w:bookmarkStart w:id="15787" w:name="_Toc454534546"/>
      <w:bookmarkStart w:id="15788" w:name="_Toc454534971"/>
      <w:bookmarkStart w:id="15789" w:name="_Toc454542600"/>
      <w:bookmarkStart w:id="15790" w:name="_Toc454532774"/>
      <w:bookmarkStart w:id="15791" w:name="_Toc454534122"/>
      <w:bookmarkStart w:id="15792" w:name="_Toc454534547"/>
      <w:bookmarkStart w:id="15793" w:name="_Toc454534972"/>
      <w:bookmarkStart w:id="15794" w:name="_Toc454542601"/>
      <w:bookmarkStart w:id="15795" w:name="_Toc454532775"/>
      <w:bookmarkStart w:id="15796" w:name="_Toc454534123"/>
      <w:bookmarkStart w:id="15797" w:name="_Toc454534548"/>
      <w:bookmarkStart w:id="15798" w:name="_Toc454534973"/>
      <w:bookmarkStart w:id="15799" w:name="_Toc454542602"/>
      <w:bookmarkStart w:id="15800" w:name="_Toc454532776"/>
      <w:bookmarkStart w:id="15801" w:name="_Toc454534124"/>
      <w:bookmarkStart w:id="15802" w:name="_Toc454534549"/>
      <w:bookmarkStart w:id="15803" w:name="_Toc454534974"/>
      <w:bookmarkStart w:id="15804" w:name="_Toc454542603"/>
      <w:bookmarkStart w:id="15805" w:name="_Toc454532777"/>
      <w:bookmarkStart w:id="15806" w:name="_Toc454534125"/>
      <w:bookmarkStart w:id="15807" w:name="_Toc454534550"/>
      <w:bookmarkStart w:id="15808" w:name="_Toc454534975"/>
      <w:bookmarkStart w:id="15809" w:name="_Toc454542604"/>
      <w:bookmarkStart w:id="15810" w:name="_Toc454532778"/>
      <w:bookmarkStart w:id="15811" w:name="_Toc454534126"/>
      <w:bookmarkStart w:id="15812" w:name="_Toc454534551"/>
      <w:bookmarkStart w:id="15813" w:name="_Toc454534976"/>
      <w:bookmarkStart w:id="15814" w:name="_Toc454542605"/>
      <w:bookmarkStart w:id="15815" w:name="_Toc454532779"/>
      <w:bookmarkStart w:id="15816" w:name="_Toc454534127"/>
      <w:bookmarkStart w:id="15817" w:name="_Toc454534552"/>
      <w:bookmarkStart w:id="15818" w:name="_Toc454534977"/>
      <w:bookmarkStart w:id="15819" w:name="_Toc454542606"/>
      <w:bookmarkStart w:id="15820" w:name="_Toc454532780"/>
      <w:bookmarkStart w:id="15821" w:name="_Toc454534128"/>
      <w:bookmarkStart w:id="15822" w:name="_Toc454534553"/>
      <w:bookmarkStart w:id="15823" w:name="_Toc454534978"/>
      <w:bookmarkStart w:id="15824" w:name="_Toc454542607"/>
      <w:bookmarkStart w:id="15825" w:name="_Toc454532781"/>
      <w:bookmarkStart w:id="15826" w:name="_Toc454534129"/>
      <w:bookmarkStart w:id="15827" w:name="_Toc454534554"/>
      <w:bookmarkStart w:id="15828" w:name="_Toc454534979"/>
      <w:bookmarkStart w:id="15829" w:name="_Toc454542608"/>
      <w:bookmarkStart w:id="15830" w:name="_Toc454532782"/>
      <w:bookmarkStart w:id="15831" w:name="_Toc454534130"/>
      <w:bookmarkStart w:id="15832" w:name="_Toc454534555"/>
      <w:bookmarkStart w:id="15833" w:name="_Toc454534980"/>
      <w:bookmarkStart w:id="15834" w:name="_Toc454542609"/>
      <w:bookmarkStart w:id="15835" w:name="_Toc454532783"/>
      <w:bookmarkStart w:id="15836" w:name="_Toc454534131"/>
      <w:bookmarkStart w:id="15837" w:name="_Toc454534556"/>
      <w:bookmarkStart w:id="15838" w:name="_Toc454534981"/>
      <w:bookmarkStart w:id="15839" w:name="_Toc454542610"/>
      <w:bookmarkStart w:id="15840" w:name="_Toc454532784"/>
      <w:bookmarkStart w:id="15841" w:name="_Toc454534132"/>
      <w:bookmarkStart w:id="15842" w:name="_Toc454534557"/>
      <w:bookmarkStart w:id="15843" w:name="_Toc454534982"/>
      <w:bookmarkStart w:id="15844" w:name="_Toc454542611"/>
      <w:bookmarkStart w:id="15845" w:name="_Toc454532785"/>
      <w:bookmarkStart w:id="15846" w:name="_Toc454534133"/>
      <w:bookmarkStart w:id="15847" w:name="_Toc454534558"/>
      <w:bookmarkStart w:id="15848" w:name="_Toc454534983"/>
      <w:bookmarkStart w:id="15849" w:name="_Toc454542612"/>
      <w:bookmarkStart w:id="15850" w:name="_Toc454532786"/>
      <w:bookmarkStart w:id="15851" w:name="_Toc454534134"/>
      <w:bookmarkStart w:id="15852" w:name="_Toc454534559"/>
      <w:bookmarkStart w:id="15853" w:name="_Toc454534984"/>
      <w:bookmarkStart w:id="15854" w:name="_Toc454542613"/>
      <w:bookmarkStart w:id="15855" w:name="_Toc408232992"/>
      <w:bookmarkStart w:id="15856" w:name="_Toc408233190"/>
      <w:bookmarkStart w:id="15857" w:name="_Toc408386824"/>
      <w:bookmarkStart w:id="15858" w:name="_Toc408387207"/>
      <w:bookmarkStart w:id="15859" w:name="_Toc408387334"/>
      <w:bookmarkStart w:id="15860" w:name="_Toc407630999"/>
      <w:bookmarkStart w:id="15861" w:name="_Toc408232993"/>
      <w:bookmarkStart w:id="15862" w:name="_Toc408233191"/>
      <w:bookmarkStart w:id="15863" w:name="_Toc408386825"/>
      <w:bookmarkStart w:id="15864" w:name="_Toc408387208"/>
      <w:bookmarkStart w:id="15865" w:name="_Toc408387335"/>
      <w:bookmarkStart w:id="15866" w:name="_Toc407631000"/>
      <w:bookmarkStart w:id="15867" w:name="_Toc408232994"/>
      <w:bookmarkStart w:id="15868" w:name="_Toc408233192"/>
      <w:bookmarkStart w:id="15869" w:name="_Toc408386826"/>
      <w:bookmarkStart w:id="15870" w:name="_Toc408387209"/>
      <w:bookmarkStart w:id="15871" w:name="_Toc408387336"/>
      <w:bookmarkStart w:id="15872" w:name="_Toc407631001"/>
      <w:bookmarkStart w:id="15873" w:name="_Toc408232995"/>
      <w:bookmarkStart w:id="15874" w:name="_Toc408233193"/>
      <w:bookmarkStart w:id="15875" w:name="_Toc408386827"/>
      <w:bookmarkStart w:id="15876" w:name="_Toc408387210"/>
      <w:bookmarkStart w:id="15877" w:name="_Toc408387337"/>
      <w:bookmarkStart w:id="15878" w:name="_Toc454532793"/>
      <w:bookmarkStart w:id="15879" w:name="_Toc454534141"/>
      <w:bookmarkStart w:id="15880" w:name="_Toc454534566"/>
      <w:bookmarkStart w:id="15881" w:name="_Toc454534991"/>
      <w:bookmarkStart w:id="15882" w:name="_Toc454542620"/>
      <w:bookmarkStart w:id="15883" w:name="_Toc454532794"/>
      <w:bookmarkStart w:id="15884" w:name="_Toc454534142"/>
      <w:bookmarkStart w:id="15885" w:name="_Toc454534567"/>
      <w:bookmarkStart w:id="15886" w:name="_Toc454534992"/>
      <w:bookmarkStart w:id="15887" w:name="_Toc454542621"/>
      <w:bookmarkStart w:id="15888" w:name="_Toc454532795"/>
      <w:bookmarkStart w:id="15889" w:name="_Toc454534143"/>
      <w:bookmarkStart w:id="15890" w:name="_Toc454534568"/>
      <w:bookmarkStart w:id="15891" w:name="_Toc454534993"/>
      <w:bookmarkStart w:id="15892" w:name="_Toc454542622"/>
      <w:bookmarkStart w:id="15893" w:name="_Toc454532796"/>
      <w:bookmarkStart w:id="15894" w:name="_Toc454534144"/>
      <w:bookmarkStart w:id="15895" w:name="_Toc454534569"/>
      <w:bookmarkStart w:id="15896" w:name="_Toc454534994"/>
      <w:bookmarkStart w:id="15897" w:name="_Toc454542623"/>
      <w:bookmarkStart w:id="15898" w:name="_Toc454532797"/>
      <w:bookmarkStart w:id="15899" w:name="_Toc454534145"/>
      <w:bookmarkStart w:id="15900" w:name="_Toc454534570"/>
      <w:bookmarkStart w:id="15901" w:name="_Toc454534995"/>
      <w:bookmarkStart w:id="15902" w:name="_Toc454542624"/>
      <w:bookmarkStart w:id="15903" w:name="_Toc454532798"/>
      <w:bookmarkStart w:id="15904" w:name="_Toc454534146"/>
      <w:bookmarkStart w:id="15905" w:name="_Toc454534571"/>
      <w:bookmarkStart w:id="15906" w:name="_Toc454534996"/>
      <w:bookmarkStart w:id="15907" w:name="_Toc454542625"/>
      <w:bookmarkStart w:id="15908" w:name="_Toc454532799"/>
      <w:bookmarkStart w:id="15909" w:name="_Toc454534147"/>
      <w:bookmarkStart w:id="15910" w:name="_Toc454534572"/>
      <w:bookmarkStart w:id="15911" w:name="_Toc454534997"/>
      <w:bookmarkStart w:id="15912" w:name="_Toc454542626"/>
      <w:bookmarkStart w:id="15913" w:name="_Toc454532800"/>
      <w:bookmarkStart w:id="15914" w:name="_Toc454534148"/>
      <w:bookmarkStart w:id="15915" w:name="_Toc454534573"/>
      <w:bookmarkStart w:id="15916" w:name="_Toc454534998"/>
      <w:bookmarkStart w:id="15917" w:name="_Toc454542627"/>
      <w:bookmarkStart w:id="15918" w:name="_Toc454532801"/>
      <w:bookmarkStart w:id="15919" w:name="_Toc454534149"/>
      <w:bookmarkStart w:id="15920" w:name="_Toc454534574"/>
      <w:bookmarkStart w:id="15921" w:name="_Toc454534999"/>
      <w:bookmarkStart w:id="15922" w:name="_Toc454542628"/>
      <w:bookmarkStart w:id="15923" w:name="_Toc454532802"/>
      <w:bookmarkStart w:id="15924" w:name="_Toc454534150"/>
      <w:bookmarkStart w:id="15925" w:name="_Toc454534575"/>
      <w:bookmarkStart w:id="15926" w:name="_Toc454535000"/>
      <w:bookmarkStart w:id="15927" w:name="_Toc454542629"/>
      <w:bookmarkStart w:id="15928" w:name="_Toc454532803"/>
      <w:bookmarkStart w:id="15929" w:name="_Toc454534151"/>
      <w:bookmarkStart w:id="15930" w:name="_Toc454534576"/>
      <w:bookmarkStart w:id="15931" w:name="_Toc454535001"/>
      <w:bookmarkStart w:id="15932" w:name="_Toc454542630"/>
      <w:bookmarkStart w:id="15933" w:name="_Toc454532804"/>
      <w:bookmarkStart w:id="15934" w:name="_Toc454534152"/>
      <w:bookmarkStart w:id="15935" w:name="_Toc454534577"/>
      <w:bookmarkStart w:id="15936" w:name="_Toc454535002"/>
      <w:bookmarkStart w:id="15937" w:name="_Toc454542631"/>
      <w:bookmarkStart w:id="15938" w:name="_Toc454532805"/>
      <w:bookmarkStart w:id="15939" w:name="_Toc454534153"/>
      <w:bookmarkStart w:id="15940" w:name="_Toc454534578"/>
      <w:bookmarkStart w:id="15941" w:name="_Toc454535003"/>
      <w:bookmarkStart w:id="15942" w:name="_Toc454542632"/>
      <w:bookmarkStart w:id="15943" w:name="_Toc454532806"/>
      <w:bookmarkStart w:id="15944" w:name="_Toc454534154"/>
      <w:bookmarkStart w:id="15945" w:name="_Toc454534579"/>
      <w:bookmarkStart w:id="15946" w:name="_Toc454535004"/>
      <w:bookmarkStart w:id="15947" w:name="_Toc454542633"/>
      <w:bookmarkStart w:id="15948" w:name="_Toc454532807"/>
      <w:bookmarkStart w:id="15949" w:name="_Toc454534155"/>
      <w:bookmarkStart w:id="15950" w:name="_Toc454534580"/>
      <w:bookmarkStart w:id="15951" w:name="_Toc454535005"/>
      <w:bookmarkStart w:id="15952" w:name="_Toc454542634"/>
      <w:bookmarkStart w:id="15953" w:name="_Toc454532808"/>
      <w:bookmarkStart w:id="15954" w:name="_Toc454534156"/>
      <w:bookmarkStart w:id="15955" w:name="_Toc454534581"/>
      <w:bookmarkStart w:id="15956" w:name="_Toc454535006"/>
      <w:bookmarkStart w:id="15957" w:name="_Toc454542635"/>
      <w:bookmarkStart w:id="15958" w:name="_Toc454532809"/>
      <w:bookmarkStart w:id="15959" w:name="_Toc454534157"/>
      <w:bookmarkStart w:id="15960" w:name="_Toc454534582"/>
      <w:bookmarkStart w:id="15961" w:name="_Toc454535007"/>
      <w:bookmarkStart w:id="15962" w:name="_Toc454542636"/>
      <w:bookmarkStart w:id="15963" w:name="_Toc454532810"/>
      <w:bookmarkStart w:id="15964" w:name="_Toc454534158"/>
      <w:bookmarkStart w:id="15965" w:name="_Toc454534583"/>
      <w:bookmarkStart w:id="15966" w:name="_Toc454535008"/>
      <w:bookmarkStart w:id="15967" w:name="_Toc454542637"/>
      <w:bookmarkStart w:id="15968" w:name="_Toc454532811"/>
      <w:bookmarkStart w:id="15969" w:name="_Toc454534159"/>
      <w:bookmarkStart w:id="15970" w:name="_Toc454534584"/>
      <w:bookmarkStart w:id="15971" w:name="_Toc454535009"/>
      <w:bookmarkStart w:id="15972" w:name="_Toc454542638"/>
      <w:bookmarkStart w:id="15973" w:name="_Toc454532812"/>
      <w:bookmarkStart w:id="15974" w:name="_Toc454534160"/>
      <w:bookmarkStart w:id="15975" w:name="_Toc454534585"/>
      <w:bookmarkStart w:id="15976" w:name="_Toc454535010"/>
      <w:bookmarkStart w:id="15977" w:name="_Toc454542639"/>
      <w:bookmarkStart w:id="15978" w:name="_Toc454532813"/>
      <w:bookmarkStart w:id="15979" w:name="_Toc454534161"/>
      <w:bookmarkStart w:id="15980" w:name="_Toc454534586"/>
      <w:bookmarkStart w:id="15981" w:name="_Toc454535011"/>
      <w:bookmarkStart w:id="15982" w:name="_Toc454542640"/>
      <w:bookmarkStart w:id="15983" w:name="_Toc454532814"/>
      <w:bookmarkStart w:id="15984" w:name="_Toc454534162"/>
      <w:bookmarkStart w:id="15985" w:name="_Toc454534587"/>
      <w:bookmarkStart w:id="15986" w:name="_Toc454535012"/>
      <w:bookmarkStart w:id="15987" w:name="_Toc454542641"/>
      <w:bookmarkStart w:id="15988" w:name="_Toc454532815"/>
      <w:bookmarkStart w:id="15989" w:name="_Toc454534163"/>
      <w:bookmarkStart w:id="15990" w:name="_Toc454534588"/>
      <w:bookmarkStart w:id="15991" w:name="_Toc454535013"/>
      <w:bookmarkStart w:id="15992" w:name="_Toc454542642"/>
      <w:bookmarkStart w:id="15993" w:name="_Toc454532816"/>
      <w:bookmarkStart w:id="15994" w:name="_Toc454534164"/>
      <w:bookmarkStart w:id="15995" w:name="_Toc454534589"/>
      <w:bookmarkStart w:id="15996" w:name="_Toc454535014"/>
      <w:bookmarkStart w:id="15997" w:name="_Toc454542643"/>
      <w:bookmarkStart w:id="15998" w:name="_Toc246230951"/>
      <w:bookmarkStart w:id="15999" w:name="_Toc532955176"/>
      <w:bookmarkEnd w:id="13974"/>
      <w:bookmarkEnd w:id="13975"/>
      <w:bookmarkEnd w:id="13976"/>
      <w:bookmarkEnd w:id="13977"/>
      <w:bookmarkEnd w:id="13978"/>
      <w:bookmarkEnd w:id="13979"/>
      <w:bookmarkEnd w:id="13980"/>
      <w:bookmarkEnd w:id="13981"/>
      <w:bookmarkEnd w:id="13982"/>
      <w:bookmarkEnd w:id="13983"/>
      <w:bookmarkEnd w:id="13984"/>
      <w:bookmarkEnd w:id="13985"/>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bookmarkEnd w:id="14027"/>
      <w:bookmarkEnd w:id="14028"/>
      <w:bookmarkEnd w:id="1402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bookmarkEnd w:id="14044"/>
      <w:bookmarkEnd w:id="14045"/>
      <w:bookmarkEnd w:id="14046"/>
      <w:bookmarkEnd w:id="14047"/>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bookmarkEnd w:id="14061"/>
      <w:bookmarkEnd w:id="14062"/>
      <w:bookmarkEnd w:id="14063"/>
      <w:bookmarkEnd w:id="14064"/>
      <w:bookmarkEnd w:id="14065"/>
      <w:bookmarkEnd w:id="14066"/>
      <w:bookmarkEnd w:id="14067"/>
      <w:bookmarkEnd w:id="14068"/>
      <w:bookmarkEnd w:id="14069"/>
      <w:bookmarkEnd w:id="14070"/>
      <w:bookmarkEnd w:id="14071"/>
      <w:bookmarkEnd w:id="14072"/>
      <w:bookmarkEnd w:id="14073"/>
      <w:bookmarkEnd w:id="14074"/>
      <w:bookmarkEnd w:id="14075"/>
      <w:bookmarkEnd w:id="14076"/>
      <w:bookmarkEnd w:id="14077"/>
      <w:bookmarkEnd w:id="14078"/>
      <w:bookmarkEnd w:id="14079"/>
      <w:bookmarkEnd w:id="14080"/>
      <w:bookmarkEnd w:id="14081"/>
      <w:bookmarkEnd w:id="14082"/>
      <w:bookmarkEnd w:id="14083"/>
      <w:bookmarkEnd w:id="14084"/>
      <w:bookmarkEnd w:id="14085"/>
      <w:bookmarkEnd w:id="14086"/>
      <w:bookmarkEnd w:id="14087"/>
      <w:bookmarkEnd w:id="14088"/>
      <w:bookmarkEnd w:id="14089"/>
      <w:bookmarkEnd w:id="14090"/>
      <w:bookmarkEnd w:id="14091"/>
      <w:bookmarkEnd w:id="14092"/>
      <w:bookmarkEnd w:id="14093"/>
      <w:bookmarkEnd w:id="14094"/>
      <w:bookmarkEnd w:id="14095"/>
      <w:bookmarkEnd w:id="14096"/>
      <w:bookmarkEnd w:id="14097"/>
      <w:bookmarkEnd w:id="14098"/>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bookmarkEnd w:id="14112"/>
      <w:bookmarkEnd w:id="14113"/>
      <w:bookmarkEnd w:id="14114"/>
      <w:bookmarkEnd w:id="14115"/>
      <w:bookmarkEnd w:id="14116"/>
      <w:bookmarkEnd w:id="14117"/>
      <w:bookmarkEnd w:id="14118"/>
      <w:bookmarkEnd w:id="14119"/>
      <w:bookmarkEnd w:id="14120"/>
      <w:bookmarkEnd w:id="14121"/>
      <w:bookmarkEnd w:id="14122"/>
      <w:bookmarkEnd w:id="14123"/>
      <w:bookmarkEnd w:id="14124"/>
      <w:bookmarkEnd w:id="14125"/>
      <w:bookmarkEnd w:id="14126"/>
      <w:bookmarkEnd w:id="14127"/>
      <w:bookmarkEnd w:id="14128"/>
      <w:bookmarkEnd w:id="14129"/>
      <w:bookmarkEnd w:id="14130"/>
      <w:bookmarkEnd w:id="14131"/>
      <w:bookmarkEnd w:id="14132"/>
      <w:bookmarkEnd w:id="14133"/>
      <w:bookmarkEnd w:id="14134"/>
      <w:bookmarkEnd w:id="14135"/>
      <w:bookmarkEnd w:id="14136"/>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bookmarkEnd w:id="14169"/>
      <w:bookmarkEnd w:id="14170"/>
      <w:bookmarkEnd w:id="14171"/>
      <w:bookmarkEnd w:id="14172"/>
      <w:bookmarkEnd w:id="14173"/>
      <w:bookmarkEnd w:id="14174"/>
      <w:bookmarkEnd w:id="14175"/>
      <w:bookmarkEnd w:id="14176"/>
      <w:bookmarkEnd w:id="14177"/>
      <w:bookmarkEnd w:id="14178"/>
      <w:bookmarkEnd w:id="14179"/>
      <w:bookmarkEnd w:id="14180"/>
      <w:bookmarkEnd w:id="14181"/>
      <w:bookmarkEnd w:id="14182"/>
      <w:bookmarkEnd w:id="14183"/>
      <w:bookmarkEnd w:id="14184"/>
      <w:bookmarkEnd w:id="14185"/>
      <w:bookmarkEnd w:id="14186"/>
      <w:bookmarkEnd w:id="14187"/>
      <w:bookmarkEnd w:id="14188"/>
      <w:bookmarkEnd w:id="14189"/>
      <w:bookmarkEnd w:id="14190"/>
      <w:bookmarkEnd w:id="14191"/>
      <w:bookmarkEnd w:id="14192"/>
      <w:bookmarkEnd w:id="14193"/>
      <w:bookmarkEnd w:id="14194"/>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bookmarkEnd w:id="14214"/>
      <w:bookmarkEnd w:id="14215"/>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bookmarkEnd w:id="14232"/>
      <w:bookmarkEnd w:id="14233"/>
      <w:bookmarkEnd w:id="14234"/>
      <w:bookmarkEnd w:id="14235"/>
      <w:bookmarkEnd w:id="14236"/>
      <w:bookmarkEnd w:id="14237"/>
      <w:bookmarkEnd w:id="14238"/>
      <w:bookmarkEnd w:id="14239"/>
      <w:bookmarkEnd w:id="14240"/>
      <w:bookmarkEnd w:id="14241"/>
      <w:bookmarkEnd w:id="14242"/>
      <w:bookmarkEnd w:id="14243"/>
      <w:bookmarkEnd w:id="14244"/>
      <w:bookmarkEnd w:id="14245"/>
      <w:bookmarkEnd w:id="14246"/>
      <w:bookmarkEnd w:id="14247"/>
      <w:bookmarkEnd w:id="14248"/>
      <w:bookmarkEnd w:id="14249"/>
      <w:bookmarkEnd w:id="14250"/>
      <w:bookmarkEnd w:id="14251"/>
      <w:bookmarkEnd w:id="14252"/>
      <w:bookmarkEnd w:id="14253"/>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bookmarkEnd w:id="14269"/>
      <w:bookmarkEnd w:id="14270"/>
      <w:bookmarkEnd w:id="14271"/>
      <w:bookmarkEnd w:id="14272"/>
      <w:bookmarkEnd w:id="14273"/>
      <w:bookmarkEnd w:id="14274"/>
      <w:bookmarkEnd w:id="14275"/>
      <w:bookmarkEnd w:id="14276"/>
      <w:bookmarkEnd w:id="14277"/>
      <w:bookmarkEnd w:id="14278"/>
      <w:bookmarkEnd w:id="14279"/>
      <w:bookmarkEnd w:id="14280"/>
      <w:bookmarkEnd w:id="14281"/>
      <w:bookmarkEnd w:id="14282"/>
      <w:bookmarkEnd w:id="14283"/>
      <w:bookmarkEnd w:id="14284"/>
      <w:bookmarkEnd w:id="14285"/>
      <w:bookmarkEnd w:id="14286"/>
      <w:bookmarkEnd w:id="14287"/>
      <w:bookmarkEnd w:id="14288"/>
      <w:bookmarkEnd w:id="14289"/>
      <w:bookmarkEnd w:id="14290"/>
      <w:bookmarkEnd w:id="14291"/>
      <w:bookmarkEnd w:id="14292"/>
      <w:bookmarkEnd w:id="14293"/>
      <w:bookmarkEnd w:id="14294"/>
      <w:bookmarkEnd w:id="14295"/>
      <w:bookmarkEnd w:id="14296"/>
      <w:bookmarkEnd w:id="14297"/>
      <w:bookmarkEnd w:id="14298"/>
      <w:bookmarkEnd w:id="14299"/>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bookmarkEnd w:id="14318"/>
      <w:bookmarkEnd w:id="14319"/>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bookmarkEnd w:id="14339"/>
      <w:bookmarkEnd w:id="14340"/>
      <w:bookmarkEnd w:id="14341"/>
      <w:bookmarkEnd w:id="14342"/>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bookmarkEnd w:id="14358"/>
      <w:bookmarkEnd w:id="14359"/>
      <w:bookmarkEnd w:id="14360"/>
      <w:bookmarkEnd w:id="14361"/>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bookmarkEnd w:id="14376"/>
      <w:bookmarkEnd w:id="14377"/>
      <w:bookmarkEnd w:id="14378"/>
      <w:bookmarkEnd w:id="14379"/>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bookmarkEnd w:id="14393"/>
      <w:bookmarkEnd w:id="14394"/>
      <w:bookmarkEnd w:id="14395"/>
      <w:bookmarkEnd w:id="14396"/>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bookmarkEnd w:id="14412"/>
      <w:bookmarkEnd w:id="14413"/>
      <w:bookmarkEnd w:id="14414"/>
      <w:bookmarkEnd w:id="14415"/>
      <w:bookmarkEnd w:id="14416"/>
      <w:bookmarkEnd w:id="14417"/>
      <w:bookmarkEnd w:id="14418"/>
      <w:bookmarkEnd w:id="14419"/>
      <w:bookmarkEnd w:id="14420"/>
      <w:bookmarkEnd w:id="14421"/>
      <w:bookmarkEnd w:id="14422"/>
      <w:bookmarkEnd w:id="14423"/>
      <w:bookmarkEnd w:id="14424"/>
      <w:bookmarkEnd w:id="14425"/>
      <w:bookmarkEnd w:id="14426"/>
      <w:bookmarkEnd w:id="14427"/>
      <w:bookmarkEnd w:id="14428"/>
      <w:bookmarkEnd w:id="14429"/>
      <w:bookmarkEnd w:id="14430"/>
      <w:bookmarkEnd w:id="14431"/>
      <w:bookmarkEnd w:id="14432"/>
      <w:bookmarkEnd w:id="14433"/>
      <w:bookmarkEnd w:id="14434"/>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bookmarkEnd w:id="14449"/>
      <w:bookmarkEnd w:id="14450"/>
      <w:bookmarkEnd w:id="14451"/>
      <w:bookmarkEnd w:id="14452"/>
      <w:bookmarkEnd w:id="14453"/>
      <w:bookmarkEnd w:id="14454"/>
      <w:bookmarkEnd w:id="14455"/>
      <w:bookmarkEnd w:id="14456"/>
      <w:bookmarkEnd w:id="14457"/>
      <w:bookmarkEnd w:id="14458"/>
      <w:bookmarkEnd w:id="14459"/>
      <w:bookmarkEnd w:id="14460"/>
      <w:bookmarkEnd w:id="14461"/>
      <w:bookmarkEnd w:id="14462"/>
      <w:bookmarkEnd w:id="14463"/>
      <w:bookmarkEnd w:id="14464"/>
      <w:bookmarkEnd w:id="14465"/>
      <w:bookmarkEnd w:id="14466"/>
      <w:bookmarkEnd w:id="14467"/>
      <w:bookmarkEnd w:id="14468"/>
      <w:bookmarkEnd w:id="14469"/>
      <w:bookmarkEnd w:id="14470"/>
      <w:bookmarkEnd w:id="14471"/>
      <w:bookmarkEnd w:id="14472"/>
      <w:bookmarkEnd w:id="14473"/>
      <w:bookmarkEnd w:id="14474"/>
      <w:bookmarkEnd w:id="14475"/>
      <w:bookmarkEnd w:id="14476"/>
      <w:bookmarkEnd w:id="14477"/>
      <w:bookmarkEnd w:id="14478"/>
      <w:bookmarkEnd w:id="14479"/>
      <w:bookmarkEnd w:id="14480"/>
      <w:bookmarkEnd w:id="14481"/>
      <w:bookmarkEnd w:id="14482"/>
      <w:bookmarkEnd w:id="14483"/>
      <w:bookmarkEnd w:id="14484"/>
      <w:bookmarkEnd w:id="14485"/>
      <w:bookmarkEnd w:id="14486"/>
      <w:bookmarkEnd w:id="14487"/>
      <w:bookmarkEnd w:id="14488"/>
      <w:bookmarkEnd w:id="14489"/>
      <w:bookmarkEnd w:id="14490"/>
      <w:bookmarkEnd w:id="14491"/>
      <w:bookmarkEnd w:id="14492"/>
      <w:bookmarkEnd w:id="14493"/>
      <w:bookmarkEnd w:id="14494"/>
      <w:bookmarkEnd w:id="14495"/>
      <w:bookmarkEnd w:id="14496"/>
      <w:bookmarkEnd w:id="14497"/>
      <w:bookmarkEnd w:id="14498"/>
      <w:bookmarkEnd w:id="14499"/>
      <w:bookmarkEnd w:id="14500"/>
      <w:bookmarkEnd w:id="14501"/>
      <w:bookmarkEnd w:id="14502"/>
      <w:bookmarkEnd w:id="14503"/>
      <w:bookmarkEnd w:id="14504"/>
      <w:bookmarkEnd w:id="14505"/>
      <w:bookmarkEnd w:id="14506"/>
      <w:bookmarkEnd w:id="14507"/>
      <w:bookmarkEnd w:id="14508"/>
      <w:bookmarkEnd w:id="14509"/>
      <w:bookmarkEnd w:id="14510"/>
      <w:bookmarkEnd w:id="14511"/>
      <w:bookmarkEnd w:id="14512"/>
      <w:bookmarkEnd w:id="14513"/>
      <w:bookmarkEnd w:id="14514"/>
      <w:bookmarkEnd w:id="14515"/>
      <w:bookmarkEnd w:id="14516"/>
      <w:bookmarkEnd w:id="14517"/>
      <w:bookmarkEnd w:id="14518"/>
      <w:bookmarkEnd w:id="14519"/>
      <w:bookmarkEnd w:id="14520"/>
      <w:bookmarkEnd w:id="14521"/>
      <w:bookmarkEnd w:id="14522"/>
      <w:bookmarkEnd w:id="14523"/>
      <w:bookmarkEnd w:id="14524"/>
      <w:bookmarkEnd w:id="14525"/>
      <w:bookmarkEnd w:id="14526"/>
      <w:bookmarkEnd w:id="14527"/>
      <w:bookmarkEnd w:id="14528"/>
      <w:bookmarkEnd w:id="14529"/>
      <w:bookmarkEnd w:id="14530"/>
      <w:bookmarkEnd w:id="14531"/>
      <w:bookmarkEnd w:id="14532"/>
      <w:bookmarkEnd w:id="14533"/>
      <w:bookmarkEnd w:id="14534"/>
      <w:bookmarkEnd w:id="14535"/>
      <w:bookmarkEnd w:id="14536"/>
      <w:bookmarkEnd w:id="14537"/>
      <w:bookmarkEnd w:id="14538"/>
      <w:bookmarkEnd w:id="14539"/>
      <w:bookmarkEnd w:id="14540"/>
      <w:bookmarkEnd w:id="14541"/>
      <w:bookmarkEnd w:id="14542"/>
      <w:bookmarkEnd w:id="14543"/>
      <w:bookmarkEnd w:id="14544"/>
      <w:bookmarkEnd w:id="14545"/>
      <w:bookmarkEnd w:id="14546"/>
      <w:bookmarkEnd w:id="14547"/>
      <w:bookmarkEnd w:id="14548"/>
      <w:bookmarkEnd w:id="14549"/>
      <w:bookmarkEnd w:id="14550"/>
      <w:bookmarkEnd w:id="14551"/>
      <w:bookmarkEnd w:id="14552"/>
      <w:bookmarkEnd w:id="14553"/>
      <w:bookmarkEnd w:id="14554"/>
      <w:bookmarkEnd w:id="14555"/>
      <w:bookmarkEnd w:id="14556"/>
      <w:bookmarkEnd w:id="14557"/>
      <w:bookmarkEnd w:id="14558"/>
      <w:bookmarkEnd w:id="14559"/>
      <w:bookmarkEnd w:id="14560"/>
      <w:bookmarkEnd w:id="14561"/>
      <w:bookmarkEnd w:id="14562"/>
      <w:bookmarkEnd w:id="14563"/>
      <w:bookmarkEnd w:id="14564"/>
      <w:bookmarkEnd w:id="14565"/>
      <w:bookmarkEnd w:id="14566"/>
      <w:bookmarkEnd w:id="14567"/>
      <w:bookmarkEnd w:id="14568"/>
      <w:bookmarkEnd w:id="14569"/>
      <w:bookmarkEnd w:id="14570"/>
      <w:bookmarkEnd w:id="14571"/>
      <w:bookmarkEnd w:id="14572"/>
      <w:bookmarkEnd w:id="14573"/>
      <w:bookmarkEnd w:id="14574"/>
      <w:bookmarkEnd w:id="14575"/>
      <w:bookmarkEnd w:id="14576"/>
      <w:bookmarkEnd w:id="14577"/>
      <w:bookmarkEnd w:id="14578"/>
      <w:bookmarkEnd w:id="14579"/>
      <w:bookmarkEnd w:id="14580"/>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bookmarkEnd w:id="14606"/>
      <w:bookmarkEnd w:id="14607"/>
      <w:bookmarkEnd w:id="14608"/>
      <w:bookmarkEnd w:id="14609"/>
      <w:bookmarkEnd w:id="14610"/>
      <w:bookmarkEnd w:id="14611"/>
      <w:bookmarkEnd w:id="14612"/>
      <w:bookmarkEnd w:id="14613"/>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bookmarkEnd w:id="14633"/>
      <w:bookmarkEnd w:id="14634"/>
      <w:bookmarkEnd w:id="14635"/>
      <w:bookmarkEnd w:id="14636"/>
      <w:bookmarkEnd w:id="14637"/>
      <w:bookmarkEnd w:id="14638"/>
      <w:bookmarkEnd w:id="14639"/>
      <w:bookmarkEnd w:id="14640"/>
      <w:bookmarkEnd w:id="14641"/>
      <w:bookmarkEnd w:id="14642"/>
      <w:bookmarkEnd w:id="14643"/>
      <w:bookmarkEnd w:id="14644"/>
      <w:bookmarkEnd w:id="14645"/>
      <w:bookmarkEnd w:id="14646"/>
      <w:bookmarkEnd w:id="14647"/>
      <w:bookmarkEnd w:id="14648"/>
      <w:bookmarkEnd w:id="14649"/>
      <w:bookmarkEnd w:id="14650"/>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bookmarkEnd w:id="14666"/>
      <w:bookmarkEnd w:id="14667"/>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bookmarkEnd w:id="14684"/>
      <w:bookmarkEnd w:id="14685"/>
      <w:bookmarkEnd w:id="14686"/>
      <w:bookmarkEnd w:id="14687"/>
      <w:bookmarkEnd w:id="14688"/>
      <w:bookmarkEnd w:id="14689"/>
      <w:bookmarkEnd w:id="14690"/>
      <w:bookmarkEnd w:id="14691"/>
      <w:bookmarkEnd w:id="14692"/>
      <w:bookmarkEnd w:id="14693"/>
      <w:bookmarkEnd w:id="14694"/>
      <w:bookmarkEnd w:id="14695"/>
      <w:bookmarkEnd w:id="14696"/>
      <w:bookmarkEnd w:id="14697"/>
      <w:bookmarkEnd w:id="14698"/>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bookmarkEnd w:id="14720"/>
      <w:bookmarkEnd w:id="14721"/>
      <w:bookmarkEnd w:id="14722"/>
      <w:bookmarkEnd w:id="14723"/>
      <w:bookmarkEnd w:id="14724"/>
      <w:bookmarkEnd w:id="14725"/>
      <w:bookmarkEnd w:id="14726"/>
      <w:bookmarkEnd w:id="14727"/>
      <w:bookmarkEnd w:id="14728"/>
      <w:bookmarkEnd w:id="14729"/>
      <w:bookmarkEnd w:id="14730"/>
      <w:bookmarkEnd w:id="14731"/>
      <w:bookmarkEnd w:id="14732"/>
      <w:bookmarkEnd w:id="14733"/>
      <w:bookmarkEnd w:id="14734"/>
      <w:bookmarkEnd w:id="14735"/>
      <w:bookmarkEnd w:id="14736"/>
      <w:bookmarkEnd w:id="14737"/>
      <w:bookmarkEnd w:id="14738"/>
      <w:bookmarkEnd w:id="14739"/>
      <w:bookmarkEnd w:id="14740"/>
      <w:bookmarkEnd w:id="14741"/>
      <w:bookmarkEnd w:id="14742"/>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bookmarkEnd w:id="14756"/>
      <w:bookmarkEnd w:id="14757"/>
      <w:bookmarkEnd w:id="14758"/>
      <w:bookmarkEnd w:id="14759"/>
      <w:bookmarkEnd w:id="14760"/>
      <w:bookmarkEnd w:id="14761"/>
      <w:bookmarkEnd w:id="14762"/>
      <w:bookmarkEnd w:id="14763"/>
      <w:bookmarkEnd w:id="14764"/>
      <w:bookmarkEnd w:id="14765"/>
      <w:bookmarkEnd w:id="14766"/>
      <w:bookmarkEnd w:id="14767"/>
      <w:bookmarkEnd w:id="14768"/>
      <w:bookmarkEnd w:id="14769"/>
      <w:bookmarkEnd w:id="14770"/>
      <w:bookmarkEnd w:id="14771"/>
      <w:bookmarkEnd w:id="14772"/>
      <w:bookmarkEnd w:id="14773"/>
      <w:bookmarkEnd w:id="14774"/>
      <w:bookmarkEnd w:id="14775"/>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bookmarkEnd w:id="14814"/>
      <w:bookmarkEnd w:id="14815"/>
      <w:bookmarkEnd w:id="14816"/>
      <w:bookmarkEnd w:id="14817"/>
      <w:bookmarkEnd w:id="14818"/>
      <w:bookmarkEnd w:id="14819"/>
      <w:bookmarkEnd w:id="14820"/>
      <w:bookmarkEnd w:id="14821"/>
      <w:bookmarkEnd w:id="14822"/>
      <w:bookmarkEnd w:id="14823"/>
      <w:bookmarkEnd w:id="14824"/>
      <w:bookmarkEnd w:id="14825"/>
      <w:bookmarkEnd w:id="14826"/>
      <w:bookmarkEnd w:id="14827"/>
      <w:bookmarkEnd w:id="14828"/>
      <w:bookmarkEnd w:id="14829"/>
      <w:bookmarkEnd w:id="14830"/>
      <w:bookmarkEnd w:id="14831"/>
      <w:bookmarkEnd w:id="14832"/>
      <w:bookmarkEnd w:id="14833"/>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bookmarkEnd w:id="14854"/>
      <w:bookmarkEnd w:id="14855"/>
      <w:bookmarkEnd w:id="14856"/>
      <w:bookmarkEnd w:id="14857"/>
      <w:bookmarkEnd w:id="14858"/>
      <w:bookmarkEnd w:id="14859"/>
      <w:bookmarkEnd w:id="14860"/>
      <w:bookmarkEnd w:id="14861"/>
      <w:bookmarkEnd w:id="14862"/>
      <w:bookmarkEnd w:id="14863"/>
      <w:bookmarkEnd w:id="14864"/>
      <w:bookmarkEnd w:id="14865"/>
      <w:bookmarkEnd w:id="14866"/>
      <w:bookmarkEnd w:id="14867"/>
      <w:bookmarkEnd w:id="14868"/>
      <w:bookmarkEnd w:id="14869"/>
      <w:bookmarkEnd w:id="14870"/>
      <w:bookmarkEnd w:id="14871"/>
      <w:bookmarkEnd w:id="14872"/>
      <w:bookmarkEnd w:id="14873"/>
      <w:bookmarkEnd w:id="14874"/>
      <w:bookmarkEnd w:id="14875"/>
      <w:bookmarkEnd w:id="14876"/>
      <w:bookmarkEnd w:id="14877"/>
      <w:bookmarkEnd w:id="14878"/>
      <w:bookmarkEnd w:id="14879"/>
      <w:bookmarkEnd w:id="14880"/>
      <w:bookmarkEnd w:id="14881"/>
      <w:bookmarkEnd w:id="14882"/>
      <w:bookmarkEnd w:id="14883"/>
      <w:bookmarkEnd w:id="14884"/>
      <w:bookmarkEnd w:id="14885"/>
      <w:bookmarkEnd w:id="14886"/>
      <w:bookmarkEnd w:id="14887"/>
      <w:bookmarkEnd w:id="14888"/>
      <w:bookmarkEnd w:id="14889"/>
      <w:bookmarkEnd w:id="14890"/>
      <w:bookmarkEnd w:id="14891"/>
      <w:bookmarkEnd w:id="14892"/>
      <w:bookmarkEnd w:id="14893"/>
      <w:bookmarkEnd w:id="14894"/>
      <w:bookmarkEnd w:id="14895"/>
      <w:bookmarkEnd w:id="14896"/>
      <w:bookmarkEnd w:id="14897"/>
      <w:bookmarkEnd w:id="14898"/>
      <w:bookmarkEnd w:id="14899"/>
      <w:bookmarkEnd w:id="14900"/>
      <w:bookmarkEnd w:id="14901"/>
      <w:bookmarkEnd w:id="14902"/>
      <w:bookmarkEnd w:id="14903"/>
      <w:bookmarkEnd w:id="14904"/>
      <w:bookmarkEnd w:id="14905"/>
      <w:bookmarkEnd w:id="14906"/>
      <w:bookmarkEnd w:id="14907"/>
      <w:bookmarkEnd w:id="14908"/>
      <w:bookmarkEnd w:id="14909"/>
      <w:bookmarkEnd w:id="14910"/>
      <w:bookmarkEnd w:id="14911"/>
      <w:bookmarkEnd w:id="14912"/>
      <w:bookmarkEnd w:id="14913"/>
      <w:bookmarkEnd w:id="14914"/>
      <w:bookmarkEnd w:id="14915"/>
      <w:bookmarkEnd w:id="14916"/>
      <w:bookmarkEnd w:id="14917"/>
      <w:bookmarkEnd w:id="14918"/>
      <w:bookmarkEnd w:id="14919"/>
      <w:bookmarkEnd w:id="14920"/>
      <w:bookmarkEnd w:id="14921"/>
      <w:bookmarkEnd w:id="14922"/>
      <w:bookmarkEnd w:id="14923"/>
      <w:bookmarkEnd w:id="14924"/>
      <w:bookmarkEnd w:id="14925"/>
      <w:bookmarkEnd w:id="14926"/>
      <w:bookmarkEnd w:id="14927"/>
      <w:bookmarkEnd w:id="14928"/>
      <w:bookmarkEnd w:id="14929"/>
      <w:bookmarkEnd w:id="14930"/>
      <w:bookmarkEnd w:id="14931"/>
      <w:bookmarkEnd w:id="14932"/>
      <w:bookmarkEnd w:id="14933"/>
      <w:bookmarkEnd w:id="14934"/>
      <w:bookmarkEnd w:id="14935"/>
      <w:bookmarkEnd w:id="14936"/>
      <w:bookmarkEnd w:id="14937"/>
      <w:bookmarkEnd w:id="14938"/>
      <w:bookmarkEnd w:id="14939"/>
      <w:bookmarkEnd w:id="14940"/>
      <w:bookmarkEnd w:id="14941"/>
      <w:bookmarkEnd w:id="14942"/>
      <w:bookmarkEnd w:id="14943"/>
      <w:bookmarkEnd w:id="14944"/>
      <w:bookmarkEnd w:id="14945"/>
      <w:bookmarkEnd w:id="14946"/>
      <w:bookmarkEnd w:id="14947"/>
      <w:bookmarkEnd w:id="14948"/>
      <w:bookmarkEnd w:id="14949"/>
      <w:bookmarkEnd w:id="14950"/>
      <w:bookmarkEnd w:id="14951"/>
      <w:bookmarkEnd w:id="14952"/>
      <w:bookmarkEnd w:id="14953"/>
      <w:bookmarkEnd w:id="14954"/>
      <w:bookmarkEnd w:id="14955"/>
      <w:bookmarkEnd w:id="14956"/>
      <w:bookmarkEnd w:id="14957"/>
      <w:bookmarkEnd w:id="14958"/>
      <w:bookmarkEnd w:id="14959"/>
      <w:bookmarkEnd w:id="14960"/>
      <w:bookmarkEnd w:id="14961"/>
      <w:bookmarkEnd w:id="14962"/>
      <w:bookmarkEnd w:id="14963"/>
      <w:bookmarkEnd w:id="14964"/>
      <w:bookmarkEnd w:id="14965"/>
      <w:bookmarkEnd w:id="14966"/>
      <w:bookmarkEnd w:id="14967"/>
      <w:bookmarkEnd w:id="14968"/>
      <w:bookmarkEnd w:id="14969"/>
      <w:bookmarkEnd w:id="14970"/>
      <w:bookmarkEnd w:id="14971"/>
      <w:bookmarkEnd w:id="14972"/>
      <w:bookmarkEnd w:id="14973"/>
      <w:bookmarkEnd w:id="14974"/>
      <w:bookmarkEnd w:id="14975"/>
      <w:bookmarkEnd w:id="14976"/>
      <w:bookmarkEnd w:id="14977"/>
      <w:bookmarkEnd w:id="14978"/>
      <w:bookmarkEnd w:id="14979"/>
      <w:bookmarkEnd w:id="14980"/>
      <w:bookmarkEnd w:id="14981"/>
      <w:bookmarkEnd w:id="14982"/>
      <w:bookmarkEnd w:id="14983"/>
      <w:bookmarkEnd w:id="14984"/>
      <w:bookmarkEnd w:id="14985"/>
      <w:bookmarkEnd w:id="14986"/>
      <w:bookmarkEnd w:id="14987"/>
      <w:bookmarkEnd w:id="14988"/>
      <w:bookmarkEnd w:id="14989"/>
      <w:bookmarkEnd w:id="14990"/>
      <w:bookmarkEnd w:id="14991"/>
      <w:bookmarkEnd w:id="14992"/>
      <w:bookmarkEnd w:id="14993"/>
      <w:bookmarkEnd w:id="14994"/>
      <w:bookmarkEnd w:id="14995"/>
      <w:bookmarkEnd w:id="14996"/>
      <w:bookmarkEnd w:id="14997"/>
      <w:bookmarkEnd w:id="14998"/>
      <w:bookmarkEnd w:id="14999"/>
      <w:bookmarkEnd w:id="15000"/>
      <w:bookmarkEnd w:id="15001"/>
      <w:bookmarkEnd w:id="15002"/>
      <w:bookmarkEnd w:id="15003"/>
      <w:bookmarkEnd w:id="15004"/>
      <w:bookmarkEnd w:id="15005"/>
      <w:bookmarkEnd w:id="15006"/>
      <w:bookmarkEnd w:id="15007"/>
      <w:bookmarkEnd w:id="15008"/>
      <w:bookmarkEnd w:id="15009"/>
      <w:bookmarkEnd w:id="15010"/>
      <w:bookmarkEnd w:id="15011"/>
      <w:bookmarkEnd w:id="15012"/>
      <w:bookmarkEnd w:id="15013"/>
      <w:bookmarkEnd w:id="15014"/>
      <w:bookmarkEnd w:id="15015"/>
      <w:bookmarkEnd w:id="15016"/>
      <w:bookmarkEnd w:id="15017"/>
      <w:bookmarkEnd w:id="15018"/>
      <w:bookmarkEnd w:id="15019"/>
      <w:bookmarkEnd w:id="15020"/>
      <w:bookmarkEnd w:id="15021"/>
      <w:bookmarkEnd w:id="15022"/>
      <w:bookmarkEnd w:id="15023"/>
      <w:bookmarkEnd w:id="15024"/>
      <w:bookmarkEnd w:id="15025"/>
      <w:bookmarkEnd w:id="15026"/>
      <w:bookmarkEnd w:id="15027"/>
      <w:bookmarkEnd w:id="15028"/>
      <w:bookmarkEnd w:id="15029"/>
      <w:bookmarkEnd w:id="15030"/>
      <w:bookmarkEnd w:id="15031"/>
      <w:bookmarkEnd w:id="15032"/>
      <w:bookmarkEnd w:id="15033"/>
      <w:bookmarkEnd w:id="15034"/>
      <w:bookmarkEnd w:id="15035"/>
      <w:bookmarkEnd w:id="15036"/>
      <w:bookmarkEnd w:id="15037"/>
      <w:bookmarkEnd w:id="15038"/>
      <w:bookmarkEnd w:id="15039"/>
      <w:bookmarkEnd w:id="15040"/>
      <w:bookmarkEnd w:id="15041"/>
      <w:bookmarkEnd w:id="15042"/>
      <w:bookmarkEnd w:id="15043"/>
      <w:bookmarkEnd w:id="15044"/>
      <w:bookmarkEnd w:id="15045"/>
      <w:bookmarkEnd w:id="15046"/>
      <w:bookmarkEnd w:id="15047"/>
      <w:bookmarkEnd w:id="15048"/>
      <w:bookmarkEnd w:id="15049"/>
      <w:bookmarkEnd w:id="15050"/>
      <w:bookmarkEnd w:id="15051"/>
      <w:bookmarkEnd w:id="15052"/>
      <w:bookmarkEnd w:id="15053"/>
      <w:bookmarkEnd w:id="15054"/>
      <w:bookmarkEnd w:id="15055"/>
      <w:bookmarkEnd w:id="15056"/>
      <w:bookmarkEnd w:id="15057"/>
      <w:bookmarkEnd w:id="15058"/>
      <w:bookmarkEnd w:id="15059"/>
      <w:bookmarkEnd w:id="15060"/>
      <w:bookmarkEnd w:id="15061"/>
      <w:bookmarkEnd w:id="15062"/>
      <w:bookmarkEnd w:id="15063"/>
      <w:bookmarkEnd w:id="15064"/>
      <w:bookmarkEnd w:id="15065"/>
      <w:bookmarkEnd w:id="15066"/>
      <w:bookmarkEnd w:id="15067"/>
      <w:bookmarkEnd w:id="15068"/>
      <w:bookmarkEnd w:id="15069"/>
      <w:bookmarkEnd w:id="15070"/>
      <w:bookmarkEnd w:id="15071"/>
      <w:bookmarkEnd w:id="15072"/>
      <w:bookmarkEnd w:id="15073"/>
      <w:bookmarkEnd w:id="15074"/>
      <w:bookmarkEnd w:id="15075"/>
      <w:bookmarkEnd w:id="15076"/>
      <w:bookmarkEnd w:id="15077"/>
      <w:bookmarkEnd w:id="15078"/>
      <w:bookmarkEnd w:id="15079"/>
      <w:bookmarkEnd w:id="15080"/>
      <w:bookmarkEnd w:id="15081"/>
      <w:bookmarkEnd w:id="15082"/>
      <w:bookmarkEnd w:id="15083"/>
      <w:bookmarkEnd w:id="15084"/>
      <w:bookmarkEnd w:id="15085"/>
      <w:bookmarkEnd w:id="15086"/>
      <w:bookmarkEnd w:id="15087"/>
      <w:bookmarkEnd w:id="15088"/>
      <w:bookmarkEnd w:id="15089"/>
      <w:bookmarkEnd w:id="15090"/>
      <w:bookmarkEnd w:id="15091"/>
      <w:bookmarkEnd w:id="15092"/>
      <w:bookmarkEnd w:id="15093"/>
      <w:bookmarkEnd w:id="15094"/>
      <w:bookmarkEnd w:id="15095"/>
      <w:bookmarkEnd w:id="15096"/>
      <w:bookmarkEnd w:id="15097"/>
      <w:bookmarkEnd w:id="15098"/>
      <w:bookmarkEnd w:id="15099"/>
      <w:bookmarkEnd w:id="15100"/>
      <w:bookmarkEnd w:id="15101"/>
      <w:bookmarkEnd w:id="15102"/>
      <w:bookmarkEnd w:id="15103"/>
      <w:bookmarkEnd w:id="15104"/>
      <w:bookmarkEnd w:id="15105"/>
      <w:bookmarkEnd w:id="15106"/>
      <w:bookmarkEnd w:id="15107"/>
      <w:bookmarkEnd w:id="15108"/>
      <w:bookmarkEnd w:id="15109"/>
      <w:bookmarkEnd w:id="15110"/>
      <w:bookmarkEnd w:id="15111"/>
      <w:bookmarkEnd w:id="15112"/>
      <w:bookmarkEnd w:id="15113"/>
      <w:bookmarkEnd w:id="15114"/>
      <w:bookmarkEnd w:id="15115"/>
      <w:bookmarkEnd w:id="15116"/>
      <w:bookmarkEnd w:id="15117"/>
      <w:bookmarkEnd w:id="15118"/>
      <w:bookmarkEnd w:id="15119"/>
      <w:bookmarkEnd w:id="15120"/>
      <w:bookmarkEnd w:id="15121"/>
      <w:bookmarkEnd w:id="15122"/>
      <w:bookmarkEnd w:id="15123"/>
      <w:bookmarkEnd w:id="15124"/>
      <w:bookmarkEnd w:id="15125"/>
      <w:bookmarkEnd w:id="15126"/>
      <w:bookmarkEnd w:id="15127"/>
      <w:bookmarkEnd w:id="15128"/>
      <w:bookmarkEnd w:id="15129"/>
      <w:bookmarkEnd w:id="15130"/>
      <w:bookmarkEnd w:id="15131"/>
      <w:bookmarkEnd w:id="15132"/>
      <w:bookmarkEnd w:id="15133"/>
      <w:bookmarkEnd w:id="15134"/>
      <w:bookmarkEnd w:id="15135"/>
      <w:bookmarkEnd w:id="15136"/>
      <w:bookmarkEnd w:id="15137"/>
      <w:bookmarkEnd w:id="15138"/>
      <w:bookmarkEnd w:id="15139"/>
      <w:bookmarkEnd w:id="15140"/>
      <w:bookmarkEnd w:id="15141"/>
      <w:bookmarkEnd w:id="15142"/>
      <w:bookmarkEnd w:id="15143"/>
      <w:bookmarkEnd w:id="15144"/>
      <w:bookmarkEnd w:id="15145"/>
      <w:bookmarkEnd w:id="15146"/>
      <w:bookmarkEnd w:id="15147"/>
      <w:bookmarkEnd w:id="15148"/>
      <w:bookmarkEnd w:id="15149"/>
      <w:bookmarkEnd w:id="15150"/>
      <w:bookmarkEnd w:id="15151"/>
      <w:bookmarkEnd w:id="15152"/>
      <w:bookmarkEnd w:id="15153"/>
      <w:bookmarkEnd w:id="15154"/>
      <w:bookmarkEnd w:id="15155"/>
      <w:bookmarkEnd w:id="15156"/>
      <w:bookmarkEnd w:id="15157"/>
      <w:bookmarkEnd w:id="15158"/>
      <w:bookmarkEnd w:id="15159"/>
      <w:bookmarkEnd w:id="15160"/>
      <w:bookmarkEnd w:id="15161"/>
      <w:bookmarkEnd w:id="15162"/>
      <w:bookmarkEnd w:id="15163"/>
      <w:bookmarkEnd w:id="15164"/>
      <w:bookmarkEnd w:id="15165"/>
      <w:bookmarkEnd w:id="15166"/>
      <w:bookmarkEnd w:id="15167"/>
      <w:bookmarkEnd w:id="15168"/>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bookmarkEnd w:id="15183"/>
      <w:bookmarkEnd w:id="15184"/>
      <w:bookmarkEnd w:id="15185"/>
      <w:bookmarkEnd w:id="15186"/>
      <w:bookmarkEnd w:id="15187"/>
      <w:bookmarkEnd w:id="15188"/>
      <w:bookmarkEnd w:id="15189"/>
      <w:bookmarkEnd w:id="15190"/>
      <w:bookmarkEnd w:id="15191"/>
      <w:bookmarkEnd w:id="15192"/>
      <w:bookmarkEnd w:id="15193"/>
      <w:bookmarkEnd w:id="15194"/>
      <w:bookmarkEnd w:id="15195"/>
      <w:bookmarkEnd w:id="15196"/>
      <w:bookmarkEnd w:id="15197"/>
      <w:bookmarkEnd w:id="15198"/>
      <w:bookmarkEnd w:id="15199"/>
      <w:bookmarkEnd w:id="15200"/>
      <w:bookmarkEnd w:id="15201"/>
      <w:bookmarkEnd w:id="15202"/>
      <w:bookmarkEnd w:id="15203"/>
      <w:bookmarkEnd w:id="15204"/>
      <w:bookmarkEnd w:id="15205"/>
      <w:bookmarkEnd w:id="15206"/>
      <w:bookmarkEnd w:id="15207"/>
      <w:bookmarkEnd w:id="15208"/>
      <w:bookmarkEnd w:id="15209"/>
      <w:bookmarkEnd w:id="15210"/>
      <w:bookmarkEnd w:id="15211"/>
      <w:bookmarkEnd w:id="15212"/>
      <w:bookmarkEnd w:id="15213"/>
      <w:bookmarkEnd w:id="15214"/>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bookmarkEnd w:id="15236"/>
      <w:bookmarkEnd w:id="15237"/>
      <w:bookmarkEnd w:id="15238"/>
      <w:bookmarkEnd w:id="15239"/>
      <w:bookmarkEnd w:id="15240"/>
      <w:bookmarkEnd w:id="15241"/>
      <w:bookmarkEnd w:id="15242"/>
      <w:bookmarkEnd w:id="15243"/>
      <w:bookmarkEnd w:id="15244"/>
      <w:bookmarkEnd w:id="15245"/>
      <w:bookmarkEnd w:id="15246"/>
      <w:bookmarkEnd w:id="15247"/>
      <w:bookmarkEnd w:id="15248"/>
      <w:bookmarkEnd w:id="15249"/>
      <w:bookmarkEnd w:id="15250"/>
      <w:bookmarkEnd w:id="15251"/>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bookmarkEnd w:id="15265"/>
      <w:bookmarkEnd w:id="15266"/>
      <w:bookmarkEnd w:id="15267"/>
      <w:bookmarkEnd w:id="15268"/>
      <w:bookmarkEnd w:id="15269"/>
      <w:bookmarkEnd w:id="15270"/>
      <w:bookmarkEnd w:id="15271"/>
      <w:bookmarkEnd w:id="15272"/>
      <w:bookmarkEnd w:id="15273"/>
      <w:bookmarkEnd w:id="15274"/>
      <w:bookmarkEnd w:id="15275"/>
      <w:bookmarkEnd w:id="15276"/>
      <w:bookmarkEnd w:id="15277"/>
      <w:bookmarkEnd w:id="15278"/>
      <w:bookmarkEnd w:id="15279"/>
      <w:bookmarkEnd w:id="15280"/>
      <w:bookmarkEnd w:id="15281"/>
      <w:bookmarkEnd w:id="15282"/>
      <w:bookmarkEnd w:id="15283"/>
      <w:bookmarkEnd w:id="15284"/>
      <w:bookmarkEnd w:id="15285"/>
      <w:bookmarkEnd w:id="15286"/>
      <w:bookmarkEnd w:id="15287"/>
      <w:bookmarkEnd w:id="15288"/>
      <w:bookmarkEnd w:id="15289"/>
      <w:bookmarkEnd w:id="15290"/>
      <w:bookmarkEnd w:id="15291"/>
      <w:bookmarkEnd w:id="15292"/>
      <w:bookmarkEnd w:id="15293"/>
      <w:bookmarkEnd w:id="15294"/>
      <w:bookmarkEnd w:id="15295"/>
      <w:bookmarkEnd w:id="15296"/>
      <w:bookmarkEnd w:id="15297"/>
      <w:bookmarkEnd w:id="15298"/>
      <w:bookmarkEnd w:id="15299"/>
      <w:bookmarkEnd w:id="15300"/>
      <w:bookmarkEnd w:id="15301"/>
      <w:bookmarkEnd w:id="15302"/>
      <w:bookmarkEnd w:id="15303"/>
      <w:bookmarkEnd w:id="15304"/>
      <w:bookmarkEnd w:id="15305"/>
      <w:bookmarkEnd w:id="15306"/>
      <w:bookmarkEnd w:id="15307"/>
      <w:bookmarkEnd w:id="15308"/>
      <w:bookmarkEnd w:id="15309"/>
      <w:bookmarkEnd w:id="15310"/>
      <w:bookmarkEnd w:id="15311"/>
      <w:bookmarkEnd w:id="15312"/>
      <w:bookmarkEnd w:id="15313"/>
      <w:bookmarkEnd w:id="15314"/>
      <w:bookmarkEnd w:id="15315"/>
      <w:bookmarkEnd w:id="15316"/>
      <w:bookmarkEnd w:id="15317"/>
      <w:bookmarkEnd w:id="15318"/>
      <w:bookmarkEnd w:id="15319"/>
      <w:bookmarkEnd w:id="15320"/>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bookmarkEnd w:id="15338"/>
      <w:bookmarkEnd w:id="15339"/>
      <w:bookmarkEnd w:id="15340"/>
      <w:bookmarkEnd w:id="15341"/>
      <w:bookmarkEnd w:id="15342"/>
      <w:bookmarkEnd w:id="15343"/>
      <w:bookmarkEnd w:id="15344"/>
      <w:bookmarkEnd w:id="15345"/>
      <w:bookmarkEnd w:id="15346"/>
      <w:bookmarkEnd w:id="15347"/>
      <w:bookmarkEnd w:id="15348"/>
      <w:bookmarkEnd w:id="15349"/>
      <w:bookmarkEnd w:id="15350"/>
      <w:bookmarkEnd w:id="15351"/>
      <w:bookmarkEnd w:id="15352"/>
      <w:bookmarkEnd w:id="15353"/>
      <w:bookmarkEnd w:id="15354"/>
      <w:bookmarkEnd w:id="15355"/>
      <w:bookmarkEnd w:id="15356"/>
      <w:bookmarkEnd w:id="15357"/>
      <w:bookmarkEnd w:id="15358"/>
      <w:bookmarkEnd w:id="15359"/>
      <w:bookmarkEnd w:id="15360"/>
      <w:bookmarkEnd w:id="15361"/>
      <w:bookmarkEnd w:id="15362"/>
      <w:bookmarkEnd w:id="15363"/>
      <w:bookmarkEnd w:id="15364"/>
      <w:bookmarkEnd w:id="15365"/>
      <w:bookmarkEnd w:id="15366"/>
      <w:bookmarkEnd w:id="15367"/>
      <w:bookmarkEnd w:id="15368"/>
      <w:bookmarkEnd w:id="15369"/>
      <w:bookmarkEnd w:id="15370"/>
      <w:bookmarkEnd w:id="15371"/>
      <w:bookmarkEnd w:id="15372"/>
      <w:bookmarkEnd w:id="15373"/>
      <w:bookmarkEnd w:id="15374"/>
      <w:bookmarkEnd w:id="15375"/>
      <w:bookmarkEnd w:id="15376"/>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bookmarkEnd w:id="15397"/>
      <w:bookmarkEnd w:id="15398"/>
      <w:bookmarkEnd w:id="15399"/>
      <w:bookmarkEnd w:id="15400"/>
      <w:bookmarkEnd w:id="15401"/>
      <w:bookmarkEnd w:id="15402"/>
      <w:bookmarkEnd w:id="15403"/>
      <w:bookmarkEnd w:id="15404"/>
      <w:bookmarkEnd w:id="15405"/>
      <w:bookmarkEnd w:id="15406"/>
      <w:bookmarkEnd w:id="15407"/>
      <w:bookmarkEnd w:id="15408"/>
      <w:bookmarkEnd w:id="15409"/>
      <w:bookmarkEnd w:id="15410"/>
      <w:bookmarkEnd w:id="15411"/>
      <w:bookmarkEnd w:id="15412"/>
      <w:bookmarkEnd w:id="15413"/>
      <w:bookmarkEnd w:id="15414"/>
      <w:bookmarkEnd w:id="15415"/>
      <w:bookmarkEnd w:id="15416"/>
      <w:bookmarkEnd w:id="15417"/>
      <w:bookmarkEnd w:id="15418"/>
      <w:bookmarkEnd w:id="15419"/>
      <w:bookmarkEnd w:id="15420"/>
      <w:bookmarkEnd w:id="15421"/>
      <w:bookmarkEnd w:id="15422"/>
      <w:bookmarkEnd w:id="15423"/>
      <w:bookmarkEnd w:id="15424"/>
      <w:bookmarkEnd w:id="15425"/>
      <w:bookmarkEnd w:id="15426"/>
      <w:bookmarkEnd w:id="15427"/>
      <w:bookmarkEnd w:id="15428"/>
      <w:bookmarkEnd w:id="15429"/>
      <w:bookmarkEnd w:id="15430"/>
      <w:bookmarkEnd w:id="15431"/>
      <w:bookmarkEnd w:id="15432"/>
      <w:bookmarkEnd w:id="15433"/>
      <w:bookmarkEnd w:id="15434"/>
      <w:bookmarkEnd w:id="15435"/>
      <w:bookmarkEnd w:id="15436"/>
      <w:bookmarkEnd w:id="15437"/>
      <w:bookmarkEnd w:id="15438"/>
      <w:bookmarkEnd w:id="15439"/>
      <w:bookmarkEnd w:id="15440"/>
      <w:bookmarkEnd w:id="15441"/>
      <w:bookmarkEnd w:id="15442"/>
      <w:bookmarkEnd w:id="15443"/>
      <w:bookmarkEnd w:id="15444"/>
      <w:bookmarkEnd w:id="15445"/>
      <w:bookmarkEnd w:id="15446"/>
      <w:bookmarkEnd w:id="15447"/>
      <w:bookmarkEnd w:id="15448"/>
      <w:bookmarkEnd w:id="15449"/>
      <w:bookmarkEnd w:id="15450"/>
      <w:bookmarkEnd w:id="15451"/>
      <w:bookmarkEnd w:id="15452"/>
      <w:bookmarkEnd w:id="15453"/>
      <w:bookmarkEnd w:id="15454"/>
      <w:bookmarkEnd w:id="15455"/>
      <w:bookmarkEnd w:id="15456"/>
      <w:bookmarkEnd w:id="15457"/>
      <w:bookmarkEnd w:id="15458"/>
      <w:bookmarkEnd w:id="15459"/>
      <w:bookmarkEnd w:id="15460"/>
      <w:bookmarkEnd w:id="15461"/>
      <w:bookmarkEnd w:id="15462"/>
      <w:bookmarkEnd w:id="15463"/>
      <w:bookmarkEnd w:id="15464"/>
      <w:bookmarkEnd w:id="15465"/>
      <w:bookmarkEnd w:id="15466"/>
      <w:bookmarkEnd w:id="15467"/>
      <w:bookmarkEnd w:id="15468"/>
      <w:bookmarkEnd w:id="15469"/>
      <w:bookmarkEnd w:id="15470"/>
      <w:bookmarkEnd w:id="15471"/>
      <w:bookmarkEnd w:id="15472"/>
      <w:bookmarkEnd w:id="15473"/>
      <w:bookmarkEnd w:id="15474"/>
      <w:bookmarkEnd w:id="15475"/>
      <w:bookmarkEnd w:id="15476"/>
      <w:bookmarkEnd w:id="15477"/>
      <w:bookmarkEnd w:id="15478"/>
      <w:bookmarkEnd w:id="15479"/>
      <w:bookmarkEnd w:id="15480"/>
      <w:bookmarkEnd w:id="15481"/>
      <w:bookmarkEnd w:id="15482"/>
      <w:bookmarkEnd w:id="15483"/>
      <w:bookmarkEnd w:id="15484"/>
      <w:bookmarkEnd w:id="15485"/>
      <w:bookmarkEnd w:id="15486"/>
      <w:bookmarkEnd w:id="15487"/>
      <w:bookmarkEnd w:id="15488"/>
      <w:bookmarkEnd w:id="15489"/>
      <w:bookmarkEnd w:id="15490"/>
      <w:bookmarkEnd w:id="15491"/>
      <w:bookmarkEnd w:id="15492"/>
      <w:bookmarkEnd w:id="15493"/>
      <w:bookmarkEnd w:id="15494"/>
      <w:bookmarkEnd w:id="15495"/>
      <w:bookmarkEnd w:id="15496"/>
      <w:bookmarkEnd w:id="15497"/>
      <w:bookmarkEnd w:id="15498"/>
      <w:bookmarkEnd w:id="15499"/>
      <w:bookmarkEnd w:id="15500"/>
      <w:bookmarkEnd w:id="15501"/>
      <w:bookmarkEnd w:id="15502"/>
      <w:bookmarkEnd w:id="15503"/>
      <w:bookmarkEnd w:id="15504"/>
      <w:bookmarkEnd w:id="15505"/>
      <w:bookmarkEnd w:id="15506"/>
      <w:bookmarkEnd w:id="15507"/>
      <w:bookmarkEnd w:id="15508"/>
      <w:bookmarkEnd w:id="15509"/>
      <w:bookmarkEnd w:id="15510"/>
      <w:bookmarkEnd w:id="15511"/>
      <w:bookmarkEnd w:id="15512"/>
      <w:bookmarkEnd w:id="15513"/>
      <w:bookmarkEnd w:id="15514"/>
      <w:bookmarkEnd w:id="15515"/>
      <w:bookmarkEnd w:id="15516"/>
      <w:bookmarkEnd w:id="15517"/>
      <w:bookmarkEnd w:id="15518"/>
      <w:bookmarkEnd w:id="15519"/>
      <w:bookmarkEnd w:id="15520"/>
      <w:bookmarkEnd w:id="15521"/>
      <w:bookmarkEnd w:id="15522"/>
      <w:bookmarkEnd w:id="15523"/>
      <w:bookmarkEnd w:id="15524"/>
      <w:bookmarkEnd w:id="15525"/>
      <w:bookmarkEnd w:id="15526"/>
      <w:bookmarkEnd w:id="15527"/>
      <w:bookmarkEnd w:id="15528"/>
      <w:bookmarkEnd w:id="15529"/>
      <w:bookmarkEnd w:id="15530"/>
      <w:bookmarkEnd w:id="15531"/>
      <w:bookmarkEnd w:id="15532"/>
      <w:bookmarkEnd w:id="15533"/>
      <w:bookmarkEnd w:id="15534"/>
      <w:bookmarkEnd w:id="15535"/>
      <w:bookmarkEnd w:id="15536"/>
      <w:bookmarkEnd w:id="15537"/>
      <w:bookmarkEnd w:id="15538"/>
      <w:bookmarkEnd w:id="15539"/>
      <w:bookmarkEnd w:id="15540"/>
      <w:bookmarkEnd w:id="15541"/>
      <w:bookmarkEnd w:id="15542"/>
      <w:bookmarkEnd w:id="15543"/>
      <w:bookmarkEnd w:id="15544"/>
      <w:bookmarkEnd w:id="15545"/>
      <w:bookmarkEnd w:id="15546"/>
      <w:bookmarkEnd w:id="15547"/>
      <w:bookmarkEnd w:id="15548"/>
      <w:bookmarkEnd w:id="15549"/>
      <w:bookmarkEnd w:id="15550"/>
      <w:bookmarkEnd w:id="15551"/>
      <w:bookmarkEnd w:id="15552"/>
      <w:bookmarkEnd w:id="15553"/>
      <w:bookmarkEnd w:id="15554"/>
      <w:bookmarkEnd w:id="15555"/>
      <w:bookmarkEnd w:id="15556"/>
      <w:bookmarkEnd w:id="15557"/>
      <w:bookmarkEnd w:id="15558"/>
      <w:bookmarkEnd w:id="15559"/>
      <w:bookmarkEnd w:id="15560"/>
      <w:bookmarkEnd w:id="15561"/>
      <w:bookmarkEnd w:id="15562"/>
      <w:bookmarkEnd w:id="15563"/>
      <w:bookmarkEnd w:id="15564"/>
      <w:bookmarkEnd w:id="15565"/>
      <w:bookmarkEnd w:id="15566"/>
      <w:bookmarkEnd w:id="15567"/>
      <w:bookmarkEnd w:id="15568"/>
      <w:bookmarkEnd w:id="15569"/>
      <w:bookmarkEnd w:id="15570"/>
      <w:bookmarkEnd w:id="15571"/>
      <w:bookmarkEnd w:id="15572"/>
      <w:bookmarkEnd w:id="15573"/>
      <w:bookmarkEnd w:id="15574"/>
      <w:bookmarkEnd w:id="15575"/>
      <w:bookmarkEnd w:id="15576"/>
      <w:bookmarkEnd w:id="15577"/>
      <w:bookmarkEnd w:id="15578"/>
      <w:bookmarkEnd w:id="15579"/>
      <w:bookmarkEnd w:id="15580"/>
      <w:bookmarkEnd w:id="15581"/>
      <w:bookmarkEnd w:id="15582"/>
      <w:bookmarkEnd w:id="15583"/>
      <w:bookmarkEnd w:id="15584"/>
      <w:bookmarkEnd w:id="15585"/>
      <w:bookmarkEnd w:id="15586"/>
      <w:bookmarkEnd w:id="15587"/>
      <w:bookmarkEnd w:id="15588"/>
      <w:bookmarkEnd w:id="15589"/>
      <w:bookmarkEnd w:id="15590"/>
      <w:bookmarkEnd w:id="15591"/>
      <w:bookmarkEnd w:id="15592"/>
      <w:bookmarkEnd w:id="15593"/>
      <w:bookmarkEnd w:id="15594"/>
      <w:bookmarkEnd w:id="15595"/>
      <w:bookmarkEnd w:id="15596"/>
      <w:bookmarkEnd w:id="15597"/>
      <w:bookmarkEnd w:id="15598"/>
      <w:bookmarkEnd w:id="15599"/>
      <w:bookmarkEnd w:id="15600"/>
      <w:bookmarkEnd w:id="15601"/>
      <w:bookmarkEnd w:id="15602"/>
      <w:bookmarkEnd w:id="15603"/>
      <w:bookmarkEnd w:id="15604"/>
      <w:bookmarkEnd w:id="15605"/>
      <w:bookmarkEnd w:id="15606"/>
      <w:bookmarkEnd w:id="15607"/>
      <w:bookmarkEnd w:id="15608"/>
      <w:bookmarkEnd w:id="15609"/>
      <w:bookmarkEnd w:id="15610"/>
      <w:bookmarkEnd w:id="15611"/>
      <w:bookmarkEnd w:id="15612"/>
      <w:bookmarkEnd w:id="15613"/>
      <w:bookmarkEnd w:id="15614"/>
      <w:bookmarkEnd w:id="15615"/>
      <w:bookmarkEnd w:id="15616"/>
      <w:bookmarkEnd w:id="15617"/>
      <w:bookmarkEnd w:id="15618"/>
      <w:bookmarkEnd w:id="15619"/>
      <w:bookmarkEnd w:id="15620"/>
      <w:bookmarkEnd w:id="15621"/>
      <w:bookmarkEnd w:id="15622"/>
      <w:bookmarkEnd w:id="15623"/>
      <w:bookmarkEnd w:id="15624"/>
      <w:bookmarkEnd w:id="15625"/>
      <w:bookmarkEnd w:id="15626"/>
      <w:bookmarkEnd w:id="15627"/>
      <w:bookmarkEnd w:id="15628"/>
      <w:bookmarkEnd w:id="15629"/>
      <w:bookmarkEnd w:id="15630"/>
      <w:bookmarkEnd w:id="15631"/>
      <w:bookmarkEnd w:id="15632"/>
      <w:bookmarkEnd w:id="15633"/>
      <w:bookmarkEnd w:id="15634"/>
      <w:bookmarkEnd w:id="15635"/>
      <w:bookmarkEnd w:id="15636"/>
      <w:bookmarkEnd w:id="15637"/>
      <w:bookmarkEnd w:id="15638"/>
      <w:bookmarkEnd w:id="15639"/>
      <w:bookmarkEnd w:id="15640"/>
      <w:bookmarkEnd w:id="15641"/>
      <w:bookmarkEnd w:id="15642"/>
      <w:bookmarkEnd w:id="15643"/>
      <w:bookmarkEnd w:id="15644"/>
      <w:bookmarkEnd w:id="15645"/>
      <w:bookmarkEnd w:id="15646"/>
      <w:bookmarkEnd w:id="15647"/>
      <w:bookmarkEnd w:id="15648"/>
      <w:bookmarkEnd w:id="15649"/>
      <w:bookmarkEnd w:id="15650"/>
      <w:bookmarkEnd w:id="15651"/>
      <w:bookmarkEnd w:id="15652"/>
      <w:bookmarkEnd w:id="15653"/>
      <w:bookmarkEnd w:id="15654"/>
      <w:bookmarkEnd w:id="15655"/>
      <w:bookmarkEnd w:id="15656"/>
      <w:bookmarkEnd w:id="15657"/>
      <w:bookmarkEnd w:id="15658"/>
      <w:bookmarkEnd w:id="15659"/>
      <w:bookmarkEnd w:id="15660"/>
      <w:bookmarkEnd w:id="15661"/>
      <w:bookmarkEnd w:id="15662"/>
      <w:bookmarkEnd w:id="15663"/>
      <w:bookmarkEnd w:id="15664"/>
      <w:bookmarkEnd w:id="15665"/>
      <w:bookmarkEnd w:id="15666"/>
      <w:bookmarkEnd w:id="15667"/>
      <w:bookmarkEnd w:id="15668"/>
      <w:bookmarkEnd w:id="15669"/>
      <w:bookmarkEnd w:id="15670"/>
      <w:bookmarkEnd w:id="15671"/>
      <w:bookmarkEnd w:id="15672"/>
      <w:bookmarkEnd w:id="15673"/>
      <w:bookmarkEnd w:id="15674"/>
      <w:bookmarkEnd w:id="15675"/>
      <w:bookmarkEnd w:id="15676"/>
      <w:bookmarkEnd w:id="15677"/>
      <w:bookmarkEnd w:id="15678"/>
      <w:bookmarkEnd w:id="15679"/>
      <w:bookmarkEnd w:id="15680"/>
      <w:bookmarkEnd w:id="15681"/>
      <w:bookmarkEnd w:id="15682"/>
      <w:bookmarkEnd w:id="15683"/>
      <w:bookmarkEnd w:id="15684"/>
      <w:bookmarkEnd w:id="15685"/>
      <w:bookmarkEnd w:id="15686"/>
      <w:bookmarkEnd w:id="15687"/>
      <w:bookmarkEnd w:id="15688"/>
      <w:bookmarkEnd w:id="15689"/>
      <w:bookmarkEnd w:id="15690"/>
      <w:bookmarkEnd w:id="15691"/>
      <w:bookmarkEnd w:id="15692"/>
      <w:bookmarkEnd w:id="15693"/>
      <w:bookmarkEnd w:id="15694"/>
      <w:bookmarkEnd w:id="15695"/>
      <w:bookmarkEnd w:id="15696"/>
      <w:bookmarkEnd w:id="15697"/>
      <w:bookmarkEnd w:id="15698"/>
      <w:bookmarkEnd w:id="15699"/>
      <w:bookmarkEnd w:id="15700"/>
      <w:bookmarkEnd w:id="15701"/>
      <w:bookmarkEnd w:id="15702"/>
      <w:bookmarkEnd w:id="15703"/>
      <w:bookmarkEnd w:id="15704"/>
      <w:bookmarkEnd w:id="15705"/>
      <w:bookmarkEnd w:id="15706"/>
      <w:bookmarkEnd w:id="15707"/>
      <w:bookmarkEnd w:id="15708"/>
      <w:bookmarkEnd w:id="15709"/>
      <w:bookmarkEnd w:id="15710"/>
      <w:bookmarkEnd w:id="15711"/>
      <w:bookmarkEnd w:id="15712"/>
      <w:bookmarkEnd w:id="15713"/>
      <w:bookmarkEnd w:id="15714"/>
      <w:bookmarkEnd w:id="15715"/>
      <w:bookmarkEnd w:id="15716"/>
      <w:bookmarkEnd w:id="15717"/>
      <w:bookmarkEnd w:id="15718"/>
      <w:bookmarkEnd w:id="15719"/>
      <w:bookmarkEnd w:id="15720"/>
      <w:bookmarkEnd w:id="15721"/>
      <w:bookmarkEnd w:id="15722"/>
      <w:bookmarkEnd w:id="15723"/>
      <w:bookmarkEnd w:id="15724"/>
      <w:bookmarkEnd w:id="15725"/>
      <w:bookmarkEnd w:id="15726"/>
      <w:bookmarkEnd w:id="15727"/>
      <w:bookmarkEnd w:id="15728"/>
      <w:bookmarkEnd w:id="15729"/>
      <w:bookmarkEnd w:id="15730"/>
      <w:bookmarkEnd w:id="15731"/>
      <w:bookmarkEnd w:id="15732"/>
      <w:bookmarkEnd w:id="15733"/>
      <w:bookmarkEnd w:id="15734"/>
      <w:bookmarkEnd w:id="15735"/>
      <w:bookmarkEnd w:id="15736"/>
      <w:bookmarkEnd w:id="15737"/>
      <w:bookmarkEnd w:id="15738"/>
      <w:bookmarkEnd w:id="15739"/>
      <w:bookmarkEnd w:id="15740"/>
      <w:bookmarkEnd w:id="15741"/>
      <w:bookmarkEnd w:id="15742"/>
      <w:bookmarkEnd w:id="15743"/>
      <w:bookmarkEnd w:id="15744"/>
      <w:bookmarkEnd w:id="15745"/>
      <w:bookmarkEnd w:id="15746"/>
      <w:bookmarkEnd w:id="15747"/>
      <w:bookmarkEnd w:id="15748"/>
      <w:bookmarkEnd w:id="15749"/>
      <w:bookmarkEnd w:id="15750"/>
      <w:bookmarkEnd w:id="15751"/>
      <w:bookmarkEnd w:id="15752"/>
      <w:bookmarkEnd w:id="15753"/>
      <w:bookmarkEnd w:id="15754"/>
      <w:bookmarkEnd w:id="15755"/>
      <w:bookmarkEnd w:id="15756"/>
      <w:bookmarkEnd w:id="15757"/>
      <w:bookmarkEnd w:id="15758"/>
      <w:bookmarkEnd w:id="15759"/>
      <w:bookmarkEnd w:id="15760"/>
      <w:bookmarkEnd w:id="15761"/>
      <w:bookmarkEnd w:id="15762"/>
      <w:bookmarkEnd w:id="15763"/>
      <w:bookmarkEnd w:id="15764"/>
      <w:bookmarkEnd w:id="15765"/>
      <w:bookmarkEnd w:id="15766"/>
      <w:bookmarkEnd w:id="15767"/>
      <w:bookmarkEnd w:id="15768"/>
      <w:bookmarkEnd w:id="15769"/>
      <w:bookmarkEnd w:id="15770"/>
      <w:bookmarkEnd w:id="15771"/>
      <w:bookmarkEnd w:id="15772"/>
      <w:bookmarkEnd w:id="15773"/>
      <w:bookmarkEnd w:id="15774"/>
      <w:bookmarkEnd w:id="15775"/>
      <w:bookmarkEnd w:id="15776"/>
      <w:bookmarkEnd w:id="15777"/>
      <w:bookmarkEnd w:id="15778"/>
      <w:bookmarkEnd w:id="15779"/>
      <w:bookmarkEnd w:id="15780"/>
      <w:bookmarkEnd w:id="15781"/>
      <w:bookmarkEnd w:id="15782"/>
      <w:bookmarkEnd w:id="15783"/>
      <w:bookmarkEnd w:id="15784"/>
      <w:bookmarkEnd w:id="15785"/>
      <w:bookmarkEnd w:id="15786"/>
      <w:bookmarkEnd w:id="15787"/>
      <w:bookmarkEnd w:id="15788"/>
      <w:bookmarkEnd w:id="15789"/>
      <w:bookmarkEnd w:id="15790"/>
      <w:bookmarkEnd w:id="15791"/>
      <w:bookmarkEnd w:id="15792"/>
      <w:bookmarkEnd w:id="15793"/>
      <w:bookmarkEnd w:id="15794"/>
      <w:bookmarkEnd w:id="15795"/>
      <w:bookmarkEnd w:id="15796"/>
      <w:bookmarkEnd w:id="15797"/>
      <w:bookmarkEnd w:id="15798"/>
      <w:bookmarkEnd w:id="15799"/>
      <w:bookmarkEnd w:id="15800"/>
      <w:bookmarkEnd w:id="15801"/>
      <w:bookmarkEnd w:id="15802"/>
      <w:bookmarkEnd w:id="15803"/>
      <w:bookmarkEnd w:id="15804"/>
      <w:bookmarkEnd w:id="15805"/>
      <w:bookmarkEnd w:id="15806"/>
      <w:bookmarkEnd w:id="15807"/>
      <w:bookmarkEnd w:id="15808"/>
      <w:bookmarkEnd w:id="15809"/>
      <w:bookmarkEnd w:id="15810"/>
      <w:bookmarkEnd w:id="15811"/>
      <w:bookmarkEnd w:id="15812"/>
      <w:bookmarkEnd w:id="15813"/>
      <w:bookmarkEnd w:id="15814"/>
      <w:bookmarkEnd w:id="15815"/>
      <w:bookmarkEnd w:id="15816"/>
      <w:bookmarkEnd w:id="15817"/>
      <w:bookmarkEnd w:id="15818"/>
      <w:bookmarkEnd w:id="15819"/>
      <w:bookmarkEnd w:id="15820"/>
      <w:bookmarkEnd w:id="15821"/>
      <w:bookmarkEnd w:id="15822"/>
      <w:bookmarkEnd w:id="15823"/>
      <w:bookmarkEnd w:id="15824"/>
      <w:bookmarkEnd w:id="15825"/>
      <w:bookmarkEnd w:id="15826"/>
      <w:bookmarkEnd w:id="15827"/>
      <w:bookmarkEnd w:id="15828"/>
      <w:bookmarkEnd w:id="15829"/>
      <w:bookmarkEnd w:id="15830"/>
      <w:bookmarkEnd w:id="15831"/>
      <w:bookmarkEnd w:id="15832"/>
      <w:bookmarkEnd w:id="15833"/>
      <w:bookmarkEnd w:id="15834"/>
      <w:bookmarkEnd w:id="15835"/>
      <w:bookmarkEnd w:id="15836"/>
      <w:bookmarkEnd w:id="15837"/>
      <w:bookmarkEnd w:id="15838"/>
      <w:bookmarkEnd w:id="15839"/>
      <w:bookmarkEnd w:id="15840"/>
      <w:bookmarkEnd w:id="15841"/>
      <w:bookmarkEnd w:id="15842"/>
      <w:bookmarkEnd w:id="15843"/>
      <w:bookmarkEnd w:id="15844"/>
      <w:bookmarkEnd w:id="15845"/>
      <w:bookmarkEnd w:id="15846"/>
      <w:bookmarkEnd w:id="15847"/>
      <w:bookmarkEnd w:id="15848"/>
      <w:bookmarkEnd w:id="15849"/>
      <w:bookmarkEnd w:id="15850"/>
      <w:bookmarkEnd w:id="15851"/>
      <w:bookmarkEnd w:id="15852"/>
      <w:bookmarkEnd w:id="15853"/>
      <w:bookmarkEnd w:id="15854"/>
      <w:bookmarkEnd w:id="15855"/>
      <w:bookmarkEnd w:id="15856"/>
      <w:bookmarkEnd w:id="15857"/>
      <w:bookmarkEnd w:id="15858"/>
      <w:bookmarkEnd w:id="15859"/>
      <w:bookmarkEnd w:id="15860"/>
      <w:bookmarkEnd w:id="15861"/>
      <w:bookmarkEnd w:id="15862"/>
      <w:bookmarkEnd w:id="15863"/>
      <w:bookmarkEnd w:id="15864"/>
      <w:bookmarkEnd w:id="15865"/>
      <w:bookmarkEnd w:id="15866"/>
      <w:bookmarkEnd w:id="15867"/>
      <w:bookmarkEnd w:id="15868"/>
      <w:bookmarkEnd w:id="15869"/>
      <w:bookmarkEnd w:id="15870"/>
      <w:bookmarkEnd w:id="15871"/>
      <w:bookmarkEnd w:id="15872"/>
      <w:bookmarkEnd w:id="15873"/>
      <w:bookmarkEnd w:id="15874"/>
      <w:bookmarkEnd w:id="15875"/>
      <w:bookmarkEnd w:id="15876"/>
      <w:bookmarkEnd w:id="15877"/>
      <w:bookmarkEnd w:id="15878"/>
      <w:bookmarkEnd w:id="15879"/>
      <w:bookmarkEnd w:id="15880"/>
      <w:bookmarkEnd w:id="15881"/>
      <w:bookmarkEnd w:id="15882"/>
      <w:bookmarkEnd w:id="15883"/>
      <w:bookmarkEnd w:id="15884"/>
      <w:bookmarkEnd w:id="15885"/>
      <w:bookmarkEnd w:id="15886"/>
      <w:bookmarkEnd w:id="15887"/>
      <w:bookmarkEnd w:id="15888"/>
      <w:bookmarkEnd w:id="15889"/>
      <w:bookmarkEnd w:id="15890"/>
      <w:bookmarkEnd w:id="15891"/>
      <w:bookmarkEnd w:id="15892"/>
      <w:bookmarkEnd w:id="15893"/>
      <w:bookmarkEnd w:id="15894"/>
      <w:bookmarkEnd w:id="15895"/>
      <w:bookmarkEnd w:id="15896"/>
      <w:bookmarkEnd w:id="15897"/>
      <w:bookmarkEnd w:id="15898"/>
      <w:bookmarkEnd w:id="15899"/>
      <w:bookmarkEnd w:id="15900"/>
      <w:bookmarkEnd w:id="15901"/>
      <w:bookmarkEnd w:id="15902"/>
      <w:bookmarkEnd w:id="15903"/>
      <w:bookmarkEnd w:id="15904"/>
      <w:bookmarkEnd w:id="15905"/>
      <w:bookmarkEnd w:id="15906"/>
      <w:bookmarkEnd w:id="15907"/>
      <w:bookmarkEnd w:id="15908"/>
      <w:bookmarkEnd w:id="15909"/>
      <w:bookmarkEnd w:id="15910"/>
      <w:bookmarkEnd w:id="15911"/>
      <w:bookmarkEnd w:id="15912"/>
      <w:bookmarkEnd w:id="15913"/>
      <w:bookmarkEnd w:id="15914"/>
      <w:bookmarkEnd w:id="15915"/>
      <w:bookmarkEnd w:id="15916"/>
      <w:bookmarkEnd w:id="15917"/>
      <w:bookmarkEnd w:id="15918"/>
      <w:bookmarkEnd w:id="15919"/>
      <w:bookmarkEnd w:id="15920"/>
      <w:bookmarkEnd w:id="15921"/>
      <w:bookmarkEnd w:id="15922"/>
      <w:bookmarkEnd w:id="15923"/>
      <w:bookmarkEnd w:id="15924"/>
      <w:bookmarkEnd w:id="15925"/>
      <w:bookmarkEnd w:id="15926"/>
      <w:bookmarkEnd w:id="15927"/>
      <w:bookmarkEnd w:id="15928"/>
      <w:bookmarkEnd w:id="15929"/>
      <w:bookmarkEnd w:id="15930"/>
      <w:bookmarkEnd w:id="15931"/>
      <w:bookmarkEnd w:id="15932"/>
      <w:bookmarkEnd w:id="15933"/>
      <w:bookmarkEnd w:id="15934"/>
      <w:bookmarkEnd w:id="15935"/>
      <w:bookmarkEnd w:id="15936"/>
      <w:bookmarkEnd w:id="15937"/>
      <w:bookmarkEnd w:id="15938"/>
      <w:bookmarkEnd w:id="15939"/>
      <w:bookmarkEnd w:id="15940"/>
      <w:bookmarkEnd w:id="15941"/>
      <w:bookmarkEnd w:id="15942"/>
      <w:bookmarkEnd w:id="15943"/>
      <w:bookmarkEnd w:id="15944"/>
      <w:bookmarkEnd w:id="15945"/>
      <w:bookmarkEnd w:id="15946"/>
      <w:bookmarkEnd w:id="15947"/>
      <w:bookmarkEnd w:id="15948"/>
      <w:bookmarkEnd w:id="15949"/>
      <w:bookmarkEnd w:id="15950"/>
      <w:bookmarkEnd w:id="15951"/>
      <w:bookmarkEnd w:id="15952"/>
      <w:bookmarkEnd w:id="15953"/>
      <w:bookmarkEnd w:id="15954"/>
      <w:bookmarkEnd w:id="15955"/>
      <w:bookmarkEnd w:id="15956"/>
      <w:bookmarkEnd w:id="15957"/>
      <w:bookmarkEnd w:id="15958"/>
      <w:bookmarkEnd w:id="15959"/>
      <w:bookmarkEnd w:id="15960"/>
      <w:bookmarkEnd w:id="15961"/>
      <w:bookmarkEnd w:id="15962"/>
      <w:bookmarkEnd w:id="15963"/>
      <w:bookmarkEnd w:id="15964"/>
      <w:bookmarkEnd w:id="15965"/>
      <w:bookmarkEnd w:id="15966"/>
      <w:bookmarkEnd w:id="15967"/>
      <w:bookmarkEnd w:id="15968"/>
      <w:bookmarkEnd w:id="15969"/>
      <w:bookmarkEnd w:id="15970"/>
      <w:bookmarkEnd w:id="15971"/>
      <w:bookmarkEnd w:id="15972"/>
      <w:bookmarkEnd w:id="15973"/>
      <w:bookmarkEnd w:id="15974"/>
      <w:bookmarkEnd w:id="15975"/>
      <w:bookmarkEnd w:id="15976"/>
      <w:bookmarkEnd w:id="15977"/>
      <w:bookmarkEnd w:id="15978"/>
      <w:bookmarkEnd w:id="15979"/>
      <w:bookmarkEnd w:id="15980"/>
      <w:bookmarkEnd w:id="15981"/>
      <w:bookmarkEnd w:id="15982"/>
      <w:bookmarkEnd w:id="15983"/>
      <w:bookmarkEnd w:id="15984"/>
      <w:bookmarkEnd w:id="15985"/>
      <w:bookmarkEnd w:id="15986"/>
      <w:bookmarkEnd w:id="15987"/>
      <w:bookmarkEnd w:id="15988"/>
      <w:bookmarkEnd w:id="15989"/>
      <w:bookmarkEnd w:id="15990"/>
      <w:bookmarkEnd w:id="15991"/>
      <w:bookmarkEnd w:id="15992"/>
      <w:bookmarkEnd w:id="15993"/>
      <w:bookmarkEnd w:id="15994"/>
      <w:bookmarkEnd w:id="15995"/>
      <w:bookmarkEnd w:id="15996"/>
      <w:bookmarkEnd w:id="15997"/>
    </w:p>
    <w:p w14:paraId="42BCD374" w14:textId="64A036B8" w:rsidR="00E46DB7" w:rsidRDefault="00E46DB7">
      <w:pPr>
        <w:pStyle w:val="Caption"/>
        <w:rPr>
          <w:ins w:id="16000" w:author="Perrine, Martin L. (GSFC-5670)" w:date="2016-08-31T15:42:00Z"/>
        </w:rPr>
        <w:pPrChange w:id="16001" w:author="Perrine, Martin L. (GSFC-5670)" w:date="2016-09-08T12:46:00Z">
          <w:pPr/>
        </w:pPrChange>
      </w:pPr>
      <w:ins w:id="16002" w:author="Perrine, Martin L. (GSFC-5670)" w:date="2016-08-31T15:42:00Z">
        <w:r>
          <w:t xml:space="preserve">Table </w:t>
        </w:r>
        <w:r>
          <w:fldChar w:fldCharType="begin"/>
        </w:r>
        <w:r>
          <w:instrText xml:space="preserve"> SEQ Table \* ARABIC </w:instrText>
        </w:r>
      </w:ins>
      <w:r>
        <w:fldChar w:fldCharType="separate"/>
      </w:r>
      <w:ins w:id="16003" w:author="Perrine, Martin L. (GSFC-5670)" w:date="2016-09-01T10:49:00Z">
        <w:r w:rsidR="00142C19">
          <w:rPr>
            <w:noProof/>
          </w:rPr>
          <w:t>15</w:t>
        </w:r>
      </w:ins>
      <w:ins w:id="16004" w:author="Perrine, Martin L. (GSFC-5670)" w:date="2016-08-31T15:42:00Z">
        <w:r>
          <w:fldChar w:fldCharType="end"/>
        </w:r>
      </w:ins>
      <w:ins w:id="16005" w:author="Perrine, Martin L. (GSFC-5670)" w:date="2016-09-02T11:30:00Z">
        <w:r w:rsidR="008D7F46">
          <w:t xml:space="preserve"> Requirement and Verification Matrix.</w:t>
        </w:r>
      </w:ins>
    </w:p>
    <w:tbl>
      <w:tblPr>
        <w:tblW w:w="7620" w:type="dxa"/>
        <w:tblLook w:val="04A0" w:firstRow="1" w:lastRow="0" w:firstColumn="1" w:lastColumn="0" w:noHBand="0" w:noVBand="1"/>
        <w:tblPrChange w:id="16006" w:author="Perrine, Martin L. (GSFC-5670)" w:date="2016-09-13T14:22:00Z">
          <w:tblPr>
            <w:tblW w:w="7620" w:type="dxa"/>
            <w:tblLook w:val="04A0" w:firstRow="1" w:lastRow="0" w:firstColumn="1" w:lastColumn="0" w:noHBand="0" w:noVBand="1"/>
          </w:tblPr>
        </w:tblPrChange>
      </w:tblPr>
      <w:tblGrid>
        <w:gridCol w:w="2182"/>
        <w:gridCol w:w="774"/>
        <w:gridCol w:w="876"/>
        <w:gridCol w:w="662"/>
        <w:gridCol w:w="662"/>
        <w:gridCol w:w="662"/>
        <w:gridCol w:w="662"/>
        <w:gridCol w:w="763"/>
        <w:gridCol w:w="966"/>
        <w:tblGridChange w:id="16007">
          <w:tblGrid>
            <w:gridCol w:w="2182"/>
            <w:gridCol w:w="774"/>
            <w:gridCol w:w="876"/>
            <w:gridCol w:w="662"/>
            <w:gridCol w:w="662"/>
            <w:gridCol w:w="662"/>
            <w:gridCol w:w="662"/>
            <w:gridCol w:w="763"/>
            <w:gridCol w:w="966"/>
          </w:tblGrid>
        </w:tblGridChange>
      </w:tblGrid>
      <w:tr w:rsidR="008D7F46" w:rsidRPr="008D7F46" w14:paraId="7E9C5FA0" w14:textId="77777777" w:rsidTr="001946F9">
        <w:trPr>
          <w:cantSplit/>
          <w:trHeight w:val="1440"/>
          <w:tblHeader/>
          <w:ins w:id="16008" w:author="Perrine, Martin L. (GSFC-5670)" w:date="2016-09-02T11:28:00Z"/>
          <w:trPrChange w:id="16009" w:author="Perrine, Martin L. (GSFC-5670)" w:date="2016-09-13T14:22:00Z">
            <w:trPr>
              <w:trHeight w:val="1440"/>
            </w:trPr>
          </w:trPrChange>
        </w:trPr>
        <w:tc>
          <w:tcPr>
            <w:tcW w:w="2101" w:type="dxa"/>
            <w:tcBorders>
              <w:top w:val="single" w:sz="4" w:space="0" w:color="auto"/>
              <w:left w:val="single" w:sz="4" w:space="0" w:color="auto"/>
              <w:bottom w:val="single" w:sz="4" w:space="0" w:color="auto"/>
              <w:right w:val="single" w:sz="4" w:space="0" w:color="auto"/>
            </w:tcBorders>
            <w:shd w:val="clear" w:color="000000" w:fill="D9D9D9"/>
            <w:vAlign w:val="center"/>
            <w:hideMark/>
            <w:tcPrChange w:id="16010" w:author="Perrine, Martin L. (GSFC-5670)" w:date="2016-09-13T14:22:00Z">
              <w:tcPr>
                <w:tcW w:w="2101" w:type="dxa"/>
                <w:tcBorders>
                  <w:top w:val="single" w:sz="4" w:space="0" w:color="auto"/>
                  <w:left w:val="single" w:sz="4" w:space="0" w:color="auto"/>
                  <w:bottom w:val="single" w:sz="4" w:space="0" w:color="auto"/>
                  <w:right w:val="single" w:sz="4" w:space="0" w:color="auto"/>
                </w:tcBorders>
                <w:shd w:val="clear" w:color="000000" w:fill="D9D9D9"/>
                <w:vAlign w:val="center"/>
                <w:hideMark/>
              </w:tcPr>
            </w:tcPrChange>
          </w:tcPr>
          <w:p w14:paraId="127B0CC6" w14:textId="470BED7D" w:rsidR="008D7F46" w:rsidRPr="008D7F46" w:rsidRDefault="00055AC4" w:rsidP="008D7F46">
            <w:pPr>
              <w:jc w:val="left"/>
              <w:rPr>
                <w:ins w:id="16011" w:author="Perrine, Martin L. (GSFC-5670)" w:date="2016-09-02T11:28:00Z"/>
                <w:rFonts w:ascii="Calibri" w:hAnsi="Calibri"/>
                <w:color w:val="000000"/>
                <w:sz w:val="22"/>
                <w:szCs w:val="22"/>
              </w:rPr>
            </w:pPr>
            <w:ins w:id="16012" w:author="Perrine, Martin L. (GSFC-5670)" w:date="2016-09-13T14:29:00Z">
              <w:r>
                <w:rPr>
                  <w:rFonts w:ascii="Calibri" w:hAnsi="Calibri"/>
                  <w:color w:val="000000"/>
                  <w:sz w:val="22"/>
                  <w:szCs w:val="22"/>
                </w:rPr>
                <w:t>DAPHNE</w:t>
              </w:r>
            </w:ins>
            <w:ins w:id="16013" w:author="Perrine, Martin L. (GSFC-5670)" w:date="2016-09-02T11:28:00Z">
              <w:r w:rsidR="008D7F46" w:rsidRPr="008D7F46">
                <w:rPr>
                  <w:rFonts w:ascii="Calibri" w:hAnsi="Calibri"/>
                  <w:color w:val="000000"/>
                  <w:sz w:val="22"/>
                  <w:szCs w:val="22"/>
                </w:rPr>
                <w:t xml:space="preserve"> Requirement   [matrix rev a]</w:t>
              </w:r>
            </w:ins>
          </w:p>
        </w:tc>
        <w:tc>
          <w:tcPr>
            <w:tcW w:w="588" w:type="dxa"/>
            <w:tcBorders>
              <w:top w:val="single" w:sz="4" w:space="0" w:color="auto"/>
              <w:left w:val="nil"/>
              <w:bottom w:val="single" w:sz="4" w:space="0" w:color="auto"/>
              <w:right w:val="single" w:sz="4" w:space="0" w:color="auto"/>
            </w:tcBorders>
            <w:shd w:val="clear" w:color="000000" w:fill="D9D9D9"/>
            <w:vAlign w:val="center"/>
            <w:hideMark/>
            <w:tcPrChange w:id="16014" w:author="Perrine, Martin L. (GSFC-5670)" w:date="2016-09-13T14:22:00Z">
              <w:tcPr>
                <w:tcW w:w="588" w:type="dxa"/>
                <w:tcBorders>
                  <w:top w:val="single" w:sz="4" w:space="0" w:color="auto"/>
                  <w:left w:val="nil"/>
                  <w:bottom w:val="single" w:sz="4" w:space="0" w:color="auto"/>
                  <w:right w:val="single" w:sz="4" w:space="0" w:color="auto"/>
                </w:tcBorders>
                <w:shd w:val="clear" w:color="000000" w:fill="D9D9D9"/>
                <w:vAlign w:val="center"/>
                <w:hideMark/>
              </w:tcPr>
            </w:tcPrChange>
          </w:tcPr>
          <w:p w14:paraId="15A5C9DF" w14:textId="77777777" w:rsidR="008D7F46" w:rsidRPr="008D7F46" w:rsidRDefault="008D7F46" w:rsidP="008D7F46">
            <w:pPr>
              <w:jc w:val="left"/>
              <w:rPr>
                <w:ins w:id="16015" w:author="Perrine, Martin L. (GSFC-5670)" w:date="2016-09-02T11:28:00Z"/>
                <w:rFonts w:ascii="Calibri" w:hAnsi="Calibri"/>
                <w:color w:val="000000"/>
                <w:sz w:val="22"/>
                <w:szCs w:val="22"/>
              </w:rPr>
            </w:pPr>
            <w:ins w:id="16016" w:author="Perrine, Martin L. (GSFC-5670)" w:date="2016-09-02T11:28:00Z">
              <w:r w:rsidRPr="008D7F46">
                <w:rPr>
                  <w:rFonts w:ascii="Calibri" w:hAnsi="Calibri"/>
                  <w:color w:val="000000"/>
                  <w:sz w:val="22"/>
                  <w:szCs w:val="22"/>
                </w:rPr>
                <w:t>ID</w:t>
              </w:r>
            </w:ins>
          </w:p>
        </w:tc>
        <w:tc>
          <w:tcPr>
            <w:tcW w:w="649" w:type="dxa"/>
            <w:tcBorders>
              <w:top w:val="single" w:sz="4" w:space="0" w:color="auto"/>
              <w:left w:val="nil"/>
              <w:bottom w:val="single" w:sz="4" w:space="0" w:color="auto"/>
              <w:right w:val="single" w:sz="4" w:space="0" w:color="auto"/>
            </w:tcBorders>
            <w:shd w:val="clear" w:color="000000" w:fill="D9D9D9"/>
            <w:vAlign w:val="center"/>
            <w:hideMark/>
            <w:tcPrChange w:id="16017" w:author="Perrine, Martin L. (GSFC-5670)" w:date="2016-09-13T14:22:00Z">
              <w:tcPr>
                <w:tcW w:w="649" w:type="dxa"/>
                <w:tcBorders>
                  <w:top w:val="single" w:sz="4" w:space="0" w:color="auto"/>
                  <w:left w:val="nil"/>
                  <w:bottom w:val="single" w:sz="4" w:space="0" w:color="auto"/>
                  <w:right w:val="single" w:sz="4" w:space="0" w:color="auto"/>
                </w:tcBorders>
                <w:shd w:val="clear" w:color="000000" w:fill="D9D9D9"/>
                <w:vAlign w:val="center"/>
                <w:hideMark/>
              </w:tcPr>
            </w:tcPrChange>
          </w:tcPr>
          <w:p w14:paraId="4E3C61A7" w14:textId="77777777" w:rsidR="008D7F46" w:rsidRDefault="008D7F46" w:rsidP="008D7F46">
            <w:pPr>
              <w:jc w:val="center"/>
              <w:rPr>
                <w:ins w:id="16018" w:author="Perrine, Martin L. (GSFC-5670)" w:date="2016-09-02T11:29:00Z"/>
                <w:rFonts w:ascii="Calibri" w:hAnsi="Calibri"/>
                <w:color w:val="000000"/>
                <w:sz w:val="22"/>
                <w:szCs w:val="22"/>
              </w:rPr>
            </w:pPr>
            <w:ins w:id="16019" w:author="Perrine, Martin L. (GSFC-5670)" w:date="2016-09-02T11:29:00Z">
              <w:r>
                <w:rPr>
                  <w:rFonts w:ascii="Calibri" w:hAnsi="Calibri"/>
                  <w:color w:val="000000"/>
                  <w:sz w:val="22"/>
                  <w:szCs w:val="22"/>
                </w:rPr>
                <w:t>Section</w:t>
              </w:r>
            </w:ins>
          </w:p>
          <w:p w14:paraId="143E1D7F" w14:textId="77777777" w:rsidR="008D7F46" w:rsidRPr="008D7F46" w:rsidRDefault="008D7F46" w:rsidP="008D7F46">
            <w:pPr>
              <w:jc w:val="center"/>
              <w:rPr>
                <w:ins w:id="16020" w:author="Perrine, Martin L. (GSFC-5670)" w:date="2016-09-02T11:28:00Z"/>
                <w:rFonts w:ascii="Calibri" w:hAnsi="Calibri"/>
                <w:color w:val="000000"/>
                <w:sz w:val="22"/>
                <w:szCs w:val="22"/>
              </w:rPr>
            </w:pPr>
            <w:ins w:id="16021" w:author="Perrine, Martin L. (GSFC-5670)" w:date="2016-09-02T11:28:00Z">
              <w:r w:rsidRPr="008D7F46">
                <w:rPr>
                  <w:rFonts w:ascii="Calibri" w:hAnsi="Calibri"/>
                  <w:color w:val="000000"/>
                  <w:sz w:val="22"/>
                  <w:szCs w:val="22"/>
                </w:rPr>
                <w:t>6.1.1</w:t>
              </w:r>
            </w:ins>
          </w:p>
        </w:tc>
        <w:tc>
          <w:tcPr>
            <w:tcW w:w="632" w:type="dxa"/>
            <w:tcBorders>
              <w:top w:val="single" w:sz="4" w:space="0" w:color="auto"/>
              <w:left w:val="nil"/>
              <w:bottom w:val="single" w:sz="4" w:space="0" w:color="auto"/>
              <w:right w:val="single" w:sz="4" w:space="0" w:color="auto"/>
            </w:tcBorders>
            <w:shd w:val="clear" w:color="000000" w:fill="D9D9D9"/>
            <w:vAlign w:val="center"/>
            <w:hideMark/>
            <w:tcPrChange w:id="16022" w:author="Perrine, Martin L. (GSFC-5670)" w:date="2016-09-13T14:22:00Z">
              <w:tcPr>
                <w:tcW w:w="632" w:type="dxa"/>
                <w:tcBorders>
                  <w:top w:val="single" w:sz="4" w:space="0" w:color="auto"/>
                  <w:left w:val="nil"/>
                  <w:bottom w:val="single" w:sz="4" w:space="0" w:color="auto"/>
                  <w:right w:val="single" w:sz="4" w:space="0" w:color="auto"/>
                </w:tcBorders>
                <w:shd w:val="clear" w:color="000000" w:fill="D9D9D9"/>
                <w:vAlign w:val="center"/>
                <w:hideMark/>
              </w:tcPr>
            </w:tcPrChange>
          </w:tcPr>
          <w:p w14:paraId="2DFE4E6E" w14:textId="77777777" w:rsidR="008D7F46" w:rsidRPr="008D7F46" w:rsidRDefault="008D7F46" w:rsidP="008D7F46">
            <w:pPr>
              <w:jc w:val="right"/>
              <w:rPr>
                <w:ins w:id="16023" w:author="Perrine, Martin L. (GSFC-5670)" w:date="2016-09-02T11:28:00Z"/>
                <w:rFonts w:ascii="Calibri" w:hAnsi="Calibri"/>
                <w:color w:val="000000"/>
                <w:sz w:val="22"/>
                <w:szCs w:val="22"/>
              </w:rPr>
            </w:pPr>
            <w:ins w:id="16024" w:author="Perrine, Martin L. (GSFC-5670)" w:date="2016-09-02T11:28:00Z">
              <w:r w:rsidRPr="008D7F46">
                <w:rPr>
                  <w:rFonts w:ascii="Calibri" w:hAnsi="Calibri"/>
                  <w:color w:val="000000"/>
                  <w:sz w:val="22"/>
                  <w:szCs w:val="22"/>
                </w:rPr>
                <w:t>6.1.2</w:t>
              </w:r>
            </w:ins>
          </w:p>
        </w:tc>
        <w:tc>
          <w:tcPr>
            <w:tcW w:w="598" w:type="dxa"/>
            <w:tcBorders>
              <w:top w:val="single" w:sz="4" w:space="0" w:color="auto"/>
              <w:left w:val="nil"/>
              <w:bottom w:val="single" w:sz="4" w:space="0" w:color="auto"/>
              <w:right w:val="single" w:sz="4" w:space="0" w:color="auto"/>
            </w:tcBorders>
            <w:shd w:val="clear" w:color="000000" w:fill="D9D9D9"/>
            <w:vAlign w:val="center"/>
            <w:hideMark/>
            <w:tcPrChange w:id="16025" w:author="Perrine, Martin L. (GSFC-5670)" w:date="2016-09-13T14:22:00Z">
              <w:tcPr>
                <w:tcW w:w="598" w:type="dxa"/>
                <w:tcBorders>
                  <w:top w:val="single" w:sz="4" w:space="0" w:color="auto"/>
                  <w:left w:val="nil"/>
                  <w:bottom w:val="single" w:sz="4" w:space="0" w:color="auto"/>
                  <w:right w:val="single" w:sz="4" w:space="0" w:color="auto"/>
                </w:tcBorders>
                <w:shd w:val="clear" w:color="000000" w:fill="D9D9D9"/>
                <w:vAlign w:val="center"/>
                <w:hideMark/>
              </w:tcPr>
            </w:tcPrChange>
          </w:tcPr>
          <w:p w14:paraId="10139BC5" w14:textId="77777777" w:rsidR="008D7F46" w:rsidRPr="008D7F46" w:rsidRDefault="008D7F46" w:rsidP="008D7F46">
            <w:pPr>
              <w:jc w:val="left"/>
              <w:rPr>
                <w:ins w:id="16026" w:author="Perrine, Martin L. (GSFC-5670)" w:date="2016-09-02T11:28:00Z"/>
                <w:rFonts w:ascii="Calibri" w:hAnsi="Calibri"/>
                <w:color w:val="000000"/>
                <w:sz w:val="22"/>
                <w:szCs w:val="22"/>
              </w:rPr>
            </w:pPr>
            <w:ins w:id="16027" w:author="Perrine, Martin L. (GSFC-5670)" w:date="2016-09-02T11:28:00Z">
              <w:r w:rsidRPr="008D7F46">
                <w:rPr>
                  <w:rFonts w:ascii="Calibri" w:hAnsi="Calibri"/>
                  <w:color w:val="000000"/>
                  <w:sz w:val="22"/>
                  <w:szCs w:val="22"/>
                </w:rPr>
                <w:t>6.1.3</w:t>
              </w:r>
            </w:ins>
          </w:p>
        </w:tc>
        <w:tc>
          <w:tcPr>
            <w:tcW w:w="581" w:type="dxa"/>
            <w:tcBorders>
              <w:top w:val="single" w:sz="4" w:space="0" w:color="auto"/>
              <w:left w:val="nil"/>
              <w:bottom w:val="single" w:sz="4" w:space="0" w:color="auto"/>
              <w:right w:val="single" w:sz="4" w:space="0" w:color="auto"/>
            </w:tcBorders>
            <w:shd w:val="clear" w:color="000000" w:fill="D9D9D9"/>
            <w:vAlign w:val="center"/>
            <w:hideMark/>
            <w:tcPrChange w:id="16028" w:author="Perrine, Martin L. (GSFC-5670)" w:date="2016-09-13T14:22:00Z">
              <w:tcPr>
                <w:tcW w:w="581" w:type="dxa"/>
                <w:tcBorders>
                  <w:top w:val="single" w:sz="4" w:space="0" w:color="auto"/>
                  <w:left w:val="nil"/>
                  <w:bottom w:val="single" w:sz="4" w:space="0" w:color="auto"/>
                  <w:right w:val="single" w:sz="4" w:space="0" w:color="auto"/>
                </w:tcBorders>
                <w:shd w:val="clear" w:color="000000" w:fill="D9D9D9"/>
                <w:vAlign w:val="center"/>
                <w:hideMark/>
              </w:tcPr>
            </w:tcPrChange>
          </w:tcPr>
          <w:p w14:paraId="5B4B84D2" w14:textId="77777777" w:rsidR="008D7F46" w:rsidRPr="008D7F46" w:rsidRDefault="008D7F46" w:rsidP="008D7F46">
            <w:pPr>
              <w:jc w:val="right"/>
              <w:rPr>
                <w:ins w:id="16029" w:author="Perrine, Martin L. (GSFC-5670)" w:date="2016-09-02T11:28:00Z"/>
                <w:rFonts w:ascii="Calibri" w:hAnsi="Calibri"/>
                <w:color w:val="000000"/>
                <w:sz w:val="22"/>
                <w:szCs w:val="22"/>
              </w:rPr>
            </w:pPr>
            <w:ins w:id="16030" w:author="Perrine, Martin L. (GSFC-5670)" w:date="2016-09-02T11:28:00Z">
              <w:r w:rsidRPr="008D7F46">
                <w:rPr>
                  <w:rFonts w:ascii="Calibri" w:hAnsi="Calibri"/>
                  <w:color w:val="000000"/>
                  <w:sz w:val="22"/>
                  <w:szCs w:val="22"/>
                </w:rPr>
                <w:t>6.1.4</w:t>
              </w:r>
            </w:ins>
          </w:p>
        </w:tc>
        <w:tc>
          <w:tcPr>
            <w:tcW w:w="666" w:type="dxa"/>
            <w:tcBorders>
              <w:top w:val="single" w:sz="4" w:space="0" w:color="auto"/>
              <w:left w:val="nil"/>
              <w:bottom w:val="single" w:sz="4" w:space="0" w:color="auto"/>
              <w:right w:val="single" w:sz="4" w:space="0" w:color="auto"/>
            </w:tcBorders>
            <w:shd w:val="clear" w:color="000000" w:fill="D9D9D9"/>
            <w:vAlign w:val="center"/>
            <w:hideMark/>
            <w:tcPrChange w:id="16031" w:author="Perrine, Martin L. (GSFC-5670)" w:date="2016-09-13T14:22:00Z">
              <w:tcPr>
                <w:tcW w:w="666" w:type="dxa"/>
                <w:tcBorders>
                  <w:top w:val="single" w:sz="4" w:space="0" w:color="auto"/>
                  <w:left w:val="nil"/>
                  <w:bottom w:val="single" w:sz="4" w:space="0" w:color="auto"/>
                  <w:right w:val="single" w:sz="4" w:space="0" w:color="auto"/>
                </w:tcBorders>
                <w:shd w:val="clear" w:color="000000" w:fill="D9D9D9"/>
                <w:vAlign w:val="center"/>
                <w:hideMark/>
              </w:tcPr>
            </w:tcPrChange>
          </w:tcPr>
          <w:p w14:paraId="7B33453A" w14:textId="77777777" w:rsidR="008D7F46" w:rsidRPr="008D7F46" w:rsidRDefault="008D7F46" w:rsidP="008D7F46">
            <w:pPr>
              <w:jc w:val="left"/>
              <w:rPr>
                <w:ins w:id="16032" w:author="Perrine, Martin L. (GSFC-5670)" w:date="2016-09-02T11:28:00Z"/>
                <w:rFonts w:ascii="Calibri" w:hAnsi="Calibri"/>
                <w:color w:val="000000"/>
                <w:sz w:val="22"/>
                <w:szCs w:val="22"/>
              </w:rPr>
            </w:pPr>
            <w:ins w:id="16033" w:author="Perrine, Martin L. (GSFC-5670)" w:date="2016-09-02T11:28:00Z">
              <w:r w:rsidRPr="008D7F46">
                <w:rPr>
                  <w:rFonts w:ascii="Calibri" w:hAnsi="Calibri"/>
                  <w:color w:val="000000"/>
                  <w:sz w:val="22"/>
                  <w:szCs w:val="22"/>
                </w:rPr>
                <w:t>6.1.5</w:t>
              </w:r>
            </w:ins>
          </w:p>
        </w:tc>
        <w:tc>
          <w:tcPr>
            <w:tcW w:w="940" w:type="dxa"/>
            <w:tcBorders>
              <w:top w:val="single" w:sz="4" w:space="0" w:color="auto"/>
              <w:left w:val="nil"/>
              <w:bottom w:val="single" w:sz="4" w:space="0" w:color="auto"/>
              <w:right w:val="single" w:sz="4" w:space="0" w:color="auto"/>
            </w:tcBorders>
            <w:shd w:val="clear" w:color="000000" w:fill="92D050"/>
            <w:vAlign w:val="center"/>
            <w:hideMark/>
            <w:tcPrChange w:id="16034" w:author="Perrine, Martin L. (GSFC-5670)" w:date="2016-09-13T14:22:00Z">
              <w:tcPr>
                <w:tcW w:w="940" w:type="dxa"/>
                <w:tcBorders>
                  <w:top w:val="single" w:sz="4" w:space="0" w:color="auto"/>
                  <w:left w:val="nil"/>
                  <w:bottom w:val="single" w:sz="4" w:space="0" w:color="auto"/>
                  <w:right w:val="single" w:sz="4" w:space="0" w:color="auto"/>
                </w:tcBorders>
                <w:shd w:val="clear" w:color="000000" w:fill="92D050"/>
                <w:vAlign w:val="center"/>
                <w:hideMark/>
              </w:tcPr>
            </w:tcPrChange>
          </w:tcPr>
          <w:p w14:paraId="78F3B335" w14:textId="24DA2993" w:rsidR="008D7F46" w:rsidRPr="008D7F46" w:rsidRDefault="008D7F46">
            <w:pPr>
              <w:jc w:val="left"/>
              <w:rPr>
                <w:ins w:id="16035" w:author="Perrine, Martin L. (GSFC-5670)" w:date="2016-09-02T11:28:00Z"/>
                <w:rFonts w:ascii="Calibri" w:hAnsi="Calibri"/>
                <w:color w:val="000000"/>
                <w:sz w:val="22"/>
                <w:szCs w:val="22"/>
              </w:rPr>
            </w:pPr>
            <w:ins w:id="16036" w:author="Perrine, Martin L. (GSFC-5670)" w:date="2016-09-02T11:28:00Z">
              <w:r w:rsidRPr="008D7F46">
                <w:rPr>
                  <w:rFonts w:ascii="Calibri" w:hAnsi="Calibri"/>
                  <w:color w:val="000000"/>
                  <w:sz w:val="22"/>
                  <w:szCs w:val="22"/>
                </w:rPr>
                <w:t>6.2 IN FIELD,  R-Re</w:t>
              </w:r>
            </w:ins>
            <w:ins w:id="16037" w:author="Perrine, Martin L. (GSFC-5670)" w:date="2016-09-02T11:31:00Z">
              <w:r>
                <w:rPr>
                  <w:rFonts w:ascii="Calibri" w:hAnsi="Calibri"/>
                  <w:color w:val="000000"/>
                  <w:sz w:val="22"/>
                  <w:szCs w:val="22"/>
                </w:rPr>
                <w:t>-verify</w:t>
              </w:r>
            </w:ins>
            <w:ins w:id="16038" w:author="Perrine, Martin L. (GSFC-5670)" w:date="2016-09-02T11:28:00Z">
              <w:r w:rsidRPr="008D7F46">
                <w:rPr>
                  <w:rFonts w:ascii="Calibri" w:hAnsi="Calibri"/>
                  <w:color w:val="000000"/>
                  <w:sz w:val="22"/>
                  <w:szCs w:val="22"/>
                </w:rPr>
                <w:t xml:space="preserve"> </w:t>
              </w:r>
            </w:ins>
          </w:p>
        </w:tc>
        <w:tc>
          <w:tcPr>
            <w:tcW w:w="865" w:type="dxa"/>
            <w:tcBorders>
              <w:top w:val="single" w:sz="4" w:space="0" w:color="auto"/>
              <w:left w:val="nil"/>
              <w:bottom w:val="single" w:sz="4" w:space="0" w:color="auto"/>
              <w:right w:val="single" w:sz="4" w:space="0" w:color="auto"/>
            </w:tcBorders>
            <w:shd w:val="clear" w:color="000000" w:fill="D9D9D9"/>
            <w:vAlign w:val="center"/>
            <w:hideMark/>
            <w:tcPrChange w:id="16039" w:author="Perrine, Martin L. (GSFC-5670)" w:date="2016-09-13T14:22:00Z">
              <w:tcPr>
                <w:tcW w:w="865" w:type="dxa"/>
                <w:tcBorders>
                  <w:top w:val="single" w:sz="4" w:space="0" w:color="auto"/>
                  <w:left w:val="nil"/>
                  <w:bottom w:val="single" w:sz="4" w:space="0" w:color="auto"/>
                  <w:right w:val="single" w:sz="4" w:space="0" w:color="auto"/>
                </w:tcBorders>
                <w:shd w:val="clear" w:color="000000" w:fill="D9D9D9"/>
                <w:vAlign w:val="center"/>
                <w:hideMark/>
              </w:tcPr>
            </w:tcPrChange>
          </w:tcPr>
          <w:p w14:paraId="382F033F" w14:textId="77777777" w:rsidR="008D7F46" w:rsidRPr="008D7F46" w:rsidRDefault="008D7F46" w:rsidP="008D7F46">
            <w:pPr>
              <w:jc w:val="left"/>
              <w:rPr>
                <w:ins w:id="16040" w:author="Perrine, Martin L. (GSFC-5670)" w:date="2016-09-02T11:28:00Z"/>
                <w:rFonts w:ascii="Calibri" w:hAnsi="Calibri"/>
                <w:color w:val="000000"/>
                <w:sz w:val="22"/>
                <w:szCs w:val="22"/>
              </w:rPr>
            </w:pPr>
            <w:ins w:id="16041" w:author="Perrine, Martin L. (GSFC-5670)" w:date="2016-09-02T11:28:00Z">
              <w:r w:rsidRPr="008D7F46">
                <w:rPr>
                  <w:rFonts w:ascii="Calibri" w:hAnsi="Calibri"/>
                  <w:color w:val="000000"/>
                  <w:sz w:val="22"/>
                  <w:szCs w:val="22"/>
                  <w:u w:val="single"/>
                </w:rPr>
                <w:t>T</w:t>
              </w:r>
              <w:r w:rsidRPr="008D7F46">
                <w:rPr>
                  <w:rFonts w:ascii="Calibri" w:hAnsi="Calibri"/>
                  <w:color w:val="000000"/>
                  <w:sz w:val="22"/>
                  <w:szCs w:val="22"/>
                </w:rPr>
                <w:t>est,</w:t>
              </w:r>
              <w:r w:rsidRPr="008D7F46">
                <w:rPr>
                  <w:rFonts w:ascii="Calibri" w:hAnsi="Calibri"/>
                  <w:color w:val="000000"/>
                  <w:sz w:val="22"/>
                  <w:szCs w:val="22"/>
                  <w:u w:val="single"/>
                </w:rPr>
                <w:t xml:space="preserve"> A</w:t>
              </w:r>
              <w:r w:rsidRPr="008D7F46">
                <w:rPr>
                  <w:rFonts w:ascii="Calibri" w:hAnsi="Calibri"/>
                  <w:color w:val="000000"/>
                  <w:sz w:val="22"/>
                  <w:szCs w:val="22"/>
                </w:rPr>
                <w:t xml:space="preserve">nalyze, </w:t>
              </w:r>
              <w:proofErr w:type="gramStart"/>
              <w:r w:rsidRPr="008D7F46">
                <w:rPr>
                  <w:rFonts w:ascii="Calibri" w:hAnsi="Calibri"/>
                  <w:color w:val="000000"/>
                  <w:sz w:val="22"/>
                  <w:szCs w:val="22"/>
                  <w:u w:val="single"/>
                </w:rPr>
                <w:t>I</w:t>
              </w:r>
              <w:r w:rsidRPr="008D7F46">
                <w:rPr>
                  <w:rFonts w:ascii="Calibri" w:hAnsi="Calibri"/>
                  <w:color w:val="000000"/>
                  <w:sz w:val="22"/>
                  <w:szCs w:val="22"/>
                </w:rPr>
                <w:t>nspect</w:t>
              </w:r>
              <w:proofErr w:type="gramEnd"/>
              <w:r w:rsidRPr="008D7F46">
                <w:rPr>
                  <w:rFonts w:ascii="Calibri" w:hAnsi="Calibri"/>
                  <w:color w:val="000000"/>
                  <w:sz w:val="22"/>
                  <w:szCs w:val="22"/>
                </w:rPr>
                <w:t xml:space="preserve">, </w:t>
              </w:r>
              <w:r w:rsidRPr="008D7F46">
                <w:rPr>
                  <w:rFonts w:ascii="Calibri" w:hAnsi="Calibri"/>
                  <w:color w:val="000000"/>
                  <w:sz w:val="22"/>
                  <w:szCs w:val="22"/>
                  <w:u w:val="single"/>
                </w:rPr>
                <w:t>D</w:t>
              </w:r>
              <w:r w:rsidRPr="008D7F46">
                <w:rPr>
                  <w:rFonts w:ascii="Calibri" w:hAnsi="Calibri"/>
                  <w:color w:val="000000"/>
                  <w:sz w:val="22"/>
                  <w:szCs w:val="22"/>
                </w:rPr>
                <w:t xml:space="preserve">emo. , </w:t>
              </w:r>
              <w:r w:rsidRPr="008D7F46">
                <w:rPr>
                  <w:rFonts w:ascii="Calibri" w:hAnsi="Calibri"/>
                  <w:color w:val="000000"/>
                  <w:sz w:val="22"/>
                  <w:szCs w:val="22"/>
                  <w:u w:val="single"/>
                </w:rPr>
                <w:t>W</w:t>
              </w:r>
              <w:r w:rsidRPr="008D7F46">
                <w:rPr>
                  <w:rFonts w:ascii="Calibri" w:hAnsi="Calibri"/>
                  <w:color w:val="000000"/>
                  <w:sz w:val="22"/>
                  <w:szCs w:val="22"/>
                </w:rPr>
                <w:t xml:space="preserve">aived </w:t>
              </w:r>
            </w:ins>
          </w:p>
        </w:tc>
      </w:tr>
      <w:tr w:rsidR="008D7F46" w:rsidRPr="008D7F46" w14:paraId="1F170904" w14:textId="77777777" w:rsidTr="008D7F46">
        <w:trPr>
          <w:trHeight w:val="864"/>
          <w:ins w:id="1604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00D71DD" w14:textId="0CCA7888" w:rsidR="008D7F46" w:rsidRPr="008D7F46" w:rsidRDefault="00055AC4" w:rsidP="008D7F46">
            <w:pPr>
              <w:jc w:val="left"/>
              <w:rPr>
                <w:ins w:id="16043" w:author="Perrine, Martin L. (GSFC-5670)" w:date="2016-09-02T11:28:00Z"/>
                <w:rFonts w:ascii="Calibri" w:hAnsi="Calibri"/>
                <w:color w:val="000000"/>
                <w:sz w:val="22"/>
                <w:szCs w:val="22"/>
              </w:rPr>
            </w:pPr>
            <w:ins w:id="16044" w:author="Perrine, Martin L. (GSFC-5670)" w:date="2016-09-13T14:29:00Z">
              <w:r>
                <w:rPr>
                  <w:rFonts w:ascii="Calibri" w:hAnsi="Calibri"/>
                  <w:color w:val="000000"/>
                  <w:sz w:val="22"/>
                  <w:szCs w:val="22"/>
                </w:rPr>
                <w:t>DAPHNE</w:t>
              </w:r>
            </w:ins>
            <w:ins w:id="16045" w:author="Perrine, Martin L. (GSFC-5670)" w:date="2016-09-02T11:28:00Z">
              <w:r w:rsidR="008D7F46" w:rsidRPr="008D7F46">
                <w:rPr>
                  <w:rFonts w:ascii="Calibri" w:hAnsi="Calibri"/>
                  <w:color w:val="000000"/>
                  <w:sz w:val="22"/>
                  <w:szCs w:val="22"/>
                </w:rPr>
                <w:t>-OPS-001 automated data delivery</w:t>
              </w:r>
            </w:ins>
          </w:p>
        </w:tc>
        <w:tc>
          <w:tcPr>
            <w:tcW w:w="588" w:type="dxa"/>
            <w:tcBorders>
              <w:top w:val="nil"/>
              <w:left w:val="nil"/>
              <w:bottom w:val="single" w:sz="4" w:space="0" w:color="auto"/>
              <w:right w:val="single" w:sz="4" w:space="0" w:color="auto"/>
            </w:tcBorders>
            <w:shd w:val="clear" w:color="auto" w:fill="auto"/>
            <w:vAlign w:val="center"/>
            <w:hideMark/>
          </w:tcPr>
          <w:p w14:paraId="2ED60520" w14:textId="77777777" w:rsidR="008D7F46" w:rsidRPr="008D7F46" w:rsidRDefault="008D7F46" w:rsidP="008D7F46">
            <w:pPr>
              <w:jc w:val="right"/>
              <w:rPr>
                <w:ins w:id="16046" w:author="Perrine, Martin L. (GSFC-5670)" w:date="2016-09-02T11:28:00Z"/>
                <w:rFonts w:ascii="Calibri" w:hAnsi="Calibri"/>
                <w:color w:val="000000"/>
                <w:sz w:val="22"/>
                <w:szCs w:val="22"/>
              </w:rPr>
            </w:pPr>
            <w:ins w:id="16047" w:author="Perrine, Martin L. (GSFC-5670)" w:date="2016-09-02T11:28:00Z">
              <w:r w:rsidRPr="008D7F46">
                <w:rPr>
                  <w:rFonts w:ascii="Calibri" w:hAnsi="Calibri"/>
                  <w:color w:val="000000"/>
                  <w:sz w:val="22"/>
                  <w:szCs w:val="22"/>
                </w:rPr>
                <w:t>1.1</w:t>
              </w:r>
            </w:ins>
          </w:p>
        </w:tc>
        <w:tc>
          <w:tcPr>
            <w:tcW w:w="649" w:type="dxa"/>
            <w:tcBorders>
              <w:top w:val="nil"/>
              <w:left w:val="nil"/>
              <w:bottom w:val="single" w:sz="4" w:space="0" w:color="auto"/>
              <w:right w:val="single" w:sz="4" w:space="0" w:color="auto"/>
            </w:tcBorders>
            <w:shd w:val="clear" w:color="auto" w:fill="auto"/>
            <w:vAlign w:val="center"/>
            <w:hideMark/>
          </w:tcPr>
          <w:p w14:paraId="638F6E4C" w14:textId="77777777" w:rsidR="008D7F46" w:rsidRPr="008D7F46" w:rsidRDefault="008D7F46" w:rsidP="008D7F46">
            <w:pPr>
              <w:jc w:val="left"/>
              <w:rPr>
                <w:ins w:id="16048" w:author="Perrine, Martin L. (GSFC-5670)" w:date="2016-09-02T11:28:00Z"/>
                <w:rFonts w:ascii="Calibri" w:hAnsi="Calibri"/>
                <w:color w:val="000000"/>
                <w:sz w:val="22"/>
                <w:szCs w:val="22"/>
              </w:rPr>
            </w:pPr>
            <w:ins w:id="16049" w:author="Perrine, Martin L. (GSFC-5670)" w:date="2016-09-02T11:28:00Z">
              <w:r w:rsidRPr="008D7F46">
                <w:rPr>
                  <w:rFonts w:ascii="Calibri" w:hAnsi="Calibri"/>
                  <w:color w:val="000000"/>
                  <w:sz w:val="22"/>
                  <w:szCs w:val="22"/>
                </w:rPr>
                <w:t>X </w:t>
              </w:r>
            </w:ins>
          </w:p>
        </w:tc>
        <w:tc>
          <w:tcPr>
            <w:tcW w:w="632" w:type="dxa"/>
            <w:tcBorders>
              <w:top w:val="nil"/>
              <w:left w:val="nil"/>
              <w:bottom w:val="single" w:sz="4" w:space="0" w:color="auto"/>
              <w:right w:val="single" w:sz="4" w:space="0" w:color="auto"/>
            </w:tcBorders>
            <w:shd w:val="clear" w:color="auto" w:fill="auto"/>
            <w:vAlign w:val="center"/>
            <w:hideMark/>
          </w:tcPr>
          <w:p w14:paraId="10873301" w14:textId="77777777" w:rsidR="008D7F46" w:rsidRPr="008D7F46" w:rsidRDefault="008D7F46" w:rsidP="008D7F46">
            <w:pPr>
              <w:jc w:val="left"/>
              <w:rPr>
                <w:ins w:id="16050" w:author="Perrine, Martin L. (GSFC-5670)" w:date="2016-09-02T11:28:00Z"/>
                <w:rFonts w:ascii="Calibri" w:hAnsi="Calibri"/>
                <w:color w:val="000000"/>
                <w:sz w:val="22"/>
                <w:szCs w:val="22"/>
              </w:rPr>
            </w:pPr>
            <w:ins w:id="1605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2DBC553A" w14:textId="77777777" w:rsidR="008D7F46" w:rsidRPr="008D7F46" w:rsidRDefault="008D7F46" w:rsidP="008D7F46">
            <w:pPr>
              <w:jc w:val="left"/>
              <w:rPr>
                <w:ins w:id="16052" w:author="Perrine, Martin L. (GSFC-5670)" w:date="2016-09-02T11:28:00Z"/>
                <w:rFonts w:ascii="Calibri" w:hAnsi="Calibri"/>
                <w:color w:val="000000"/>
                <w:sz w:val="22"/>
                <w:szCs w:val="22"/>
              </w:rPr>
            </w:pPr>
            <w:ins w:id="1605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D1E5DD3" w14:textId="77777777" w:rsidR="008D7F46" w:rsidRPr="008D7F46" w:rsidRDefault="008D7F46" w:rsidP="008D7F46">
            <w:pPr>
              <w:jc w:val="left"/>
              <w:rPr>
                <w:ins w:id="16054" w:author="Perrine, Martin L. (GSFC-5670)" w:date="2016-09-02T11:28:00Z"/>
                <w:rFonts w:ascii="Calibri" w:hAnsi="Calibri"/>
                <w:color w:val="000000"/>
                <w:sz w:val="22"/>
                <w:szCs w:val="22"/>
              </w:rPr>
            </w:pPr>
            <w:ins w:id="1605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010233A2" w14:textId="77777777" w:rsidR="008D7F46" w:rsidRPr="008D7F46" w:rsidRDefault="008D7F46" w:rsidP="008D7F46">
            <w:pPr>
              <w:jc w:val="left"/>
              <w:rPr>
                <w:ins w:id="16056" w:author="Perrine, Martin L. (GSFC-5670)" w:date="2016-09-02T11:28:00Z"/>
                <w:rFonts w:ascii="Calibri" w:hAnsi="Calibri"/>
                <w:color w:val="000000"/>
                <w:sz w:val="22"/>
                <w:szCs w:val="22"/>
              </w:rPr>
            </w:pPr>
            <w:ins w:id="1605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4C83885F" w14:textId="77777777" w:rsidR="008D7F46" w:rsidRPr="008D7F46" w:rsidRDefault="008D7F46" w:rsidP="008D7F46">
            <w:pPr>
              <w:jc w:val="left"/>
              <w:rPr>
                <w:ins w:id="16058" w:author="Perrine, Martin L. (GSFC-5670)" w:date="2016-09-02T11:28:00Z"/>
                <w:rFonts w:ascii="Calibri" w:hAnsi="Calibri"/>
                <w:color w:val="000000"/>
                <w:sz w:val="22"/>
                <w:szCs w:val="22"/>
              </w:rPr>
            </w:pPr>
            <w:ins w:id="1605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6D137908" w14:textId="77777777" w:rsidR="008D7F46" w:rsidRPr="008D7F46" w:rsidRDefault="008D7F46" w:rsidP="008D7F46">
            <w:pPr>
              <w:jc w:val="left"/>
              <w:rPr>
                <w:ins w:id="16060" w:author="Perrine, Martin L. (GSFC-5670)" w:date="2016-09-02T11:28:00Z"/>
                <w:rFonts w:ascii="Calibri" w:hAnsi="Calibri"/>
                <w:color w:val="000000"/>
                <w:sz w:val="22"/>
                <w:szCs w:val="22"/>
              </w:rPr>
            </w:pPr>
            <w:ins w:id="16061" w:author="Perrine, Martin L. (GSFC-5670)" w:date="2016-09-02T11:28:00Z">
              <w:r w:rsidRPr="008D7F46">
                <w:rPr>
                  <w:rFonts w:ascii="Calibri" w:hAnsi="Calibri"/>
                  <w:color w:val="000000"/>
                  <w:sz w:val="22"/>
                  <w:szCs w:val="22"/>
                </w:rPr>
                <w:t>T</w:t>
              </w:r>
            </w:ins>
          </w:p>
        </w:tc>
      </w:tr>
      <w:tr w:rsidR="008D7F46" w:rsidRPr="008D7F46" w14:paraId="609808C5" w14:textId="77777777" w:rsidTr="008D7F46">
        <w:trPr>
          <w:trHeight w:val="864"/>
          <w:ins w:id="1606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1C1A183" w14:textId="6E369AB3" w:rsidR="008D7F46" w:rsidRPr="008D7F46" w:rsidRDefault="00055AC4" w:rsidP="008D7F46">
            <w:pPr>
              <w:jc w:val="left"/>
              <w:rPr>
                <w:ins w:id="16063" w:author="Perrine, Martin L. (GSFC-5670)" w:date="2016-09-02T11:28:00Z"/>
                <w:rFonts w:ascii="Calibri" w:hAnsi="Calibri"/>
                <w:color w:val="000000"/>
                <w:sz w:val="22"/>
                <w:szCs w:val="22"/>
              </w:rPr>
            </w:pPr>
            <w:ins w:id="16064" w:author="Perrine, Martin L. (GSFC-5670)" w:date="2016-09-13T14:29:00Z">
              <w:r>
                <w:rPr>
                  <w:rFonts w:ascii="Calibri" w:hAnsi="Calibri"/>
                  <w:color w:val="000000"/>
                  <w:sz w:val="22"/>
                  <w:szCs w:val="22"/>
                </w:rPr>
                <w:t>DAPHNE</w:t>
              </w:r>
            </w:ins>
            <w:ins w:id="16065" w:author="Perrine, Martin L. (GSFC-5670)" w:date="2016-09-02T11:28:00Z">
              <w:r w:rsidR="008D7F46" w:rsidRPr="008D7F46">
                <w:rPr>
                  <w:rFonts w:ascii="Calibri" w:hAnsi="Calibri"/>
                  <w:color w:val="000000"/>
                  <w:sz w:val="22"/>
                  <w:szCs w:val="22"/>
                </w:rPr>
                <w:t>-OPS-002 Attempt data delivery once</w:t>
              </w:r>
            </w:ins>
          </w:p>
        </w:tc>
        <w:tc>
          <w:tcPr>
            <w:tcW w:w="588" w:type="dxa"/>
            <w:tcBorders>
              <w:top w:val="nil"/>
              <w:left w:val="nil"/>
              <w:bottom w:val="single" w:sz="4" w:space="0" w:color="auto"/>
              <w:right w:val="single" w:sz="4" w:space="0" w:color="auto"/>
            </w:tcBorders>
            <w:shd w:val="clear" w:color="auto" w:fill="auto"/>
            <w:vAlign w:val="center"/>
            <w:hideMark/>
          </w:tcPr>
          <w:p w14:paraId="0C5E0E3D" w14:textId="77777777" w:rsidR="008D7F46" w:rsidRPr="008D7F46" w:rsidRDefault="008D7F46" w:rsidP="008D7F46">
            <w:pPr>
              <w:jc w:val="right"/>
              <w:rPr>
                <w:ins w:id="16066" w:author="Perrine, Martin L. (GSFC-5670)" w:date="2016-09-02T11:28:00Z"/>
                <w:rFonts w:ascii="Calibri" w:hAnsi="Calibri"/>
                <w:color w:val="000000"/>
                <w:sz w:val="22"/>
                <w:szCs w:val="22"/>
              </w:rPr>
            </w:pPr>
            <w:ins w:id="16067" w:author="Perrine, Martin L. (GSFC-5670)" w:date="2016-09-02T11:28:00Z">
              <w:r w:rsidRPr="008D7F46">
                <w:rPr>
                  <w:rFonts w:ascii="Calibri" w:hAnsi="Calibri"/>
                  <w:color w:val="000000"/>
                  <w:sz w:val="22"/>
                  <w:szCs w:val="22"/>
                </w:rPr>
                <w:t>1.2</w:t>
              </w:r>
            </w:ins>
          </w:p>
        </w:tc>
        <w:tc>
          <w:tcPr>
            <w:tcW w:w="649" w:type="dxa"/>
            <w:tcBorders>
              <w:top w:val="nil"/>
              <w:left w:val="nil"/>
              <w:bottom w:val="single" w:sz="4" w:space="0" w:color="auto"/>
              <w:right w:val="single" w:sz="4" w:space="0" w:color="auto"/>
            </w:tcBorders>
            <w:shd w:val="clear" w:color="auto" w:fill="auto"/>
            <w:vAlign w:val="center"/>
            <w:hideMark/>
          </w:tcPr>
          <w:p w14:paraId="0F54E001" w14:textId="77777777" w:rsidR="008D7F46" w:rsidRPr="008D7F46" w:rsidRDefault="008D7F46" w:rsidP="008D7F46">
            <w:pPr>
              <w:jc w:val="left"/>
              <w:rPr>
                <w:ins w:id="16068" w:author="Perrine, Martin L. (GSFC-5670)" w:date="2016-09-02T11:28:00Z"/>
                <w:rFonts w:ascii="Calibri" w:hAnsi="Calibri"/>
                <w:color w:val="000000"/>
                <w:sz w:val="22"/>
                <w:szCs w:val="22"/>
              </w:rPr>
            </w:pPr>
            <w:ins w:id="16069" w:author="Perrine, Martin L. (GSFC-5670)" w:date="2016-09-02T11:28:00Z">
              <w:r w:rsidRPr="008D7F46">
                <w:rPr>
                  <w:rFonts w:ascii="Calibri" w:hAnsi="Calibri"/>
                  <w:color w:val="000000"/>
                  <w:sz w:val="22"/>
                  <w:szCs w:val="22"/>
                </w:rPr>
                <w:t>X </w:t>
              </w:r>
            </w:ins>
          </w:p>
        </w:tc>
        <w:tc>
          <w:tcPr>
            <w:tcW w:w="632" w:type="dxa"/>
            <w:tcBorders>
              <w:top w:val="nil"/>
              <w:left w:val="nil"/>
              <w:bottom w:val="single" w:sz="4" w:space="0" w:color="auto"/>
              <w:right w:val="single" w:sz="4" w:space="0" w:color="auto"/>
            </w:tcBorders>
            <w:shd w:val="clear" w:color="auto" w:fill="auto"/>
            <w:vAlign w:val="center"/>
            <w:hideMark/>
          </w:tcPr>
          <w:p w14:paraId="46222F6D" w14:textId="77777777" w:rsidR="008D7F46" w:rsidRPr="008D7F46" w:rsidRDefault="008D7F46" w:rsidP="008D7F46">
            <w:pPr>
              <w:jc w:val="left"/>
              <w:rPr>
                <w:ins w:id="16070" w:author="Perrine, Martin L. (GSFC-5670)" w:date="2016-09-02T11:28:00Z"/>
                <w:rFonts w:ascii="Calibri" w:hAnsi="Calibri"/>
                <w:color w:val="000000"/>
                <w:sz w:val="22"/>
                <w:szCs w:val="22"/>
              </w:rPr>
            </w:pPr>
            <w:ins w:id="1607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288230C1" w14:textId="77777777" w:rsidR="008D7F46" w:rsidRPr="008D7F46" w:rsidRDefault="008D7F46" w:rsidP="008D7F46">
            <w:pPr>
              <w:jc w:val="left"/>
              <w:rPr>
                <w:ins w:id="16072" w:author="Perrine, Martin L. (GSFC-5670)" w:date="2016-09-02T11:28:00Z"/>
                <w:rFonts w:ascii="Calibri" w:hAnsi="Calibri"/>
                <w:color w:val="000000"/>
                <w:sz w:val="22"/>
                <w:szCs w:val="22"/>
              </w:rPr>
            </w:pPr>
            <w:ins w:id="1607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59532E2" w14:textId="77777777" w:rsidR="008D7F46" w:rsidRPr="008D7F46" w:rsidRDefault="008D7F46" w:rsidP="008D7F46">
            <w:pPr>
              <w:jc w:val="left"/>
              <w:rPr>
                <w:ins w:id="16074" w:author="Perrine, Martin L. (GSFC-5670)" w:date="2016-09-02T11:28:00Z"/>
                <w:rFonts w:ascii="Calibri" w:hAnsi="Calibri"/>
                <w:color w:val="000000"/>
                <w:sz w:val="22"/>
                <w:szCs w:val="22"/>
              </w:rPr>
            </w:pPr>
            <w:ins w:id="1607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7CDC89D" w14:textId="77777777" w:rsidR="008D7F46" w:rsidRPr="008D7F46" w:rsidRDefault="008D7F46" w:rsidP="008D7F46">
            <w:pPr>
              <w:jc w:val="left"/>
              <w:rPr>
                <w:ins w:id="16076" w:author="Perrine, Martin L. (GSFC-5670)" w:date="2016-09-02T11:28:00Z"/>
                <w:rFonts w:ascii="Calibri" w:hAnsi="Calibri"/>
                <w:color w:val="000000"/>
                <w:sz w:val="22"/>
                <w:szCs w:val="22"/>
              </w:rPr>
            </w:pPr>
            <w:ins w:id="1607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5C9617EF" w14:textId="77777777" w:rsidR="008D7F46" w:rsidRPr="008D7F46" w:rsidRDefault="008D7F46" w:rsidP="008D7F46">
            <w:pPr>
              <w:jc w:val="left"/>
              <w:rPr>
                <w:ins w:id="16078" w:author="Perrine, Martin L. (GSFC-5670)" w:date="2016-09-02T11:28:00Z"/>
                <w:rFonts w:ascii="Calibri" w:hAnsi="Calibri"/>
                <w:color w:val="000000"/>
                <w:sz w:val="22"/>
                <w:szCs w:val="22"/>
              </w:rPr>
            </w:pPr>
            <w:ins w:id="1607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0521110E" w14:textId="77777777" w:rsidR="008D7F46" w:rsidRPr="008D7F46" w:rsidRDefault="008D7F46" w:rsidP="008D7F46">
            <w:pPr>
              <w:jc w:val="left"/>
              <w:rPr>
                <w:ins w:id="16080" w:author="Perrine, Martin L. (GSFC-5670)" w:date="2016-09-02T11:28:00Z"/>
                <w:rFonts w:ascii="Calibri" w:hAnsi="Calibri"/>
                <w:color w:val="000000"/>
                <w:sz w:val="22"/>
                <w:szCs w:val="22"/>
              </w:rPr>
            </w:pPr>
            <w:ins w:id="16081" w:author="Perrine, Martin L. (GSFC-5670)" w:date="2016-09-02T11:28:00Z">
              <w:r w:rsidRPr="008D7F46">
                <w:rPr>
                  <w:rFonts w:ascii="Calibri" w:hAnsi="Calibri"/>
                  <w:color w:val="000000"/>
                  <w:sz w:val="22"/>
                  <w:szCs w:val="22"/>
                </w:rPr>
                <w:t>T</w:t>
              </w:r>
            </w:ins>
          </w:p>
        </w:tc>
      </w:tr>
      <w:tr w:rsidR="008D7F46" w:rsidRPr="008D7F46" w14:paraId="664281A1" w14:textId="77777777" w:rsidTr="008D7F46">
        <w:trPr>
          <w:trHeight w:val="576"/>
          <w:ins w:id="1608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439560BB" w14:textId="1F5686DB" w:rsidR="008D7F46" w:rsidRPr="008D7F46" w:rsidRDefault="00055AC4" w:rsidP="008D7F46">
            <w:pPr>
              <w:jc w:val="left"/>
              <w:rPr>
                <w:ins w:id="16083" w:author="Perrine, Martin L. (GSFC-5670)" w:date="2016-09-02T11:28:00Z"/>
                <w:rFonts w:ascii="Calibri" w:hAnsi="Calibri"/>
                <w:color w:val="000000"/>
                <w:sz w:val="22"/>
                <w:szCs w:val="22"/>
              </w:rPr>
            </w:pPr>
            <w:ins w:id="16084" w:author="Perrine, Martin L. (GSFC-5670)" w:date="2016-09-13T14:29:00Z">
              <w:r>
                <w:rPr>
                  <w:rFonts w:ascii="Calibri" w:hAnsi="Calibri"/>
                  <w:color w:val="000000"/>
                  <w:sz w:val="22"/>
                  <w:szCs w:val="22"/>
                </w:rPr>
                <w:t>DAPHNE</w:t>
              </w:r>
            </w:ins>
            <w:ins w:id="16085" w:author="Perrine, Martin L. (GSFC-5670)" w:date="2016-09-02T11:28:00Z">
              <w:r w:rsidR="008D7F46" w:rsidRPr="008D7F46">
                <w:rPr>
                  <w:rFonts w:ascii="Calibri" w:hAnsi="Calibri"/>
                  <w:color w:val="000000"/>
                  <w:sz w:val="22"/>
                  <w:szCs w:val="22"/>
                </w:rPr>
                <w:t>-OPS-003 Configurable</w:t>
              </w:r>
            </w:ins>
          </w:p>
        </w:tc>
        <w:tc>
          <w:tcPr>
            <w:tcW w:w="588" w:type="dxa"/>
            <w:tcBorders>
              <w:top w:val="nil"/>
              <w:left w:val="nil"/>
              <w:bottom w:val="single" w:sz="4" w:space="0" w:color="auto"/>
              <w:right w:val="single" w:sz="4" w:space="0" w:color="auto"/>
            </w:tcBorders>
            <w:shd w:val="clear" w:color="auto" w:fill="auto"/>
            <w:vAlign w:val="center"/>
            <w:hideMark/>
          </w:tcPr>
          <w:p w14:paraId="54ACC6BD" w14:textId="77777777" w:rsidR="008D7F46" w:rsidRPr="008D7F46" w:rsidRDefault="008D7F46" w:rsidP="008D7F46">
            <w:pPr>
              <w:jc w:val="right"/>
              <w:rPr>
                <w:ins w:id="16086" w:author="Perrine, Martin L. (GSFC-5670)" w:date="2016-09-02T11:28:00Z"/>
                <w:rFonts w:ascii="Calibri" w:hAnsi="Calibri"/>
                <w:color w:val="000000"/>
                <w:sz w:val="22"/>
                <w:szCs w:val="22"/>
              </w:rPr>
            </w:pPr>
            <w:ins w:id="16087" w:author="Perrine, Martin L. (GSFC-5670)" w:date="2016-09-02T11:28:00Z">
              <w:r w:rsidRPr="008D7F46">
                <w:rPr>
                  <w:rFonts w:ascii="Calibri" w:hAnsi="Calibri"/>
                  <w:color w:val="000000"/>
                  <w:sz w:val="22"/>
                  <w:szCs w:val="22"/>
                </w:rPr>
                <w:t>1.3</w:t>
              </w:r>
            </w:ins>
          </w:p>
        </w:tc>
        <w:tc>
          <w:tcPr>
            <w:tcW w:w="649" w:type="dxa"/>
            <w:tcBorders>
              <w:top w:val="nil"/>
              <w:left w:val="nil"/>
              <w:bottom w:val="single" w:sz="4" w:space="0" w:color="auto"/>
              <w:right w:val="single" w:sz="4" w:space="0" w:color="auto"/>
            </w:tcBorders>
            <w:shd w:val="clear" w:color="auto" w:fill="auto"/>
            <w:vAlign w:val="center"/>
            <w:hideMark/>
          </w:tcPr>
          <w:p w14:paraId="03513494" w14:textId="77777777" w:rsidR="008D7F46" w:rsidRPr="008D7F46" w:rsidRDefault="008D7F46" w:rsidP="008D7F46">
            <w:pPr>
              <w:jc w:val="left"/>
              <w:rPr>
                <w:ins w:id="16088" w:author="Perrine, Martin L. (GSFC-5670)" w:date="2016-09-02T11:28:00Z"/>
                <w:rFonts w:ascii="Calibri" w:hAnsi="Calibri"/>
                <w:color w:val="000000"/>
                <w:sz w:val="22"/>
                <w:szCs w:val="22"/>
              </w:rPr>
            </w:pPr>
            <w:ins w:id="16089"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5D5AC52A" w14:textId="77777777" w:rsidR="008D7F46" w:rsidRPr="008D7F46" w:rsidRDefault="008D7F46" w:rsidP="008D7F46">
            <w:pPr>
              <w:jc w:val="left"/>
              <w:rPr>
                <w:ins w:id="16090" w:author="Perrine, Martin L. (GSFC-5670)" w:date="2016-09-02T11:28:00Z"/>
                <w:rFonts w:ascii="Calibri" w:hAnsi="Calibri"/>
                <w:color w:val="000000"/>
                <w:sz w:val="22"/>
                <w:szCs w:val="22"/>
              </w:rPr>
            </w:pPr>
            <w:ins w:id="1609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7E4ACD53" w14:textId="77777777" w:rsidR="008D7F46" w:rsidRPr="008D7F46" w:rsidRDefault="008D7F46" w:rsidP="008D7F46">
            <w:pPr>
              <w:jc w:val="left"/>
              <w:rPr>
                <w:ins w:id="16092" w:author="Perrine, Martin L. (GSFC-5670)" w:date="2016-09-02T11:28:00Z"/>
                <w:rFonts w:ascii="Calibri" w:hAnsi="Calibri"/>
                <w:color w:val="000000"/>
                <w:sz w:val="22"/>
                <w:szCs w:val="22"/>
              </w:rPr>
            </w:pPr>
            <w:ins w:id="1609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16B3DDAB" w14:textId="77777777" w:rsidR="008D7F46" w:rsidRPr="008D7F46" w:rsidRDefault="008D7F46" w:rsidP="008D7F46">
            <w:pPr>
              <w:jc w:val="left"/>
              <w:rPr>
                <w:ins w:id="16094" w:author="Perrine, Martin L. (GSFC-5670)" w:date="2016-09-02T11:28:00Z"/>
                <w:rFonts w:ascii="Calibri" w:hAnsi="Calibri"/>
                <w:color w:val="000000"/>
                <w:sz w:val="22"/>
                <w:szCs w:val="22"/>
              </w:rPr>
            </w:pPr>
            <w:ins w:id="1609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0D4BADFC" w14:textId="77777777" w:rsidR="008D7F46" w:rsidRPr="008D7F46" w:rsidRDefault="008D7F46" w:rsidP="008D7F46">
            <w:pPr>
              <w:jc w:val="left"/>
              <w:rPr>
                <w:ins w:id="16096" w:author="Perrine, Martin L. (GSFC-5670)" w:date="2016-09-02T11:28:00Z"/>
                <w:rFonts w:ascii="Calibri" w:hAnsi="Calibri"/>
                <w:color w:val="000000"/>
                <w:sz w:val="22"/>
                <w:szCs w:val="22"/>
              </w:rPr>
            </w:pPr>
            <w:ins w:id="1609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2B5E4D40" w14:textId="77777777" w:rsidR="008D7F46" w:rsidRPr="008D7F46" w:rsidRDefault="008D7F46" w:rsidP="008D7F46">
            <w:pPr>
              <w:jc w:val="left"/>
              <w:rPr>
                <w:ins w:id="16098" w:author="Perrine, Martin L. (GSFC-5670)" w:date="2016-09-02T11:28:00Z"/>
                <w:rFonts w:ascii="Calibri" w:hAnsi="Calibri"/>
                <w:color w:val="000000"/>
                <w:sz w:val="22"/>
                <w:szCs w:val="22"/>
              </w:rPr>
            </w:pPr>
            <w:ins w:id="16099"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5BC66CA3" w14:textId="77777777" w:rsidR="008D7F46" w:rsidRPr="008D7F46" w:rsidRDefault="008D7F46" w:rsidP="008D7F46">
            <w:pPr>
              <w:jc w:val="left"/>
              <w:rPr>
                <w:ins w:id="16100" w:author="Perrine, Martin L. (GSFC-5670)" w:date="2016-09-02T11:28:00Z"/>
                <w:rFonts w:ascii="Calibri" w:hAnsi="Calibri"/>
                <w:color w:val="000000"/>
                <w:sz w:val="22"/>
                <w:szCs w:val="22"/>
              </w:rPr>
            </w:pPr>
            <w:ins w:id="16101" w:author="Perrine, Martin L. (GSFC-5670)" w:date="2016-09-02T11:28:00Z">
              <w:r w:rsidRPr="008D7F46">
                <w:rPr>
                  <w:rFonts w:ascii="Calibri" w:hAnsi="Calibri"/>
                  <w:color w:val="000000"/>
                  <w:sz w:val="22"/>
                  <w:szCs w:val="22"/>
                </w:rPr>
                <w:t xml:space="preserve"> W</w:t>
              </w:r>
            </w:ins>
          </w:p>
        </w:tc>
      </w:tr>
      <w:tr w:rsidR="008D7F46" w:rsidRPr="008D7F46" w14:paraId="59D1BA76" w14:textId="77777777" w:rsidTr="008D7F46">
        <w:trPr>
          <w:trHeight w:val="864"/>
          <w:ins w:id="1610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2073E438" w14:textId="3634E3C6" w:rsidR="008D7F46" w:rsidRPr="008D7F46" w:rsidRDefault="00055AC4" w:rsidP="008D7F46">
            <w:pPr>
              <w:jc w:val="left"/>
              <w:rPr>
                <w:ins w:id="16103" w:author="Perrine, Martin L. (GSFC-5670)" w:date="2016-09-02T11:28:00Z"/>
                <w:rFonts w:ascii="Calibri" w:hAnsi="Calibri"/>
                <w:color w:val="000000"/>
                <w:sz w:val="22"/>
                <w:szCs w:val="22"/>
              </w:rPr>
            </w:pPr>
            <w:ins w:id="16104" w:author="Perrine, Martin L. (GSFC-5670)" w:date="2016-09-13T14:29:00Z">
              <w:r>
                <w:rPr>
                  <w:rFonts w:ascii="Calibri" w:hAnsi="Calibri"/>
                  <w:color w:val="000000"/>
                  <w:sz w:val="22"/>
                  <w:szCs w:val="22"/>
                </w:rPr>
                <w:t>DAPHNE</w:t>
              </w:r>
            </w:ins>
            <w:ins w:id="16105" w:author="Perrine, Martin L. (GSFC-5670)" w:date="2016-09-02T11:28:00Z">
              <w:r w:rsidR="008D7F46" w:rsidRPr="008D7F46">
                <w:rPr>
                  <w:rFonts w:ascii="Calibri" w:hAnsi="Calibri"/>
                  <w:color w:val="000000"/>
                  <w:sz w:val="22"/>
                  <w:szCs w:val="22"/>
                </w:rPr>
                <w:t>-OPS-004 Unattended nominal operation</w:t>
              </w:r>
            </w:ins>
          </w:p>
        </w:tc>
        <w:tc>
          <w:tcPr>
            <w:tcW w:w="588" w:type="dxa"/>
            <w:tcBorders>
              <w:top w:val="nil"/>
              <w:left w:val="nil"/>
              <w:bottom w:val="single" w:sz="4" w:space="0" w:color="auto"/>
              <w:right w:val="single" w:sz="4" w:space="0" w:color="auto"/>
            </w:tcBorders>
            <w:shd w:val="clear" w:color="auto" w:fill="auto"/>
            <w:vAlign w:val="center"/>
            <w:hideMark/>
          </w:tcPr>
          <w:p w14:paraId="1906ECF2" w14:textId="77777777" w:rsidR="008D7F46" w:rsidRPr="008D7F46" w:rsidRDefault="008D7F46" w:rsidP="008D7F46">
            <w:pPr>
              <w:jc w:val="right"/>
              <w:rPr>
                <w:ins w:id="16106" w:author="Perrine, Martin L. (GSFC-5670)" w:date="2016-09-02T11:28:00Z"/>
                <w:rFonts w:ascii="Calibri" w:hAnsi="Calibri"/>
                <w:color w:val="000000"/>
                <w:sz w:val="22"/>
                <w:szCs w:val="22"/>
              </w:rPr>
            </w:pPr>
            <w:ins w:id="16107" w:author="Perrine, Martin L. (GSFC-5670)" w:date="2016-09-02T11:28:00Z">
              <w:r w:rsidRPr="008D7F46">
                <w:rPr>
                  <w:rFonts w:ascii="Calibri" w:hAnsi="Calibri"/>
                  <w:color w:val="000000"/>
                  <w:sz w:val="22"/>
                  <w:szCs w:val="22"/>
                </w:rPr>
                <w:t>1.4</w:t>
              </w:r>
            </w:ins>
          </w:p>
        </w:tc>
        <w:tc>
          <w:tcPr>
            <w:tcW w:w="649" w:type="dxa"/>
            <w:tcBorders>
              <w:top w:val="nil"/>
              <w:left w:val="nil"/>
              <w:bottom w:val="single" w:sz="4" w:space="0" w:color="auto"/>
              <w:right w:val="single" w:sz="4" w:space="0" w:color="auto"/>
            </w:tcBorders>
            <w:shd w:val="clear" w:color="auto" w:fill="auto"/>
            <w:vAlign w:val="center"/>
            <w:hideMark/>
          </w:tcPr>
          <w:p w14:paraId="39BCC706" w14:textId="77777777" w:rsidR="008D7F46" w:rsidRPr="008D7F46" w:rsidRDefault="008D7F46" w:rsidP="008D7F46">
            <w:pPr>
              <w:jc w:val="left"/>
              <w:rPr>
                <w:ins w:id="16108" w:author="Perrine, Martin L. (GSFC-5670)" w:date="2016-09-02T11:28:00Z"/>
                <w:rFonts w:ascii="Calibri" w:hAnsi="Calibri"/>
                <w:color w:val="000000"/>
                <w:sz w:val="22"/>
                <w:szCs w:val="22"/>
              </w:rPr>
            </w:pPr>
            <w:ins w:id="16109" w:author="Perrine, Martin L. (GSFC-5670)" w:date="2016-09-02T11:28:00Z">
              <w:r w:rsidRPr="008D7F46">
                <w:rPr>
                  <w:rFonts w:ascii="Calibri" w:hAnsi="Calibri"/>
                  <w:color w:val="000000"/>
                  <w:sz w:val="22"/>
                  <w:szCs w:val="22"/>
                </w:rPr>
                <w:t> X</w:t>
              </w:r>
            </w:ins>
          </w:p>
        </w:tc>
        <w:tc>
          <w:tcPr>
            <w:tcW w:w="632" w:type="dxa"/>
            <w:tcBorders>
              <w:top w:val="nil"/>
              <w:left w:val="nil"/>
              <w:bottom w:val="single" w:sz="4" w:space="0" w:color="auto"/>
              <w:right w:val="single" w:sz="4" w:space="0" w:color="auto"/>
            </w:tcBorders>
            <w:shd w:val="clear" w:color="auto" w:fill="auto"/>
            <w:vAlign w:val="center"/>
            <w:hideMark/>
          </w:tcPr>
          <w:p w14:paraId="1A2BF31F" w14:textId="77777777" w:rsidR="008D7F46" w:rsidRPr="008D7F46" w:rsidRDefault="008D7F46" w:rsidP="008D7F46">
            <w:pPr>
              <w:jc w:val="left"/>
              <w:rPr>
                <w:ins w:id="16110" w:author="Perrine, Martin L. (GSFC-5670)" w:date="2016-09-02T11:28:00Z"/>
                <w:rFonts w:ascii="Calibri" w:hAnsi="Calibri"/>
                <w:color w:val="000000"/>
                <w:sz w:val="22"/>
                <w:szCs w:val="22"/>
              </w:rPr>
            </w:pPr>
            <w:ins w:id="1611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231A99BF" w14:textId="77777777" w:rsidR="008D7F46" w:rsidRPr="008D7F46" w:rsidRDefault="008D7F46" w:rsidP="008D7F46">
            <w:pPr>
              <w:jc w:val="left"/>
              <w:rPr>
                <w:ins w:id="16112" w:author="Perrine, Martin L. (GSFC-5670)" w:date="2016-09-02T11:28:00Z"/>
                <w:rFonts w:ascii="Calibri" w:hAnsi="Calibri"/>
                <w:color w:val="000000"/>
                <w:sz w:val="22"/>
                <w:szCs w:val="22"/>
              </w:rPr>
            </w:pPr>
            <w:ins w:id="1611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E88F1AD" w14:textId="77777777" w:rsidR="008D7F46" w:rsidRPr="008D7F46" w:rsidRDefault="008D7F46" w:rsidP="008D7F46">
            <w:pPr>
              <w:jc w:val="left"/>
              <w:rPr>
                <w:ins w:id="16114" w:author="Perrine, Martin L. (GSFC-5670)" w:date="2016-09-02T11:28:00Z"/>
                <w:rFonts w:ascii="Calibri" w:hAnsi="Calibri"/>
                <w:color w:val="000000"/>
                <w:sz w:val="22"/>
                <w:szCs w:val="22"/>
              </w:rPr>
            </w:pPr>
            <w:ins w:id="1611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76AC6A03" w14:textId="77777777" w:rsidR="008D7F46" w:rsidRPr="008D7F46" w:rsidRDefault="008D7F46" w:rsidP="008D7F46">
            <w:pPr>
              <w:jc w:val="left"/>
              <w:rPr>
                <w:ins w:id="16116" w:author="Perrine, Martin L. (GSFC-5670)" w:date="2016-09-02T11:28:00Z"/>
                <w:rFonts w:ascii="Calibri" w:hAnsi="Calibri"/>
                <w:color w:val="000000"/>
                <w:sz w:val="22"/>
                <w:szCs w:val="22"/>
              </w:rPr>
            </w:pPr>
            <w:ins w:id="1611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4F6BF212" w14:textId="77777777" w:rsidR="008D7F46" w:rsidRPr="008D7F46" w:rsidRDefault="008D7F46" w:rsidP="008D7F46">
            <w:pPr>
              <w:jc w:val="left"/>
              <w:rPr>
                <w:ins w:id="16118" w:author="Perrine, Martin L. (GSFC-5670)" w:date="2016-09-02T11:28:00Z"/>
                <w:rFonts w:ascii="Calibri" w:hAnsi="Calibri"/>
                <w:color w:val="000000"/>
                <w:sz w:val="22"/>
                <w:szCs w:val="22"/>
              </w:rPr>
            </w:pPr>
            <w:ins w:id="1611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7B32757A" w14:textId="77777777" w:rsidR="008D7F46" w:rsidRPr="008D7F46" w:rsidRDefault="008D7F46" w:rsidP="008D7F46">
            <w:pPr>
              <w:jc w:val="left"/>
              <w:rPr>
                <w:ins w:id="16120" w:author="Perrine, Martin L. (GSFC-5670)" w:date="2016-09-02T11:28:00Z"/>
                <w:rFonts w:ascii="Calibri" w:hAnsi="Calibri"/>
                <w:color w:val="000000"/>
                <w:sz w:val="22"/>
                <w:szCs w:val="22"/>
              </w:rPr>
            </w:pPr>
            <w:ins w:id="16121" w:author="Perrine, Martin L. (GSFC-5670)" w:date="2016-09-02T11:28:00Z">
              <w:r w:rsidRPr="008D7F46">
                <w:rPr>
                  <w:rFonts w:ascii="Calibri" w:hAnsi="Calibri"/>
                  <w:color w:val="000000"/>
                  <w:sz w:val="22"/>
                  <w:szCs w:val="22"/>
                </w:rPr>
                <w:t>T</w:t>
              </w:r>
            </w:ins>
          </w:p>
        </w:tc>
      </w:tr>
      <w:tr w:rsidR="008D7F46" w:rsidRPr="008D7F46" w14:paraId="47EFDB83" w14:textId="77777777" w:rsidTr="008D7F46">
        <w:trPr>
          <w:trHeight w:val="576"/>
          <w:ins w:id="1612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DEB257F" w14:textId="3F641B2A" w:rsidR="008D7F46" w:rsidRPr="008D7F46" w:rsidRDefault="00055AC4" w:rsidP="008D7F46">
            <w:pPr>
              <w:jc w:val="left"/>
              <w:rPr>
                <w:ins w:id="16123" w:author="Perrine, Martin L. (GSFC-5670)" w:date="2016-09-02T11:28:00Z"/>
                <w:rFonts w:ascii="Calibri" w:hAnsi="Calibri"/>
                <w:color w:val="000000"/>
                <w:sz w:val="22"/>
                <w:szCs w:val="22"/>
              </w:rPr>
            </w:pPr>
            <w:ins w:id="16124" w:author="Perrine, Martin L. (GSFC-5670)" w:date="2016-09-13T14:29:00Z">
              <w:r>
                <w:rPr>
                  <w:rFonts w:ascii="Calibri" w:hAnsi="Calibri"/>
                  <w:color w:val="000000"/>
                  <w:sz w:val="22"/>
                  <w:szCs w:val="22"/>
                </w:rPr>
                <w:t>DAPHNE</w:t>
              </w:r>
            </w:ins>
            <w:ins w:id="16125" w:author="Perrine, Martin L. (GSFC-5670)" w:date="2016-09-02T11:28:00Z">
              <w:r w:rsidR="008D7F46" w:rsidRPr="008D7F46">
                <w:rPr>
                  <w:rFonts w:ascii="Calibri" w:hAnsi="Calibri"/>
                  <w:color w:val="000000"/>
                  <w:sz w:val="22"/>
                  <w:szCs w:val="22"/>
                </w:rPr>
                <w:t>-OPS-005 Negative reporting</w:t>
              </w:r>
            </w:ins>
          </w:p>
        </w:tc>
        <w:tc>
          <w:tcPr>
            <w:tcW w:w="588" w:type="dxa"/>
            <w:tcBorders>
              <w:top w:val="nil"/>
              <w:left w:val="nil"/>
              <w:bottom w:val="single" w:sz="4" w:space="0" w:color="auto"/>
              <w:right w:val="single" w:sz="4" w:space="0" w:color="auto"/>
            </w:tcBorders>
            <w:shd w:val="clear" w:color="auto" w:fill="auto"/>
            <w:vAlign w:val="center"/>
            <w:hideMark/>
          </w:tcPr>
          <w:p w14:paraId="210A50CE" w14:textId="77777777" w:rsidR="008D7F46" w:rsidRPr="008D7F46" w:rsidRDefault="008D7F46" w:rsidP="008D7F46">
            <w:pPr>
              <w:jc w:val="right"/>
              <w:rPr>
                <w:ins w:id="16126" w:author="Perrine, Martin L. (GSFC-5670)" w:date="2016-09-02T11:28:00Z"/>
                <w:rFonts w:ascii="Calibri" w:hAnsi="Calibri"/>
                <w:color w:val="000000"/>
                <w:sz w:val="22"/>
                <w:szCs w:val="22"/>
              </w:rPr>
            </w:pPr>
            <w:ins w:id="16127" w:author="Perrine, Martin L. (GSFC-5670)" w:date="2016-09-02T11:28:00Z">
              <w:r w:rsidRPr="008D7F46">
                <w:rPr>
                  <w:rFonts w:ascii="Calibri" w:hAnsi="Calibri"/>
                  <w:color w:val="000000"/>
                  <w:sz w:val="22"/>
                  <w:szCs w:val="22"/>
                </w:rPr>
                <w:t>1.5</w:t>
              </w:r>
            </w:ins>
          </w:p>
        </w:tc>
        <w:tc>
          <w:tcPr>
            <w:tcW w:w="649" w:type="dxa"/>
            <w:tcBorders>
              <w:top w:val="nil"/>
              <w:left w:val="nil"/>
              <w:bottom w:val="single" w:sz="4" w:space="0" w:color="auto"/>
              <w:right w:val="single" w:sz="4" w:space="0" w:color="auto"/>
            </w:tcBorders>
            <w:shd w:val="clear" w:color="auto" w:fill="auto"/>
            <w:vAlign w:val="center"/>
            <w:hideMark/>
          </w:tcPr>
          <w:p w14:paraId="23CAB63F" w14:textId="77777777" w:rsidR="008D7F46" w:rsidRPr="008D7F46" w:rsidRDefault="008D7F46" w:rsidP="008D7F46">
            <w:pPr>
              <w:jc w:val="left"/>
              <w:rPr>
                <w:ins w:id="16128" w:author="Perrine, Martin L. (GSFC-5670)" w:date="2016-09-02T11:28:00Z"/>
                <w:rFonts w:ascii="Calibri" w:hAnsi="Calibri"/>
                <w:color w:val="000000"/>
                <w:sz w:val="22"/>
                <w:szCs w:val="22"/>
              </w:rPr>
            </w:pPr>
            <w:ins w:id="16129" w:author="Perrine, Martin L. (GSFC-5670)" w:date="2016-09-02T11:28:00Z">
              <w:r w:rsidRPr="008D7F46">
                <w:rPr>
                  <w:rFonts w:ascii="Calibri" w:hAnsi="Calibri"/>
                  <w:color w:val="000000"/>
                  <w:sz w:val="22"/>
                  <w:szCs w:val="22"/>
                </w:rPr>
                <w:t xml:space="preserve">   </w:t>
              </w:r>
            </w:ins>
          </w:p>
        </w:tc>
        <w:tc>
          <w:tcPr>
            <w:tcW w:w="632" w:type="dxa"/>
            <w:tcBorders>
              <w:top w:val="nil"/>
              <w:left w:val="nil"/>
              <w:bottom w:val="single" w:sz="4" w:space="0" w:color="auto"/>
              <w:right w:val="single" w:sz="4" w:space="0" w:color="auto"/>
            </w:tcBorders>
            <w:shd w:val="clear" w:color="auto" w:fill="auto"/>
            <w:vAlign w:val="center"/>
            <w:hideMark/>
          </w:tcPr>
          <w:p w14:paraId="32BE4656" w14:textId="533B5443" w:rsidR="008D7F46" w:rsidRPr="008D7F46" w:rsidRDefault="008D7F46" w:rsidP="008D7F46">
            <w:pPr>
              <w:jc w:val="left"/>
              <w:rPr>
                <w:ins w:id="16130" w:author="Perrine, Martin L. (GSFC-5670)" w:date="2016-09-02T11:28:00Z"/>
                <w:rFonts w:ascii="Calibri" w:hAnsi="Calibri"/>
                <w:color w:val="000000"/>
                <w:sz w:val="22"/>
                <w:szCs w:val="22"/>
              </w:rPr>
            </w:pPr>
          </w:p>
        </w:tc>
        <w:tc>
          <w:tcPr>
            <w:tcW w:w="598" w:type="dxa"/>
            <w:tcBorders>
              <w:top w:val="nil"/>
              <w:left w:val="nil"/>
              <w:bottom w:val="single" w:sz="4" w:space="0" w:color="auto"/>
              <w:right w:val="single" w:sz="4" w:space="0" w:color="auto"/>
            </w:tcBorders>
            <w:shd w:val="clear" w:color="auto" w:fill="auto"/>
            <w:vAlign w:val="center"/>
            <w:hideMark/>
          </w:tcPr>
          <w:p w14:paraId="489D149A" w14:textId="77777777" w:rsidR="008D7F46" w:rsidRPr="008D7F46" w:rsidRDefault="008D7F46" w:rsidP="008D7F46">
            <w:pPr>
              <w:jc w:val="left"/>
              <w:rPr>
                <w:ins w:id="16131" w:author="Perrine, Martin L. (GSFC-5670)" w:date="2016-09-02T11:28:00Z"/>
                <w:rFonts w:ascii="Calibri" w:hAnsi="Calibri"/>
                <w:color w:val="000000"/>
                <w:sz w:val="22"/>
                <w:szCs w:val="22"/>
              </w:rPr>
            </w:pPr>
            <w:ins w:id="16132"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D2C3D19" w14:textId="77777777" w:rsidR="008D7F46" w:rsidRPr="008D7F46" w:rsidRDefault="008D7F46" w:rsidP="008D7F46">
            <w:pPr>
              <w:jc w:val="left"/>
              <w:rPr>
                <w:ins w:id="16133" w:author="Perrine, Martin L. (GSFC-5670)" w:date="2016-09-02T11:28:00Z"/>
                <w:rFonts w:ascii="Calibri" w:hAnsi="Calibri"/>
                <w:color w:val="000000"/>
                <w:sz w:val="22"/>
                <w:szCs w:val="22"/>
              </w:rPr>
            </w:pPr>
            <w:ins w:id="16134"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3530CA2A" w14:textId="77777777" w:rsidR="008D7F46" w:rsidRPr="008D7F46" w:rsidRDefault="008D7F46" w:rsidP="008D7F46">
            <w:pPr>
              <w:jc w:val="left"/>
              <w:rPr>
                <w:ins w:id="16135" w:author="Perrine, Martin L. (GSFC-5670)" w:date="2016-09-02T11:28:00Z"/>
                <w:rFonts w:ascii="Calibri" w:hAnsi="Calibri"/>
                <w:color w:val="000000"/>
                <w:sz w:val="22"/>
                <w:szCs w:val="22"/>
              </w:rPr>
            </w:pPr>
            <w:ins w:id="16136"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2BC87E2F" w14:textId="77777777" w:rsidR="008D7F46" w:rsidRPr="008D7F46" w:rsidRDefault="008D7F46" w:rsidP="008D7F46">
            <w:pPr>
              <w:jc w:val="left"/>
              <w:rPr>
                <w:ins w:id="16137" w:author="Perrine, Martin L. (GSFC-5670)" w:date="2016-09-02T11:28:00Z"/>
                <w:rFonts w:ascii="Calibri" w:hAnsi="Calibri"/>
                <w:color w:val="000000"/>
                <w:sz w:val="22"/>
                <w:szCs w:val="22"/>
              </w:rPr>
            </w:pPr>
            <w:ins w:id="16138" w:author="Perrine, Martin L. (GSFC-5670)" w:date="2016-09-02T11:28:00Z">
              <w:r w:rsidRPr="008D7F46">
                <w:rPr>
                  <w:rFonts w:ascii="Calibri" w:hAnsi="Calibri"/>
                  <w:color w:val="000000"/>
                  <w:sz w:val="22"/>
                  <w:szCs w:val="22"/>
                </w:rPr>
                <w:t>X</w:t>
              </w:r>
            </w:ins>
          </w:p>
        </w:tc>
        <w:tc>
          <w:tcPr>
            <w:tcW w:w="865" w:type="dxa"/>
            <w:tcBorders>
              <w:top w:val="nil"/>
              <w:left w:val="nil"/>
              <w:bottom w:val="single" w:sz="4" w:space="0" w:color="auto"/>
              <w:right w:val="single" w:sz="4" w:space="0" w:color="auto"/>
            </w:tcBorders>
            <w:shd w:val="clear" w:color="auto" w:fill="auto"/>
            <w:vAlign w:val="center"/>
            <w:hideMark/>
          </w:tcPr>
          <w:p w14:paraId="459D8B25" w14:textId="77777777" w:rsidR="008D7F46" w:rsidRPr="008D7F46" w:rsidRDefault="008D7F46" w:rsidP="008D7F46">
            <w:pPr>
              <w:jc w:val="left"/>
              <w:rPr>
                <w:ins w:id="16139" w:author="Perrine, Martin L. (GSFC-5670)" w:date="2016-09-02T11:28:00Z"/>
                <w:rFonts w:ascii="Calibri" w:hAnsi="Calibri"/>
                <w:color w:val="000000"/>
                <w:sz w:val="22"/>
                <w:szCs w:val="22"/>
              </w:rPr>
            </w:pPr>
            <w:ins w:id="16140" w:author="Perrine, Martin L. (GSFC-5670)" w:date="2016-09-02T11:28:00Z">
              <w:r w:rsidRPr="008D7F46">
                <w:rPr>
                  <w:rFonts w:ascii="Calibri" w:hAnsi="Calibri"/>
                  <w:color w:val="000000"/>
                  <w:sz w:val="22"/>
                  <w:szCs w:val="22"/>
                </w:rPr>
                <w:t>T</w:t>
              </w:r>
            </w:ins>
          </w:p>
        </w:tc>
      </w:tr>
      <w:tr w:rsidR="008D7F46" w:rsidRPr="008D7F46" w14:paraId="2C0096A7" w14:textId="77777777" w:rsidTr="008D7F46">
        <w:trPr>
          <w:trHeight w:val="576"/>
          <w:ins w:id="16141"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7C51EF5" w14:textId="1A3F1DF0" w:rsidR="008D7F46" w:rsidRPr="008D7F46" w:rsidRDefault="00055AC4" w:rsidP="008D7F46">
            <w:pPr>
              <w:jc w:val="left"/>
              <w:rPr>
                <w:ins w:id="16142" w:author="Perrine, Martin L. (GSFC-5670)" w:date="2016-09-02T11:28:00Z"/>
                <w:rFonts w:ascii="Calibri" w:hAnsi="Calibri"/>
                <w:color w:val="000000"/>
                <w:sz w:val="22"/>
                <w:szCs w:val="22"/>
              </w:rPr>
            </w:pPr>
            <w:ins w:id="16143" w:author="Perrine, Martin L. (GSFC-5670)" w:date="2016-09-13T14:29:00Z">
              <w:r>
                <w:rPr>
                  <w:rFonts w:ascii="Calibri" w:hAnsi="Calibri"/>
                  <w:color w:val="000000"/>
                  <w:sz w:val="22"/>
                  <w:szCs w:val="22"/>
                </w:rPr>
                <w:t>DAPHNE</w:t>
              </w:r>
            </w:ins>
            <w:ins w:id="16144" w:author="Perrine, Martin L. (GSFC-5670)" w:date="2016-09-02T11:28:00Z">
              <w:r w:rsidR="008D7F46" w:rsidRPr="008D7F46">
                <w:rPr>
                  <w:rFonts w:ascii="Calibri" w:hAnsi="Calibri"/>
                  <w:color w:val="000000"/>
                  <w:sz w:val="22"/>
                  <w:szCs w:val="22"/>
                </w:rPr>
                <w:t>-OPS-006 Self diagnosis</w:t>
              </w:r>
            </w:ins>
          </w:p>
        </w:tc>
        <w:tc>
          <w:tcPr>
            <w:tcW w:w="588" w:type="dxa"/>
            <w:tcBorders>
              <w:top w:val="nil"/>
              <w:left w:val="nil"/>
              <w:bottom w:val="single" w:sz="4" w:space="0" w:color="auto"/>
              <w:right w:val="single" w:sz="4" w:space="0" w:color="auto"/>
            </w:tcBorders>
            <w:shd w:val="clear" w:color="auto" w:fill="auto"/>
            <w:vAlign w:val="center"/>
            <w:hideMark/>
          </w:tcPr>
          <w:p w14:paraId="40418C33" w14:textId="77777777" w:rsidR="008D7F46" w:rsidRPr="008D7F46" w:rsidRDefault="008D7F46" w:rsidP="008D7F46">
            <w:pPr>
              <w:jc w:val="right"/>
              <w:rPr>
                <w:ins w:id="16145" w:author="Perrine, Martin L. (GSFC-5670)" w:date="2016-09-02T11:28:00Z"/>
                <w:rFonts w:ascii="Calibri" w:hAnsi="Calibri"/>
                <w:color w:val="000000"/>
                <w:sz w:val="22"/>
                <w:szCs w:val="22"/>
              </w:rPr>
            </w:pPr>
            <w:ins w:id="16146" w:author="Perrine, Martin L. (GSFC-5670)" w:date="2016-09-02T11:28:00Z">
              <w:r w:rsidRPr="008D7F46">
                <w:rPr>
                  <w:rFonts w:ascii="Calibri" w:hAnsi="Calibri"/>
                  <w:color w:val="000000"/>
                  <w:sz w:val="22"/>
                  <w:szCs w:val="22"/>
                </w:rPr>
                <w:t>1.6</w:t>
              </w:r>
            </w:ins>
          </w:p>
        </w:tc>
        <w:tc>
          <w:tcPr>
            <w:tcW w:w="649" w:type="dxa"/>
            <w:tcBorders>
              <w:top w:val="nil"/>
              <w:left w:val="nil"/>
              <w:bottom w:val="single" w:sz="4" w:space="0" w:color="auto"/>
              <w:right w:val="single" w:sz="4" w:space="0" w:color="auto"/>
            </w:tcBorders>
            <w:shd w:val="clear" w:color="auto" w:fill="auto"/>
            <w:vAlign w:val="center"/>
            <w:hideMark/>
          </w:tcPr>
          <w:p w14:paraId="2DAC4949" w14:textId="77777777" w:rsidR="008D7F46" w:rsidRPr="008D7F46" w:rsidRDefault="008D7F46" w:rsidP="008D7F46">
            <w:pPr>
              <w:jc w:val="left"/>
              <w:rPr>
                <w:ins w:id="16147" w:author="Perrine, Martin L. (GSFC-5670)" w:date="2016-09-02T11:28:00Z"/>
                <w:rFonts w:ascii="Calibri" w:hAnsi="Calibri"/>
                <w:color w:val="000000"/>
                <w:sz w:val="22"/>
                <w:szCs w:val="22"/>
              </w:rPr>
            </w:pPr>
            <w:ins w:id="16148"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4584374E" w14:textId="77777777" w:rsidR="008D7F46" w:rsidRPr="008D7F46" w:rsidRDefault="008D7F46" w:rsidP="008D7F46">
            <w:pPr>
              <w:jc w:val="left"/>
              <w:rPr>
                <w:ins w:id="16149" w:author="Perrine, Martin L. (GSFC-5670)" w:date="2016-09-02T11:28:00Z"/>
                <w:rFonts w:ascii="Calibri" w:hAnsi="Calibri"/>
                <w:color w:val="000000"/>
                <w:sz w:val="22"/>
                <w:szCs w:val="22"/>
              </w:rPr>
            </w:pPr>
            <w:ins w:id="16150"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7C4A979B" w14:textId="77777777" w:rsidR="008D7F46" w:rsidRPr="008D7F46" w:rsidRDefault="008D7F46" w:rsidP="008D7F46">
            <w:pPr>
              <w:jc w:val="left"/>
              <w:rPr>
                <w:ins w:id="16151" w:author="Perrine, Martin L. (GSFC-5670)" w:date="2016-09-02T11:28:00Z"/>
                <w:rFonts w:ascii="Calibri" w:hAnsi="Calibri"/>
                <w:color w:val="000000"/>
                <w:sz w:val="22"/>
                <w:szCs w:val="22"/>
              </w:rPr>
            </w:pPr>
            <w:ins w:id="16152"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54A70134" w14:textId="77777777" w:rsidR="008D7F46" w:rsidRPr="008D7F46" w:rsidRDefault="008D7F46" w:rsidP="008D7F46">
            <w:pPr>
              <w:jc w:val="left"/>
              <w:rPr>
                <w:ins w:id="16153" w:author="Perrine, Martin L. (GSFC-5670)" w:date="2016-09-02T11:28:00Z"/>
                <w:rFonts w:ascii="Calibri" w:hAnsi="Calibri"/>
                <w:color w:val="000000"/>
                <w:sz w:val="22"/>
                <w:szCs w:val="22"/>
              </w:rPr>
            </w:pPr>
            <w:ins w:id="16154"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25E61750" w14:textId="77777777" w:rsidR="008D7F46" w:rsidRPr="008D7F46" w:rsidRDefault="008D7F46" w:rsidP="008D7F46">
            <w:pPr>
              <w:jc w:val="left"/>
              <w:rPr>
                <w:ins w:id="16155" w:author="Perrine, Martin L. (GSFC-5670)" w:date="2016-09-02T11:28:00Z"/>
                <w:rFonts w:ascii="Calibri" w:hAnsi="Calibri"/>
                <w:color w:val="000000"/>
                <w:sz w:val="22"/>
                <w:szCs w:val="22"/>
              </w:rPr>
            </w:pPr>
            <w:ins w:id="16156"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07190F5D" w14:textId="77777777" w:rsidR="008D7F46" w:rsidRPr="008D7F46" w:rsidRDefault="008D7F46" w:rsidP="008D7F46">
            <w:pPr>
              <w:jc w:val="left"/>
              <w:rPr>
                <w:ins w:id="16157" w:author="Perrine, Martin L. (GSFC-5670)" w:date="2016-09-02T11:28:00Z"/>
                <w:rFonts w:ascii="Calibri" w:hAnsi="Calibri"/>
                <w:color w:val="000000"/>
                <w:sz w:val="22"/>
                <w:szCs w:val="22"/>
              </w:rPr>
            </w:pPr>
            <w:ins w:id="16158" w:author="Perrine, Martin L. (GSFC-5670)" w:date="2016-09-02T11:28:00Z">
              <w:r w:rsidRPr="008D7F46">
                <w:rPr>
                  <w:rFonts w:ascii="Calibri" w:hAnsi="Calibri"/>
                  <w:color w:val="000000"/>
                  <w:sz w:val="22"/>
                  <w:szCs w:val="22"/>
                </w:rPr>
                <w:t>X</w:t>
              </w:r>
            </w:ins>
          </w:p>
        </w:tc>
        <w:tc>
          <w:tcPr>
            <w:tcW w:w="865" w:type="dxa"/>
            <w:tcBorders>
              <w:top w:val="nil"/>
              <w:left w:val="nil"/>
              <w:bottom w:val="single" w:sz="4" w:space="0" w:color="auto"/>
              <w:right w:val="single" w:sz="4" w:space="0" w:color="auto"/>
            </w:tcBorders>
            <w:shd w:val="clear" w:color="auto" w:fill="auto"/>
            <w:vAlign w:val="center"/>
            <w:hideMark/>
          </w:tcPr>
          <w:p w14:paraId="676F1835" w14:textId="77777777" w:rsidR="008D7F46" w:rsidRPr="008D7F46" w:rsidRDefault="008D7F46" w:rsidP="008D7F46">
            <w:pPr>
              <w:jc w:val="left"/>
              <w:rPr>
                <w:ins w:id="16159" w:author="Perrine, Martin L. (GSFC-5670)" w:date="2016-09-02T11:28:00Z"/>
                <w:rFonts w:ascii="Calibri" w:hAnsi="Calibri"/>
                <w:color w:val="000000"/>
                <w:sz w:val="22"/>
                <w:szCs w:val="22"/>
              </w:rPr>
            </w:pPr>
            <w:ins w:id="16160" w:author="Perrine, Martin L. (GSFC-5670)" w:date="2016-09-02T11:28:00Z">
              <w:r w:rsidRPr="008D7F46">
                <w:rPr>
                  <w:rFonts w:ascii="Calibri" w:hAnsi="Calibri"/>
                  <w:color w:val="000000"/>
                  <w:sz w:val="22"/>
                  <w:szCs w:val="22"/>
                </w:rPr>
                <w:t>T</w:t>
              </w:r>
            </w:ins>
          </w:p>
        </w:tc>
      </w:tr>
      <w:tr w:rsidR="008D7F46" w:rsidRPr="008D7F46" w14:paraId="5943A6A4" w14:textId="77777777" w:rsidTr="008D7F46">
        <w:trPr>
          <w:trHeight w:val="864"/>
          <w:ins w:id="16161"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2DA03FA3" w14:textId="0F932991" w:rsidR="008D7F46" w:rsidRPr="008D7F46" w:rsidRDefault="00055AC4" w:rsidP="008D7F46">
            <w:pPr>
              <w:jc w:val="left"/>
              <w:rPr>
                <w:ins w:id="16162" w:author="Perrine, Martin L. (GSFC-5670)" w:date="2016-09-02T11:28:00Z"/>
                <w:rFonts w:ascii="Calibri" w:hAnsi="Calibri"/>
                <w:color w:val="000000"/>
                <w:sz w:val="22"/>
                <w:szCs w:val="22"/>
              </w:rPr>
            </w:pPr>
            <w:ins w:id="16163" w:author="Perrine, Martin L. (GSFC-5670)" w:date="2016-09-13T14:29:00Z">
              <w:r>
                <w:rPr>
                  <w:rFonts w:ascii="Calibri" w:hAnsi="Calibri"/>
                  <w:color w:val="000000"/>
                  <w:sz w:val="22"/>
                  <w:szCs w:val="22"/>
                </w:rPr>
                <w:t>DAPHNE</w:t>
              </w:r>
            </w:ins>
            <w:ins w:id="16164" w:author="Perrine, Martin L. (GSFC-5670)" w:date="2016-09-02T11:28:00Z">
              <w:r w:rsidR="008D7F46" w:rsidRPr="008D7F46">
                <w:rPr>
                  <w:rFonts w:ascii="Calibri" w:hAnsi="Calibri"/>
                  <w:color w:val="000000"/>
                  <w:sz w:val="22"/>
                  <w:szCs w:val="22"/>
                </w:rPr>
                <w:t>-OPS-007 autonomous operation</w:t>
              </w:r>
            </w:ins>
          </w:p>
        </w:tc>
        <w:tc>
          <w:tcPr>
            <w:tcW w:w="588" w:type="dxa"/>
            <w:tcBorders>
              <w:top w:val="nil"/>
              <w:left w:val="nil"/>
              <w:bottom w:val="single" w:sz="4" w:space="0" w:color="auto"/>
              <w:right w:val="single" w:sz="4" w:space="0" w:color="auto"/>
            </w:tcBorders>
            <w:shd w:val="clear" w:color="auto" w:fill="auto"/>
            <w:vAlign w:val="center"/>
            <w:hideMark/>
          </w:tcPr>
          <w:p w14:paraId="77B6282D" w14:textId="77777777" w:rsidR="008D7F46" w:rsidRPr="008D7F46" w:rsidRDefault="008D7F46" w:rsidP="008D7F46">
            <w:pPr>
              <w:jc w:val="right"/>
              <w:rPr>
                <w:ins w:id="16165" w:author="Perrine, Martin L. (GSFC-5670)" w:date="2016-09-02T11:28:00Z"/>
                <w:rFonts w:ascii="Calibri" w:hAnsi="Calibri"/>
                <w:color w:val="000000"/>
                <w:sz w:val="22"/>
                <w:szCs w:val="22"/>
              </w:rPr>
            </w:pPr>
            <w:ins w:id="16166" w:author="Perrine, Martin L. (GSFC-5670)" w:date="2016-09-02T11:28:00Z">
              <w:r w:rsidRPr="008D7F46">
                <w:rPr>
                  <w:rFonts w:ascii="Calibri" w:hAnsi="Calibri"/>
                  <w:color w:val="000000"/>
                  <w:sz w:val="22"/>
                  <w:szCs w:val="22"/>
                </w:rPr>
                <w:t>1.7</w:t>
              </w:r>
            </w:ins>
          </w:p>
        </w:tc>
        <w:tc>
          <w:tcPr>
            <w:tcW w:w="649" w:type="dxa"/>
            <w:tcBorders>
              <w:top w:val="nil"/>
              <w:left w:val="nil"/>
              <w:bottom w:val="single" w:sz="4" w:space="0" w:color="auto"/>
              <w:right w:val="single" w:sz="4" w:space="0" w:color="auto"/>
            </w:tcBorders>
            <w:shd w:val="clear" w:color="auto" w:fill="auto"/>
            <w:vAlign w:val="center"/>
            <w:hideMark/>
          </w:tcPr>
          <w:p w14:paraId="22304FFE" w14:textId="3D8078AA" w:rsidR="008D7F46" w:rsidRPr="008D7F46" w:rsidRDefault="00EC04F2" w:rsidP="008D7F46">
            <w:pPr>
              <w:jc w:val="left"/>
              <w:rPr>
                <w:ins w:id="16167" w:author="Perrine, Martin L. (GSFC-5670)" w:date="2016-09-02T11:28:00Z"/>
                <w:rFonts w:ascii="Calibri" w:hAnsi="Calibri"/>
                <w:color w:val="000000"/>
                <w:sz w:val="22"/>
                <w:szCs w:val="22"/>
              </w:rPr>
            </w:pPr>
            <w:ins w:id="16168" w:author="Perrine, Martin L. (GSFC-5670)" w:date="2016-09-07T10:07:00Z">
              <w:r>
                <w:rPr>
                  <w:rFonts w:ascii="Calibri" w:hAnsi="Calibri"/>
                  <w:color w:val="000000"/>
                  <w:sz w:val="22"/>
                  <w:szCs w:val="22"/>
                </w:rPr>
                <w:t xml:space="preserve"> </w:t>
              </w:r>
            </w:ins>
            <w:ins w:id="16169" w:author="Perrine, Martin L. (GSFC-5670)" w:date="2016-09-07T10:17:00Z">
              <w:r w:rsidR="00D05343">
                <w:rPr>
                  <w:rFonts w:ascii="Calibri" w:hAnsi="Calibri"/>
                  <w:color w:val="000000"/>
                  <w:sz w:val="22"/>
                  <w:szCs w:val="22"/>
                </w:rPr>
                <w:t>X</w:t>
              </w:r>
            </w:ins>
          </w:p>
        </w:tc>
        <w:tc>
          <w:tcPr>
            <w:tcW w:w="632" w:type="dxa"/>
            <w:tcBorders>
              <w:top w:val="nil"/>
              <w:left w:val="nil"/>
              <w:bottom w:val="single" w:sz="4" w:space="0" w:color="auto"/>
              <w:right w:val="single" w:sz="4" w:space="0" w:color="auto"/>
            </w:tcBorders>
            <w:shd w:val="clear" w:color="auto" w:fill="auto"/>
            <w:vAlign w:val="center"/>
            <w:hideMark/>
          </w:tcPr>
          <w:p w14:paraId="327990AD" w14:textId="77777777" w:rsidR="008D7F46" w:rsidRPr="008D7F46" w:rsidRDefault="008D7F46" w:rsidP="008D7F46">
            <w:pPr>
              <w:jc w:val="left"/>
              <w:rPr>
                <w:ins w:id="16170" w:author="Perrine, Martin L. (GSFC-5670)" w:date="2016-09-02T11:28:00Z"/>
                <w:rFonts w:ascii="Calibri" w:hAnsi="Calibri"/>
                <w:color w:val="000000"/>
                <w:sz w:val="22"/>
                <w:szCs w:val="22"/>
              </w:rPr>
            </w:pPr>
            <w:ins w:id="1617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7CB008AC" w14:textId="77777777" w:rsidR="008D7F46" w:rsidRPr="008D7F46" w:rsidRDefault="008D7F46" w:rsidP="008D7F46">
            <w:pPr>
              <w:jc w:val="left"/>
              <w:rPr>
                <w:ins w:id="16172" w:author="Perrine, Martin L. (GSFC-5670)" w:date="2016-09-02T11:28:00Z"/>
                <w:rFonts w:ascii="Calibri" w:hAnsi="Calibri"/>
                <w:color w:val="000000"/>
                <w:sz w:val="22"/>
                <w:szCs w:val="22"/>
              </w:rPr>
            </w:pPr>
            <w:ins w:id="1617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0849A7CC" w14:textId="77777777" w:rsidR="008D7F46" w:rsidRPr="008D7F46" w:rsidRDefault="008D7F46" w:rsidP="008D7F46">
            <w:pPr>
              <w:jc w:val="left"/>
              <w:rPr>
                <w:ins w:id="16174" w:author="Perrine, Martin L. (GSFC-5670)" w:date="2016-09-02T11:28:00Z"/>
                <w:rFonts w:ascii="Calibri" w:hAnsi="Calibri"/>
                <w:color w:val="000000"/>
                <w:sz w:val="22"/>
                <w:szCs w:val="22"/>
              </w:rPr>
            </w:pPr>
            <w:ins w:id="1617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0CB6F396" w14:textId="77777777" w:rsidR="008D7F46" w:rsidRPr="008D7F46" w:rsidRDefault="008D7F46" w:rsidP="008D7F46">
            <w:pPr>
              <w:jc w:val="left"/>
              <w:rPr>
                <w:ins w:id="16176" w:author="Perrine, Martin L. (GSFC-5670)" w:date="2016-09-02T11:28:00Z"/>
                <w:rFonts w:ascii="Calibri" w:hAnsi="Calibri"/>
                <w:color w:val="000000"/>
                <w:sz w:val="22"/>
                <w:szCs w:val="22"/>
              </w:rPr>
            </w:pPr>
            <w:ins w:id="1617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1AB76FD" w14:textId="517F2DC6" w:rsidR="008D7F46" w:rsidRPr="008D7F46" w:rsidRDefault="00D05343" w:rsidP="008D7F46">
            <w:pPr>
              <w:jc w:val="left"/>
              <w:rPr>
                <w:ins w:id="16178" w:author="Perrine, Martin L. (GSFC-5670)" w:date="2016-09-02T11:28:00Z"/>
                <w:rFonts w:ascii="Calibri" w:hAnsi="Calibri"/>
                <w:color w:val="000000"/>
                <w:sz w:val="22"/>
                <w:szCs w:val="22"/>
              </w:rPr>
            </w:pPr>
            <w:ins w:id="16179" w:author="Perrine, Martin L. (GSFC-5670)" w:date="2016-09-02T15:18:00Z">
              <w:r>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0A00BC47" w14:textId="77777777" w:rsidR="008D7F46" w:rsidRPr="008D7F46" w:rsidRDefault="008D7F46" w:rsidP="008D7F46">
            <w:pPr>
              <w:jc w:val="left"/>
              <w:rPr>
                <w:ins w:id="16180" w:author="Perrine, Martin L. (GSFC-5670)" w:date="2016-09-02T11:28:00Z"/>
                <w:rFonts w:ascii="Calibri" w:hAnsi="Calibri"/>
                <w:color w:val="000000"/>
                <w:sz w:val="22"/>
                <w:szCs w:val="22"/>
              </w:rPr>
            </w:pPr>
            <w:ins w:id="16181" w:author="Perrine, Martin L. (GSFC-5670)" w:date="2016-09-02T11:28:00Z">
              <w:r w:rsidRPr="008D7F46">
                <w:rPr>
                  <w:rFonts w:ascii="Calibri" w:hAnsi="Calibri"/>
                  <w:color w:val="000000"/>
                  <w:sz w:val="22"/>
                  <w:szCs w:val="22"/>
                </w:rPr>
                <w:t>T</w:t>
              </w:r>
            </w:ins>
          </w:p>
        </w:tc>
      </w:tr>
      <w:tr w:rsidR="008D7F46" w:rsidRPr="008D7F46" w14:paraId="555A666A" w14:textId="77777777" w:rsidTr="008D7F46">
        <w:trPr>
          <w:trHeight w:val="576"/>
          <w:ins w:id="1618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135CB9EC" w14:textId="09F82500" w:rsidR="008D7F46" w:rsidRPr="008D7F46" w:rsidRDefault="00055AC4" w:rsidP="008D7F46">
            <w:pPr>
              <w:jc w:val="left"/>
              <w:rPr>
                <w:ins w:id="16183" w:author="Perrine, Martin L. (GSFC-5670)" w:date="2016-09-02T11:28:00Z"/>
                <w:rFonts w:ascii="Calibri" w:hAnsi="Calibri"/>
                <w:color w:val="000000"/>
                <w:sz w:val="22"/>
                <w:szCs w:val="22"/>
              </w:rPr>
            </w:pPr>
            <w:ins w:id="16184" w:author="Perrine, Martin L. (GSFC-5670)" w:date="2016-09-13T14:29:00Z">
              <w:r>
                <w:rPr>
                  <w:rFonts w:ascii="Calibri" w:hAnsi="Calibri"/>
                  <w:color w:val="000000"/>
                  <w:sz w:val="22"/>
                  <w:szCs w:val="22"/>
                </w:rPr>
                <w:t>DAPHNE</w:t>
              </w:r>
            </w:ins>
            <w:ins w:id="16185" w:author="Perrine, Martin L. (GSFC-5670)" w:date="2016-09-02T11:28:00Z">
              <w:r w:rsidR="008D7F46" w:rsidRPr="008D7F46">
                <w:rPr>
                  <w:rFonts w:ascii="Calibri" w:hAnsi="Calibri"/>
                  <w:color w:val="000000"/>
                  <w:sz w:val="22"/>
                  <w:szCs w:val="22"/>
                </w:rPr>
                <w:t>-OPS-009 VC data storage 7 days</w:t>
              </w:r>
            </w:ins>
          </w:p>
        </w:tc>
        <w:tc>
          <w:tcPr>
            <w:tcW w:w="588" w:type="dxa"/>
            <w:tcBorders>
              <w:top w:val="nil"/>
              <w:left w:val="nil"/>
              <w:bottom w:val="single" w:sz="4" w:space="0" w:color="auto"/>
              <w:right w:val="single" w:sz="4" w:space="0" w:color="auto"/>
            </w:tcBorders>
            <w:shd w:val="clear" w:color="auto" w:fill="auto"/>
            <w:vAlign w:val="center"/>
            <w:hideMark/>
          </w:tcPr>
          <w:p w14:paraId="67554C21" w14:textId="77777777" w:rsidR="008D7F46" w:rsidRPr="008D7F46" w:rsidRDefault="008D7F46" w:rsidP="008D7F46">
            <w:pPr>
              <w:jc w:val="right"/>
              <w:rPr>
                <w:ins w:id="16186" w:author="Perrine, Martin L. (GSFC-5670)" w:date="2016-09-02T11:28:00Z"/>
                <w:rFonts w:ascii="Calibri" w:hAnsi="Calibri"/>
                <w:color w:val="000000"/>
                <w:sz w:val="22"/>
                <w:szCs w:val="22"/>
              </w:rPr>
            </w:pPr>
            <w:ins w:id="16187" w:author="Perrine, Martin L. (GSFC-5670)" w:date="2016-09-02T11:28:00Z">
              <w:r w:rsidRPr="008D7F46">
                <w:rPr>
                  <w:rFonts w:ascii="Calibri" w:hAnsi="Calibri"/>
                  <w:color w:val="000000"/>
                  <w:sz w:val="22"/>
                  <w:szCs w:val="22"/>
                </w:rPr>
                <w:t>1.9</w:t>
              </w:r>
            </w:ins>
          </w:p>
        </w:tc>
        <w:tc>
          <w:tcPr>
            <w:tcW w:w="649" w:type="dxa"/>
            <w:tcBorders>
              <w:top w:val="nil"/>
              <w:left w:val="nil"/>
              <w:bottom w:val="single" w:sz="4" w:space="0" w:color="auto"/>
              <w:right w:val="single" w:sz="4" w:space="0" w:color="auto"/>
            </w:tcBorders>
            <w:shd w:val="clear" w:color="auto" w:fill="auto"/>
            <w:vAlign w:val="center"/>
            <w:hideMark/>
          </w:tcPr>
          <w:p w14:paraId="4E566D12" w14:textId="77777777" w:rsidR="008D7F46" w:rsidRPr="008D7F46" w:rsidRDefault="008D7F46" w:rsidP="008D7F46">
            <w:pPr>
              <w:jc w:val="left"/>
              <w:rPr>
                <w:ins w:id="16188" w:author="Perrine, Martin L. (GSFC-5670)" w:date="2016-09-02T11:28:00Z"/>
                <w:rFonts w:ascii="Calibri" w:hAnsi="Calibri"/>
                <w:color w:val="000000"/>
                <w:sz w:val="22"/>
                <w:szCs w:val="22"/>
              </w:rPr>
            </w:pPr>
            <w:ins w:id="16189"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64A338A2" w14:textId="77777777" w:rsidR="008D7F46" w:rsidRPr="008D7F46" w:rsidRDefault="008D7F46" w:rsidP="008D7F46">
            <w:pPr>
              <w:jc w:val="left"/>
              <w:rPr>
                <w:ins w:id="16190" w:author="Perrine, Martin L. (GSFC-5670)" w:date="2016-09-02T11:28:00Z"/>
                <w:rFonts w:ascii="Calibri" w:hAnsi="Calibri"/>
                <w:color w:val="000000"/>
                <w:sz w:val="22"/>
                <w:szCs w:val="22"/>
              </w:rPr>
            </w:pPr>
            <w:ins w:id="1619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4C08AAC" w14:textId="77777777" w:rsidR="008D7F46" w:rsidRPr="008D7F46" w:rsidRDefault="008D7F46" w:rsidP="008D7F46">
            <w:pPr>
              <w:jc w:val="left"/>
              <w:rPr>
                <w:ins w:id="16192" w:author="Perrine, Martin L. (GSFC-5670)" w:date="2016-09-02T11:28:00Z"/>
                <w:rFonts w:ascii="Calibri" w:hAnsi="Calibri"/>
                <w:color w:val="000000"/>
                <w:sz w:val="22"/>
                <w:szCs w:val="22"/>
              </w:rPr>
            </w:pPr>
            <w:ins w:id="1619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994D0EF" w14:textId="77777777" w:rsidR="008D7F46" w:rsidRPr="008D7F46" w:rsidRDefault="008D7F46" w:rsidP="008D7F46">
            <w:pPr>
              <w:jc w:val="left"/>
              <w:rPr>
                <w:ins w:id="16194" w:author="Perrine, Martin L. (GSFC-5670)" w:date="2016-09-02T11:28:00Z"/>
                <w:rFonts w:ascii="Calibri" w:hAnsi="Calibri"/>
                <w:color w:val="000000"/>
                <w:sz w:val="22"/>
                <w:szCs w:val="22"/>
              </w:rPr>
            </w:pPr>
            <w:ins w:id="1619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D20429A" w14:textId="77777777" w:rsidR="008D7F46" w:rsidRPr="008D7F46" w:rsidRDefault="008D7F46" w:rsidP="008D7F46">
            <w:pPr>
              <w:jc w:val="left"/>
              <w:rPr>
                <w:ins w:id="16196" w:author="Perrine, Martin L. (GSFC-5670)" w:date="2016-09-02T11:28:00Z"/>
                <w:rFonts w:ascii="Calibri" w:hAnsi="Calibri"/>
                <w:color w:val="000000"/>
                <w:sz w:val="22"/>
                <w:szCs w:val="22"/>
              </w:rPr>
            </w:pPr>
            <w:ins w:id="1619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09A80FBA" w14:textId="77777777" w:rsidR="008D7F46" w:rsidRPr="008D7F46" w:rsidRDefault="008D7F46" w:rsidP="008D7F46">
            <w:pPr>
              <w:jc w:val="left"/>
              <w:rPr>
                <w:ins w:id="16198" w:author="Perrine, Martin L. (GSFC-5670)" w:date="2016-09-02T11:28:00Z"/>
                <w:rFonts w:ascii="Calibri" w:hAnsi="Calibri"/>
                <w:color w:val="000000"/>
                <w:sz w:val="22"/>
                <w:szCs w:val="22"/>
              </w:rPr>
            </w:pPr>
            <w:ins w:id="16199"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0F6FF6C4" w14:textId="77777777" w:rsidR="008D7F46" w:rsidRPr="008D7F46" w:rsidRDefault="008D7F46" w:rsidP="008D7F46">
            <w:pPr>
              <w:jc w:val="left"/>
              <w:rPr>
                <w:ins w:id="16200" w:author="Perrine, Martin L. (GSFC-5670)" w:date="2016-09-02T11:28:00Z"/>
                <w:rFonts w:ascii="Calibri" w:hAnsi="Calibri"/>
                <w:color w:val="000000"/>
                <w:sz w:val="22"/>
                <w:szCs w:val="22"/>
              </w:rPr>
            </w:pPr>
            <w:ins w:id="16201" w:author="Perrine, Martin L. (GSFC-5670)" w:date="2016-09-02T11:28:00Z">
              <w:r w:rsidRPr="008D7F46">
                <w:rPr>
                  <w:rFonts w:ascii="Calibri" w:hAnsi="Calibri"/>
                  <w:color w:val="000000"/>
                  <w:sz w:val="22"/>
                  <w:szCs w:val="22"/>
                </w:rPr>
                <w:t>A</w:t>
              </w:r>
            </w:ins>
          </w:p>
        </w:tc>
      </w:tr>
      <w:tr w:rsidR="008D7F46" w:rsidRPr="008D7F46" w14:paraId="1752902E" w14:textId="77777777" w:rsidTr="008D7F46">
        <w:trPr>
          <w:trHeight w:val="864"/>
          <w:ins w:id="1620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0817C69B" w14:textId="75B03441" w:rsidR="008D7F46" w:rsidRPr="008D7F46" w:rsidRDefault="00055AC4" w:rsidP="008D7F46">
            <w:pPr>
              <w:jc w:val="left"/>
              <w:rPr>
                <w:ins w:id="16203" w:author="Perrine, Martin L. (GSFC-5670)" w:date="2016-09-02T11:28:00Z"/>
                <w:rFonts w:ascii="Calibri" w:hAnsi="Calibri"/>
                <w:color w:val="000000"/>
                <w:sz w:val="22"/>
                <w:szCs w:val="22"/>
              </w:rPr>
            </w:pPr>
            <w:ins w:id="16204" w:author="Perrine, Martin L. (GSFC-5670)" w:date="2016-09-13T14:29:00Z">
              <w:r>
                <w:rPr>
                  <w:rFonts w:ascii="Calibri" w:hAnsi="Calibri"/>
                  <w:color w:val="000000"/>
                  <w:sz w:val="22"/>
                  <w:szCs w:val="22"/>
                </w:rPr>
                <w:t>DAPHNE</w:t>
              </w:r>
            </w:ins>
            <w:ins w:id="16205" w:author="Perrine, Martin L. (GSFC-5670)" w:date="2016-09-02T11:28:00Z">
              <w:r w:rsidR="008D7F46" w:rsidRPr="008D7F46">
                <w:rPr>
                  <w:rFonts w:ascii="Calibri" w:hAnsi="Calibri"/>
                  <w:color w:val="000000"/>
                  <w:sz w:val="22"/>
                  <w:szCs w:val="22"/>
                </w:rPr>
                <w:t>-OPS-010 Data transport to repository</w:t>
              </w:r>
            </w:ins>
          </w:p>
        </w:tc>
        <w:tc>
          <w:tcPr>
            <w:tcW w:w="588" w:type="dxa"/>
            <w:tcBorders>
              <w:top w:val="nil"/>
              <w:left w:val="nil"/>
              <w:bottom w:val="single" w:sz="4" w:space="0" w:color="auto"/>
              <w:right w:val="single" w:sz="4" w:space="0" w:color="auto"/>
            </w:tcBorders>
            <w:shd w:val="clear" w:color="auto" w:fill="auto"/>
            <w:vAlign w:val="center"/>
            <w:hideMark/>
          </w:tcPr>
          <w:p w14:paraId="132AD079" w14:textId="77777777" w:rsidR="008D7F46" w:rsidRPr="008D7F46" w:rsidRDefault="008D7F46" w:rsidP="008D7F46">
            <w:pPr>
              <w:jc w:val="right"/>
              <w:rPr>
                <w:ins w:id="16206" w:author="Perrine, Martin L. (GSFC-5670)" w:date="2016-09-02T11:28:00Z"/>
                <w:rFonts w:ascii="Calibri" w:hAnsi="Calibri"/>
                <w:color w:val="000000"/>
                <w:sz w:val="22"/>
                <w:szCs w:val="22"/>
              </w:rPr>
            </w:pPr>
            <w:ins w:id="16207" w:author="Perrine, Martin L. (GSFC-5670)" w:date="2016-09-02T11:28:00Z">
              <w:r w:rsidRPr="008D7F46">
                <w:rPr>
                  <w:rFonts w:ascii="Calibri" w:hAnsi="Calibri"/>
                  <w:color w:val="000000"/>
                  <w:sz w:val="22"/>
                  <w:szCs w:val="22"/>
                </w:rPr>
                <w:t>1.1</w:t>
              </w:r>
            </w:ins>
          </w:p>
        </w:tc>
        <w:tc>
          <w:tcPr>
            <w:tcW w:w="649" w:type="dxa"/>
            <w:tcBorders>
              <w:top w:val="nil"/>
              <w:left w:val="nil"/>
              <w:bottom w:val="single" w:sz="4" w:space="0" w:color="auto"/>
              <w:right w:val="single" w:sz="4" w:space="0" w:color="auto"/>
            </w:tcBorders>
            <w:shd w:val="clear" w:color="auto" w:fill="auto"/>
            <w:vAlign w:val="center"/>
            <w:hideMark/>
          </w:tcPr>
          <w:p w14:paraId="6C8C7338" w14:textId="77777777" w:rsidR="008D7F46" w:rsidRPr="008D7F46" w:rsidRDefault="008D7F46" w:rsidP="008D7F46">
            <w:pPr>
              <w:jc w:val="left"/>
              <w:rPr>
                <w:ins w:id="16208" w:author="Perrine, Martin L. (GSFC-5670)" w:date="2016-09-02T11:28:00Z"/>
                <w:rFonts w:ascii="Calibri" w:hAnsi="Calibri"/>
                <w:color w:val="000000"/>
                <w:sz w:val="22"/>
                <w:szCs w:val="22"/>
              </w:rPr>
            </w:pPr>
            <w:ins w:id="16209" w:author="Perrine, Martin L. (GSFC-5670)" w:date="2016-09-02T11:28:00Z">
              <w:r w:rsidRPr="008D7F46">
                <w:rPr>
                  <w:rFonts w:ascii="Calibri" w:hAnsi="Calibri"/>
                  <w:color w:val="000000"/>
                  <w:sz w:val="22"/>
                  <w:szCs w:val="22"/>
                </w:rPr>
                <w:t> X</w:t>
              </w:r>
            </w:ins>
          </w:p>
        </w:tc>
        <w:tc>
          <w:tcPr>
            <w:tcW w:w="632" w:type="dxa"/>
            <w:tcBorders>
              <w:top w:val="nil"/>
              <w:left w:val="nil"/>
              <w:bottom w:val="single" w:sz="4" w:space="0" w:color="auto"/>
              <w:right w:val="single" w:sz="4" w:space="0" w:color="auto"/>
            </w:tcBorders>
            <w:shd w:val="clear" w:color="auto" w:fill="auto"/>
            <w:vAlign w:val="center"/>
            <w:hideMark/>
          </w:tcPr>
          <w:p w14:paraId="632D0D33" w14:textId="77777777" w:rsidR="008D7F46" w:rsidRPr="008D7F46" w:rsidRDefault="008D7F46" w:rsidP="008D7F46">
            <w:pPr>
              <w:jc w:val="left"/>
              <w:rPr>
                <w:ins w:id="16210" w:author="Perrine, Martin L. (GSFC-5670)" w:date="2016-09-02T11:28:00Z"/>
                <w:rFonts w:ascii="Calibri" w:hAnsi="Calibri"/>
                <w:color w:val="000000"/>
                <w:sz w:val="22"/>
                <w:szCs w:val="22"/>
              </w:rPr>
            </w:pPr>
            <w:ins w:id="1621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5260400F" w14:textId="77777777" w:rsidR="008D7F46" w:rsidRPr="008D7F46" w:rsidRDefault="008D7F46" w:rsidP="008D7F46">
            <w:pPr>
              <w:jc w:val="left"/>
              <w:rPr>
                <w:ins w:id="16212" w:author="Perrine, Martin L. (GSFC-5670)" w:date="2016-09-02T11:28:00Z"/>
                <w:rFonts w:ascii="Calibri" w:hAnsi="Calibri"/>
                <w:color w:val="000000"/>
                <w:sz w:val="22"/>
                <w:szCs w:val="22"/>
              </w:rPr>
            </w:pPr>
            <w:ins w:id="1621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518653D1" w14:textId="77777777" w:rsidR="008D7F46" w:rsidRPr="008D7F46" w:rsidRDefault="008D7F46" w:rsidP="008D7F46">
            <w:pPr>
              <w:jc w:val="left"/>
              <w:rPr>
                <w:ins w:id="16214" w:author="Perrine, Martin L. (GSFC-5670)" w:date="2016-09-02T11:28:00Z"/>
                <w:rFonts w:ascii="Calibri" w:hAnsi="Calibri"/>
                <w:color w:val="000000"/>
                <w:sz w:val="22"/>
                <w:szCs w:val="22"/>
              </w:rPr>
            </w:pPr>
            <w:ins w:id="1621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294A66FF" w14:textId="77777777" w:rsidR="008D7F46" w:rsidRPr="008D7F46" w:rsidRDefault="008D7F46" w:rsidP="008D7F46">
            <w:pPr>
              <w:jc w:val="left"/>
              <w:rPr>
                <w:ins w:id="16216" w:author="Perrine, Martin L. (GSFC-5670)" w:date="2016-09-02T11:28:00Z"/>
                <w:rFonts w:ascii="Calibri" w:hAnsi="Calibri"/>
                <w:color w:val="000000"/>
                <w:sz w:val="22"/>
                <w:szCs w:val="22"/>
              </w:rPr>
            </w:pPr>
            <w:ins w:id="1621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265E17F5" w14:textId="77777777" w:rsidR="008D7F46" w:rsidRPr="008D7F46" w:rsidRDefault="008D7F46" w:rsidP="008D7F46">
            <w:pPr>
              <w:jc w:val="left"/>
              <w:rPr>
                <w:ins w:id="16218" w:author="Perrine, Martin L. (GSFC-5670)" w:date="2016-09-02T11:28:00Z"/>
                <w:rFonts w:ascii="Calibri" w:hAnsi="Calibri"/>
                <w:color w:val="000000"/>
                <w:sz w:val="22"/>
                <w:szCs w:val="22"/>
              </w:rPr>
            </w:pPr>
            <w:ins w:id="1621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02C9EB3F" w14:textId="77777777" w:rsidR="008D7F46" w:rsidRPr="008D7F46" w:rsidRDefault="008D7F46" w:rsidP="008D7F46">
            <w:pPr>
              <w:jc w:val="left"/>
              <w:rPr>
                <w:ins w:id="16220" w:author="Perrine, Martin L. (GSFC-5670)" w:date="2016-09-02T11:28:00Z"/>
                <w:rFonts w:ascii="Calibri" w:hAnsi="Calibri"/>
                <w:color w:val="000000"/>
                <w:sz w:val="22"/>
                <w:szCs w:val="22"/>
              </w:rPr>
            </w:pPr>
            <w:ins w:id="16221" w:author="Perrine, Martin L. (GSFC-5670)" w:date="2016-09-02T11:28:00Z">
              <w:r w:rsidRPr="008D7F46">
                <w:rPr>
                  <w:rFonts w:ascii="Calibri" w:hAnsi="Calibri"/>
                  <w:color w:val="000000"/>
                  <w:sz w:val="22"/>
                  <w:szCs w:val="22"/>
                </w:rPr>
                <w:t>T</w:t>
              </w:r>
            </w:ins>
          </w:p>
        </w:tc>
      </w:tr>
      <w:tr w:rsidR="008D7F46" w:rsidRPr="008D7F46" w14:paraId="248AF343" w14:textId="77777777" w:rsidTr="008D7F46">
        <w:trPr>
          <w:trHeight w:val="576"/>
          <w:ins w:id="1622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571E258" w14:textId="19FD9A56" w:rsidR="008D7F46" w:rsidRPr="008D7F46" w:rsidRDefault="00055AC4" w:rsidP="008D7F46">
            <w:pPr>
              <w:jc w:val="left"/>
              <w:rPr>
                <w:ins w:id="16223" w:author="Perrine, Martin L. (GSFC-5670)" w:date="2016-09-02T11:28:00Z"/>
                <w:rFonts w:ascii="Calibri" w:hAnsi="Calibri"/>
                <w:color w:val="000000"/>
                <w:sz w:val="22"/>
                <w:szCs w:val="22"/>
              </w:rPr>
            </w:pPr>
            <w:ins w:id="16224" w:author="Perrine, Martin L. (GSFC-5670)" w:date="2016-09-13T14:29:00Z">
              <w:r>
                <w:rPr>
                  <w:rFonts w:ascii="Calibri" w:hAnsi="Calibri"/>
                  <w:color w:val="000000"/>
                  <w:sz w:val="22"/>
                  <w:szCs w:val="22"/>
                </w:rPr>
                <w:t>DAPHNE</w:t>
              </w:r>
            </w:ins>
            <w:ins w:id="16225" w:author="Perrine, Martin L. (GSFC-5670)" w:date="2016-09-02T11:28:00Z">
              <w:r w:rsidR="008D7F46" w:rsidRPr="008D7F46">
                <w:rPr>
                  <w:rFonts w:ascii="Calibri" w:hAnsi="Calibri"/>
                  <w:color w:val="000000"/>
                  <w:sz w:val="22"/>
                  <w:szCs w:val="22"/>
                </w:rPr>
                <w:t>-OPS-012 Secure to Open storage</w:t>
              </w:r>
            </w:ins>
          </w:p>
        </w:tc>
        <w:tc>
          <w:tcPr>
            <w:tcW w:w="588" w:type="dxa"/>
            <w:tcBorders>
              <w:top w:val="nil"/>
              <w:left w:val="nil"/>
              <w:bottom w:val="single" w:sz="4" w:space="0" w:color="auto"/>
              <w:right w:val="single" w:sz="4" w:space="0" w:color="auto"/>
            </w:tcBorders>
            <w:shd w:val="clear" w:color="auto" w:fill="auto"/>
            <w:vAlign w:val="center"/>
            <w:hideMark/>
          </w:tcPr>
          <w:p w14:paraId="0D052C34" w14:textId="77777777" w:rsidR="008D7F46" w:rsidRPr="008D7F46" w:rsidRDefault="008D7F46" w:rsidP="008D7F46">
            <w:pPr>
              <w:jc w:val="right"/>
              <w:rPr>
                <w:ins w:id="16226" w:author="Perrine, Martin L. (GSFC-5670)" w:date="2016-09-02T11:28:00Z"/>
                <w:rFonts w:ascii="Calibri" w:hAnsi="Calibri"/>
                <w:color w:val="000000"/>
                <w:sz w:val="22"/>
                <w:szCs w:val="22"/>
              </w:rPr>
            </w:pPr>
            <w:ins w:id="16227" w:author="Perrine, Martin L. (GSFC-5670)" w:date="2016-09-02T11:28:00Z">
              <w:r w:rsidRPr="008D7F46">
                <w:rPr>
                  <w:rFonts w:ascii="Calibri" w:hAnsi="Calibri"/>
                  <w:color w:val="000000"/>
                  <w:sz w:val="22"/>
                  <w:szCs w:val="22"/>
                </w:rPr>
                <w:t>1.1</w:t>
              </w:r>
            </w:ins>
          </w:p>
        </w:tc>
        <w:tc>
          <w:tcPr>
            <w:tcW w:w="649" w:type="dxa"/>
            <w:tcBorders>
              <w:top w:val="nil"/>
              <w:left w:val="nil"/>
              <w:bottom w:val="single" w:sz="4" w:space="0" w:color="auto"/>
              <w:right w:val="single" w:sz="4" w:space="0" w:color="auto"/>
            </w:tcBorders>
            <w:shd w:val="clear" w:color="auto" w:fill="auto"/>
            <w:vAlign w:val="center"/>
            <w:hideMark/>
          </w:tcPr>
          <w:p w14:paraId="1A7D7F64" w14:textId="77777777" w:rsidR="008D7F46" w:rsidRPr="008D7F46" w:rsidRDefault="008D7F46" w:rsidP="008D7F46">
            <w:pPr>
              <w:jc w:val="left"/>
              <w:rPr>
                <w:ins w:id="16228" w:author="Perrine, Martin L. (GSFC-5670)" w:date="2016-09-02T11:28:00Z"/>
                <w:rFonts w:ascii="Calibri" w:hAnsi="Calibri"/>
                <w:color w:val="000000"/>
                <w:sz w:val="22"/>
                <w:szCs w:val="22"/>
              </w:rPr>
            </w:pPr>
            <w:ins w:id="16229" w:author="Perrine, Martin L. (GSFC-5670)" w:date="2016-09-02T11:28:00Z">
              <w:r w:rsidRPr="008D7F46">
                <w:rPr>
                  <w:rFonts w:ascii="Calibri" w:hAnsi="Calibri"/>
                  <w:color w:val="000000"/>
                  <w:sz w:val="22"/>
                  <w:szCs w:val="22"/>
                </w:rPr>
                <w:t> X</w:t>
              </w:r>
            </w:ins>
          </w:p>
        </w:tc>
        <w:tc>
          <w:tcPr>
            <w:tcW w:w="632" w:type="dxa"/>
            <w:tcBorders>
              <w:top w:val="nil"/>
              <w:left w:val="nil"/>
              <w:bottom w:val="single" w:sz="4" w:space="0" w:color="auto"/>
              <w:right w:val="single" w:sz="4" w:space="0" w:color="auto"/>
            </w:tcBorders>
            <w:shd w:val="clear" w:color="auto" w:fill="auto"/>
            <w:vAlign w:val="center"/>
            <w:hideMark/>
          </w:tcPr>
          <w:p w14:paraId="5B8CD127" w14:textId="77777777" w:rsidR="008D7F46" w:rsidRPr="008D7F46" w:rsidRDefault="008D7F46" w:rsidP="008D7F46">
            <w:pPr>
              <w:jc w:val="left"/>
              <w:rPr>
                <w:ins w:id="16230" w:author="Perrine, Martin L. (GSFC-5670)" w:date="2016-09-02T11:28:00Z"/>
                <w:rFonts w:ascii="Calibri" w:hAnsi="Calibri"/>
                <w:color w:val="000000"/>
                <w:sz w:val="22"/>
                <w:szCs w:val="22"/>
              </w:rPr>
            </w:pPr>
            <w:ins w:id="1623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4440BD5A" w14:textId="77777777" w:rsidR="008D7F46" w:rsidRPr="008D7F46" w:rsidRDefault="008D7F46" w:rsidP="008D7F46">
            <w:pPr>
              <w:jc w:val="left"/>
              <w:rPr>
                <w:ins w:id="16232" w:author="Perrine, Martin L. (GSFC-5670)" w:date="2016-09-02T11:28:00Z"/>
                <w:rFonts w:ascii="Calibri" w:hAnsi="Calibri"/>
                <w:color w:val="000000"/>
                <w:sz w:val="22"/>
                <w:szCs w:val="22"/>
              </w:rPr>
            </w:pPr>
            <w:ins w:id="1623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02AD0D07" w14:textId="77777777" w:rsidR="008D7F46" w:rsidRPr="008D7F46" w:rsidRDefault="008D7F46" w:rsidP="008D7F46">
            <w:pPr>
              <w:jc w:val="left"/>
              <w:rPr>
                <w:ins w:id="16234" w:author="Perrine, Martin L. (GSFC-5670)" w:date="2016-09-02T11:28:00Z"/>
                <w:rFonts w:ascii="Calibri" w:hAnsi="Calibri"/>
                <w:color w:val="000000"/>
                <w:sz w:val="22"/>
                <w:szCs w:val="22"/>
              </w:rPr>
            </w:pPr>
            <w:ins w:id="1623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43D9652A" w14:textId="77777777" w:rsidR="008D7F46" w:rsidRPr="008D7F46" w:rsidRDefault="008D7F46" w:rsidP="008D7F46">
            <w:pPr>
              <w:jc w:val="left"/>
              <w:rPr>
                <w:ins w:id="16236" w:author="Perrine, Martin L. (GSFC-5670)" w:date="2016-09-02T11:28:00Z"/>
                <w:rFonts w:ascii="Calibri" w:hAnsi="Calibri"/>
                <w:color w:val="000000"/>
                <w:sz w:val="22"/>
                <w:szCs w:val="22"/>
              </w:rPr>
            </w:pPr>
            <w:ins w:id="1623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060AC8C4" w14:textId="77777777" w:rsidR="008D7F46" w:rsidRPr="008D7F46" w:rsidRDefault="008D7F46" w:rsidP="008D7F46">
            <w:pPr>
              <w:jc w:val="left"/>
              <w:rPr>
                <w:ins w:id="16238" w:author="Perrine, Martin L. (GSFC-5670)" w:date="2016-09-02T11:28:00Z"/>
                <w:rFonts w:ascii="Calibri" w:hAnsi="Calibri"/>
                <w:color w:val="000000"/>
                <w:sz w:val="22"/>
                <w:szCs w:val="22"/>
              </w:rPr>
            </w:pPr>
            <w:ins w:id="16239" w:author="Perrine, Martin L. (GSFC-5670)" w:date="2016-09-02T11:28:00Z">
              <w:r w:rsidRPr="008D7F46">
                <w:rPr>
                  <w:rFonts w:ascii="Calibri" w:hAnsi="Calibri"/>
                  <w:color w:val="000000"/>
                  <w:sz w:val="22"/>
                  <w:szCs w:val="22"/>
                </w:rPr>
                <w:t> R</w:t>
              </w:r>
            </w:ins>
          </w:p>
        </w:tc>
        <w:tc>
          <w:tcPr>
            <w:tcW w:w="865" w:type="dxa"/>
            <w:tcBorders>
              <w:top w:val="nil"/>
              <w:left w:val="nil"/>
              <w:bottom w:val="single" w:sz="4" w:space="0" w:color="auto"/>
              <w:right w:val="single" w:sz="4" w:space="0" w:color="auto"/>
            </w:tcBorders>
            <w:shd w:val="clear" w:color="auto" w:fill="auto"/>
            <w:vAlign w:val="center"/>
            <w:hideMark/>
          </w:tcPr>
          <w:p w14:paraId="66C4BCC6" w14:textId="77777777" w:rsidR="008D7F46" w:rsidRPr="008D7F46" w:rsidRDefault="008D7F46" w:rsidP="008D7F46">
            <w:pPr>
              <w:jc w:val="left"/>
              <w:rPr>
                <w:ins w:id="16240" w:author="Perrine, Martin L. (GSFC-5670)" w:date="2016-09-02T11:28:00Z"/>
                <w:rFonts w:ascii="Calibri" w:hAnsi="Calibri"/>
                <w:color w:val="000000"/>
                <w:sz w:val="22"/>
                <w:szCs w:val="22"/>
              </w:rPr>
            </w:pPr>
            <w:ins w:id="16241" w:author="Perrine, Martin L. (GSFC-5670)" w:date="2016-09-02T11:28:00Z">
              <w:r w:rsidRPr="008D7F46">
                <w:rPr>
                  <w:rFonts w:ascii="Calibri" w:hAnsi="Calibri"/>
                  <w:color w:val="000000"/>
                  <w:sz w:val="22"/>
                  <w:szCs w:val="22"/>
                </w:rPr>
                <w:t>T</w:t>
              </w:r>
            </w:ins>
          </w:p>
        </w:tc>
      </w:tr>
      <w:tr w:rsidR="008D7F46" w:rsidRPr="008D7F46" w14:paraId="76E21552" w14:textId="77777777" w:rsidTr="008D7F46">
        <w:trPr>
          <w:trHeight w:val="576"/>
          <w:ins w:id="1624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01A32A6F" w14:textId="4AA15455" w:rsidR="008D7F46" w:rsidRPr="008D7F46" w:rsidRDefault="00055AC4" w:rsidP="008D7F46">
            <w:pPr>
              <w:jc w:val="left"/>
              <w:rPr>
                <w:ins w:id="16243" w:author="Perrine, Martin L. (GSFC-5670)" w:date="2016-09-02T11:28:00Z"/>
                <w:rFonts w:ascii="Calibri" w:hAnsi="Calibri"/>
                <w:color w:val="000000"/>
                <w:sz w:val="22"/>
                <w:szCs w:val="22"/>
              </w:rPr>
            </w:pPr>
            <w:ins w:id="16244" w:author="Perrine, Martin L. (GSFC-5670)" w:date="2016-09-13T14:29:00Z">
              <w:r>
                <w:rPr>
                  <w:rFonts w:ascii="Calibri" w:hAnsi="Calibri"/>
                  <w:color w:val="000000"/>
                  <w:sz w:val="22"/>
                  <w:szCs w:val="22"/>
                </w:rPr>
                <w:t>DAPHNE</w:t>
              </w:r>
            </w:ins>
            <w:ins w:id="16245" w:author="Perrine, Martin L. (GSFC-5670)" w:date="2016-09-02T11:28:00Z">
              <w:r w:rsidR="008D7F46" w:rsidRPr="008D7F46">
                <w:rPr>
                  <w:rFonts w:ascii="Calibri" w:hAnsi="Calibri"/>
                  <w:color w:val="000000"/>
                  <w:sz w:val="22"/>
                  <w:szCs w:val="22"/>
                </w:rPr>
                <w:t>-OPS-012.1 Secure file system</w:t>
              </w:r>
            </w:ins>
          </w:p>
        </w:tc>
        <w:tc>
          <w:tcPr>
            <w:tcW w:w="588" w:type="dxa"/>
            <w:tcBorders>
              <w:top w:val="nil"/>
              <w:left w:val="nil"/>
              <w:bottom w:val="single" w:sz="4" w:space="0" w:color="auto"/>
              <w:right w:val="single" w:sz="4" w:space="0" w:color="auto"/>
            </w:tcBorders>
            <w:shd w:val="clear" w:color="auto" w:fill="auto"/>
            <w:vAlign w:val="center"/>
            <w:hideMark/>
          </w:tcPr>
          <w:p w14:paraId="6B9F96AC" w14:textId="77777777" w:rsidR="008D7F46" w:rsidRPr="008D7F46" w:rsidRDefault="008D7F46" w:rsidP="008D7F46">
            <w:pPr>
              <w:jc w:val="left"/>
              <w:rPr>
                <w:ins w:id="16246" w:author="Perrine, Martin L. (GSFC-5670)" w:date="2016-09-02T11:28:00Z"/>
                <w:rFonts w:ascii="Calibri" w:hAnsi="Calibri"/>
                <w:color w:val="000000"/>
                <w:sz w:val="22"/>
                <w:szCs w:val="22"/>
              </w:rPr>
            </w:pPr>
            <w:ins w:id="16247" w:author="Perrine, Martin L. (GSFC-5670)" w:date="2016-09-02T11:28:00Z">
              <w:r w:rsidRPr="008D7F46">
                <w:rPr>
                  <w:rFonts w:ascii="Calibri" w:hAnsi="Calibri"/>
                  <w:color w:val="000000"/>
                  <w:sz w:val="22"/>
                  <w:szCs w:val="22"/>
                </w:rPr>
                <w:t>1.12.1</w:t>
              </w:r>
            </w:ins>
          </w:p>
        </w:tc>
        <w:tc>
          <w:tcPr>
            <w:tcW w:w="649" w:type="dxa"/>
            <w:tcBorders>
              <w:top w:val="nil"/>
              <w:left w:val="nil"/>
              <w:bottom w:val="single" w:sz="4" w:space="0" w:color="auto"/>
              <w:right w:val="single" w:sz="4" w:space="0" w:color="auto"/>
            </w:tcBorders>
            <w:shd w:val="clear" w:color="auto" w:fill="auto"/>
            <w:vAlign w:val="center"/>
            <w:hideMark/>
          </w:tcPr>
          <w:p w14:paraId="64644715" w14:textId="77777777" w:rsidR="008D7F46" w:rsidRPr="008D7F46" w:rsidRDefault="008D7F46" w:rsidP="008D7F46">
            <w:pPr>
              <w:jc w:val="left"/>
              <w:rPr>
                <w:ins w:id="16248" w:author="Perrine, Martin L. (GSFC-5670)" w:date="2016-09-02T11:28:00Z"/>
                <w:rFonts w:ascii="Calibri" w:hAnsi="Calibri"/>
                <w:color w:val="000000"/>
                <w:sz w:val="22"/>
                <w:szCs w:val="22"/>
              </w:rPr>
            </w:pPr>
            <w:ins w:id="16249"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7607ED15" w14:textId="77777777" w:rsidR="008D7F46" w:rsidRPr="008D7F46" w:rsidRDefault="008D7F46" w:rsidP="008D7F46">
            <w:pPr>
              <w:jc w:val="left"/>
              <w:rPr>
                <w:ins w:id="16250" w:author="Perrine, Martin L. (GSFC-5670)" w:date="2016-09-02T11:28:00Z"/>
                <w:rFonts w:ascii="Calibri" w:hAnsi="Calibri"/>
                <w:color w:val="000000"/>
                <w:sz w:val="22"/>
                <w:szCs w:val="22"/>
              </w:rPr>
            </w:pPr>
            <w:ins w:id="1625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291F3385" w14:textId="77777777" w:rsidR="008D7F46" w:rsidRPr="008D7F46" w:rsidRDefault="008D7F46" w:rsidP="008D7F46">
            <w:pPr>
              <w:jc w:val="left"/>
              <w:rPr>
                <w:ins w:id="16252" w:author="Perrine, Martin L. (GSFC-5670)" w:date="2016-09-02T11:28:00Z"/>
                <w:rFonts w:ascii="Calibri" w:hAnsi="Calibri"/>
                <w:color w:val="000000"/>
                <w:sz w:val="22"/>
                <w:szCs w:val="22"/>
              </w:rPr>
            </w:pPr>
            <w:ins w:id="1625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D083695" w14:textId="77777777" w:rsidR="008D7F46" w:rsidRPr="008D7F46" w:rsidRDefault="008D7F46" w:rsidP="008D7F46">
            <w:pPr>
              <w:jc w:val="left"/>
              <w:rPr>
                <w:ins w:id="16254" w:author="Perrine, Martin L. (GSFC-5670)" w:date="2016-09-02T11:28:00Z"/>
                <w:rFonts w:ascii="Calibri" w:hAnsi="Calibri"/>
                <w:color w:val="000000"/>
                <w:sz w:val="22"/>
                <w:szCs w:val="22"/>
              </w:rPr>
            </w:pPr>
            <w:ins w:id="1625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2F22ADA0" w14:textId="77777777" w:rsidR="008D7F46" w:rsidRPr="008D7F46" w:rsidRDefault="008D7F46" w:rsidP="008D7F46">
            <w:pPr>
              <w:jc w:val="left"/>
              <w:rPr>
                <w:ins w:id="16256" w:author="Perrine, Martin L. (GSFC-5670)" w:date="2016-09-02T11:28:00Z"/>
                <w:rFonts w:ascii="Calibri" w:hAnsi="Calibri"/>
                <w:color w:val="000000"/>
                <w:sz w:val="22"/>
                <w:szCs w:val="22"/>
              </w:rPr>
            </w:pPr>
            <w:ins w:id="1625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06B8F24" w14:textId="77777777" w:rsidR="008D7F46" w:rsidRPr="008D7F46" w:rsidRDefault="008D7F46" w:rsidP="008D7F46">
            <w:pPr>
              <w:jc w:val="left"/>
              <w:rPr>
                <w:ins w:id="16258" w:author="Perrine, Martin L. (GSFC-5670)" w:date="2016-09-02T11:28:00Z"/>
                <w:rFonts w:ascii="Calibri" w:hAnsi="Calibri"/>
                <w:color w:val="000000"/>
                <w:sz w:val="22"/>
                <w:szCs w:val="22"/>
              </w:rPr>
            </w:pPr>
            <w:ins w:id="1625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195F44E0" w14:textId="77777777" w:rsidR="008D7F46" w:rsidRPr="008D7F46" w:rsidRDefault="008D7F46" w:rsidP="008D7F46">
            <w:pPr>
              <w:jc w:val="left"/>
              <w:rPr>
                <w:ins w:id="16260" w:author="Perrine, Martin L. (GSFC-5670)" w:date="2016-09-02T11:28:00Z"/>
                <w:rFonts w:ascii="Calibri" w:hAnsi="Calibri"/>
                <w:color w:val="000000"/>
                <w:sz w:val="22"/>
                <w:szCs w:val="22"/>
              </w:rPr>
            </w:pPr>
            <w:ins w:id="16261" w:author="Perrine, Martin L. (GSFC-5670)" w:date="2016-09-02T11:28:00Z">
              <w:r w:rsidRPr="008D7F46">
                <w:rPr>
                  <w:rFonts w:ascii="Calibri" w:hAnsi="Calibri"/>
                  <w:color w:val="000000"/>
                  <w:sz w:val="22"/>
                  <w:szCs w:val="22"/>
                </w:rPr>
                <w:t>I</w:t>
              </w:r>
            </w:ins>
          </w:p>
        </w:tc>
      </w:tr>
      <w:tr w:rsidR="008D7F46" w:rsidRPr="008D7F46" w14:paraId="5F517716" w14:textId="77777777" w:rsidTr="008D7F46">
        <w:trPr>
          <w:trHeight w:val="576"/>
          <w:ins w:id="1626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A58E3B9" w14:textId="1ED43D1D" w:rsidR="008D7F46" w:rsidRPr="008D7F46" w:rsidRDefault="00055AC4" w:rsidP="008D7F46">
            <w:pPr>
              <w:jc w:val="left"/>
              <w:rPr>
                <w:ins w:id="16263" w:author="Perrine, Martin L. (GSFC-5670)" w:date="2016-09-02T11:28:00Z"/>
                <w:rFonts w:ascii="Calibri" w:hAnsi="Calibri"/>
                <w:color w:val="000000"/>
                <w:sz w:val="22"/>
                <w:szCs w:val="22"/>
              </w:rPr>
            </w:pPr>
            <w:ins w:id="16264" w:author="Perrine, Martin L. (GSFC-5670)" w:date="2016-09-13T14:29:00Z">
              <w:r>
                <w:rPr>
                  <w:rFonts w:ascii="Calibri" w:hAnsi="Calibri"/>
                  <w:color w:val="000000"/>
                  <w:sz w:val="22"/>
                  <w:szCs w:val="22"/>
                </w:rPr>
                <w:t>DAPHNE</w:t>
              </w:r>
            </w:ins>
            <w:ins w:id="16265" w:author="Perrine, Martin L. (GSFC-5670)" w:date="2016-09-02T11:28:00Z">
              <w:r w:rsidR="008D7F46" w:rsidRPr="008D7F46">
                <w:rPr>
                  <w:rFonts w:ascii="Calibri" w:hAnsi="Calibri"/>
                  <w:color w:val="000000"/>
                  <w:sz w:val="22"/>
                  <w:szCs w:val="22"/>
                </w:rPr>
                <w:t xml:space="preserve">-OPS-012.2 Old data removal </w:t>
              </w:r>
            </w:ins>
          </w:p>
        </w:tc>
        <w:tc>
          <w:tcPr>
            <w:tcW w:w="588" w:type="dxa"/>
            <w:tcBorders>
              <w:top w:val="nil"/>
              <w:left w:val="nil"/>
              <w:bottom w:val="single" w:sz="4" w:space="0" w:color="auto"/>
              <w:right w:val="single" w:sz="4" w:space="0" w:color="auto"/>
            </w:tcBorders>
            <w:shd w:val="clear" w:color="auto" w:fill="auto"/>
            <w:vAlign w:val="center"/>
            <w:hideMark/>
          </w:tcPr>
          <w:p w14:paraId="1F2510A4" w14:textId="77777777" w:rsidR="008D7F46" w:rsidRPr="008D7F46" w:rsidRDefault="008D7F46" w:rsidP="008D7F46">
            <w:pPr>
              <w:jc w:val="left"/>
              <w:rPr>
                <w:ins w:id="16266" w:author="Perrine, Martin L. (GSFC-5670)" w:date="2016-09-02T11:28:00Z"/>
                <w:rFonts w:ascii="Calibri" w:hAnsi="Calibri"/>
                <w:color w:val="000000"/>
                <w:sz w:val="22"/>
                <w:szCs w:val="22"/>
              </w:rPr>
            </w:pPr>
            <w:ins w:id="16267" w:author="Perrine, Martin L. (GSFC-5670)" w:date="2016-09-02T11:28:00Z">
              <w:r w:rsidRPr="008D7F46">
                <w:rPr>
                  <w:rFonts w:ascii="Calibri" w:hAnsi="Calibri"/>
                  <w:color w:val="000000"/>
                  <w:sz w:val="22"/>
                  <w:szCs w:val="22"/>
                </w:rPr>
                <w:t>1.12.2</w:t>
              </w:r>
            </w:ins>
          </w:p>
        </w:tc>
        <w:tc>
          <w:tcPr>
            <w:tcW w:w="649" w:type="dxa"/>
            <w:tcBorders>
              <w:top w:val="nil"/>
              <w:left w:val="nil"/>
              <w:bottom w:val="single" w:sz="4" w:space="0" w:color="auto"/>
              <w:right w:val="single" w:sz="4" w:space="0" w:color="auto"/>
            </w:tcBorders>
            <w:shd w:val="clear" w:color="auto" w:fill="auto"/>
            <w:vAlign w:val="center"/>
            <w:hideMark/>
          </w:tcPr>
          <w:p w14:paraId="6BFC34A6" w14:textId="77777777" w:rsidR="008D7F46" w:rsidRPr="008D7F46" w:rsidRDefault="008D7F46" w:rsidP="008D7F46">
            <w:pPr>
              <w:jc w:val="left"/>
              <w:rPr>
                <w:ins w:id="16268" w:author="Perrine, Martin L. (GSFC-5670)" w:date="2016-09-02T11:28:00Z"/>
                <w:rFonts w:ascii="Calibri" w:hAnsi="Calibri"/>
                <w:color w:val="000000"/>
                <w:sz w:val="22"/>
                <w:szCs w:val="22"/>
              </w:rPr>
            </w:pPr>
            <w:ins w:id="16269"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457CB2AD" w14:textId="77777777" w:rsidR="008D7F46" w:rsidRPr="008D7F46" w:rsidRDefault="008D7F46" w:rsidP="008D7F46">
            <w:pPr>
              <w:jc w:val="left"/>
              <w:rPr>
                <w:ins w:id="16270" w:author="Perrine, Martin L. (GSFC-5670)" w:date="2016-09-02T11:28:00Z"/>
                <w:rFonts w:ascii="Calibri" w:hAnsi="Calibri"/>
                <w:color w:val="000000"/>
                <w:sz w:val="22"/>
                <w:szCs w:val="22"/>
              </w:rPr>
            </w:pPr>
            <w:ins w:id="1627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5BDF5FC0" w14:textId="77777777" w:rsidR="008D7F46" w:rsidRPr="008D7F46" w:rsidRDefault="008D7F46" w:rsidP="008D7F46">
            <w:pPr>
              <w:jc w:val="left"/>
              <w:rPr>
                <w:ins w:id="16272" w:author="Perrine, Martin L. (GSFC-5670)" w:date="2016-09-02T11:28:00Z"/>
                <w:rFonts w:ascii="Calibri" w:hAnsi="Calibri"/>
                <w:color w:val="000000"/>
                <w:sz w:val="22"/>
                <w:szCs w:val="22"/>
              </w:rPr>
            </w:pPr>
            <w:ins w:id="1627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3693ED7" w14:textId="77777777" w:rsidR="008D7F46" w:rsidRPr="008D7F46" w:rsidRDefault="008D7F46" w:rsidP="008D7F46">
            <w:pPr>
              <w:jc w:val="left"/>
              <w:rPr>
                <w:ins w:id="16274" w:author="Perrine, Martin L. (GSFC-5670)" w:date="2016-09-02T11:28:00Z"/>
                <w:rFonts w:ascii="Calibri" w:hAnsi="Calibri"/>
                <w:color w:val="000000"/>
                <w:sz w:val="22"/>
                <w:szCs w:val="22"/>
              </w:rPr>
            </w:pPr>
            <w:ins w:id="16275" w:author="Perrine, Martin L. (GSFC-5670)" w:date="2016-09-02T11:28:00Z">
              <w:r w:rsidRPr="008D7F46">
                <w:rPr>
                  <w:rFonts w:ascii="Calibri" w:hAnsi="Calibri"/>
                  <w:color w:val="000000"/>
                  <w:sz w:val="22"/>
                  <w:szCs w:val="22"/>
                </w:rPr>
                <w:t>X</w:t>
              </w:r>
            </w:ins>
          </w:p>
        </w:tc>
        <w:tc>
          <w:tcPr>
            <w:tcW w:w="666" w:type="dxa"/>
            <w:tcBorders>
              <w:top w:val="nil"/>
              <w:left w:val="nil"/>
              <w:bottom w:val="single" w:sz="4" w:space="0" w:color="auto"/>
              <w:right w:val="single" w:sz="4" w:space="0" w:color="auto"/>
            </w:tcBorders>
            <w:shd w:val="clear" w:color="auto" w:fill="auto"/>
            <w:vAlign w:val="center"/>
            <w:hideMark/>
          </w:tcPr>
          <w:p w14:paraId="179C7BC6" w14:textId="77777777" w:rsidR="008D7F46" w:rsidRPr="008D7F46" w:rsidRDefault="008D7F46" w:rsidP="008D7F46">
            <w:pPr>
              <w:jc w:val="left"/>
              <w:rPr>
                <w:ins w:id="16276" w:author="Perrine, Martin L. (GSFC-5670)" w:date="2016-09-02T11:28:00Z"/>
                <w:rFonts w:ascii="Calibri" w:hAnsi="Calibri"/>
                <w:color w:val="000000"/>
                <w:sz w:val="22"/>
                <w:szCs w:val="22"/>
              </w:rPr>
            </w:pPr>
            <w:ins w:id="1627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9452136" w14:textId="77777777" w:rsidR="008D7F46" w:rsidRPr="008D7F46" w:rsidRDefault="008D7F46" w:rsidP="008D7F46">
            <w:pPr>
              <w:jc w:val="left"/>
              <w:rPr>
                <w:ins w:id="16278" w:author="Perrine, Martin L. (GSFC-5670)" w:date="2016-09-02T11:28:00Z"/>
                <w:rFonts w:ascii="Calibri" w:hAnsi="Calibri"/>
                <w:color w:val="000000"/>
                <w:sz w:val="22"/>
                <w:szCs w:val="22"/>
              </w:rPr>
            </w:pPr>
            <w:ins w:id="16279"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1C17FCFF" w14:textId="77777777" w:rsidR="008D7F46" w:rsidRPr="008D7F46" w:rsidRDefault="008D7F46" w:rsidP="008D7F46">
            <w:pPr>
              <w:jc w:val="left"/>
              <w:rPr>
                <w:ins w:id="16280" w:author="Perrine, Martin L. (GSFC-5670)" w:date="2016-09-02T11:28:00Z"/>
                <w:rFonts w:ascii="Calibri" w:hAnsi="Calibri"/>
                <w:color w:val="000000"/>
                <w:sz w:val="22"/>
                <w:szCs w:val="22"/>
              </w:rPr>
            </w:pPr>
            <w:ins w:id="16281" w:author="Perrine, Martin L. (GSFC-5670)" w:date="2016-09-02T11:28:00Z">
              <w:r w:rsidRPr="008D7F46">
                <w:rPr>
                  <w:rFonts w:ascii="Calibri" w:hAnsi="Calibri"/>
                  <w:color w:val="000000"/>
                  <w:sz w:val="22"/>
                  <w:szCs w:val="22"/>
                </w:rPr>
                <w:t>T</w:t>
              </w:r>
            </w:ins>
          </w:p>
        </w:tc>
      </w:tr>
      <w:tr w:rsidR="008D7F46" w:rsidRPr="008D7F46" w14:paraId="21FDC8E3" w14:textId="77777777" w:rsidTr="008D7F46">
        <w:trPr>
          <w:trHeight w:val="576"/>
          <w:ins w:id="1628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3526686" w14:textId="636286DA" w:rsidR="008D7F46" w:rsidRPr="008D7F46" w:rsidRDefault="00055AC4" w:rsidP="008D7F46">
            <w:pPr>
              <w:jc w:val="left"/>
              <w:rPr>
                <w:ins w:id="16283" w:author="Perrine, Martin L. (GSFC-5670)" w:date="2016-09-02T11:28:00Z"/>
                <w:rFonts w:ascii="Calibri" w:hAnsi="Calibri"/>
                <w:color w:val="000000"/>
                <w:sz w:val="22"/>
                <w:szCs w:val="22"/>
              </w:rPr>
            </w:pPr>
            <w:ins w:id="16284" w:author="Perrine, Martin L. (GSFC-5670)" w:date="2016-09-13T14:29:00Z">
              <w:r>
                <w:rPr>
                  <w:rFonts w:ascii="Calibri" w:hAnsi="Calibri"/>
                  <w:color w:val="000000"/>
                  <w:sz w:val="22"/>
                  <w:szCs w:val="22"/>
                </w:rPr>
                <w:t>DAPHNE</w:t>
              </w:r>
            </w:ins>
            <w:ins w:id="16285" w:author="Perrine, Martin L. (GSFC-5670)" w:date="2016-09-02T11:28:00Z">
              <w:r w:rsidR="008D7F46" w:rsidRPr="008D7F46">
                <w:rPr>
                  <w:rFonts w:ascii="Calibri" w:hAnsi="Calibri"/>
                  <w:color w:val="000000"/>
                  <w:sz w:val="22"/>
                  <w:szCs w:val="22"/>
                </w:rPr>
                <w:t>-OPS-012.3 Files to removable media</w:t>
              </w:r>
            </w:ins>
          </w:p>
        </w:tc>
        <w:tc>
          <w:tcPr>
            <w:tcW w:w="588" w:type="dxa"/>
            <w:tcBorders>
              <w:top w:val="nil"/>
              <w:left w:val="nil"/>
              <w:bottom w:val="single" w:sz="4" w:space="0" w:color="auto"/>
              <w:right w:val="single" w:sz="4" w:space="0" w:color="auto"/>
            </w:tcBorders>
            <w:shd w:val="clear" w:color="auto" w:fill="auto"/>
            <w:vAlign w:val="center"/>
            <w:hideMark/>
          </w:tcPr>
          <w:p w14:paraId="1B341339" w14:textId="77777777" w:rsidR="008D7F46" w:rsidRPr="008D7F46" w:rsidRDefault="008D7F46" w:rsidP="008D7F46">
            <w:pPr>
              <w:jc w:val="left"/>
              <w:rPr>
                <w:ins w:id="16286" w:author="Perrine, Martin L. (GSFC-5670)" w:date="2016-09-02T11:28:00Z"/>
                <w:rFonts w:ascii="Calibri" w:hAnsi="Calibri"/>
                <w:color w:val="000000"/>
                <w:sz w:val="22"/>
                <w:szCs w:val="22"/>
              </w:rPr>
            </w:pPr>
            <w:ins w:id="16287" w:author="Perrine, Martin L. (GSFC-5670)" w:date="2016-09-02T11:28:00Z">
              <w:r w:rsidRPr="008D7F46">
                <w:rPr>
                  <w:rFonts w:ascii="Calibri" w:hAnsi="Calibri"/>
                  <w:color w:val="000000"/>
                  <w:sz w:val="22"/>
                  <w:szCs w:val="22"/>
                </w:rPr>
                <w:t>1.12.3</w:t>
              </w:r>
            </w:ins>
          </w:p>
        </w:tc>
        <w:tc>
          <w:tcPr>
            <w:tcW w:w="649" w:type="dxa"/>
            <w:tcBorders>
              <w:top w:val="nil"/>
              <w:left w:val="nil"/>
              <w:bottom w:val="single" w:sz="4" w:space="0" w:color="auto"/>
              <w:right w:val="single" w:sz="4" w:space="0" w:color="auto"/>
            </w:tcBorders>
            <w:shd w:val="clear" w:color="auto" w:fill="auto"/>
            <w:vAlign w:val="center"/>
            <w:hideMark/>
          </w:tcPr>
          <w:p w14:paraId="37D244CE" w14:textId="77777777" w:rsidR="008D7F46" w:rsidRPr="008D7F46" w:rsidRDefault="008D7F46" w:rsidP="008D7F46">
            <w:pPr>
              <w:jc w:val="left"/>
              <w:rPr>
                <w:ins w:id="16288" w:author="Perrine, Martin L. (GSFC-5670)" w:date="2016-09-02T11:28:00Z"/>
                <w:rFonts w:ascii="Calibri" w:hAnsi="Calibri"/>
                <w:color w:val="000000"/>
                <w:sz w:val="22"/>
                <w:szCs w:val="22"/>
              </w:rPr>
            </w:pPr>
            <w:ins w:id="16289"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18A6572C" w14:textId="77777777" w:rsidR="008D7F46" w:rsidRPr="008D7F46" w:rsidRDefault="008D7F46" w:rsidP="008D7F46">
            <w:pPr>
              <w:jc w:val="left"/>
              <w:rPr>
                <w:ins w:id="16290" w:author="Perrine, Martin L. (GSFC-5670)" w:date="2016-09-02T11:28:00Z"/>
                <w:rFonts w:ascii="Calibri" w:hAnsi="Calibri"/>
                <w:color w:val="000000"/>
                <w:sz w:val="22"/>
                <w:szCs w:val="22"/>
              </w:rPr>
            </w:pPr>
            <w:ins w:id="1629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406AFFA3" w14:textId="77777777" w:rsidR="008D7F46" w:rsidRPr="008D7F46" w:rsidRDefault="008D7F46" w:rsidP="008D7F46">
            <w:pPr>
              <w:jc w:val="left"/>
              <w:rPr>
                <w:ins w:id="16292" w:author="Perrine, Martin L. (GSFC-5670)" w:date="2016-09-02T11:28:00Z"/>
                <w:rFonts w:ascii="Calibri" w:hAnsi="Calibri"/>
                <w:color w:val="000000"/>
                <w:sz w:val="22"/>
                <w:szCs w:val="22"/>
              </w:rPr>
            </w:pPr>
            <w:ins w:id="16293" w:author="Perrine, Martin L. (GSFC-5670)" w:date="2016-09-02T11:28:00Z">
              <w:r w:rsidRPr="008D7F46">
                <w:rPr>
                  <w:rFonts w:ascii="Calibri" w:hAnsi="Calibri"/>
                  <w:color w:val="000000"/>
                  <w:sz w:val="22"/>
                  <w:szCs w:val="22"/>
                </w:rPr>
                <w:t>X</w:t>
              </w:r>
            </w:ins>
          </w:p>
        </w:tc>
        <w:tc>
          <w:tcPr>
            <w:tcW w:w="581" w:type="dxa"/>
            <w:tcBorders>
              <w:top w:val="nil"/>
              <w:left w:val="nil"/>
              <w:bottom w:val="single" w:sz="4" w:space="0" w:color="auto"/>
              <w:right w:val="single" w:sz="4" w:space="0" w:color="auto"/>
            </w:tcBorders>
            <w:shd w:val="clear" w:color="auto" w:fill="auto"/>
            <w:vAlign w:val="center"/>
            <w:hideMark/>
          </w:tcPr>
          <w:p w14:paraId="63DDE315" w14:textId="77777777" w:rsidR="008D7F46" w:rsidRPr="008D7F46" w:rsidRDefault="008D7F46" w:rsidP="008D7F46">
            <w:pPr>
              <w:jc w:val="left"/>
              <w:rPr>
                <w:ins w:id="16294" w:author="Perrine, Martin L. (GSFC-5670)" w:date="2016-09-02T11:28:00Z"/>
                <w:rFonts w:ascii="Calibri" w:hAnsi="Calibri"/>
                <w:color w:val="000000"/>
                <w:sz w:val="22"/>
                <w:szCs w:val="22"/>
              </w:rPr>
            </w:pPr>
            <w:ins w:id="1629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525D98C9" w14:textId="77777777" w:rsidR="008D7F46" w:rsidRPr="008D7F46" w:rsidRDefault="008D7F46" w:rsidP="008D7F46">
            <w:pPr>
              <w:jc w:val="left"/>
              <w:rPr>
                <w:ins w:id="16296" w:author="Perrine, Martin L. (GSFC-5670)" w:date="2016-09-02T11:28:00Z"/>
                <w:rFonts w:ascii="Calibri" w:hAnsi="Calibri"/>
                <w:color w:val="000000"/>
                <w:sz w:val="22"/>
                <w:szCs w:val="22"/>
              </w:rPr>
            </w:pPr>
            <w:ins w:id="1629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BBB3008" w14:textId="77777777" w:rsidR="008D7F46" w:rsidRPr="008D7F46" w:rsidRDefault="008D7F46" w:rsidP="008D7F46">
            <w:pPr>
              <w:jc w:val="left"/>
              <w:rPr>
                <w:ins w:id="16298" w:author="Perrine, Martin L. (GSFC-5670)" w:date="2016-09-02T11:28:00Z"/>
                <w:rFonts w:ascii="Calibri" w:hAnsi="Calibri"/>
                <w:color w:val="000000"/>
                <w:sz w:val="22"/>
                <w:szCs w:val="22"/>
              </w:rPr>
            </w:pPr>
            <w:ins w:id="16299"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072E9B05" w14:textId="77777777" w:rsidR="008D7F46" w:rsidRPr="008D7F46" w:rsidRDefault="008D7F46" w:rsidP="008D7F46">
            <w:pPr>
              <w:jc w:val="left"/>
              <w:rPr>
                <w:ins w:id="16300" w:author="Perrine, Martin L. (GSFC-5670)" w:date="2016-09-02T11:28:00Z"/>
                <w:rFonts w:ascii="Calibri" w:hAnsi="Calibri"/>
                <w:color w:val="000000"/>
                <w:sz w:val="22"/>
                <w:szCs w:val="22"/>
              </w:rPr>
            </w:pPr>
            <w:ins w:id="16301" w:author="Perrine, Martin L. (GSFC-5670)" w:date="2016-09-02T11:28:00Z">
              <w:r w:rsidRPr="008D7F46">
                <w:rPr>
                  <w:rFonts w:ascii="Calibri" w:hAnsi="Calibri"/>
                  <w:color w:val="000000"/>
                  <w:sz w:val="22"/>
                  <w:szCs w:val="22"/>
                </w:rPr>
                <w:t>T</w:t>
              </w:r>
            </w:ins>
          </w:p>
        </w:tc>
      </w:tr>
      <w:tr w:rsidR="008D7F46" w:rsidRPr="008D7F46" w14:paraId="2053C54A" w14:textId="77777777" w:rsidTr="008D7F46">
        <w:trPr>
          <w:trHeight w:val="576"/>
          <w:ins w:id="1630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20107D8A" w14:textId="7D6D7D1E" w:rsidR="008D7F46" w:rsidRPr="008D7F46" w:rsidRDefault="00055AC4" w:rsidP="008D7F46">
            <w:pPr>
              <w:jc w:val="left"/>
              <w:rPr>
                <w:ins w:id="16303" w:author="Perrine, Martin L. (GSFC-5670)" w:date="2016-09-02T11:28:00Z"/>
                <w:rFonts w:ascii="Calibri" w:hAnsi="Calibri"/>
                <w:color w:val="000000"/>
                <w:sz w:val="22"/>
                <w:szCs w:val="22"/>
              </w:rPr>
            </w:pPr>
            <w:ins w:id="16304" w:author="Perrine, Martin L. (GSFC-5670)" w:date="2016-09-13T14:29:00Z">
              <w:r>
                <w:rPr>
                  <w:rFonts w:ascii="Calibri" w:hAnsi="Calibri"/>
                  <w:color w:val="000000"/>
                  <w:sz w:val="22"/>
                  <w:szCs w:val="22"/>
                </w:rPr>
                <w:lastRenderedPageBreak/>
                <w:t>DAPHNE</w:t>
              </w:r>
            </w:ins>
            <w:ins w:id="16305" w:author="Perrine, Martin L. (GSFC-5670)" w:date="2016-09-02T11:28:00Z">
              <w:r w:rsidR="008D7F46" w:rsidRPr="008D7F46">
                <w:rPr>
                  <w:rFonts w:ascii="Calibri" w:hAnsi="Calibri"/>
                  <w:color w:val="000000"/>
                  <w:sz w:val="22"/>
                  <w:szCs w:val="22"/>
                </w:rPr>
                <w:t>-OPS-013 Storage system status</w:t>
              </w:r>
            </w:ins>
          </w:p>
        </w:tc>
        <w:tc>
          <w:tcPr>
            <w:tcW w:w="588" w:type="dxa"/>
            <w:tcBorders>
              <w:top w:val="nil"/>
              <w:left w:val="nil"/>
              <w:bottom w:val="single" w:sz="4" w:space="0" w:color="auto"/>
              <w:right w:val="single" w:sz="4" w:space="0" w:color="auto"/>
            </w:tcBorders>
            <w:shd w:val="clear" w:color="auto" w:fill="auto"/>
            <w:vAlign w:val="center"/>
            <w:hideMark/>
          </w:tcPr>
          <w:p w14:paraId="33ACDF24" w14:textId="77777777" w:rsidR="008D7F46" w:rsidRPr="008D7F46" w:rsidRDefault="008D7F46" w:rsidP="008D7F46">
            <w:pPr>
              <w:jc w:val="right"/>
              <w:rPr>
                <w:ins w:id="16306" w:author="Perrine, Martin L. (GSFC-5670)" w:date="2016-09-02T11:28:00Z"/>
                <w:rFonts w:ascii="Calibri" w:hAnsi="Calibri"/>
                <w:color w:val="000000"/>
                <w:sz w:val="22"/>
                <w:szCs w:val="22"/>
              </w:rPr>
            </w:pPr>
            <w:ins w:id="16307" w:author="Perrine, Martin L. (GSFC-5670)" w:date="2016-09-02T11:28:00Z">
              <w:r w:rsidRPr="008D7F46">
                <w:rPr>
                  <w:rFonts w:ascii="Calibri" w:hAnsi="Calibri"/>
                  <w:color w:val="000000"/>
                  <w:sz w:val="22"/>
                  <w:szCs w:val="22"/>
                </w:rPr>
                <w:t>1.1</w:t>
              </w:r>
            </w:ins>
          </w:p>
        </w:tc>
        <w:tc>
          <w:tcPr>
            <w:tcW w:w="649" w:type="dxa"/>
            <w:tcBorders>
              <w:top w:val="nil"/>
              <w:left w:val="nil"/>
              <w:bottom w:val="single" w:sz="4" w:space="0" w:color="auto"/>
              <w:right w:val="single" w:sz="4" w:space="0" w:color="auto"/>
            </w:tcBorders>
            <w:shd w:val="clear" w:color="auto" w:fill="auto"/>
            <w:vAlign w:val="center"/>
            <w:hideMark/>
          </w:tcPr>
          <w:p w14:paraId="09F930E9" w14:textId="77777777" w:rsidR="008D7F46" w:rsidRPr="008D7F46" w:rsidRDefault="008D7F46" w:rsidP="008D7F46">
            <w:pPr>
              <w:jc w:val="left"/>
              <w:rPr>
                <w:ins w:id="16308" w:author="Perrine, Martin L. (GSFC-5670)" w:date="2016-09-02T11:28:00Z"/>
                <w:rFonts w:ascii="Calibri" w:hAnsi="Calibri"/>
                <w:color w:val="000000"/>
                <w:sz w:val="22"/>
                <w:szCs w:val="22"/>
              </w:rPr>
            </w:pPr>
            <w:ins w:id="16309" w:author="Perrine, Martin L. (GSFC-5670)" w:date="2016-09-02T11:28:00Z">
              <w:r w:rsidRPr="008D7F46">
                <w:rPr>
                  <w:rFonts w:ascii="Calibri" w:hAnsi="Calibri"/>
                  <w:color w:val="000000"/>
                  <w:sz w:val="22"/>
                  <w:szCs w:val="22"/>
                </w:rPr>
                <w:t xml:space="preserve"> X</w:t>
              </w:r>
            </w:ins>
          </w:p>
        </w:tc>
        <w:tc>
          <w:tcPr>
            <w:tcW w:w="632" w:type="dxa"/>
            <w:tcBorders>
              <w:top w:val="nil"/>
              <w:left w:val="nil"/>
              <w:bottom w:val="single" w:sz="4" w:space="0" w:color="auto"/>
              <w:right w:val="single" w:sz="4" w:space="0" w:color="auto"/>
            </w:tcBorders>
            <w:shd w:val="clear" w:color="auto" w:fill="auto"/>
            <w:vAlign w:val="center"/>
            <w:hideMark/>
          </w:tcPr>
          <w:p w14:paraId="37D62367" w14:textId="77777777" w:rsidR="008D7F46" w:rsidRPr="008D7F46" w:rsidRDefault="008D7F46" w:rsidP="008D7F46">
            <w:pPr>
              <w:jc w:val="left"/>
              <w:rPr>
                <w:ins w:id="16310" w:author="Perrine, Martin L. (GSFC-5670)" w:date="2016-09-02T11:28:00Z"/>
                <w:rFonts w:ascii="Calibri" w:hAnsi="Calibri"/>
                <w:color w:val="000000"/>
                <w:sz w:val="22"/>
                <w:szCs w:val="22"/>
              </w:rPr>
            </w:pPr>
            <w:ins w:id="1631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2D18E835" w14:textId="77777777" w:rsidR="008D7F46" w:rsidRPr="008D7F46" w:rsidRDefault="008D7F46" w:rsidP="008D7F46">
            <w:pPr>
              <w:jc w:val="left"/>
              <w:rPr>
                <w:ins w:id="16312" w:author="Perrine, Martin L. (GSFC-5670)" w:date="2016-09-02T11:28:00Z"/>
                <w:rFonts w:ascii="Calibri" w:hAnsi="Calibri"/>
                <w:color w:val="000000"/>
                <w:sz w:val="22"/>
                <w:szCs w:val="22"/>
              </w:rPr>
            </w:pPr>
            <w:ins w:id="1631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F90FF2A" w14:textId="77777777" w:rsidR="008D7F46" w:rsidRPr="008D7F46" w:rsidRDefault="008D7F46" w:rsidP="008D7F46">
            <w:pPr>
              <w:jc w:val="left"/>
              <w:rPr>
                <w:ins w:id="16314" w:author="Perrine, Martin L. (GSFC-5670)" w:date="2016-09-02T11:28:00Z"/>
                <w:rFonts w:ascii="Calibri" w:hAnsi="Calibri"/>
                <w:color w:val="000000"/>
                <w:sz w:val="22"/>
                <w:szCs w:val="22"/>
              </w:rPr>
            </w:pPr>
            <w:ins w:id="1631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899B3CA" w14:textId="77777777" w:rsidR="008D7F46" w:rsidRPr="008D7F46" w:rsidRDefault="008D7F46" w:rsidP="008D7F46">
            <w:pPr>
              <w:jc w:val="left"/>
              <w:rPr>
                <w:ins w:id="16316" w:author="Perrine, Martin L. (GSFC-5670)" w:date="2016-09-02T11:28:00Z"/>
                <w:rFonts w:ascii="Calibri" w:hAnsi="Calibri"/>
                <w:color w:val="000000"/>
                <w:sz w:val="22"/>
                <w:szCs w:val="22"/>
              </w:rPr>
            </w:pPr>
            <w:ins w:id="1631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B933BCD" w14:textId="77777777" w:rsidR="008D7F46" w:rsidRPr="008D7F46" w:rsidRDefault="008D7F46" w:rsidP="008D7F46">
            <w:pPr>
              <w:jc w:val="left"/>
              <w:rPr>
                <w:ins w:id="16318" w:author="Perrine, Martin L. (GSFC-5670)" w:date="2016-09-02T11:28:00Z"/>
                <w:rFonts w:ascii="Calibri" w:hAnsi="Calibri"/>
                <w:color w:val="000000"/>
                <w:sz w:val="22"/>
                <w:szCs w:val="22"/>
              </w:rPr>
            </w:pPr>
            <w:ins w:id="1631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0A6A0523" w14:textId="77777777" w:rsidR="008D7F46" w:rsidRPr="008D7F46" w:rsidRDefault="008D7F46" w:rsidP="008D7F46">
            <w:pPr>
              <w:jc w:val="left"/>
              <w:rPr>
                <w:ins w:id="16320" w:author="Perrine, Martin L. (GSFC-5670)" w:date="2016-09-02T11:28:00Z"/>
                <w:rFonts w:ascii="Calibri" w:hAnsi="Calibri"/>
                <w:color w:val="000000"/>
                <w:sz w:val="22"/>
                <w:szCs w:val="22"/>
              </w:rPr>
            </w:pPr>
            <w:ins w:id="16321" w:author="Perrine, Martin L. (GSFC-5670)" w:date="2016-09-02T11:28:00Z">
              <w:r w:rsidRPr="008D7F46">
                <w:rPr>
                  <w:rFonts w:ascii="Calibri" w:hAnsi="Calibri"/>
                  <w:color w:val="000000"/>
                  <w:sz w:val="22"/>
                  <w:szCs w:val="22"/>
                </w:rPr>
                <w:t>T</w:t>
              </w:r>
            </w:ins>
          </w:p>
        </w:tc>
      </w:tr>
      <w:tr w:rsidR="008D7F46" w:rsidRPr="008D7F46" w14:paraId="1F61DC04" w14:textId="77777777" w:rsidTr="008D7F46">
        <w:trPr>
          <w:trHeight w:val="864"/>
          <w:ins w:id="1632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48C47CDA" w14:textId="1AC2B393" w:rsidR="008D7F46" w:rsidRPr="008D7F46" w:rsidRDefault="00055AC4" w:rsidP="008D7F46">
            <w:pPr>
              <w:jc w:val="left"/>
              <w:rPr>
                <w:ins w:id="16323" w:author="Perrine, Martin L. (GSFC-5670)" w:date="2016-09-02T11:28:00Z"/>
                <w:rFonts w:ascii="Calibri" w:hAnsi="Calibri"/>
                <w:color w:val="000000"/>
                <w:sz w:val="22"/>
                <w:szCs w:val="22"/>
              </w:rPr>
            </w:pPr>
            <w:ins w:id="16324" w:author="Perrine, Martin L. (GSFC-5670)" w:date="2016-09-13T14:29:00Z">
              <w:r>
                <w:rPr>
                  <w:rFonts w:ascii="Calibri" w:hAnsi="Calibri"/>
                  <w:color w:val="000000"/>
                  <w:sz w:val="22"/>
                  <w:szCs w:val="22"/>
                </w:rPr>
                <w:t>DAPHNE</w:t>
              </w:r>
            </w:ins>
            <w:ins w:id="16325" w:author="Perrine, Martin L. (GSFC-5670)" w:date="2016-09-02T11:28:00Z">
              <w:r w:rsidR="008D7F46" w:rsidRPr="008D7F46">
                <w:rPr>
                  <w:rFonts w:ascii="Calibri" w:hAnsi="Calibri"/>
                  <w:color w:val="000000"/>
                  <w:sz w:val="22"/>
                  <w:szCs w:val="22"/>
                </w:rPr>
                <w:t>-OPS-013.1 Storage status parameters</w:t>
              </w:r>
            </w:ins>
          </w:p>
        </w:tc>
        <w:tc>
          <w:tcPr>
            <w:tcW w:w="588" w:type="dxa"/>
            <w:tcBorders>
              <w:top w:val="nil"/>
              <w:left w:val="nil"/>
              <w:bottom w:val="single" w:sz="4" w:space="0" w:color="auto"/>
              <w:right w:val="single" w:sz="4" w:space="0" w:color="auto"/>
            </w:tcBorders>
            <w:shd w:val="clear" w:color="auto" w:fill="auto"/>
            <w:vAlign w:val="center"/>
            <w:hideMark/>
          </w:tcPr>
          <w:p w14:paraId="34F69049" w14:textId="77777777" w:rsidR="008D7F46" w:rsidRPr="008D7F46" w:rsidRDefault="008D7F46" w:rsidP="008D7F46">
            <w:pPr>
              <w:jc w:val="left"/>
              <w:rPr>
                <w:ins w:id="16326" w:author="Perrine, Martin L. (GSFC-5670)" w:date="2016-09-02T11:28:00Z"/>
                <w:rFonts w:ascii="Calibri" w:hAnsi="Calibri"/>
                <w:color w:val="000000"/>
                <w:sz w:val="22"/>
                <w:szCs w:val="22"/>
              </w:rPr>
            </w:pPr>
            <w:ins w:id="16327" w:author="Perrine, Martin L. (GSFC-5670)" w:date="2016-09-02T11:28:00Z">
              <w:r w:rsidRPr="008D7F46">
                <w:rPr>
                  <w:rFonts w:ascii="Calibri" w:hAnsi="Calibri"/>
                  <w:color w:val="000000"/>
                  <w:sz w:val="22"/>
                  <w:szCs w:val="22"/>
                </w:rPr>
                <w:t>1.13.1</w:t>
              </w:r>
            </w:ins>
          </w:p>
        </w:tc>
        <w:tc>
          <w:tcPr>
            <w:tcW w:w="649" w:type="dxa"/>
            <w:tcBorders>
              <w:top w:val="nil"/>
              <w:left w:val="nil"/>
              <w:bottom w:val="single" w:sz="4" w:space="0" w:color="auto"/>
              <w:right w:val="single" w:sz="4" w:space="0" w:color="auto"/>
            </w:tcBorders>
            <w:shd w:val="clear" w:color="auto" w:fill="auto"/>
            <w:vAlign w:val="center"/>
            <w:hideMark/>
          </w:tcPr>
          <w:p w14:paraId="720A193B" w14:textId="77777777" w:rsidR="008D7F46" w:rsidRPr="008D7F46" w:rsidRDefault="008D7F46" w:rsidP="008D7F46">
            <w:pPr>
              <w:jc w:val="left"/>
              <w:rPr>
                <w:ins w:id="16328" w:author="Perrine, Martin L. (GSFC-5670)" w:date="2016-09-02T11:28:00Z"/>
                <w:rFonts w:ascii="Calibri" w:hAnsi="Calibri"/>
                <w:color w:val="000000"/>
                <w:sz w:val="22"/>
                <w:szCs w:val="22"/>
              </w:rPr>
            </w:pPr>
            <w:ins w:id="16329" w:author="Perrine, Martin L. (GSFC-5670)" w:date="2016-09-02T11:28:00Z">
              <w:r w:rsidRPr="008D7F46">
                <w:rPr>
                  <w:rFonts w:ascii="Calibri" w:hAnsi="Calibri"/>
                  <w:color w:val="000000"/>
                  <w:sz w:val="22"/>
                  <w:szCs w:val="22"/>
                </w:rPr>
                <w:t> X</w:t>
              </w:r>
            </w:ins>
          </w:p>
        </w:tc>
        <w:tc>
          <w:tcPr>
            <w:tcW w:w="632" w:type="dxa"/>
            <w:tcBorders>
              <w:top w:val="nil"/>
              <w:left w:val="nil"/>
              <w:bottom w:val="single" w:sz="4" w:space="0" w:color="auto"/>
              <w:right w:val="single" w:sz="4" w:space="0" w:color="auto"/>
            </w:tcBorders>
            <w:shd w:val="clear" w:color="auto" w:fill="auto"/>
            <w:vAlign w:val="center"/>
            <w:hideMark/>
          </w:tcPr>
          <w:p w14:paraId="0876EF0A" w14:textId="77777777" w:rsidR="008D7F46" w:rsidRPr="008D7F46" w:rsidRDefault="008D7F46" w:rsidP="008D7F46">
            <w:pPr>
              <w:jc w:val="left"/>
              <w:rPr>
                <w:ins w:id="16330" w:author="Perrine, Martin L. (GSFC-5670)" w:date="2016-09-02T11:28:00Z"/>
                <w:rFonts w:ascii="Calibri" w:hAnsi="Calibri"/>
                <w:color w:val="000000"/>
                <w:sz w:val="22"/>
                <w:szCs w:val="22"/>
              </w:rPr>
            </w:pPr>
            <w:ins w:id="1633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55BCF6D2" w14:textId="77777777" w:rsidR="008D7F46" w:rsidRPr="008D7F46" w:rsidRDefault="008D7F46" w:rsidP="008D7F46">
            <w:pPr>
              <w:jc w:val="left"/>
              <w:rPr>
                <w:ins w:id="16332" w:author="Perrine, Martin L. (GSFC-5670)" w:date="2016-09-02T11:28:00Z"/>
                <w:rFonts w:ascii="Calibri" w:hAnsi="Calibri"/>
                <w:color w:val="000000"/>
                <w:sz w:val="22"/>
                <w:szCs w:val="22"/>
              </w:rPr>
            </w:pPr>
            <w:ins w:id="1633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D55CC3A" w14:textId="77777777" w:rsidR="008D7F46" w:rsidRPr="008D7F46" w:rsidRDefault="008D7F46" w:rsidP="008D7F46">
            <w:pPr>
              <w:jc w:val="left"/>
              <w:rPr>
                <w:ins w:id="16334" w:author="Perrine, Martin L. (GSFC-5670)" w:date="2016-09-02T11:28:00Z"/>
                <w:rFonts w:ascii="Calibri" w:hAnsi="Calibri"/>
                <w:color w:val="000000"/>
                <w:sz w:val="22"/>
                <w:szCs w:val="22"/>
              </w:rPr>
            </w:pPr>
            <w:ins w:id="1633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F88A329" w14:textId="77777777" w:rsidR="008D7F46" w:rsidRPr="008D7F46" w:rsidRDefault="008D7F46" w:rsidP="008D7F46">
            <w:pPr>
              <w:jc w:val="left"/>
              <w:rPr>
                <w:ins w:id="16336" w:author="Perrine, Martin L. (GSFC-5670)" w:date="2016-09-02T11:28:00Z"/>
                <w:rFonts w:ascii="Calibri" w:hAnsi="Calibri"/>
                <w:color w:val="000000"/>
                <w:sz w:val="22"/>
                <w:szCs w:val="22"/>
              </w:rPr>
            </w:pPr>
            <w:ins w:id="1633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7E850C8" w14:textId="77777777" w:rsidR="008D7F46" w:rsidRPr="008D7F46" w:rsidRDefault="008D7F46" w:rsidP="008D7F46">
            <w:pPr>
              <w:jc w:val="left"/>
              <w:rPr>
                <w:ins w:id="16338" w:author="Perrine, Martin L. (GSFC-5670)" w:date="2016-09-02T11:28:00Z"/>
                <w:rFonts w:ascii="Calibri" w:hAnsi="Calibri"/>
                <w:color w:val="000000"/>
                <w:sz w:val="22"/>
                <w:szCs w:val="22"/>
              </w:rPr>
            </w:pPr>
            <w:ins w:id="1633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566FF048" w14:textId="77777777" w:rsidR="008D7F46" w:rsidRPr="008D7F46" w:rsidRDefault="008D7F46" w:rsidP="008D7F46">
            <w:pPr>
              <w:jc w:val="left"/>
              <w:rPr>
                <w:ins w:id="16340" w:author="Perrine, Martin L. (GSFC-5670)" w:date="2016-09-02T11:28:00Z"/>
                <w:rFonts w:ascii="Calibri" w:hAnsi="Calibri"/>
                <w:color w:val="000000"/>
                <w:sz w:val="22"/>
                <w:szCs w:val="22"/>
              </w:rPr>
            </w:pPr>
            <w:ins w:id="16341" w:author="Perrine, Martin L. (GSFC-5670)" w:date="2016-09-02T11:28:00Z">
              <w:r w:rsidRPr="008D7F46">
                <w:rPr>
                  <w:rFonts w:ascii="Calibri" w:hAnsi="Calibri"/>
                  <w:color w:val="000000"/>
                  <w:sz w:val="22"/>
                  <w:szCs w:val="22"/>
                </w:rPr>
                <w:t>T</w:t>
              </w:r>
            </w:ins>
          </w:p>
        </w:tc>
      </w:tr>
      <w:tr w:rsidR="008D7F46" w:rsidRPr="008D7F46" w14:paraId="549DEC09" w14:textId="77777777" w:rsidTr="008D7F46">
        <w:trPr>
          <w:trHeight w:val="576"/>
          <w:ins w:id="1634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08424179" w14:textId="6DAF97EC" w:rsidR="008D7F46" w:rsidRPr="008D7F46" w:rsidRDefault="00055AC4" w:rsidP="008D7F46">
            <w:pPr>
              <w:jc w:val="left"/>
              <w:rPr>
                <w:ins w:id="16343" w:author="Perrine, Martin L. (GSFC-5670)" w:date="2016-09-02T11:28:00Z"/>
                <w:rFonts w:ascii="Calibri" w:hAnsi="Calibri"/>
                <w:color w:val="000000"/>
                <w:sz w:val="22"/>
                <w:szCs w:val="22"/>
              </w:rPr>
            </w:pPr>
            <w:ins w:id="16344" w:author="Perrine, Martin L. (GSFC-5670)" w:date="2016-09-13T14:29:00Z">
              <w:r>
                <w:rPr>
                  <w:rFonts w:ascii="Calibri" w:hAnsi="Calibri"/>
                  <w:color w:val="000000"/>
                  <w:sz w:val="22"/>
                  <w:szCs w:val="22"/>
                </w:rPr>
                <w:t>DAPHNE</w:t>
              </w:r>
            </w:ins>
            <w:ins w:id="16345" w:author="Perrine, Martin L. (GSFC-5670)" w:date="2016-09-02T11:28:00Z">
              <w:r w:rsidR="008D7F46" w:rsidRPr="008D7F46">
                <w:rPr>
                  <w:rFonts w:ascii="Calibri" w:hAnsi="Calibri"/>
                  <w:color w:val="000000"/>
                  <w:sz w:val="22"/>
                  <w:szCs w:val="22"/>
                </w:rPr>
                <w:t>-OPS-014 Remote Status</w:t>
              </w:r>
            </w:ins>
          </w:p>
        </w:tc>
        <w:tc>
          <w:tcPr>
            <w:tcW w:w="588" w:type="dxa"/>
            <w:tcBorders>
              <w:top w:val="nil"/>
              <w:left w:val="nil"/>
              <w:bottom w:val="single" w:sz="4" w:space="0" w:color="auto"/>
              <w:right w:val="single" w:sz="4" w:space="0" w:color="auto"/>
            </w:tcBorders>
            <w:shd w:val="clear" w:color="auto" w:fill="auto"/>
            <w:vAlign w:val="center"/>
            <w:hideMark/>
          </w:tcPr>
          <w:p w14:paraId="70D68563" w14:textId="77777777" w:rsidR="008D7F46" w:rsidRPr="008D7F46" w:rsidRDefault="008D7F46" w:rsidP="008D7F46">
            <w:pPr>
              <w:jc w:val="right"/>
              <w:rPr>
                <w:ins w:id="16346" w:author="Perrine, Martin L. (GSFC-5670)" w:date="2016-09-02T11:28:00Z"/>
                <w:rFonts w:ascii="Calibri" w:hAnsi="Calibri"/>
                <w:color w:val="000000"/>
                <w:sz w:val="22"/>
                <w:szCs w:val="22"/>
              </w:rPr>
            </w:pPr>
            <w:ins w:id="16347" w:author="Perrine, Martin L. (GSFC-5670)" w:date="2016-09-02T11:28:00Z">
              <w:r w:rsidRPr="008D7F46">
                <w:rPr>
                  <w:rFonts w:ascii="Calibri" w:hAnsi="Calibri"/>
                  <w:color w:val="000000"/>
                  <w:sz w:val="22"/>
                  <w:szCs w:val="22"/>
                </w:rPr>
                <w:t>1.1</w:t>
              </w:r>
            </w:ins>
          </w:p>
        </w:tc>
        <w:tc>
          <w:tcPr>
            <w:tcW w:w="649" w:type="dxa"/>
            <w:tcBorders>
              <w:top w:val="nil"/>
              <w:left w:val="nil"/>
              <w:bottom w:val="single" w:sz="4" w:space="0" w:color="auto"/>
              <w:right w:val="single" w:sz="4" w:space="0" w:color="auto"/>
            </w:tcBorders>
            <w:shd w:val="clear" w:color="auto" w:fill="auto"/>
            <w:vAlign w:val="center"/>
            <w:hideMark/>
          </w:tcPr>
          <w:p w14:paraId="70C81D46" w14:textId="77777777" w:rsidR="008D7F46" w:rsidRPr="008D7F46" w:rsidRDefault="008D7F46" w:rsidP="008D7F46">
            <w:pPr>
              <w:jc w:val="left"/>
              <w:rPr>
                <w:ins w:id="16348" w:author="Perrine, Martin L. (GSFC-5670)" w:date="2016-09-02T11:28:00Z"/>
                <w:rFonts w:ascii="Calibri" w:hAnsi="Calibri"/>
                <w:color w:val="000000"/>
                <w:sz w:val="22"/>
                <w:szCs w:val="22"/>
              </w:rPr>
            </w:pPr>
            <w:ins w:id="16349" w:author="Perrine, Martin L. (GSFC-5670)" w:date="2016-09-02T11:28:00Z">
              <w:r w:rsidRPr="008D7F46">
                <w:rPr>
                  <w:rFonts w:ascii="Calibri" w:hAnsi="Calibri"/>
                  <w:color w:val="000000"/>
                  <w:sz w:val="22"/>
                  <w:szCs w:val="22"/>
                </w:rPr>
                <w:t> X</w:t>
              </w:r>
            </w:ins>
          </w:p>
        </w:tc>
        <w:tc>
          <w:tcPr>
            <w:tcW w:w="632" w:type="dxa"/>
            <w:tcBorders>
              <w:top w:val="nil"/>
              <w:left w:val="nil"/>
              <w:bottom w:val="single" w:sz="4" w:space="0" w:color="auto"/>
              <w:right w:val="single" w:sz="4" w:space="0" w:color="auto"/>
            </w:tcBorders>
            <w:shd w:val="clear" w:color="auto" w:fill="auto"/>
            <w:vAlign w:val="center"/>
            <w:hideMark/>
          </w:tcPr>
          <w:p w14:paraId="4817FF70" w14:textId="77777777" w:rsidR="008D7F46" w:rsidRPr="008D7F46" w:rsidRDefault="008D7F46" w:rsidP="008D7F46">
            <w:pPr>
              <w:jc w:val="left"/>
              <w:rPr>
                <w:ins w:id="16350" w:author="Perrine, Martin L. (GSFC-5670)" w:date="2016-09-02T11:28:00Z"/>
                <w:rFonts w:ascii="Calibri" w:hAnsi="Calibri"/>
                <w:color w:val="000000"/>
                <w:sz w:val="22"/>
                <w:szCs w:val="22"/>
              </w:rPr>
            </w:pPr>
            <w:ins w:id="1635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5BAF5303" w14:textId="77777777" w:rsidR="008D7F46" w:rsidRPr="008D7F46" w:rsidRDefault="008D7F46" w:rsidP="008D7F46">
            <w:pPr>
              <w:jc w:val="left"/>
              <w:rPr>
                <w:ins w:id="16352" w:author="Perrine, Martin L. (GSFC-5670)" w:date="2016-09-02T11:28:00Z"/>
                <w:rFonts w:ascii="Calibri" w:hAnsi="Calibri"/>
                <w:color w:val="000000"/>
                <w:sz w:val="22"/>
                <w:szCs w:val="22"/>
              </w:rPr>
            </w:pPr>
            <w:ins w:id="1635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7010866F" w14:textId="77777777" w:rsidR="008D7F46" w:rsidRPr="008D7F46" w:rsidRDefault="008D7F46" w:rsidP="008D7F46">
            <w:pPr>
              <w:jc w:val="left"/>
              <w:rPr>
                <w:ins w:id="16354" w:author="Perrine, Martin L. (GSFC-5670)" w:date="2016-09-02T11:28:00Z"/>
                <w:rFonts w:ascii="Calibri" w:hAnsi="Calibri"/>
                <w:color w:val="000000"/>
                <w:sz w:val="22"/>
                <w:szCs w:val="22"/>
              </w:rPr>
            </w:pPr>
            <w:ins w:id="1635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45024330" w14:textId="77777777" w:rsidR="008D7F46" w:rsidRPr="008D7F46" w:rsidRDefault="008D7F46" w:rsidP="008D7F46">
            <w:pPr>
              <w:jc w:val="left"/>
              <w:rPr>
                <w:ins w:id="16356" w:author="Perrine, Martin L. (GSFC-5670)" w:date="2016-09-02T11:28:00Z"/>
                <w:rFonts w:ascii="Calibri" w:hAnsi="Calibri"/>
                <w:color w:val="000000"/>
                <w:sz w:val="22"/>
                <w:szCs w:val="22"/>
              </w:rPr>
            </w:pPr>
            <w:ins w:id="1635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02D873D0" w14:textId="77777777" w:rsidR="008D7F46" w:rsidRPr="008D7F46" w:rsidRDefault="008D7F46" w:rsidP="008D7F46">
            <w:pPr>
              <w:jc w:val="left"/>
              <w:rPr>
                <w:ins w:id="16358" w:author="Perrine, Martin L. (GSFC-5670)" w:date="2016-09-02T11:28:00Z"/>
                <w:rFonts w:ascii="Calibri" w:hAnsi="Calibri"/>
                <w:color w:val="000000"/>
                <w:sz w:val="22"/>
                <w:szCs w:val="22"/>
              </w:rPr>
            </w:pPr>
            <w:ins w:id="1635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44DFB134" w14:textId="77777777" w:rsidR="008D7F46" w:rsidRPr="008D7F46" w:rsidRDefault="008D7F46" w:rsidP="008D7F46">
            <w:pPr>
              <w:jc w:val="left"/>
              <w:rPr>
                <w:ins w:id="16360" w:author="Perrine, Martin L. (GSFC-5670)" w:date="2016-09-02T11:28:00Z"/>
                <w:rFonts w:ascii="Calibri" w:hAnsi="Calibri"/>
                <w:color w:val="000000"/>
                <w:sz w:val="22"/>
                <w:szCs w:val="22"/>
              </w:rPr>
            </w:pPr>
            <w:ins w:id="16361" w:author="Perrine, Martin L. (GSFC-5670)" w:date="2016-09-02T11:28:00Z">
              <w:r w:rsidRPr="008D7F46">
                <w:rPr>
                  <w:rFonts w:ascii="Calibri" w:hAnsi="Calibri"/>
                  <w:color w:val="000000"/>
                  <w:sz w:val="22"/>
                  <w:szCs w:val="22"/>
                </w:rPr>
                <w:t>T</w:t>
              </w:r>
            </w:ins>
          </w:p>
        </w:tc>
      </w:tr>
      <w:tr w:rsidR="008D7F46" w:rsidRPr="008D7F46" w14:paraId="0F3FBB06" w14:textId="77777777" w:rsidTr="008D7F46">
        <w:trPr>
          <w:trHeight w:val="576"/>
          <w:ins w:id="1636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49750570" w14:textId="13A9E3C8" w:rsidR="008D7F46" w:rsidRPr="008D7F46" w:rsidRDefault="00055AC4" w:rsidP="008D7F46">
            <w:pPr>
              <w:jc w:val="left"/>
              <w:rPr>
                <w:ins w:id="16363" w:author="Perrine, Martin L. (GSFC-5670)" w:date="2016-09-02T11:28:00Z"/>
                <w:rFonts w:ascii="Calibri" w:hAnsi="Calibri"/>
                <w:color w:val="000000"/>
                <w:sz w:val="22"/>
                <w:szCs w:val="22"/>
              </w:rPr>
            </w:pPr>
            <w:ins w:id="16364" w:author="Perrine, Martin L. (GSFC-5670)" w:date="2016-09-13T14:29:00Z">
              <w:r>
                <w:rPr>
                  <w:rFonts w:ascii="Calibri" w:hAnsi="Calibri"/>
                  <w:color w:val="000000"/>
                  <w:sz w:val="22"/>
                  <w:szCs w:val="22"/>
                </w:rPr>
                <w:t>DAPHNE</w:t>
              </w:r>
            </w:ins>
            <w:ins w:id="16365" w:author="Perrine, Martin L. (GSFC-5670)" w:date="2016-09-02T11:28:00Z">
              <w:r w:rsidR="008D7F46" w:rsidRPr="008D7F46">
                <w:rPr>
                  <w:rFonts w:ascii="Calibri" w:hAnsi="Calibri"/>
                  <w:color w:val="000000"/>
                  <w:sz w:val="22"/>
                  <w:szCs w:val="22"/>
                </w:rPr>
                <w:t>-OPS-015 Remote configurable</w:t>
              </w:r>
            </w:ins>
          </w:p>
        </w:tc>
        <w:tc>
          <w:tcPr>
            <w:tcW w:w="588" w:type="dxa"/>
            <w:tcBorders>
              <w:top w:val="nil"/>
              <w:left w:val="nil"/>
              <w:bottom w:val="single" w:sz="4" w:space="0" w:color="auto"/>
              <w:right w:val="single" w:sz="4" w:space="0" w:color="auto"/>
            </w:tcBorders>
            <w:shd w:val="clear" w:color="auto" w:fill="auto"/>
            <w:vAlign w:val="center"/>
            <w:hideMark/>
          </w:tcPr>
          <w:p w14:paraId="295E704E" w14:textId="77777777" w:rsidR="008D7F46" w:rsidRPr="008D7F46" w:rsidRDefault="008D7F46" w:rsidP="008D7F46">
            <w:pPr>
              <w:jc w:val="right"/>
              <w:rPr>
                <w:ins w:id="16366" w:author="Perrine, Martin L. (GSFC-5670)" w:date="2016-09-02T11:28:00Z"/>
                <w:rFonts w:ascii="Calibri" w:hAnsi="Calibri"/>
                <w:color w:val="000000"/>
                <w:sz w:val="22"/>
                <w:szCs w:val="22"/>
              </w:rPr>
            </w:pPr>
            <w:ins w:id="16367" w:author="Perrine, Martin L. (GSFC-5670)" w:date="2016-09-02T11:28:00Z">
              <w:r w:rsidRPr="008D7F46">
                <w:rPr>
                  <w:rFonts w:ascii="Calibri" w:hAnsi="Calibri"/>
                  <w:color w:val="000000"/>
                  <w:sz w:val="22"/>
                  <w:szCs w:val="22"/>
                </w:rPr>
                <w:t>1.2</w:t>
              </w:r>
            </w:ins>
          </w:p>
        </w:tc>
        <w:tc>
          <w:tcPr>
            <w:tcW w:w="649" w:type="dxa"/>
            <w:tcBorders>
              <w:top w:val="nil"/>
              <w:left w:val="nil"/>
              <w:bottom w:val="single" w:sz="4" w:space="0" w:color="auto"/>
              <w:right w:val="single" w:sz="4" w:space="0" w:color="auto"/>
            </w:tcBorders>
            <w:shd w:val="clear" w:color="auto" w:fill="auto"/>
            <w:vAlign w:val="center"/>
            <w:hideMark/>
          </w:tcPr>
          <w:p w14:paraId="27073947" w14:textId="77777777" w:rsidR="008D7F46" w:rsidRPr="008D7F46" w:rsidRDefault="008D7F46" w:rsidP="008D7F46">
            <w:pPr>
              <w:jc w:val="left"/>
              <w:rPr>
                <w:ins w:id="16368" w:author="Perrine, Martin L. (GSFC-5670)" w:date="2016-09-02T11:28:00Z"/>
                <w:rFonts w:ascii="Calibri" w:hAnsi="Calibri"/>
                <w:color w:val="000000"/>
                <w:sz w:val="22"/>
                <w:szCs w:val="22"/>
              </w:rPr>
            </w:pPr>
            <w:ins w:id="16369" w:author="Perrine, Martin L. (GSFC-5670)" w:date="2016-09-02T11:28:00Z">
              <w:r w:rsidRPr="008D7F46">
                <w:rPr>
                  <w:rFonts w:ascii="Calibri" w:hAnsi="Calibri"/>
                  <w:color w:val="000000"/>
                  <w:sz w:val="22"/>
                  <w:szCs w:val="22"/>
                </w:rPr>
                <w:t> X</w:t>
              </w:r>
            </w:ins>
          </w:p>
        </w:tc>
        <w:tc>
          <w:tcPr>
            <w:tcW w:w="632" w:type="dxa"/>
            <w:tcBorders>
              <w:top w:val="nil"/>
              <w:left w:val="nil"/>
              <w:bottom w:val="single" w:sz="4" w:space="0" w:color="auto"/>
              <w:right w:val="single" w:sz="4" w:space="0" w:color="auto"/>
            </w:tcBorders>
            <w:shd w:val="clear" w:color="auto" w:fill="auto"/>
            <w:vAlign w:val="center"/>
            <w:hideMark/>
          </w:tcPr>
          <w:p w14:paraId="5B2D2392" w14:textId="77777777" w:rsidR="008D7F46" w:rsidRPr="008D7F46" w:rsidRDefault="008D7F46" w:rsidP="008D7F46">
            <w:pPr>
              <w:jc w:val="left"/>
              <w:rPr>
                <w:ins w:id="16370" w:author="Perrine, Martin L. (GSFC-5670)" w:date="2016-09-02T11:28:00Z"/>
                <w:rFonts w:ascii="Calibri" w:hAnsi="Calibri"/>
                <w:color w:val="000000"/>
                <w:sz w:val="22"/>
                <w:szCs w:val="22"/>
              </w:rPr>
            </w:pPr>
            <w:ins w:id="1637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DBA7C84" w14:textId="77777777" w:rsidR="008D7F46" w:rsidRPr="008D7F46" w:rsidRDefault="008D7F46" w:rsidP="008D7F46">
            <w:pPr>
              <w:jc w:val="left"/>
              <w:rPr>
                <w:ins w:id="16372" w:author="Perrine, Martin L. (GSFC-5670)" w:date="2016-09-02T11:28:00Z"/>
                <w:rFonts w:ascii="Calibri" w:hAnsi="Calibri"/>
                <w:color w:val="000000"/>
                <w:sz w:val="22"/>
                <w:szCs w:val="22"/>
              </w:rPr>
            </w:pPr>
            <w:ins w:id="1637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647C40C" w14:textId="77777777" w:rsidR="008D7F46" w:rsidRPr="008D7F46" w:rsidRDefault="008D7F46" w:rsidP="008D7F46">
            <w:pPr>
              <w:jc w:val="left"/>
              <w:rPr>
                <w:ins w:id="16374" w:author="Perrine, Martin L. (GSFC-5670)" w:date="2016-09-02T11:28:00Z"/>
                <w:rFonts w:ascii="Calibri" w:hAnsi="Calibri"/>
                <w:color w:val="000000"/>
                <w:sz w:val="22"/>
                <w:szCs w:val="22"/>
              </w:rPr>
            </w:pPr>
            <w:ins w:id="1637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2A38D003" w14:textId="77777777" w:rsidR="008D7F46" w:rsidRPr="008D7F46" w:rsidRDefault="008D7F46" w:rsidP="008D7F46">
            <w:pPr>
              <w:jc w:val="left"/>
              <w:rPr>
                <w:ins w:id="16376" w:author="Perrine, Martin L. (GSFC-5670)" w:date="2016-09-02T11:28:00Z"/>
                <w:rFonts w:ascii="Calibri" w:hAnsi="Calibri"/>
                <w:color w:val="000000"/>
                <w:sz w:val="22"/>
                <w:szCs w:val="22"/>
              </w:rPr>
            </w:pPr>
            <w:ins w:id="1637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090B9C9" w14:textId="77777777" w:rsidR="008D7F46" w:rsidRPr="008D7F46" w:rsidRDefault="008D7F46" w:rsidP="008D7F46">
            <w:pPr>
              <w:jc w:val="left"/>
              <w:rPr>
                <w:ins w:id="16378" w:author="Perrine, Martin L. (GSFC-5670)" w:date="2016-09-02T11:28:00Z"/>
                <w:rFonts w:ascii="Calibri" w:hAnsi="Calibri"/>
                <w:color w:val="000000"/>
                <w:sz w:val="22"/>
                <w:szCs w:val="22"/>
              </w:rPr>
            </w:pPr>
            <w:ins w:id="1637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2B3444CA" w14:textId="77777777" w:rsidR="008D7F46" w:rsidRPr="008D7F46" w:rsidRDefault="008D7F46" w:rsidP="008D7F46">
            <w:pPr>
              <w:jc w:val="left"/>
              <w:rPr>
                <w:ins w:id="16380" w:author="Perrine, Martin L. (GSFC-5670)" w:date="2016-09-02T11:28:00Z"/>
                <w:rFonts w:ascii="Calibri" w:hAnsi="Calibri"/>
                <w:color w:val="000000"/>
                <w:sz w:val="22"/>
                <w:szCs w:val="22"/>
              </w:rPr>
            </w:pPr>
            <w:ins w:id="16381" w:author="Perrine, Martin L. (GSFC-5670)" w:date="2016-09-02T11:28:00Z">
              <w:r w:rsidRPr="008D7F46">
                <w:rPr>
                  <w:rFonts w:ascii="Calibri" w:hAnsi="Calibri"/>
                  <w:color w:val="000000"/>
                  <w:sz w:val="22"/>
                  <w:szCs w:val="22"/>
                </w:rPr>
                <w:t>T</w:t>
              </w:r>
            </w:ins>
          </w:p>
        </w:tc>
      </w:tr>
      <w:tr w:rsidR="008D7F46" w:rsidRPr="008D7F46" w14:paraId="61737B62" w14:textId="77777777" w:rsidTr="008D7F46">
        <w:trPr>
          <w:trHeight w:val="864"/>
          <w:ins w:id="1638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1AF68D27" w14:textId="0C255DB9" w:rsidR="008D7F46" w:rsidRPr="008D7F46" w:rsidRDefault="00055AC4" w:rsidP="008D7F46">
            <w:pPr>
              <w:jc w:val="left"/>
              <w:rPr>
                <w:ins w:id="16383" w:author="Perrine, Martin L. (GSFC-5670)" w:date="2016-09-02T11:28:00Z"/>
                <w:rFonts w:ascii="Calibri" w:hAnsi="Calibri"/>
                <w:color w:val="000000"/>
                <w:sz w:val="22"/>
                <w:szCs w:val="22"/>
              </w:rPr>
            </w:pPr>
            <w:ins w:id="16384" w:author="Perrine, Martin L. (GSFC-5670)" w:date="2016-09-13T14:29:00Z">
              <w:r>
                <w:rPr>
                  <w:rFonts w:ascii="Calibri" w:hAnsi="Calibri"/>
                  <w:color w:val="000000"/>
                  <w:sz w:val="22"/>
                  <w:szCs w:val="22"/>
                </w:rPr>
                <w:t>DAPHNE</w:t>
              </w:r>
            </w:ins>
            <w:ins w:id="16385" w:author="Perrine, Martin L. (GSFC-5670)" w:date="2016-09-02T11:28:00Z">
              <w:r w:rsidR="008D7F46" w:rsidRPr="008D7F46">
                <w:rPr>
                  <w:rFonts w:ascii="Calibri" w:hAnsi="Calibri"/>
                  <w:color w:val="000000"/>
                  <w:sz w:val="22"/>
                  <w:szCs w:val="22"/>
                </w:rPr>
                <w:t>-OPS-016 System logs and failure logs</w:t>
              </w:r>
            </w:ins>
          </w:p>
        </w:tc>
        <w:tc>
          <w:tcPr>
            <w:tcW w:w="588" w:type="dxa"/>
            <w:tcBorders>
              <w:top w:val="nil"/>
              <w:left w:val="nil"/>
              <w:bottom w:val="single" w:sz="4" w:space="0" w:color="auto"/>
              <w:right w:val="single" w:sz="4" w:space="0" w:color="auto"/>
            </w:tcBorders>
            <w:shd w:val="clear" w:color="auto" w:fill="auto"/>
            <w:vAlign w:val="center"/>
            <w:hideMark/>
          </w:tcPr>
          <w:p w14:paraId="7F91DEF1" w14:textId="77777777" w:rsidR="008D7F46" w:rsidRPr="008D7F46" w:rsidRDefault="008D7F46" w:rsidP="008D7F46">
            <w:pPr>
              <w:jc w:val="right"/>
              <w:rPr>
                <w:ins w:id="16386" w:author="Perrine, Martin L. (GSFC-5670)" w:date="2016-09-02T11:28:00Z"/>
                <w:rFonts w:ascii="Calibri" w:hAnsi="Calibri"/>
                <w:color w:val="000000"/>
                <w:sz w:val="22"/>
                <w:szCs w:val="22"/>
              </w:rPr>
            </w:pPr>
            <w:ins w:id="16387" w:author="Perrine, Martin L. (GSFC-5670)" w:date="2016-09-02T11:28:00Z">
              <w:r w:rsidRPr="008D7F46">
                <w:rPr>
                  <w:rFonts w:ascii="Calibri" w:hAnsi="Calibri"/>
                  <w:color w:val="000000"/>
                  <w:sz w:val="22"/>
                  <w:szCs w:val="22"/>
                </w:rPr>
                <w:t>1.2</w:t>
              </w:r>
            </w:ins>
          </w:p>
        </w:tc>
        <w:tc>
          <w:tcPr>
            <w:tcW w:w="649" w:type="dxa"/>
            <w:tcBorders>
              <w:top w:val="nil"/>
              <w:left w:val="nil"/>
              <w:bottom w:val="single" w:sz="4" w:space="0" w:color="auto"/>
              <w:right w:val="single" w:sz="4" w:space="0" w:color="auto"/>
            </w:tcBorders>
            <w:shd w:val="clear" w:color="auto" w:fill="auto"/>
            <w:vAlign w:val="center"/>
            <w:hideMark/>
          </w:tcPr>
          <w:p w14:paraId="1A22B239" w14:textId="77777777" w:rsidR="008D7F46" w:rsidRPr="008D7F46" w:rsidRDefault="008D7F46" w:rsidP="008D7F46">
            <w:pPr>
              <w:jc w:val="left"/>
              <w:rPr>
                <w:ins w:id="16388" w:author="Perrine, Martin L. (GSFC-5670)" w:date="2016-09-02T11:28:00Z"/>
                <w:rFonts w:ascii="Calibri" w:hAnsi="Calibri"/>
                <w:color w:val="000000"/>
                <w:sz w:val="22"/>
                <w:szCs w:val="22"/>
              </w:rPr>
            </w:pPr>
            <w:ins w:id="16389" w:author="Perrine, Martin L. (GSFC-5670)" w:date="2016-09-02T11:28:00Z">
              <w:r w:rsidRPr="008D7F46">
                <w:rPr>
                  <w:rFonts w:ascii="Calibri" w:hAnsi="Calibri"/>
                  <w:color w:val="000000"/>
                  <w:sz w:val="22"/>
                  <w:szCs w:val="22"/>
                </w:rPr>
                <w:t> X</w:t>
              </w:r>
            </w:ins>
          </w:p>
        </w:tc>
        <w:tc>
          <w:tcPr>
            <w:tcW w:w="632" w:type="dxa"/>
            <w:tcBorders>
              <w:top w:val="nil"/>
              <w:left w:val="nil"/>
              <w:bottom w:val="single" w:sz="4" w:space="0" w:color="auto"/>
              <w:right w:val="single" w:sz="4" w:space="0" w:color="auto"/>
            </w:tcBorders>
            <w:shd w:val="clear" w:color="auto" w:fill="auto"/>
            <w:vAlign w:val="center"/>
            <w:hideMark/>
          </w:tcPr>
          <w:p w14:paraId="401BF31F" w14:textId="77777777" w:rsidR="008D7F46" w:rsidRPr="008D7F46" w:rsidRDefault="008D7F46" w:rsidP="008D7F46">
            <w:pPr>
              <w:jc w:val="left"/>
              <w:rPr>
                <w:ins w:id="16390" w:author="Perrine, Martin L. (GSFC-5670)" w:date="2016-09-02T11:28:00Z"/>
                <w:rFonts w:ascii="Calibri" w:hAnsi="Calibri"/>
                <w:color w:val="000000"/>
                <w:sz w:val="22"/>
                <w:szCs w:val="22"/>
              </w:rPr>
            </w:pPr>
            <w:ins w:id="1639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0B4AD1DE" w14:textId="77777777" w:rsidR="008D7F46" w:rsidRPr="008D7F46" w:rsidRDefault="008D7F46" w:rsidP="008D7F46">
            <w:pPr>
              <w:jc w:val="left"/>
              <w:rPr>
                <w:ins w:id="16392" w:author="Perrine, Martin L. (GSFC-5670)" w:date="2016-09-02T11:28:00Z"/>
                <w:rFonts w:ascii="Calibri" w:hAnsi="Calibri"/>
                <w:color w:val="000000"/>
                <w:sz w:val="22"/>
                <w:szCs w:val="22"/>
              </w:rPr>
            </w:pPr>
            <w:ins w:id="1639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5061F0D0" w14:textId="77777777" w:rsidR="008D7F46" w:rsidRPr="008D7F46" w:rsidRDefault="008D7F46" w:rsidP="008D7F46">
            <w:pPr>
              <w:jc w:val="left"/>
              <w:rPr>
                <w:ins w:id="16394" w:author="Perrine, Martin L. (GSFC-5670)" w:date="2016-09-02T11:28:00Z"/>
                <w:rFonts w:ascii="Calibri" w:hAnsi="Calibri"/>
                <w:color w:val="000000"/>
                <w:sz w:val="22"/>
                <w:szCs w:val="22"/>
              </w:rPr>
            </w:pPr>
            <w:ins w:id="1639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58603A1F" w14:textId="77777777" w:rsidR="008D7F46" w:rsidRPr="008D7F46" w:rsidRDefault="008D7F46" w:rsidP="008D7F46">
            <w:pPr>
              <w:jc w:val="left"/>
              <w:rPr>
                <w:ins w:id="16396" w:author="Perrine, Martin L. (GSFC-5670)" w:date="2016-09-02T11:28:00Z"/>
                <w:rFonts w:ascii="Calibri" w:hAnsi="Calibri"/>
                <w:color w:val="000000"/>
                <w:sz w:val="22"/>
                <w:szCs w:val="22"/>
              </w:rPr>
            </w:pPr>
            <w:ins w:id="1639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7EA299F0" w14:textId="77777777" w:rsidR="008D7F46" w:rsidRPr="008D7F46" w:rsidRDefault="008D7F46" w:rsidP="008D7F46">
            <w:pPr>
              <w:jc w:val="left"/>
              <w:rPr>
                <w:ins w:id="16398" w:author="Perrine, Martin L. (GSFC-5670)" w:date="2016-09-02T11:28:00Z"/>
                <w:rFonts w:ascii="Calibri" w:hAnsi="Calibri"/>
                <w:color w:val="000000"/>
                <w:sz w:val="22"/>
                <w:szCs w:val="22"/>
              </w:rPr>
            </w:pPr>
            <w:ins w:id="1639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3EF894DB" w14:textId="77777777" w:rsidR="008D7F46" w:rsidRPr="008D7F46" w:rsidRDefault="008D7F46" w:rsidP="008D7F46">
            <w:pPr>
              <w:jc w:val="left"/>
              <w:rPr>
                <w:ins w:id="16400" w:author="Perrine, Martin L. (GSFC-5670)" w:date="2016-09-02T11:28:00Z"/>
                <w:rFonts w:ascii="Calibri" w:hAnsi="Calibri"/>
                <w:color w:val="000000"/>
                <w:sz w:val="22"/>
                <w:szCs w:val="22"/>
              </w:rPr>
            </w:pPr>
            <w:ins w:id="16401" w:author="Perrine, Martin L. (GSFC-5670)" w:date="2016-09-02T11:28:00Z">
              <w:r w:rsidRPr="008D7F46">
                <w:rPr>
                  <w:rFonts w:ascii="Calibri" w:hAnsi="Calibri"/>
                  <w:color w:val="000000"/>
                  <w:sz w:val="22"/>
                  <w:szCs w:val="22"/>
                </w:rPr>
                <w:t>T</w:t>
              </w:r>
            </w:ins>
          </w:p>
        </w:tc>
      </w:tr>
      <w:tr w:rsidR="008D7F46" w:rsidRPr="008D7F46" w14:paraId="03A31D66" w14:textId="77777777" w:rsidTr="008D7F46">
        <w:trPr>
          <w:trHeight w:val="864"/>
          <w:ins w:id="1640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26515909" w14:textId="78EEE27D" w:rsidR="008D7F46" w:rsidRPr="008D7F46" w:rsidRDefault="00055AC4" w:rsidP="008D7F46">
            <w:pPr>
              <w:jc w:val="left"/>
              <w:rPr>
                <w:ins w:id="16403" w:author="Perrine, Martin L. (GSFC-5670)" w:date="2016-09-02T11:28:00Z"/>
                <w:rFonts w:ascii="Calibri" w:hAnsi="Calibri"/>
                <w:color w:val="000000"/>
                <w:sz w:val="22"/>
                <w:szCs w:val="22"/>
              </w:rPr>
            </w:pPr>
            <w:ins w:id="16404" w:author="Perrine, Martin L. (GSFC-5670)" w:date="2016-09-13T14:29:00Z">
              <w:r>
                <w:rPr>
                  <w:rFonts w:ascii="Calibri" w:hAnsi="Calibri"/>
                  <w:color w:val="000000"/>
                  <w:sz w:val="22"/>
                  <w:szCs w:val="22"/>
                </w:rPr>
                <w:t>DAPHNE</w:t>
              </w:r>
            </w:ins>
            <w:ins w:id="16405" w:author="Perrine, Martin L. (GSFC-5670)" w:date="2016-09-02T11:28:00Z">
              <w:r w:rsidR="008D7F46" w:rsidRPr="008D7F46">
                <w:rPr>
                  <w:rFonts w:ascii="Calibri" w:hAnsi="Calibri"/>
                  <w:color w:val="000000"/>
                  <w:sz w:val="22"/>
                  <w:szCs w:val="22"/>
                </w:rPr>
                <w:t>-OPS-017 Log entries to removable media</w:t>
              </w:r>
            </w:ins>
          </w:p>
        </w:tc>
        <w:tc>
          <w:tcPr>
            <w:tcW w:w="588" w:type="dxa"/>
            <w:tcBorders>
              <w:top w:val="nil"/>
              <w:left w:val="nil"/>
              <w:bottom w:val="single" w:sz="4" w:space="0" w:color="auto"/>
              <w:right w:val="single" w:sz="4" w:space="0" w:color="auto"/>
            </w:tcBorders>
            <w:shd w:val="clear" w:color="auto" w:fill="auto"/>
            <w:vAlign w:val="center"/>
            <w:hideMark/>
          </w:tcPr>
          <w:p w14:paraId="19D18078" w14:textId="77777777" w:rsidR="008D7F46" w:rsidRPr="008D7F46" w:rsidRDefault="008D7F46" w:rsidP="008D7F46">
            <w:pPr>
              <w:jc w:val="right"/>
              <w:rPr>
                <w:ins w:id="16406" w:author="Perrine, Martin L. (GSFC-5670)" w:date="2016-09-02T11:28:00Z"/>
                <w:rFonts w:ascii="Calibri" w:hAnsi="Calibri"/>
                <w:color w:val="000000"/>
                <w:sz w:val="22"/>
                <w:szCs w:val="22"/>
              </w:rPr>
            </w:pPr>
            <w:ins w:id="16407" w:author="Perrine, Martin L. (GSFC-5670)" w:date="2016-09-02T11:28:00Z">
              <w:r w:rsidRPr="008D7F46">
                <w:rPr>
                  <w:rFonts w:ascii="Calibri" w:hAnsi="Calibri"/>
                  <w:color w:val="000000"/>
                  <w:sz w:val="22"/>
                  <w:szCs w:val="22"/>
                </w:rPr>
                <w:t>1.2</w:t>
              </w:r>
            </w:ins>
          </w:p>
        </w:tc>
        <w:tc>
          <w:tcPr>
            <w:tcW w:w="649" w:type="dxa"/>
            <w:tcBorders>
              <w:top w:val="nil"/>
              <w:left w:val="nil"/>
              <w:bottom w:val="single" w:sz="4" w:space="0" w:color="auto"/>
              <w:right w:val="single" w:sz="4" w:space="0" w:color="auto"/>
            </w:tcBorders>
            <w:shd w:val="clear" w:color="auto" w:fill="auto"/>
            <w:vAlign w:val="center"/>
            <w:hideMark/>
          </w:tcPr>
          <w:p w14:paraId="153A390A" w14:textId="77777777" w:rsidR="008D7F46" w:rsidRPr="008D7F46" w:rsidRDefault="008D7F46" w:rsidP="008D7F46">
            <w:pPr>
              <w:jc w:val="left"/>
              <w:rPr>
                <w:ins w:id="16408" w:author="Perrine, Martin L. (GSFC-5670)" w:date="2016-09-02T11:28:00Z"/>
                <w:rFonts w:ascii="Calibri" w:hAnsi="Calibri"/>
                <w:color w:val="000000"/>
                <w:sz w:val="22"/>
                <w:szCs w:val="22"/>
              </w:rPr>
            </w:pPr>
            <w:ins w:id="16409"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75AAE602" w14:textId="77777777" w:rsidR="008D7F46" w:rsidRPr="008D7F46" w:rsidRDefault="008D7F46" w:rsidP="008D7F46">
            <w:pPr>
              <w:jc w:val="left"/>
              <w:rPr>
                <w:ins w:id="16410" w:author="Perrine, Martin L. (GSFC-5670)" w:date="2016-09-02T11:28:00Z"/>
                <w:rFonts w:ascii="Calibri" w:hAnsi="Calibri"/>
                <w:color w:val="000000"/>
                <w:sz w:val="22"/>
                <w:szCs w:val="22"/>
              </w:rPr>
            </w:pPr>
            <w:ins w:id="1641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3846CF77" w14:textId="77777777" w:rsidR="008D7F46" w:rsidRPr="008D7F46" w:rsidRDefault="008D7F46" w:rsidP="008D7F46">
            <w:pPr>
              <w:jc w:val="left"/>
              <w:rPr>
                <w:ins w:id="16412" w:author="Perrine, Martin L. (GSFC-5670)" w:date="2016-09-02T11:28:00Z"/>
                <w:rFonts w:ascii="Calibri" w:hAnsi="Calibri"/>
                <w:color w:val="000000"/>
                <w:sz w:val="22"/>
                <w:szCs w:val="22"/>
              </w:rPr>
            </w:pPr>
            <w:ins w:id="16413" w:author="Perrine, Martin L. (GSFC-5670)" w:date="2016-09-02T11:28:00Z">
              <w:r w:rsidRPr="008D7F46">
                <w:rPr>
                  <w:rFonts w:ascii="Calibri" w:hAnsi="Calibri"/>
                  <w:color w:val="000000"/>
                  <w:sz w:val="22"/>
                  <w:szCs w:val="22"/>
                </w:rPr>
                <w:t>X</w:t>
              </w:r>
            </w:ins>
          </w:p>
        </w:tc>
        <w:tc>
          <w:tcPr>
            <w:tcW w:w="581" w:type="dxa"/>
            <w:tcBorders>
              <w:top w:val="nil"/>
              <w:left w:val="nil"/>
              <w:bottom w:val="single" w:sz="4" w:space="0" w:color="auto"/>
              <w:right w:val="single" w:sz="4" w:space="0" w:color="auto"/>
            </w:tcBorders>
            <w:shd w:val="clear" w:color="auto" w:fill="auto"/>
            <w:vAlign w:val="center"/>
            <w:hideMark/>
          </w:tcPr>
          <w:p w14:paraId="0F91E213" w14:textId="77777777" w:rsidR="008D7F46" w:rsidRPr="008D7F46" w:rsidRDefault="008D7F46" w:rsidP="008D7F46">
            <w:pPr>
              <w:jc w:val="left"/>
              <w:rPr>
                <w:ins w:id="16414" w:author="Perrine, Martin L. (GSFC-5670)" w:date="2016-09-02T11:28:00Z"/>
                <w:rFonts w:ascii="Calibri" w:hAnsi="Calibri"/>
                <w:color w:val="000000"/>
                <w:sz w:val="22"/>
                <w:szCs w:val="22"/>
              </w:rPr>
            </w:pPr>
            <w:ins w:id="1641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A9A9E35" w14:textId="77777777" w:rsidR="008D7F46" w:rsidRPr="008D7F46" w:rsidRDefault="008D7F46" w:rsidP="008D7F46">
            <w:pPr>
              <w:jc w:val="left"/>
              <w:rPr>
                <w:ins w:id="16416" w:author="Perrine, Martin L. (GSFC-5670)" w:date="2016-09-02T11:28:00Z"/>
                <w:rFonts w:ascii="Calibri" w:hAnsi="Calibri"/>
                <w:color w:val="000000"/>
                <w:sz w:val="22"/>
                <w:szCs w:val="22"/>
              </w:rPr>
            </w:pPr>
            <w:ins w:id="1641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48B45702" w14:textId="77777777" w:rsidR="008D7F46" w:rsidRPr="008D7F46" w:rsidRDefault="008D7F46" w:rsidP="008D7F46">
            <w:pPr>
              <w:jc w:val="left"/>
              <w:rPr>
                <w:ins w:id="16418" w:author="Perrine, Martin L. (GSFC-5670)" w:date="2016-09-02T11:28:00Z"/>
                <w:rFonts w:ascii="Calibri" w:hAnsi="Calibri"/>
                <w:color w:val="000000"/>
                <w:sz w:val="22"/>
                <w:szCs w:val="22"/>
              </w:rPr>
            </w:pPr>
            <w:ins w:id="16419"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497AB5F4" w14:textId="77777777" w:rsidR="008D7F46" w:rsidRPr="008D7F46" w:rsidRDefault="008D7F46" w:rsidP="008D7F46">
            <w:pPr>
              <w:jc w:val="left"/>
              <w:rPr>
                <w:ins w:id="16420" w:author="Perrine, Martin L. (GSFC-5670)" w:date="2016-09-02T11:28:00Z"/>
                <w:rFonts w:ascii="Calibri" w:hAnsi="Calibri"/>
                <w:color w:val="000000"/>
                <w:sz w:val="22"/>
                <w:szCs w:val="22"/>
              </w:rPr>
            </w:pPr>
            <w:ins w:id="16421" w:author="Perrine, Martin L. (GSFC-5670)" w:date="2016-09-02T11:28:00Z">
              <w:r w:rsidRPr="008D7F46">
                <w:rPr>
                  <w:rFonts w:ascii="Calibri" w:hAnsi="Calibri"/>
                  <w:color w:val="000000"/>
                  <w:sz w:val="22"/>
                  <w:szCs w:val="22"/>
                </w:rPr>
                <w:t>T</w:t>
              </w:r>
            </w:ins>
          </w:p>
        </w:tc>
      </w:tr>
      <w:tr w:rsidR="008D7F46" w:rsidRPr="008D7F46" w14:paraId="31288422" w14:textId="77777777" w:rsidTr="008D7F46">
        <w:trPr>
          <w:trHeight w:val="864"/>
          <w:ins w:id="1642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23AB77AC" w14:textId="16C31D38" w:rsidR="008D7F46" w:rsidRPr="008D7F46" w:rsidRDefault="00055AC4" w:rsidP="008D7F46">
            <w:pPr>
              <w:jc w:val="left"/>
              <w:rPr>
                <w:ins w:id="16423" w:author="Perrine, Martin L. (GSFC-5670)" w:date="2016-09-02T11:28:00Z"/>
                <w:rFonts w:ascii="Calibri" w:hAnsi="Calibri"/>
                <w:color w:val="000000"/>
                <w:sz w:val="22"/>
                <w:szCs w:val="22"/>
              </w:rPr>
            </w:pPr>
            <w:ins w:id="16424" w:author="Perrine, Martin L. (GSFC-5670)" w:date="2016-09-13T14:29:00Z">
              <w:r>
                <w:rPr>
                  <w:rFonts w:ascii="Calibri" w:hAnsi="Calibri"/>
                  <w:color w:val="000000"/>
                  <w:sz w:val="22"/>
                  <w:szCs w:val="22"/>
                </w:rPr>
                <w:t>DAPHNE</w:t>
              </w:r>
            </w:ins>
            <w:ins w:id="16425" w:author="Perrine, Martin L. (GSFC-5670)" w:date="2016-09-02T11:28:00Z">
              <w:r w:rsidR="008D7F46" w:rsidRPr="008D7F46">
                <w:rPr>
                  <w:rFonts w:ascii="Calibri" w:hAnsi="Calibri"/>
                  <w:color w:val="000000"/>
                  <w:sz w:val="22"/>
                  <w:szCs w:val="22"/>
                </w:rPr>
                <w:t xml:space="preserve">-OPS-018 Notification of </w:t>
              </w:r>
              <w:proofErr w:type="spellStart"/>
              <w:r w:rsidR="008D7F46" w:rsidRPr="008D7F46">
                <w:rPr>
                  <w:rFonts w:ascii="Calibri" w:hAnsi="Calibri"/>
                  <w:color w:val="000000"/>
                  <w:sz w:val="22"/>
                  <w:szCs w:val="22"/>
                </w:rPr>
                <w:t>config</w:t>
              </w:r>
              <w:proofErr w:type="spellEnd"/>
              <w:r w:rsidR="008D7F46" w:rsidRPr="008D7F46">
                <w:rPr>
                  <w:rFonts w:ascii="Calibri" w:hAnsi="Calibri"/>
                  <w:color w:val="000000"/>
                  <w:sz w:val="22"/>
                  <w:szCs w:val="22"/>
                </w:rPr>
                <w:t xml:space="preserve"> changes</w:t>
              </w:r>
            </w:ins>
          </w:p>
        </w:tc>
        <w:tc>
          <w:tcPr>
            <w:tcW w:w="588" w:type="dxa"/>
            <w:tcBorders>
              <w:top w:val="nil"/>
              <w:left w:val="nil"/>
              <w:bottom w:val="single" w:sz="4" w:space="0" w:color="auto"/>
              <w:right w:val="single" w:sz="4" w:space="0" w:color="auto"/>
            </w:tcBorders>
            <w:shd w:val="clear" w:color="auto" w:fill="auto"/>
            <w:vAlign w:val="center"/>
            <w:hideMark/>
          </w:tcPr>
          <w:p w14:paraId="041ABC02" w14:textId="77777777" w:rsidR="008D7F46" w:rsidRPr="008D7F46" w:rsidRDefault="008D7F46" w:rsidP="008D7F46">
            <w:pPr>
              <w:jc w:val="right"/>
              <w:rPr>
                <w:ins w:id="16426" w:author="Perrine, Martin L. (GSFC-5670)" w:date="2016-09-02T11:28:00Z"/>
                <w:rFonts w:ascii="Calibri" w:hAnsi="Calibri"/>
                <w:color w:val="000000"/>
                <w:sz w:val="22"/>
                <w:szCs w:val="22"/>
              </w:rPr>
            </w:pPr>
            <w:ins w:id="16427" w:author="Perrine, Martin L. (GSFC-5670)" w:date="2016-09-02T11:28:00Z">
              <w:r w:rsidRPr="008D7F46">
                <w:rPr>
                  <w:rFonts w:ascii="Calibri" w:hAnsi="Calibri"/>
                  <w:color w:val="000000"/>
                  <w:sz w:val="22"/>
                  <w:szCs w:val="22"/>
                </w:rPr>
                <w:t>1.2</w:t>
              </w:r>
            </w:ins>
          </w:p>
        </w:tc>
        <w:tc>
          <w:tcPr>
            <w:tcW w:w="649" w:type="dxa"/>
            <w:tcBorders>
              <w:top w:val="nil"/>
              <w:left w:val="nil"/>
              <w:bottom w:val="single" w:sz="4" w:space="0" w:color="auto"/>
              <w:right w:val="single" w:sz="4" w:space="0" w:color="auto"/>
            </w:tcBorders>
            <w:shd w:val="clear" w:color="auto" w:fill="auto"/>
            <w:vAlign w:val="center"/>
            <w:hideMark/>
          </w:tcPr>
          <w:p w14:paraId="10AB46E3" w14:textId="77777777" w:rsidR="008D7F46" w:rsidRPr="008D7F46" w:rsidRDefault="008D7F46" w:rsidP="008D7F46">
            <w:pPr>
              <w:jc w:val="left"/>
              <w:rPr>
                <w:ins w:id="16428" w:author="Perrine, Martin L. (GSFC-5670)" w:date="2016-09-02T11:28:00Z"/>
                <w:rFonts w:ascii="Calibri" w:hAnsi="Calibri"/>
                <w:color w:val="000000"/>
                <w:sz w:val="22"/>
                <w:szCs w:val="22"/>
              </w:rPr>
            </w:pPr>
            <w:ins w:id="16429" w:author="Perrine, Martin L. (GSFC-5670)" w:date="2016-09-02T11:28:00Z">
              <w:r w:rsidRPr="008D7F46">
                <w:rPr>
                  <w:rFonts w:ascii="Calibri" w:hAnsi="Calibri"/>
                  <w:color w:val="000000"/>
                  <w:sz w:val="22"/>
                  <w:szCs w:val="22"/>
                </w:rPr>
                <w:t xml:space="preserve">   X</w:t>
              </w:r>
            </w:ins>
          </w:p>
        </w:tc>
        <w:tc>
          <w:tcPr>
            <w:tcW w:w="632" w:type="dxa"/>
            <w:tcBorders>
              <w:top w:val="nil"/>
              <w:left w:val="nil"/>
              <w:bottom w:val="single" w:sz="4" w:space="0" w:color="auto"/>
              <w:right w:val="single" w:sz="4" w:space="0" w:color="auto"/>
            </w:tcBorders>
            <w:shd w:val="clear" w:color="auto" w:fill="auto"/>
            <w:vAlign w:val="center"/>
            <w:hideMark/>
          </w:tcPr>
          <w:p w14:paraId="15CB21BF" w14:textId="77777777" w:rsidR="008D7F46" w:rsidRPr="008D7F46" w:rsidRDefault="008D7F46" w:rsidP="008D7F46">
            <w:pPr>
              <w:jc w:val="left"/>
              <w:rPr>
                <w:ins w:id="16430" w:author="Perrine, Martin L. (GSFC-5670)" w:date="2016-09-02T11:28:00Z"/>
                <w:rFonts w:ascii="Calibri" w:hAnsi="Calibri"/>
                <w:color w:val="000000"/>
                <w:sz w:val="22"/>
                <w:szCs w:val="22"/>
              </w:rPr>
            </w:pPr>
            <w:ins w:id="1643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2CDA6777" w14:textId="77777777" w:rsidR="008D7F46" w:rsidRPr="008D7F46" w:rsidRDefault="008D7F46" w:rsidP="008D7F46">
            <w:pPr>
              <w:jc w:val="left"/>
              <w:rPr>
                <w:ins w:id="16432" w:author="Perrine, Martin L. (GSFC-5670)" w:date="2016-09-02T11:28:00Z"/>
                <w:rFonts w:ascii="Calibri" w:hAnsi="Calibri"/>
                <w:color w:val="000000"/>
                <w:sz w:val="22"/>
                <w:szCs w:val="22"/>
              </w:rPr>
            </w:pPr>
            <w:ins w:id="1643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51C01A38" w14:textId="77777777" w:rsidR="008D7F46" w:rsidRPr="008D7F46" w:rsidRDefault="008D7F46" w:rsidP="008D7F46">
            <w:pPr>
              <w:jc w:val="left"/>
              <w:rPr>
                <w:ins w:id="16434" w:author="Perrine, Martin L. (GSFC-5670)" w:date="2016-09-02T11:28:00Z"/>
                <w:rFonts w:ascii="Calibri" w:hAnsi="Calibri"/>
                <w:color w:val="000000"/>
                <w:sz w:val="22"/>
                <w:szCs w:val="22"/>
              </w:rPr>
            </w:pPr>
            <w:ins w:id="1643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51BAB5F4" w14:textId="77777777" w:rsidR="008D7F46" w:rsidRPr="008D7F46" w:rsidRDefault="008D7F46" w:rsidP="008D7F46">
            <w:pPr>
              <w:jc w:val="left"/>
              <w:rPr>
                <w:ins w:id="16436" w:author="Perrine, Martin L. (GSFC-5670)" w:date="2016-09-02T11:28:00Z"/>
                <w:rFonts w:ascii="Calibri" w:hAnsi="Calibri"/>
                <w:color w:val="000000"/>
                <w:sz w:val="22"/>
                <w:szCs w:val="22"/>
              </w:rPr>
            </w:pPr>
            <w:ins w:id="1643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02E322CB" w14:textId="77777777" w:rsidR="008D7F46" w:rsidRPr="008D7F46" w:rsidRDefault="008D7F46" w:rsidP="008D7F46">
            <w:pPr>
              <w:jc w:val="left"/>
              <w:rPr>
                <w:ins w:id="16438" w:author="Perrine, Martin L. (GSFC-5670)" w:date="2016-09-02T11:28:00Z"/>
                <w:rFonts w:ascii="Calibri" w:hAnsi="Calibri"/>
                <w:color w:val="000000"/>
                <w:sz w:val="22"/>
                <w:szCs w:val="22"/>
              </w:rPr>
            </w:pPr>
            <w:ins w:id="1643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5EBA6E5B" w14:textId="77777777" w:rsidR="008D7F46" w:rsidRPr="008D7F46" w:rsidRDefault="008D7F46" w:rsidP="008D7F46">
            <w:pPr>
              <w:jc w:val="left"/>
              <w:rPr>
                <w:ins w:id="16440" w:author="Perrine, Martin L. (GSFC-5670)" w:date="2016-09-02T11:28:00Z"/>
                <w:rFonts w:ascii="Calibri" w:hAnsi="Calibri"/>
                <w:color w:val="000000"/>
                <w:sz w:val="22"/>
                <w:szCs w:val="22"/>
              </w:rPr>
            </w:pPr>
            <w:ins w:id="16441" w:author="Perrine, Martin L. (GSFC-5670)" w:date="2016-09-02T11:28:00Z">
              <w:r w:rsidRPr="008D7F46">
                <w:rPr>
                  <w:rFonts w:ascii="Calibri" w:hAnsi="Calibri"/>
                  <w:color w:val="000000"/>
                  <w:sz w:val="22"/>
                  <w:szCs w:val="22"/>
                </w:rPr>
                <w:t>T</w:t>
              </w:r>
            </w:ins>
          </w:p>
        </w:tc>
      </w:tr>
      <w:tr w:rsidR="008D7F46" w:rsidRPr="008D7F46" w14:paraId="5CB24461" w14:textId="77777777" w:rsidTr="008D7F46">
        <w:trPr>
          <w:trHeight w:val="864"/>
          <w:ins w:id="1644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7A61EC7B" w14:textId="255581DF" w:rsidR="008D7F46" w:rsidRPr="008D7F46" w:rsidRDefault="00055AC4" w:rsidP="008D7F46">
            <w:pPr>
              <w:jc w:val="left"/>
              <w:rPr>
                <w:ins w:id="16443" w:author="Perrine, Martin L. (GSFC-5670)" w:date="2016-09-02T11:28:00Z"/>
                <w:rFonts w:ascii="Calibri" w:hAnsi="Calibri"/>
                <w:color w:val="000000"/>
                <w:sz w:val="22"/>
                <w:szCs w:val="22"/>
              </w:rPr>
            </w:pPr>
            <w:ins w:id="16444" w:author="Perrine, Martin L. (GSFC-5670)" w:date="2016-09-13T14:29:00Z">
              <w:r>
                <w:rPr>
                  <w:rFonts w:ascii="Calibri" w:hAnsi="Calibri"/>
                  <w:color w:val="000000"/>
                  <w:sz w:val="22"/>
                  <w:szCs w:val="22"/>
                </w:rPr>
                <w:t>DAPHNE</w:t>
              </w:r>
            </w:ins>
            <w:ins w:id="16445" w:author="Perrine, Martin L. (GSFC-5670)" w:date="2016-09-02T11:28:00Z">
              <w:r w:rsidR="008D7F46" w:rsidRPr="008D7F46">
                <w:rPr>
                  <w:rFonts w:ascii="Calibri" w:hAnsi="Calibri"/>
                  <w:color w:val="000000"/>
                  <w:sz w:val="22"/>
                  <w:szCs w:val="22"/>
                </w:rPr>
                <w:t>-OPS-019 Operate in office/computer room</w:t>
              </w:r>
            </w:ins>
          </w:p>
        </w:tc>
        <w:tc>
          <w:tcPr>
            <w:tcW w:w="588" w:type="dxa"/>
            <w:tcBorders>
              <w:top w:val="nil"/>
              <w:left w:val="nil"/>
              <w:bottom w:val="single" w:sz="4" w:space="0" w:color="auto"/>
              <w:right w:val="single" w:sz="4" w:space="0" w:color="auto"/>
            </w:tcBorders>
            <w:shd w:val="clear" w:color="auto" w:fill="auto"/>
            <w:vAlign w:val="center"/>
            <w:hideMark/>
          </w:tcPr>
          <w:p w14:paraId="19BA2C9D" w14:textId="77777777" w:rsidR="008D7F46" w:rsidRPr="008D7F46" w:rsidRDefault="008D7F46" w:rsidP="008D7F46">
            <w:pPr>
              <w:jc w:val="right"/>
              <w:rPr>
                <w:ins w:id="16446" w:author="Perrine, Martin L. (GSFC-5670)" w:date="2016-09-02T11:28:00Z"/>
                <w:rFonts w:ascii="Calibri" w:hAnsi="Calibri"/>
                <w:color w:val="000000"/>
                <w:sz w:val="22"/>
                <w:szCs w:val="22"/>
              </w:rPr>
            </w:pPr>
            <w:ins w:id="16447" w:author="Perrine, Martin L. (GSFC-5670)" w:date="2016-09-02T11:28:00Z">
              <w:r w:rsidRPr="008D7F46">
                <w:rPr>
                  <w:rFonts w:ascii="Calibri" w:hAnsi="Calibri"/>
                  <w:color w:val="000000"/>
                  <w:sz w:val="22"/>
                  <w:szCs w:val="22"/>
                </w:rPr>
                <w:t>1.2</w:t>
              </w:r>
            </w:ins>
          </w:p>
        </w:tc>
        <w:tc>
          <w:tcPr>
            <w:tcW w:w="649" w:type="dxa"/>
            <w:tcBorders>
              <w:top w:val="nil"/>
              <w:left w:val="nil"/>
              <w:bottom w:val="single" w:sz="4" w:space="0" w:color="auto"/>
              <w:right w:val="single" w:sz="4" w:space="0" w:color="auto"/>
            </w:tcBorders>
            <w:shd w:val="clear" w:color="auto" w:fill="auto"/>
            <w:vAlign w:val="center"/>
            <w:hideMark/>
          </w:tcPr>
          <w:p w14:paraId="164E3551" w14:textId="77777777" w:rsidR="008D7F46" w:rsidRPr="008D7F46" w:rsidRDefault="008D7F46" w:rsidP="008D7F46">
            <w:pPr>
              <w:jc w:val="left"/>
              <w:rPr>
                <w:ins w:id="16448" w:author="Perrine, Martin L. (GSFC-5670)" w:date="2016-09-02T11:28:00Z"/>
                <w:rFonts w:ascii="Calibri" w:hAnsi="Calibri"/>
                <w:color w:val="000000"/>
                <w:sz w:val="22"/>
                <w:szCs w:val="22"/>
              </w:rPr>
            </w:pPr>
            <w:ins w:id="16449" w:author="Perrine, Martin L. (GSFC-5670)" w:date="2016-09-02T11:28:00Z">
              <w:r w:rsidRPr="008D7F46">
                <w:rPr>
                  <w:rFonts w:ascii="Calibri" w:hAnsi="Calibri"/>
                  <w:color w:val="000000"/>
                  <w:sz w:val="22"/>
                  <w:szCs w:val="22"/>
                </w:rPr>
                <w:t> X</w:t>
              </w:r>
            </w:ins>
          </w:p>
        </w:tc>
        <w:tc>
          <w:tcPr>
            <w:tcW w:w="632" w:type="dxa"/>
            <w:tcBorders>
              <w:top w:val="nil"/>
              <w:left w:val="nil"/>
              <w:bottom w:val="single" w:sz="4" w:space="0" w:color="auto"/>
              <w:right w:val="single" w:sz="4" w:space="0" w:color="auto"/>
            </w:tcBorders>
            <w:shd w:val="clear" w:color="auto" w:fill="auto"/>
            <w:vAlign w:val="center"/>
            <w:hideMark/>
          </w:tcPr>
          <w:p w14:paraId="51601355" w14:textId="77777777" w:rsidR="008D7F46" w:rsidRPr="008D7F46" w:rsidRDefault="008D7F46" w:rsidP="008D7F46">
            <w:pPr>
              <w:jc w:val="left"/>
              <w:rPr>
                <w:ins w:id="16450" w:author="Perrine, Martin L. (GSFC-5670)" w:date="2016-09-02T11:28:00Z"/>
                <w:rFonts w:ascii="Calibri" w:hAnsi="Calibri"/>
                <w:color w:val="000000"/>
                <w:sz w:val="22"/>
                <w:szCs w:val="22"/>
              </w:rPr>
            </w:pPr>
            <w:ins w:id="1645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DD2727A" w14:textId="77777777" w:rsidR="008D7F46" w:rsidRPr="008D7F46" w:rsidRDefault="008D7F46" w:rsidP="008D7F46">
            <w:pPr>
              <w:jc w:val="left"/>
              <w:rPr>
                <w:ins w:id="16452" w:author="Perrine, Martin L. (GSFC-5670)" w:date="2016-09-02T11:28:00Z"/>
                <w:rFonts w:ascii="Calibri" w:hAnsi="Calibri"/>
                <w:color w:val="000000"/>
                <w:sz w:val="22"/>
                <w:szCs w:val="22"/>
              </w:rPr>
            </w:pPr>
            <w:ins w:id="1645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3D7EA0EA" w14:textId="77777777" w:rsidR="008D7F46" w:rsidRPr="008D7F46" w:rsidRDefault="008D7F46" w:rsidP="008D7F46">
            <w:pPr>
              <w:jc w:val="left"/>
              <w:rPr>
                <w:ins w:id="16454" w:author="Perrine, Martin L. (GSFC-5670)" w:date="2016-09-02T11:28:00Z"/>
                <w:rFonts w:ascii="Calibri" w:hAnsi="Calibri"/>
                <w:color w:val="000000"/>
                <w:sz w:val="22"/>
                <w:szCs w:val="22"/>
              </w:rPr>
            </w:pPr>
            <w:ins w:id="1645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3DF00EBE" w14:textId="77777777" w:rsidR="008D7F46" w:rsidRPr="008D7F46" w:rsidRDefault="008D7F46" w:rsidP="008D7F46">
            <w:pPr>
              <w:jc w:val="left"/>
              <w:rPr>
                <w:ins w:id="16456" w:author="Perrine, Martin L. (GSFC-5670)" w:date="2016-09-02T11:28:00Z"/>
                <w:rFonts w:ascii="Calibri" w:hAnsi="Calibri"/>
                <w:color w:val="000000"/>
                <w:sz w:val="22"/>
                <w:szCs w:val="22"/>
              </w:rPr>
            </w:pPr>
            <w:ins w:id="1645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3D7271C8" w14:textId="77777777" w:rsidR="008D7F46" w:rsidRPr="008D7F46" w:rsidRDefault="008D7F46" w:rsidP="008D7F46">
            <w:pPr>
              <w:jc w:val="left"/>
              <w:rPr>
                <w:ins w:id="16458" w:author="Perrine, Martin L. (GSFC-5670)" w:date="2016-09-02T11:28:00Z"/>
                <w:rFonts w:ascii="Calibri" w:hAnsi="Calibri"/>
                <w:color w:val="000000"/>
                <w:sz w:val="22"/>
                <w:szCs w:val="22"/>
              </w:rPr>
            </w:pPr>
            <w:ins w:id="16459"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6A83C891" w14:textId="77777777" w:rsidR="008D7F46" w:rsidRPr="008D7F46" w:rsidRDefault="008D7F46" w:rsidP="008D7F46">
            <w:pPr>
              <w:jc w:val="left"/>
              <w:rPr>
                <w:ins w:id="16460" w:author="Perrine, Martin L. (GSFC-5670)" w:date="2016-09-02T11:28:00Z"/>
                <w:rFonts w:ascii="Calibri" w:hAnsi="Calibri"/>
                <w:color w:val="000000"/>
                <w:sz w:val="22"/>
                <w:szCs w:val="22"/>
              </w:rPr>
            </w:pPr>
            <w:ins w:id="16461" w:author="Perrine, Martin L. (GSFC-5670)" w:date="2016-09-02T11:28:00Z">
              <w:r w:rsidRPr="008D7F46">
                <w:rPr>
                  <w:rFonts w:ascii="Calibri" w:hAnsi="Calibri"/>
                  <w:color w:val="000000"/>
                  <w:sz w:val="22"/>
                  <w:szCs w:val="22"/>
                </w:rPr>
                <w:t>T</w:t>
              </w:r>
            </w:ins>
          </w:p>
        </w:tc>
      </w:tr>
      <w:tr w:rsidR="008D7F46" w:rsidRPr="008D7F46" w14:paraId="763FC1FD" w14:textId="77777777" w:rsidTr="008D7F46">
        <w:trPr>
          <w:trHeight w:val="576"/>
          <w:ins w:id="1646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3DF6380C" w14:textId="06A78E90" w:rsidR="008D7F46" w:rsidRPr="008D7F46" w:rsidRDefault="00055AC4" w:rsidP="008D7F46">
            <w:pPr>
              <w:jc w:val="left"/>
              <w:rPr>
                <w:ins w:id="16463" w:author="Perrine, Martin L. (GSFC-5670)" w:date="2016-09-02T11:28:00Z"/>
                <w:rFonts w:ascii="Calibri" w:hAnsi="Calibri"/>
                <w:color w:val="000000"/>
                <w:sz w:val="22"/>
                <w:szCs w:val="22"/>
              </w:rPr>
            </w:pPr>
            <w:ins w:id="16464" w:author="Perrine, Martin L. (GSFC-5670)" w:date="2016-09-13T14:29:00Z">
              <w:r>
                <w:rPr>
                  <w:rFonts w:ascii="Calibri" w:hAnsi="Calibri"/>
                  <w:color w:val="000000"/>
                  <w:sz w:val="22"/>
                  <w:szCs w:val="22"/>
                </w:rPr>
                <w:t>DAPHNE</w:t>
              </w:r>
            </w:ins>
            <w:ins w:id="16465" w:author="Perrine, Martin L. (GSFC-5670)" w:date="2016-09-02T11:28:00Z">
              <w:r w:rsidR="008D7F46" w:rsidRPr="008D7F46">
                <w:rPr>
                  <w:rFonts w:ascii="Calibri" w:hAnsi="Calibri"/>
                  <w:color w:val="000000"/>
                  <w:sz w:val="22"/>
                  <w:szCs w:val="22"/>
                </w:rPr>
                <w:t xml:space="preserve">-PERF-001 Local </w:t>
              </w:r>
              <w:proofErr w:type="spellStart"/>
              <w:r w:rsidR="008D7F46" w:rsidRPr="008D7F46">
                <w:rPr>
                  <w:rFonts w:ascii="Calibri" w:hAnsi="Calibri"/>
                  <w:color w:val="000000"/>
                  <w:sz w:val="22"/>
                  <w:szCs w:val="22"/>
                </w:rPr>
                <w:t>cmd</w:t>
              </w:r>
              <w:proofErr w:type="spellEnd"/>
              <w:r w:rsidR="008D7F46" w:rsidRPr="008D7F46">
                <w:rPr>
                  <w:rFonts w:ascii="Calibri" w:hAnsi="Calibri"/>
                  <w:color w:val="000000"/>
                  <w:sz w:val="22"/>
                  <w:szCs w:val="22"/>
                </w:rPr>
                <w:t xml:space="preserve"> response 5 </w:t>
              </w:r>
              <w:proofErr w:type="spellStart"/>
              <w:r w:rsidR="008D7F46" w:rsidRPr="008D7F46">
                <w:rPr>
                  <w:rFonts w:ascii="Calibri" w:hAnsi="Calibri"/>
                  <w:color w:val="000000"/>
                  <w:sz w:val="22"/>
                  <w:szCs w:val="22"/>
                </w:rPr>
                <w:t>secs</w:t>
              </w:r>
              <w:proofErr w:type="spellEnd"/>
            </w:ins>
          </w:p>
        </w:tc>
        <w:tc>
          <w:tcPr>
            <w:tcW w:w="588" w:type="dxa"/>
            <w:tcBorders>
              <w:top w:val="nil"/>
              <w:left w:val="nil"/>
              <w:bottom w:val="single" w:sz="4" w:space="0" w:color="auto"/>
              <w:right w:val="single" w:sz="4" w:space="0" w:color="auto"/>
            </w:tcBorders>
            <w:shd w:val="clear" w:color="auto" w:fill="auto"/>
            <w:vAlign w:val="center"/>
            <w:hideMark/>
          </w:tcPr>
          <w:p w14:paraId="29D0F309" w14:textId="77777777" w:rsidR="008D7F46" w:rsidRPr="008D7F46" w:rsidRDefault="008D7F46" w:rsidP="008D7F46">
            <w:pPr>
              <w:jc w:val="right"/>
              <w:rPr>
                <w:ins w:id="16466" w:author="Perrine, Martin L. (GSFC-5670)" w:date="2016-09-02T11:28:00Z"/>
                <w:rFonts w:ascii="Calibri" w:hAnsi="Calibri"/>
                <w:color w:val="000000"/>
                <w:sz w:val="22"/>
                <w:szCs w:val="22"/>
              </w:rPr>
            </w:pPr>
            <w:ins w:id="16467" w:author="Perrine, Martin L. (GSFC-5670)" w:date="2016-09-02T11:28:00Z">
              <w:r w:rsidRPr="008D7F46">
                <w:rPr>
                  <w:rFonts w:ascii="Calibri" w:hAnsi="Calibri"/>
                  <w:color w:val="000000"/>
                  <w:sz w:val="22"/>
                  <w:szCs w:val="22"/>
                </w:rPr>
                <w:t>2.1</w:t>
              </w:r>
            </w:ins>
          </w:p>
        </w:tc>
        <w:tc>
          <w:tcPr>
            <w:tcW w:w="649" w:type="dxa"/>
            <w:tcBorders>
              <w:top w:val="nil"/>
              <w:left w:val="nil"/>
              <w:bottom w:val="single" w:sz="4" w:space="0" w:color="auto"/>
              <w:right w:val="single" w:sz="4" w:space="0" w:color="auto"/>
            </w:tcBorders>
            <w:shd w:val="clear" w:color="auto" w:fill="auto"/>
            <w:vAlign w:val="center"/>
            <w:hideMark/>
          </w:tcPr>
          <w:p w14:paraId="50086F78" w14:textId="77777777" w:rsidR="008D7F46" w:rsidRPr="008D7F46" w:rsidRDefault="008D7F46" w:rsidP="008D7F46">
            <w:pPr>
              <w:jc w:val="left"/>
              <w:rPr>
                <w:ins w:id="16468" w:author="Perrine, Martin L. (GSFC-5670)" w:date="2016-09-02T11:28:00Z"/>
                <w:rFonts w:ascii="Calibri" w:hAnsi="Calibri"/>
                <w:color w:val="000000"/>
                <w:sz w:val="22"/>
                <w:szCs w:val="22"/>
              </w:rPr>
            </w:pPr>
            <w:ins w:id="16469" w:author="Perrine, Martin L. (GSFC-5670)" w:date="2016-09-02T11:28:00Z">
              <w:r w:rsidRPr="008D7F46">
                <w:rPr>
                  <w:rFonts w:ascii="Calibri" w:hAnsi="Calibri"/>
                  <w:color w:val="000000"/>
                  <w:sz w:val="22"/>
                  <w:szCs w:val="22"/>
                </w:rPr>
                <w:t xml:space="preserve"> </w:t>
              </w:r>
            </w:ins>
          </w:p>
        </w:tc>
        <w:tc>
          <w:tcPr>
            <w:tcW w:w="632" w:type="dxa"/>
            <w:tcBorders>
              <w:top w:val="nil"/>
              <w:left w:val="nil"/>
              <w:bottom w:val="single" w:sz="4" w:space="0" w:color="auto"/>
              <w:right w:val="single" w:sz="4" w:space="0" w:color="auto"/>
            </w:tcBorders>
            <w:shd w:val="clear" w:color="auto" w:fill="auto"/>
            <w:vAlign w:val="center"/>
            <w:hideMark/>
          </w:tcPr>
          <w:p w14:paraId="6EA92835" w14:textId="77777777" w:rsidR="008D7F46" w:rsidRPr="008D7F46" w:rsidRDefault="008D7F46" w:rsidP="008D7F46">
            <w:pPr>
              <w:jc w:val="left"/>
              <w:rPr>
                <w:ins w:id="16470" w:author="Perrine, Martin L. (GSFC-5670)" w:date="2016-09-02T11:28:00Z"/>
                <w:rFonts w:ascii="Calibri" w:hAnsi="Calibri"/>
                <w:color w:val="000000"/>
                <w:sz w:val="22"/>
                <w:szCs w:val="22"/>
              </w:rPr>
            </w:pPr>
            <w:ins w:id="1647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A785C62" w14:textId="77777777" w:rsidR="008D7F46" w:rsidRPr="008D7F46" w:rsidRDefault="008D7F46" w:rsidP="008D7F46">
            <w:pPr>
              <w:jc w:val="left"/>
              <w:rPr>
                <w:ins w:id="16472" w:author="Perrine, Martin L. (GSFC-5670)" w:date="2016-09-02T11:28:00Z"/>
                <w:rFonts w:ascii="Calibri" w:hAnsi="Calibri"/>
                <w:color w:val="000000"/>
                <w:sz w:val="22"/>
                <w:szCs w:val="22"/>
              </w:rPr>
            </w:pPr>
            <w:ins w:id="1647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67D016E" w14:textId="77777777" w:rsidR="008D7F46" w:rsidRPr="008D7F46" w:rsidRDefault="008D7F46" w:rsidP="008D7F46">
            <w:pPr>
              <w:jc w:val="left"/>
              <w:rPr>
                <w:ins w:id="16474" w:author="Perrine, Martin L. (GSFC-5670)" w:date="2016-09-02T11:28:00Z"/>
                <w:rFonts w:ascii="Calibri" w:hAnsi="Calibri"/>
                <w:color w:val="000000"/>
                <w:sz w:val="22"/>
                <w:szCs w:val="22"/>
              </w:rPr>
            </w:pPr>
            <w:ins w:id="1647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bottom"/>
            <w:hideMark/>
          </w:tcPr>
          <w:p w14:paraId="24ACAD08" w14:textId="1C1386D0" w:rsidR="008D7F46" w:rsidRPr="008D7F46" w:rsidRDefault="008D7F46" w:rsidP="008D7F46">
            <w:pPr>
              <w:jc w:val="left"/>
              <w:rPr>
                <w:ins w:id="16476" w:author="Perrine, Martin L. (GSFC-5670)" w:date="2016-09-02T11:28:00Z"/>
                <w:color w:val="000000"/>
                <w:sz w:val="20"/>
              </w:rPr>
            </w:pPr>
            <w:ins w:id="16477" w:author="Perrine, Martin L. (GSFC-5670)" w:date="2016-09-02T11:28:00Z">
              <w:r w:rsidRPr="008D7F46">
                <w:rPr>
                  <w:color w:val="000000"/>
                  <w:sz w:val="20"/>
                </w:rPr>
                <w:t> </w:t>
              </w:r>
            </w:ins>
            <w:ins w:id="16478" w:author="Perrine, Martin L. (GSFC-5670)" w:date="2016-09-07T10:03:00Z">
              <w:r w:rsidR="00EC04F2">
                <w:rPr>
                  <w:color w:val="000000"/>
                  <w:sz w:val="20"/>
                </w:rPr>
                <w:t>X</w:t>
              </w:r>
            </w:ins>
          </w:p>
        </w:tc>
        <w:tc>
          <w:tcPr>
            <w:tcW w:w="940" w:type="dxa"/>
            <w:tcBorders>
              <w:top w:val="nil"/>
              <w:left w:val="nil"/>
              <w:bottom w:val="single" w:sz="4" w:space="0" w:color="auto"/>
              <w:right w:val="single" w:sz="4" w:space="0" w:color="auto"/>
            </w:tcBorders>
            <w:shd w:val="clear" w:color="000000" w:fill="92D050"/>
            <w:vAlign w:val="center"/>
            <w:hideMark/>
          </w:tcPr>
          <w:p w14:paraId="0F76DE1B" w14:textId="77777777" w:rsidR="008D7F46" w:rsidRPr="008D7F46" w:rsidRDefault="008D7F46" w:rsidP="008D7F46">
            <w:pPr>
              <w:jc w:val="left"/>
              <w:rPr>
                <w:ins w:id="16479" w:author="Perrine, Martin L. (GSFC-5670)" w:date="2016-09-02T11:28:00Z"/>
                <w:rFonts w:ascii="Calibri" w:hAnsi="Calibri"/>
                <w:color w:val="000000"/>
                <w:sz w:val="22"/>
                <w:szCs w:val="22"/>
              </w:rPr>
            </w:pPr>
            <w:ins w:id="16480" w:author="Perrine, Martin L. (GSFC-5670)" w:date="2016-09-02T11:28:00Z">
              <w:r w:rsidRPr="008D7F46">
                <w:rPr>
                  <w:rFonts w:ascii="Calibri" w:hAnsi="Calibri"/>
                  <w:color w:val="000000"/>
                  <w:sz w:val="22"/>
                  <w:szCs w:val="22"/>
                </w:rPr>
                <w:t> R</w:t>
              </w:r>
            </w:ins>
          </w:p>
        </w:tc>
        <w:tc>
          <w:tcPr>
            <w:tcW w:w="865" w:type="dxa"/>
            <w:tcBorders>
              <w:top w:val="nil"/>
              <w:left w:val="nil"/>
              <w:bottom w:val="single" w:sz="4" w:space="0" w:color="auto"/>
              <w:right w:val="single" w:sz="4" w:space="0" w:color="auto"/>
            </w:tcBorders>
            <w:shd w:val="clear" w:color="auto" w:fill="auto"/>
            <w:vAlign w:val="center"/>
            <w:hideMark/>
          </w:tcPr>
          <w:p w14:paraId="5E336F40" w14:textId="77777777" w:rsidR="008D7F46" w:rsidRPr="008D7F46" w:rsidRDefault="008D7F46" w:rsidP="008D7F46">
            <w:pPr>
              <w:jc w:val="left"/>
              <w:rPr>
                <w:ins w:id="16481" w:author="Perrine, Martin L. (GSFC-5670)" w:date="2016-09-02T11:28:00Z"/>
                <w:rFonts w:ascii="Calibri" w:hAnsi="Calibri"/>
                <w:color w:val="000000"/>
                <w:sz w:val="22"/>
                <w:szCs w:val="22"/>
              </w:rPr>
            </w:pPr>
            <w:ins w:id="16482" w:author="Perrine, Martin L. (GSFC-5670)" w:date="2016-09-02T11:28:00Z">
              <w:r w:rsidRPr="008D7F46">
                <w:rPr>
                  <w:rFonts w:ascii="Calibri" w:hAnsi="Calibri"/>
                  <w:color w:val="000000"/>
                  <w:sz w:val="22"/>
                  <w:szCs w:val="22"/>
                </w:rPr>
                <w:t>T</w:t>
              </w:r>
            </w:ins>
          </w:p>
        </w:tc>
      </w:tr>
      <w:tr w:rsidR="008D7F46" w:rsidRPr="008D7F46" w14:paraId="1FDA1D01" w14:textId="77777777" w:rsidTr="008D7F46">
        <w:trPr>
          <w:trHeight w:val="864"/>
          <w:ins w:id="1648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0701FBA7" w14:textId="6D90146A" w:rsidR="008D7F46" w:rsidRPr="008D7F46" w:rsidRDefault="00055AC4" w:rsidP="008D7F46">
            <w:pPr>
              <w:jc w:val="left"/>
              <w:rPr>
                <w:ins w:id="16484" w:author="Perrine, Martin L. (GSFC-5670)" w:date="2016-09-02T11:28:00Z"/>
                <w:rFonts w:ascii="Calibri" w:hAnsi="Calibri"/>
                <w:color w:val="000000"/>
                <w:sz w:val="22"/>
                <w:szCs w:val="22"/>
              </w:rPr>
            </w:pPr>
            <w:ins w:id="16485" w:author="Perrine, Martin L. (GSFC-5670)" w:date="2016-09-13T14:29:00Z">
              <w:r>
                <w:rPr>
                  <w:rFonts w:ascii="Calibri" w:hAnsi="Calibri"/>
                  <w:color w:val="000000"/>
                  <w:sz w:val="22"/>
                  <w:szCs w:val="22"/>
                </w:rPr>
                <w:t>DAPHNE</w:t>
              </w:r>
            </w:ins>
            <w:ins w:id="16486" w:author="Perrine, Martin L. (GSFC-5670)" w:date="2016-09-02T11:28:00Z">
              <w:r w:rsidR="008D7F46" w:rsidRPr="008D7F46">
                <w:rPr>
                  <w:rFonts w:ascii="Calibri" w:hAnsi="Calibri"/>
                  <w:color w:val="000000"/>
                  <w:sz w:val="22"/>
                  <w:szCs w:val="22"/>
                </w:rPr>
                <w:t xml:space="preserve">-PERF-002 loading configuration 120 </w:t>
              </w:r>
              <w:proofErr w:type="spellStart"/>
              <w:r w:rsidR="008D7F46" w:rsidRPr="008D7F46">
                <w:rPr>
                  <w:rFonts w:ascii="Calibri" w:hAnsi="Calibri"/>
                  <w:color w:val="000000"/>
                  <w:sz w:val="22"/>
                  <w:szCs w:val="22"/>
                </w:rPr>
                <w:t>secs</w:t>
              </w:r>
              <w:proofErr w:type="spellEnd"/>
            </w:ins>
          </w:p>
        </w:tc>
        <w:tc>
          <w:tcPr>
            <w:tcW w:w="588" w:type="dxa"/>
            <w:tcBorders>
              <w:top w:val="nil"/>
              <w:left w:val="nil"/>
              <w:bottom w:val="single" w:sz="4" w:space="0" w:color="auto"/>
              <w:right w:val="single" w:sz="4" w:space="0" w:color="auto"/>
            </w:tcBorders>
            <w:shd w:val="clear" w:color="auto" w:fill="auto"/>
            <w:vAlign w:val="center"/>
            <w:hideMark/>
          </w:tcPr>
          <w:p w14:paraId="721FE924" w14:textId="77777777" w:rsidR="008D7F46" w:rsidRPr="008D7F46" w:rsidRDefault="008D7F46" w:rsidP="008D7F46">
            <w:pPr>
              <w:jc w:val="right"/>
              <w:rPr>
                <w:ins w:id="16487" w:author="Perrine, Martin L. (GSFC-5670)" w:date="2016-09-02T11:28:00Z"/>
                <w:rFonts w:ascii="Calibri" w:hAnsi="Calibri"/>
                <w:color w:val="000000"/>
                <w:sz w:val="22"/>
                <w:szCs w:val="22"/>
              </w:rPr>
            </w:pPr>
            <w:ins w:id="16488" w:author="Perrine, Martin L. (GSFC-5670)" w:date="2016-09-02T11:28:00Z">
              <w:r w:rsidRPr="008D7F46">
                <w:rPr>
                  <w:rFonts w:ascii="Calibri" w:hAnsi="Calibri"/>
                  <w:color w:val="000000"/>
                  <w:sz w:val="22"/>
                  <w:szCs w:val="22"/>
                </w:rPr>
                <w:t>2.2</w:t>
              </w:r>
            </w:ins>
          </w:p>
        </w:tc>
        <w:tc>
          <w:tcPr>
            <w:tcW w:w="649" w:type="dxa"/>
            <w:tcBorders>
              <w:top w:val="nil"/>
              <w:left w:val="nil"/>
              <w:bottom w:val="single" w:sz="4" w:space="0" w:color="auto"/>
              <w:right w:val="single" w:sz="4" w:space="0" w:color="auto"/>
            </w:tcBorders>
            <w:shd w:val="clear" w:color="auto" w:fill="auto"/>
            <w:vAlign w:val="center"/>
            <w:hideMark/>
          </w:tcPr>
          <w:p w14:paraId="4D40021D" w14:textId="77777777" w:rsidR="008D7F46" w:rsidRPr="008D7F46" w:rsidRDefault="008D7F46" w:rsidP="008D7F46">
            <w:pPr>
              <w:jc w:val="left"/>
              <w:rPr>
                <w:ins w:id="16489" w:author="Perrine, Martin L. (GSFC-5670)" w:date="2016-09-02T11:28:00Z"/>
                <w:rFonts w:ascii="Calibri" w:hAnsi="Calibri"/>
                <w:color w:val="000000"/>
                <w:sz w:val="22"/>
                <w:szCs w:val="22"/>
              </w:rPr>
            </w:pPr>
            <w:ins w:id="16490" w:author="Perrine, Martin L. (GSFC-5670)" w:date="2016-09-02T11:28:00Z">
              <w:r w:rsidRPr="008D7F46">
                <w:rPr>
                  <w:rFonts w:ascii="Calibri" w:hAnsi="Calibri"/>
                  <w:color w:val="000000"/>
                  <w:sz w:val="22"/>
                  <w:szCs w:val="22"/>
                </w:rPr>
                <w:t xml:space="preserve"> </w:t>
              </w:r>
            </w:ins>
          </w:p>
        </w:tc>
        <w:tc>
          <w:tcPr>
            <w:tcW w:w="632" w:type="dxa"/>
            <w:tcBorders>
              <w:top w:val="nil"/>
              <w:left w:val="nil"/>
              <w:bottom w:val="single" w:sz="4" w:space="0" w:color="auto"/>
              <w:right w:val="single" w:sz="4" w:space="0" w:color="auto"/>
            </w:tcBorders>
            <w:shd w:val="clear" w:color="auto" w:fill="auto"/>
            <w:vAlign w:val="center"/>
            <w:hideMark/>
          </w:tcPr>
          <w:p w14:paraId="2B9DEC13" w14:textId="77777777" w:rsidR="008D7F46" w:rsidRPr="008D7F46" w:rsidRDefault="008D7F46" w:rsidP="008D7F46">
            <w:pPr>
              <w:jc w:val="left"/>
              <w:rPr>
                <w:ins w:id="16491" w:author="Perrine, Martin L. (GSFC-5670)" w:date="2016-09-02T11:28:00Z"/>
                <w:rFonts w:ascii="Calibri" w:hAnsi="Calibri"/>
                <w:color w:val="000000"/>
                <w:sz w:val="22"/>
                <w:szCs w:val="22"/>
              </w:rPr>
            </w:pPr>
            <w:ins w:id="1649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4767110" w14:textId="77777777" w:rsidR="008D7F46" w:rsidRPr="008D7F46" w:rsidRDefault="008D7F46" w:rsidP="008D7F46">
            <w:pPr>
              <w:jc w:val="left"/>
              <w:rPr>
                <w:ins w:id="16493" w:author="Perrine, Martin L. (GSFC-5670)" w:date="2016-09-02T11:28:00Z"/>
                <w:rFonts w:ascii="Calibri" w:hAnsi="Calibri"/>
                <w:color w:val="000000"/>
                <w:sz w:val="22"/>
                <w:szCs w:val="22"/>
              </w:rPr>
            </w:pPr>
            <w:ins w:id="1649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EDC5CB0" w14:textId="77777777" w:rsidR="008D7F46" w:rsidRPr="008D7F46" w:rsidRDefault="008D7F46" w:rsidP="008D7F46">
            <w:pPr>
              <w:jc w:val="left"/>
              <w:rPr>
                <w:ins w:id="16495" w:author="Perrine, Martin L. (GSFC-5670)" w:date="2016-09-02T11:28:00Z"/>
                <w:rFonts w:ascii="Calibri" w:hAnsi="Calibri"/>
                <w:color w:val="000000"/>
                <w:sz w:val="22"/>
                <w:szCs w:val="22"/>
              </w:rPr>
            </w:pPr>
            <w:ins w:id="1649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56DC98AA" w14:textId="77777777" w:rsidR="008D7F46" w:rsidRPr="008D7F46" w:rsidRDefault="008D7F46" w:rsidP="008D7F46">
            <w:pPr>
              <w:jc w:val="left"/>
              <w:rPr>
                <w:ins w:id="16497" w:author="Perrine, Martin L. (GSFC-5670)" w:date="2016-09-02T11:28:00Z"/>
                <w:rFonts w:ascii="Calibri" w:hAnsi="Calibri"/>
                <w:color w:val="000000"/>
                <w:sz w:val="22"/>
                <w:szCs w:val="22"/>
              </w:rPr>
            </w:pPr>
            <w:ins w:id="16498" w:author="Perrine, Martin L. (GSFC-5670)" w:date="2016-09-02T11:28:00Z">
              <w:r w:rsidRPr="008D7F46">
                <w:rPr>
                  <w:rFonts w:ascii="Calibri" w:hAnsi="Calibri"/>
                  <w:color w:val="000000"/>
                  <w:sz w:val="22"/>
                  <w:szCs w:val="22"/>
                </w:rPr>
                <w:t>X</w:t>
              </w:r>
            </w:ins>
          </w:p>
        </w:tc>
        <w:tc>
          <w:tcPr>
            <w:tcW w:w="940" w:type="dxa"/>
            <w:tcBorders>
              <w:top w:val="nil"/>
              <w:left w:val="nil"/>
              <w:bottom w:val="single" w:sz="4" w:space="0" w:color="auto"/>
              <w:right w:val="single" w:sz="4" w:space="0" w:color="auto"/>
            </w:tcBorders>
            <w:shd w:val="clear" w:color="000000" w:fill="92D050"/>
            <w:vAlign w:val="center"/>
            <w:hideMark/>
          </w:tcPr>
          <w:p w14:paraId="67D98B98" w14:textId="77777777" w:rsidR="008D7F46" w:rsidRPr="008D7F46" w:rsidRDefault="008D7F46" w:rsidP="008D7F46">
            <w:pPr>
              <w:jc w:val="left"/>
              <w:rPr>
                <w:ins w:id="16499" w:author="Perrine, Martin L. (GSFC-5670)" w:date="2016-09-02T11:28:00Z"/>
                <w:rFonts w:ascii="Calibri" w:hAnsi="Calibri"/>
                <w:color w:val="000000"/>
                <w:sz w:val="22"/>
                <w:szCs w:val="22"/>
              </w:rPr>
            </w:pPr>
            <w:ins w:id="16500" w:author="Perrine, Martin L. (GSFC-5670)" w:date="2016-09-02T11:28:00Z">
              <w:r w:rsidRPr="008D7F46">
                <w:rPr>
                  <w:rFonts w:ascii="Calibri" w:hAnsi="Calibri"/>
                  <w:color w:val="000000"/>
                  <w:sz w:val="22"/>
                  <w:szCs w:val="22"/>
                </w:rPr>
                <w:t> R</w:t>
              </w:r>
            </w:ins>
          </w:p>
        </w:tc>
        <w:tc>
          <w:tcPr>
            <w:tcW w:w="865" w:type="dxa"/>
            <w:tcBorders>
              <w:top w:val="nil"/>
              <w:left w:val="nil"/>
              <w:bottom w:val="single" w:sz="4" w:space="0" w:color="auto"/>
              <w:right w:val="single" w:sz="4" w:space="0" w:color="auto"/>
            </w:tcBorders>
            <w:shd w:val="clear" w:color="auto" w:fill="auto"/>
            <w:vAlign w:val="center"/>
            <w:hideMark/>
          </w:tcPr>
          <w:p w14:paraId="1FCD3E42" w14:textId="77777777" w:rsidR="008D7F46" w:rsidRPr="008D7F46" w:rsidRDefault="008D7F46" w:rsidP="008D7F46">
            <w:pPr>
              <w:jc w:val="left"/>
              <w:rPr>
                <w:ins w:id="16501" w:author="Perrine, Martin L. (GSFC-5670)" w:date="2016-09-02T11:28:00Z"/>
                <w:rFonts w:ascii="Calibri" w:hAnsi="Calibri"/>
                <w:color w:val="000000"/>
                <w:sz w:val="22"/>
                <w:szCs w:val="22"/>
              </w:rPr>
            </w:pPr>
            <w:ins w:id="16502" w:author="Perrine, Martin L. (GSFC-5670)" w:date="2016-09-02T11:28:00Z">
              <w:r w:rsidRPr="008D7F46">
                <w:rPr>
                  <w:rFonts w:ascii="Calibri" w:hAnsi="Calibri"/>
                  <w:color w:val="000000"/>
                  <w:sz w:val="22"/>
                  <w:szCs w:val="22"/>
                </w:rPr>
                <w:t>T</w:t>
              </w:r>
            </w:ins>
          </w:p>
        </w:tc>
      </w:tr>
      <w:tr w:rsidR="008D7F46" w:rsidRPr="008D7F46" w14:paraId="3D20A849" w14:textId="77777777" w:rsidTr="008D7F46">
        <w:trPr>
          <w:trHeight w:val="288"/>
          <w:ins w:id="1650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0D977D98" w14:textId="0B2D92DF" w:rsidR="008D7F46" w:rsidRPr="008D7F46" w:rsidRDefault="00055AC4" w:rsidP="008D7F46">
            <w:pPr>
              <w:jc w:val="left"/>
              <w:rPr>
                <w:ins w:id="16504" w:author="Perrine, Martin L. (GSFC-5670)" w:date="2016-09-02T11:28:00Z"/>
                <w:rFonts w:ascii="Calibri" w:hAnsi="Calibri"/>
                <w:color w:val="000000"/>
                <w:sz w:val="22"/>
                <w:szCs w:val="22"/>
              </w:rPr>
            </w:pPr>
            <w:ins w:id="16505" w:author="Perrine, Martin L. (GSFC-5670)" w:date="2016-09-13T14:29:00Z">
              <w:r>
                <w:rPr>
                  <w:rFonts w:ascii="Calibri" w:hAnsi="Calibri"/>
                  <w:color w:val="000000"/>
                  <w:sz w:val="22"/>
                  <w:szCs w:val="22"/>
                </w:rPr>
                <w:t>DAPHNE</w:t>
              </w:r>
            </w:ins>
            <w:ins w:id="16506" w:author="Perrine, Martin L. (GSFC-5670)" w:date="2016-09-02T11:28:00Z">
              <w:r w:rsidR="008D7F46" w:rsidRPr="008D7F46">
                <w:rPr>
                  <w:rFonts w:ascii="Calibri" w:hAnsi="Calibri"/>
                  <w:color w:val="000000"/>
                  <w:sz w:val="22"/>
                  <w:szCs w:val="22"/>
                </w:rPr>
                <w:t xml:space="preserve">-PERF-003 Activation of return data 60 </w:t>
              </w:r>
              <w:proofErr w:type="spellStart"/>
              <w:r w:rsidR="008D7F46" w:rsidRPr="008D7F46">
                <w:rPr>
                  <w:rFonts w:ascii="Calibri" w:hAnsi="Calibri"/>
                  <w:color w:val="000000"/>
                  <w:sz w:val="22"/>
                  <w:szCs w:val="22"/>
                </w:rPr>
                <w:t>secs</w:t>
              </w:r>
              <w:proofErr w:type="spellEnd"/>
            </w:ins>
          </w:p>
        </w:tc>
        <w:tc>
          <w:tcPr>
            <w:tcW w:w="588" w:type="dxa"/>
            <w:tcBorders>
              <w:top w:val="nil"/>
              <w:left w:val="nil"/>
              <w:bottom w:val="single" w:sz="4" w:space="0" w:color="auto"/>
              <w:right w:val="single" w:sz="4" w:space="0" w:color="auto"/>
            </w:tcBorders>
            <w:shd w:val="clear" w:color="auto" w:fill="auto"/>
            <w:vAlign w:val="center"/>
            <w:hideMark/>
          </w:tcPr>
          <w:p w14:paraId="07B9D59D" w14:textId="77777777" w:rsidR="008D7F46" w:rsidRPr="008D7F46" w:rsidRDefault="008D7F46" w:rsidP="008D7F46">
            <w:pPr>
              <w:jc w:val="right"/>
              <w:rPr>
                <w:ins w:id="16507" w:author="Perrine, Martin L. (GSFC-5670)" w:date="2016-09-02T11:28:00Z"/>
                <w:rFonts w:ascii="Calibri" w:hAnsi="Calibri"/>
                <w:color w:val="000000"/>
                <w:sz w:val="22"/>
                <w:szCs w:val="22"/>
              </w:rPr>
            </w:pPr>
            <w:ins w:id="16508" w:author="Perrine, Martin L. (GSFC-5670)" w:date="2016-09-02T11:28:00Z">
              <w:r w:rsidRPr="008D7F46">
                <w:rPr>
                  <w:rFonts w:ascii="Calibri" w:hAnsi="Calibri"/>
                  <w:color w:val="000000"/>
                  <w:sz w:val="22"/>
                  <w:szCs w:val="22"/>
                </w:rPr>
                <w:t>2.3</w:t>
              </w:r>
            </w:ins>
          </w:p>
        </w:tc>
        <w:tc>
          <w:tcPr>
            <w:tcW w:w="649" w:type="dxa"/>
            <w:tcBorders>
              <w:top w:val="nil"/>
              <w:left w:val="nil"/>
              <w:bottom w:val="single" w:sz="4" w:space="0" w:color="auto"/>
              <w:right w:val="single" w:sz="4" w:space="0" w:color="auto"/>
            </w:tcBorders>
            <w:shd w:val="clear" w:color="auto" w:fill="auto"/>
            <w:vAlign w:val="center"/>
            <w:hideMark/>
          </w:tcPr>
          <w:p w14:paraId="7F448DA5" w14:textId="77777777" w:rsidR="008D7F46" w:rsidRPr="008D7F46" w:rsidRDefault="008D7F46" w:rsidP="008D7F46">
            <w:pPr>
              <w:jc w:val="left"/>
              <w:rPr>
                <w:ins w:id="16509" w:author="Perrine, Martin L. (GSFC-5670)" w:date="2016-09-02T11:28:00Z"/>
                <w:rFonts w:ascii="Calibri" w:hAnsi="Calibri"/>
                <w:color w:val="000000"/>
                <w:sz w:val="22"/>
                <w:szCs w:val="22"/>
              </w:rPr>
            </w:pPr>
            <w:ins w:id="16510" w:author="Perrine, Martin L. (GSFC-5670)" w:date="2016-09-02T11:28:00Z">
              <w:r w:rsidRPr="008D7F46">
                <w:rPr>
                  <w:rFonts w:ascii="Calibri" w:hAnsi="Calibri"/>
                  <w:color w:val="000000"/>
                  <w:sz w:val="22"/>
                  <w:szCs w:val="22"/>
                </w:rPr>
                <w:t xml:space="preserve"> </w:t>
              </w:r>
            </w:ins>
          </w:p>
        </w:tc>
        <w:tc>
          <w:tcPr>
            <w:tcW w:w="632" w:type="dxa"/>
            <w:tcBorders>
              <w:top w:val="nil"/>
              <w:left w:val="nil"/>
              <w:bottom w:val="single" w:sz="4" w:space="0" w:color="auto"/>
              <w:right w:val="single" w:sz="4" w:space="0" w:color="auto"/>
            </w:tcBorders>
            <w:shd w:val="clear" w:color="auto" w:fill="auto"/>
            <w:vAlign w:val="center"/>
            <w:hideMark/>
          </w:tcPr>
          <w:p w14:paraId="03FAFA31" w14:textId="77777777" w:rsidR="008D7F46" w:rsidRPr="008D7F46" w:rsidRDefault="008D7F46" w:rsidP="008D7F46">
            <w:pPr>
              <w:jc w:val="left"/>
              <w:rPr>
                <w:ins w:id="16511" w:author="Perrine, Martin L. (GSFC-5670)" w:date="2016-09-02T11:28:00Z"/>
                <w:rFonts w:ascii="Calibri" w:hAnsi="Calibri"/>
                <w:color w:val="000000"/>
                <w:sz w:val="22"/>
                <w:szCs w:val="22"/>
              </w:rPr>
            </w:pPr>
            <w:ins w:id="1651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4E5CD808" w14:textId="77777777" w:rsidR="008D7F46" w:rsidRPr="008D7F46" w:rsidRDefault="008D7F46" w:rsidP="008D7F46">
            <w:pPr>
              <w:jc w:val="left"/>
              <w:rPr>
                <w:ins w:id="16513" w:author="Perrine, Martin L. (GSFC-5670)" w:date="2016-09-02T11:28:00Z"/>
                <w:rFonts w:ascii="Calibri" w:hAnsi="Calibri"/>
                <w:color w:val="000000"/>
                <w:sz w:val="22"/>
                <w:szCs w:val="22"/>
              </w:rPr>
            </w:pPr>
            <w:ins w:id="1651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5AD88784" w14:textId="77777777" w:rsidR="008D7F46" w:rsidRPr="008D7F46" w:rsidRDefault="008D7F46" w:rsidP="008D7F46">
            <w:pPr>
              <w:jc w:val="left"/>
              <w:rPr>
                <w:ins w:id="16515" w:author="Perrine, Martin L. (GSFC-5670)" w:date="2016-09-02T11:28:00Z"/>
                <w:rFonts w:ascii="Calibri" w:hAnsi="Calibri"/>
                <w:color w:val="000000"/>
                <w:sz w:val="22"/>
                <w:szCs w:val="22"/>
              </w:rPr>
            </w:pPr>
            <w:ins w:id="1651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bottom"/>
            <w:hideMark/>
          </w:tcPr>
          <w:p w14:paraId="3FD3C046" w14:textId="77777777" w:rsidR="008D7F46" w:rsidRPr="008D7F46" w:rsidRDefault="008D7F46" w:rsidP="008D7F46">
            <w:pPr>
              <w:jc w:val="left"/>
              <w:rPr>
                <w:ins w:id="16517" w:author="Perrine, Martin L. (GSFC-5670)" w:date="2016-09-02T11:28:00Z"/>
                <w:color w:val="000000"/>
                <w:sz w:val="20"/>
              </w:rPr>
            </w:pPr>
            <w:ins w:id="16518" w:author="Perrine, Martin L. (GSFC-5670)" w:date="2016-09-02T11:28:00Z">
              <w:r w:rsidRPr="008D7F46">
                <w:rPr>
                  <w:color w:val="000000"/>
                  <w:sz w:val="20"/>
                </w:rPr>
                <w:t>X</w:t>
              </w:r>
            </w:ins>
          </w:p>
        </w:tc>
        <w:tc>
          <w:tcPr>
            <w:tcW w:w="940" w:type="dxa"/>
            <w:tcBorders>
              <w:top w:val="nil"/>
              <w:left w:val="nil"/>
              <w:bottom w:val="single" w:sz="4" w:space="0" w:color="auto"/>
              <w:right w:val="single" w:sz="4" w:space="0" w:color="auto"/>
            </w:tcBorders>
            <w:shd w:val="clear" w:color="000000" w:fill="92D050"/>
            <w:vAlign w:val="center"/>
            <w:hideMark/>
          </w:tcPr>
          <w:p w14:paraId="398417CB" w14:textId="77777777" w:rsidR="008D7F46" w:rsidRPr="008D7F46" w:rsidRDefault="008D7F46" w:rsidP="008D7F46">
            <w:pPr>
              <w:jc w:val="left"/>
              <w:rPr>
                <w:ins w:id="16519" w:author="Perrine, Martin L. (GSFC-5670)" w:date="2016-09-02T11:28:00Z"/>
                <w:rFonts w:ascii="Calibri" w:hAnsi="Calibri"/>
                <w:color w:val="000000"/>
                <w:sz w:val="22"/>
                <w:szCs w:val="22"/>
              </w:rPr>
            </w:pPr>
            <w:ins w:id="16520" w:author="Perrine, Martin L. (GSFC-5670)" w:date="2016-09-02T11:28:00Z">
              <w:r w:rsidRPr="008D7F46">
                <w:rPr>
                  <w:rFonts w:ascii="Calibri" w:hAnsi="Calibri"/>
                  <w:color w:val="000000"/>
                  <w:sz w:val="22"/>
                  <w:szCs w:val="22"/>
                </w:rPr>
                <w:t> R</w:t>
              </w:r>
            </w:ins>
          </w:p>
        </w:tc>
        <w:tc>
          <w:tcPr>
            <w:tcW w:w="865" w:type="dxa"/>
            <w:tcBorders>
              <w:top w:val="nil"/>
              <w:left w:val="nil"/>
              <w:bottom w:val="single" w:sz="4" w:space="0" w:color="auto"/>
              <w:right w:val="single" w:sz="4" w:space="0" w:color="auto"/>
            </w:tcBorders>
            <w:shd w:val="clear" w:color="auto" w:fill="auto"/>
            <w:vAlign w:val="center"/>
            <w:hideMark/>
          </w:tcPr>
          <w:p w14:paraId="1B91A2D6" w14:textId="77777777" w:rsidR="008D7F46" w:rsidRPr="008D7F46" w:rsidRDefault="008D7F46" w:rsidP="008D7F46">
            <w:pPr>
              <w:jc w:val="left"/>
              <w:rPr>
                <w:ins w:id="16521" w:author="Perrine, Martin L. (GSFC-5670)" w:date="2016-09-02T11:28:00Z"/>
                <w:rFonts w:ascii="Calibri" w:hAnsi="Calibri"/>
                <w:color w:val="000000"/>
                <w:sz w:val="22"/>
                <w:szCs w:val="22"/>
              </w:rPr>
            </w:pPr>
            <w:ins w:id="16522" w:author="Perrine, Martin L. (GSFC-5670)" w:date="2016-09-02T11:28:00Z">
              <w:r w:rsidRPr="008D7F46">
                <w:rPr>
                  <w:rFonts w:ascii="Calibri" w:hAnsi="Calibri"/>
                  <w:color w:val="000000"/>
                  <w:sz w:val="22"/>
                  <w:szCs w:val="22"/>
                </w:rPr>
                <w:t>T</w:t>
              </w:r>
            </w:ins>
          </w:p>
        </w:tc>
      </w:tr>
      <w:tr w:rsidR="008D7F46" w:rsidRPr="008D7F46" w14:paraId="422C955A" w14:textId="77777777" w:rsidTr="008D7F46">
        <w:trPr>
          <w:trHeight w:val="576"/>
          <w:ins w:id="1652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28E4C95E" w14:textId="3013907C" w:rsidR="008D7F46" w:rsidRPr="008D7F46" w:rsidRDefault="00055AC4" w:rsidP="008D7F46">
            <w:pPr>
              <w:jc w:val="left"/>
              <w:rPr>
                <w:ins w:id="16524" w:author="Perrine, Martin L. (GSFC-5670)" w:date="2016-09-02T11:28:00Z"/>
                <w:rFonts w:ascii="Calibri" w:hAnsi="Calibri"/>
                <w:color w:val="000000"/>
                <w:sz w:val="22"/>
                <w:szCs w:val="22"/>
              </w:rPr>
            </w:pPr>
            <w:ins w:id="16525" w:author="Perrine, Martin L. (GSFC-5670)" w:date="2016-09-13T14:29:00Z">
              <w:r>
                <w:rPr>
                  <w:rFonts w:ascii="Calibri" w:hAnsi="Calibri"/>
                  <w:color w:val="000000"/>
                  <w:sz w:val="22"/>
                  <w:szCs w:val="22"/>
                </w:rPr>
                <w:t>DAPHNE</w:t>
              </w:r>
            </w:ins>
            <w:ins w:id="16526" w:author="Perrine, Martin L. (GSFC-5670)" w:date="2016-09-02T11:28:00Z">
              <w:r w:rsidR="008D7F46" w:rsidRPr="008D7F46">
                <w:rPr>
                  <w:rFonts w:ascii="Calibri" w:hAnsi="Calibri"/>
                  <w:color w:val="000000"/>
                  <w:sz w:val="22"/>
                  <w:szCs w:val="22"/>
                </w:rPr>
                <w:t>-PERF-005 300Mb/s Read/Write</w:t>
              </w:r>
            </w:ins>
          </w:p>
        </w:tc>
        <w:tc>
          <w:tcPr>
            <w:tcW w:w="588" w:type="dxa"/>
            <w:tcBorders>
              <w:top w:val="nil"/>
              <w:left w:val="nil"/>
              <w:bottom w:val="single" w:sz="4" w:space="0" w:color="auto"/>
              <w:right w:val="single" w:sz="4" w:space="0" w:color="auto"/>
            </w:tcBorders>
            <w:shd w:val="clear" w:color="auto" w:fill="auto"/>
            <w:vAlign w:val="center"/>
            <w:hideMark/>
          </w:tcPr>
          <w:p w14:paraId="6C0DF49C" w14:textId="77777777" w:rsidR="008D7F46" w:rsidRPr="008D7F46" w:rsidRDefault="008D7F46" w:rsidP="008D7F46">
            <w:pPr>
              <w:jc w:val="right"/>
              <w:rPr>
                <w:ins w:id="16527" w:author="Perrine, Martin L. (GSFC-5670)" w:date="2016-09-02T11:28:00Z"/>
                <w:rFonts w:ascii="Calibri" w:hAnsi="Calibri"/>
                <w:color w:val="000000"/>
                <w:sz w:val="22"/>
                <w:szCs w:val="22"/>
              </w:rPr>
            </w:pPr>
            <w:ins w:id="16528" w:author="Perrine, Martin L. (GSFC-5670)" w:date="2016-09-02T11:28:00Z">
              <w:r w:rsidRPr="008D7F46">
                <w:rPr>
                  <w:rFonts w:ascii="Calibri" w:hAnsi="Calibri"/>
                  <w:color w:val="000000"/>
                  <w:sz w:val="22"/>
                  <w:szCs w:val="22"/>
                </w:rPr>
                <w:t>2.5</w:t>
              </w:r>
            </w:ins>
          </w:p>
        </w:tc>
        <w:tc>
          <w:tcPr>
            <w:tcW w:w="649" w:type="dxa"/>
            <w:tcBorders>
              <w:top w:val="nil"/>
              <w:left w:val="nil"/>
              <w:bottom w:val="single" w:sz="4" w:space="0" w:color="auto"/>
              <w:right w:val="single" w:sz="4" w:space="0" w:color="auto"/>
            </w:tcBorders>
            <w:shd w:val="clear" w:color="auto" w:fill="auto"/>
            <w:vAlign w:val="center"/>
            <w:hideMark/>
          </w:tcPr>
          <w:p w14:paraId="6E6E003A" w14:textId="77777777" w:rsidR="008D7F46" w:rsidRPr="008D7F46" w:rsidRDefault="008D7F46" w:rsidP="008D7F46">
            <w:pPr>
              <w:jc w:val="left"/>
              <w:rPr>
                <w:ins w:id="16529" w:author="Perrine, Martin L. (GSFC-5670)" w:date="2016-09-02T11:28:00Z"/>
                <w:rFonts w:ascii="Calibri" w:hAnsi="Calibri"/>
                <w:color w:val="000000"/>
                <w:sz w:val="22"/>
                <w:szCs w:val="22"/>
              </w:rPr>
            </w:pPr>
            <w:ins w:id="1653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bottom"/>
            <w:hideMark/>
          </w:tcPr>
          <w:p w14:paraId="0D0B9F25" w14:textId="77777777" w:rsidR="008D7F46" w:rsidRPr="008D7F46" w:rsidRDefault="008D7F46" w:rsidP="008D7F46">
            <w:pPr>
              <w:jc w:val="left"/>
              <w:rPr>
                <w:ins w:id="16531" w:author="Perrine, Martin L. (GSFC-5670)" w:date="2016-09-02T11:28:00Z"/>
                <w:color w:val="000000"/>
                <w:sz w:val="20"/>
              </w:rPr>
            </w:pPr>
            <w:ins w:id="16532" w:author="Perrine, Martin L. (GSFC-5670)" w:date="2016-09-02T11:28:00Z">
              <w:r w:rsidRPr="008D7F46">
                <w:rPr>
                  <w:color w:val="000000"/>
                  <w:sz w:val="20"/>
                </w:rPr>
                <w:t>X</w:t>
              </w:r>
            </w:ins>
          </w:p>
        </w:tc>
        <w:tc>
          <w:tcPr>
            <w:tcW w:w="598" w:type="dxa"/>
            <w:tcBorders>
              <w:top w:val="nil"/>
              <w:left w:val="nil"/>
              <w:bottom w:val="single" w:sz="4" w:space="0" w:color="auto"/>
              <w:right w:val="single" w:sz="4" w:space="0" w:color="auto"/>
            </w:tcBorders>
            <w:shd w:val="clear" w:color="auto" w:fill="auto"/>
            <w:vAlign w:val="center"/>
            <w:hideMark/>
          </w:tcPr>
          <w:p w14:paraId="11E4FB7A" w14:textId="77777777" w:rsidR="008D7F46" w:rsidRPr="008D7F46" w:rsidRDefault="008D7F46" w:rsidP="008D7F46">
            <w:pPr>
              <w:jc w:val="left"/>
              <w:rPr>
                <w:ins w:id="16533" w:author="Perrine, Martin L. (GSFC-5670)" w:date="2016-09-02T11:28:00Z"/>
                <w:rFonts w:ascii="Calibri" w:hAnsi="Calibri"/>
                <w:color w:val="000000"/>
                <w:sz w:val="22"/>
                <w:szCs w:val="22"/>
              </w:rPr>
            </w:pPr>
            <w:ins w:id="1653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1890312B" w14:textId="77777777" w:rsidR="008D7F46" w:rsidRPr="008D7F46" w:rsidRDefault="008D7F46" w:rsidP="008D7F46">
            <w:pPr>
              <w:jc w:val="left"/>
              <w:rPr>
                <w:ins w:id="16535" w:author="Perrine, Martin L. (GSFC-5670)" w:date="2016-09-02T11:28:00Z"/>
                <w:rFonts w:ascii="Calibri" w:hAnsi="Calibri"/>
                <w:color w:val="000000"/>
                <w:sz w:val="22"/>
                <w:szCs w:val="22"/>
              </w:rPr>
            </w:pPr>
            <w:ins w:id="1653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EBAFAC9" w14:textId="77777777" w:rsidR="008D7F46" w:rsidRPr="008D7F46" w:rsidRDefault="008D7F46" w:rsidP="008D7F46">
            <w:pPr>
              <w:jc w:val="left"/>
              <w:rPr>
                <w:ins w:id="16537" w:author="Perrine, Martin L. (GSFC-5670)" w:date="2016-09-02T11:28:00Z"/>
                <w:rFonts w:ascii="Calibri" w:hAnsi="Calibri"/>
                <w:color w:val="000000"/>
                <w:sz w:val="22"/>
                <w:szCs w:val="22"/>
              </w:rPr>
            </w:pPr>
            <w:ins w:id="1653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1633EBC1" w14:textId="77777777" w:rsidR="008D7F46" w:rsidRPr="008D7F46" w:rsidRDefault="008D7F46" w:rsidP="008D7F46">
            <w:pPr>
              <w:jc w:val="left"/>
              <w:rPr>
                <w:ins w:id="16539" w:author="Perrine, Martin L. (GSFC-5670)" w:date="2016-09-02T11:28:00Z"/>
                <w:rFonts w:ascii="Calibri" w:hAnsi="Calibri"/>
                <w:color w:val="000000"/>
                <w:sz w:val="22"/>
                <w:szCs w:val="22"/>
              </w:rPr>
            </w:pPr>
            <w:ins w:id="1654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60E812F8" w14:textId="77777777" w:rsidR="008D7F46" w:rsidRPr="008D7F46" w:rsidRDefault="008D7F46" w:rsidP="008D7F46">
            <w:pPr>
              <w:jc w:val="left"/>
              <w:rPr>
                <w:ins w:id="16541" w:author="Perrine, Martin L. (GSFC-5670)" w:date="2016-09-02T11:28:00Z"/>
                <w:rFonts w:ascii="Calibri" w:hAnsi="Calibri"/>
                <w:color w:val="000000"/>
                <w:sz w:val="22"/>
                <w:szCs w:val="22"/>
              </w:rPr>
            </w:pPr>
            <w:ins w:id="16542" w:author="Perrine, Martin L. (GSFC-5670)" w:date="2016-09-02T11:28:00Z">
              <w:r w:rsidRPr="008D7F46">
                <w:rPr>
                  <w:rFonts w:ascii="Calibri" w:hAnsi="Calibri"/>
                  <w:color w:val="000000"/>
                  <w:sz w:val="22"/>
                  <w:szCs w:val="22"/>
                </w:rPr>
                <w:t>T</w:t>
              </w:r>
            </w:ins>
          </w:p>
        </w:tc>
      </w:tr>
      <w:tr w:rsidR="008D7F46" w:rsidRPr="008D7F46" w14:paraId="1366CA7A" w14:textId="77777777" w:rsidTr="008D7F46">
        <w:trPr>
          <w:trHeight w:val="864"/>
          <w:ins w:id="1654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436A6EB1" w14:textId="3E3E374C" w:rsidR="008D7F46" w:rsidRPr="008D7F46" w:rsidRDefault="00055AC4" w:rsidP="008D7F46">
            <w:pPr>
              <w:jc w:val="left"/>
              <w:rPr>
                <w:ins w:id="16544" w:author="Perrine, Martin L. (GSFC-5670)" w:date="2016-09-02T11:28:00Z"/>
                <w:rFonts w:ascii="Calibri" w:hAnsi="Calibri"/>
                <w:color w:val="000000"/>
                <w:sz w:val="22"/>
                <w:szCs w:val="22"/>
              </w:rPr>
            </w:pPr>
            <w:ins w:id="16545" w:author="Perrine, Martin L. (GSFC-5670)" w:date="2016-09-13T14:29:00Z">
              <w:r>
                <w:rPr>
                  <w:rFonts w:ascii="Calibri" w:hAnsi="Calibri"/>
                  <w:color w:val="000000"/>
                  <w:sz w:val="22"/>
                  <w:szCs w:val="22"/>
                </w:rPr>
                <w:t>DAPHNE</w:t>
              </w:r>
            </w:ins>
            <w:ins w:id="16546" w:author="Perrine, Martin L. (GSFC-5670)" w:date="2016-09-02T11:28:00Z">
              <w:r w:rsidR="008D7F46" w:rsidRPr="008D7F46">
                <w:rPr>
                  <w:rFonts w:ascii="Calibri" w:hAnsi="Calibri"/>
                  <w:color w:val="000000"/>
                  <w:sz w:val="22"/>
                  <w:szCs w:val="22"/>
                </w:rPr>
                <w:t>-PERF-006 Min Receive and process data rate 13.125 Mbps</w:t>
              </w:r>
            </w:ins>
          </w:p>
        </w:tc>
        <w:tc>
          <w:tcPr>
            <w:tcW w:w="588" w:type="dxa"/>
            <w:tcBorders>
              <w:top w:val="nil"/>
              <w:left w:val="nil"/>
              <w:bottom w:val="single" w:sz="4" w:space="0" w:color="auto"/>
              <w:right w:val="single" w:sz="4" w:space="0" w:color="auto"/>
            </w:tcBorders>
            <w:shd w:val="clear" w:color="auto" w:fill="auto"/>
            <w:vAlign w:val="center"/>
            <w:hideMark/>
          </w:tcPr>
          <w:p w14:paraId="652563B3" w14:textId="77777777" w:rsidR="008D7F46" w:rsidRPr="008D7F46" w:rsidRDefault="008D7F46" w:rsidP="008D7F46">
            <w:pPr>
              <w:jc w:val="right"/>
              <w:rPr>
                <w:ins w:id="16547" w:author="Perrine, Martin L. (GSFC-5670)" w:date="2016-09-02T11:28:00Z"/>
                <w:rFonts w:ascii="Calibri" w:hAnsi="Calibri"/>
                <w:color w:val="000000"/>
                <w:sz w:val="22"/>
                <w:szCs w:val="22"/>
              </w:rPr>
            </w:pPr>
            <w:ins w:id="16548" w:author="Perrine, Martin L. (GSFC-5670)" w:date="2016-09-02T11:28:00Z">
              <w:r w:rsidRPr="008D7F46">
                <w:rPr>
                  <w:rFonts w:ascii="Calibri" w:hAnsi="Calibri"/>
                  <w:color w:val="000000"/>
                  <w:sz w:val="22"/>
                  <w:szCs w:val="22"/>
                </w:rPr>
                <w:t>2.6</w:t>
              </w:r>
            </w:ins>
          </w:p>
        </w:tc>
        <w:tc>
          <w:tcPr>
            <w:tcW w:w="649" w:type="dxa"/>
            <w:tcBorders>
              <w:top w:val="nil"/>
              <w:left w:val="nil"/>
              <w:bottom w:val="single" w:sz="4" w:space="0" w:color="auto"/>
              <w:right w:val="single" w:sz="4" w:space="0" w:color="auto"/>
            </w:tcBorders>
            <w:shd w:val="clear" w:color="auto" w:fill="auto"/>
            <w:vAlign w:val="center"/>
            <w:hideMark/>
          </w:tcPr>
          <w:p w14:paraId="666EBD57" w14:textId="77777777" w:rsidR="008D7F46" w:rsidRPr="008D7F46" w:rsidRDefault="008D7F46" w:rsidP="008D7F46">
            <w:pPr>
              <w:jc w:val="left"/>
              <w:rPr>
                <w:ins w:id="16549" w:author="Perrine, Martin L. (GSFC-5670)" w:date="2016-09-02T11:28:00Z"/>
                <w:rFonts w:ascii="Calibri" w:hAnsi="Calibri"/>
                <w:color w:val="000000"/>
                <w:sz w:val="22"/>
                <w:szCs w:val="22"/>
              </w:rPr>
            </w:pPr>
            <w:ins w:id="16550" w:author="Perrine, Martin L. (GSFC-5670)" w:date="2016-09-02T11:28:00Z">
              <w:r w:rsidRPr="008D7F46">
                <w:rPr>
                  <w:rFonts w:ascii="Calibri" w:hAnsi="Calibri"/>
                  <w:color w:val="000000"/>
                  <w:sz w:val="22"/>
                  <w:szCs w:val="22"/>
                </w:rPr>
                <w:t> X</w:t>
              </w:r>
            </w:ins>
          </w:p>
        </w:tc>
        <w:tc>
          <w:tcPr>
            <w:tcW w:w="632" w:type="dxa"/>
            <w:tcBorders>
              <w:top w:val="nil"/>
              <w:left w:val="nil"/>
              <w:bottom w:val="single" w:sz="4" w:space="0" w:color="auto"/>
              <w:right w:val="single" w:sz="4" w:space="0" w:color="auto"/>
            </w:tcBorders>
            <w:shd w:val="clear" w:color="auto" w:fill="auto"/>
            <w:vAlign w:val="center"/>
            <w:hideMark/>
          </w:tcPr>
          <w:p w14:paraId="4162A15A" w14:textId="77777777" w:rsidR="008D7F46" w:rsidRPr="008D7F46" w:rsidRDefault="008D7F46" w:rsidP="008D7F46">
            <w:pPr>
              <w:jc w:val="left"/>
              <w:rPr>
                <w:ins w:id="16551" w:author="Perrine, Martin L. (GSFC-5670)" w:date="2016-09-02T11:28:00Z"/>
                <w:rFonts w:ascii="Calibri" w:hAnsi="Calibri"/>
                <w:color w:val="000000"/>
                <w:sz w:val="22"/>
                <w:szCs w:val="22"/>
              </w:rPr>
            </w:pPr>
            <w:ins w:id="1655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7FD4BF00" w14:textId="77777777" w:rsidR="008D7F46" w:rsidRPr="008D7F46" w:rsidRDefault="008D7F46" w:rsidP="008D7F46">
            <w:pPr>
              <w:jc w:val="left"/>
              <w:rPr>
                <w:ins w:id="16553" w:author="Perrine, Martin L. (GSFC-5670)" w:date="2016-09-02T11:28:00Z"/>
                <w:rFonts w:ascii="Calibri" w:hAnsi="Calibri"/>
                <w:color w:val="000000"/>
                <w:sz w:val="22"/>
                <w:szCs w:val="22"/>
              </w:rPr>
            </w:pPr>
            <w:ins w:id="1655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1FB063E1" w14:textId="77777777" w:rsidR="008D7F46" w:rsidRPr="008D7F46" w:rsidRDefault="008D7F46" w:rsidP="008D7F46">
            <w:pPr>
              <w:jc w:val="left"/>
              <w:rPr>
                <w:ins w:id="16555" w:author="Perrine, Martin L. (GSFC-5670)" w:date="2016-09-02T11:28:00Z"/>
                <w:rFonts w:ascii="Calibri" w:hAnsi="Calibri"/>
                <w:color w:val="000000"/>
                <w:sz w:val="22"/>
                <w:szCs w:val="22"/>
              </w:rPr>
            </w:pPr>
            <w:ins w:id="1655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4CF47266" w14:textId="77777777" w:rsidR="008D7F46" w:rsidRPr="008D7F46" w:rsidRDefault="008D7F46" w:rsidP="008D7F46">
            <w:pPr>
              <w:jc w:val="left"/>
              <w:rPr>
                <w:ins w:id="16557" w:author="Perrine, Martin L. (GSFC-5670)" w:date="2016-09-02T11:28:00Z"/>
                <w:rFonts w:ascii="Calibri" w:hAnsi="Calibri"/>
                <w:color w:val="000000"/>
                <w:sz w:val="22"/>
                <w:szCs w:val="22"/>
              </w:rPr>
            </w:pPr>
            <w:ins w:id="1655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58D58DB7" w14:textId="77777777" w:rsidR="008D7F46" w:rsidRPr="008D7F46" w:rsidRDefault="008D7F46" w:rsidP="008D7F46">
            <w:pPr>
              <w:jc w:val="left"/>
              <w:rPr>
                <w:ins w:id="16559" w:author="Perrine, Martin L. (GSFC-5670)" w:date="2016-09-02T11:28:00Z"/>
                <w:rFonts w:ascii="Calibri" w:hAnsi="Calibri"/>
                <w:color w:val="000000"/>
                <w:sz w:val="22"/>
                <w:szCs w:val="22"/>
              </w:rPr>
            </w:pPr>
            <w:ins w:id="1656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13AA9D72" w14:textId="77777777" w:rsidR="008D7F46" w:rsidRPr="008D7F46" w:rsidRDefault="008D7F46" w:rsidP="008D7F46">
            <w:pPr>
              <w:jc w:val="left"/>
              <w:rPr>
                <w:ins w:id="16561" w:author="Perrine, Martin L. (GSFC-5670)" w:date="2016-09-02T11:28:00Z"/>
                <w:rFonts w:ascii="Calibri" w:hAnsi="Calibri"/>
                <w:color w:val="000000"/>
                <w:sz w:val="22"/>
                <w:szCs w:val="22"/>
              </w:rPr>
            </w:pPr>
            <w:ins w:id="16562" w:author="Perrine, Martin L. (GSFC-5670)" w:date="2016-09-02T11:28:00Z">
              <w:r w:rsidRPr="008D7F46">
                <w:rPr>
                  <w:rFonts w:ascii="Calibri" w:hAnsi="Calibri"/>
                  <w:color w:val="000000"/>
                  <w:sz w:val="22"/>
                  <w:szCs w:val="22"/>
                </w:rPr>
                <w:t>T</w:t>
              </w:r>
            </w:ins>
          </w:p>
        </w:tc>
      </w:tr>
      <w:tr w:rsidR="008D7F46" w:rsidRPr="008D7F46" w14:paraId="5D8F61BE" w14:textId="77777777" w:rsidTr="008D7F46">
        <w:trPr>
          <w:trHeight w:val="864"/>
          <w:ins w:id="1656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6972564D" w14:textId="5FD38374" w:rsidR="008D7F46" w:rsidRPr="008D7F46" w:rsidRDefault="00055AC4" w:rsidP="008D7F46">
            <w:pPr>
              <w:jc w:val="left"/>
              <w:rPr>
                <w:ins w:id="16564" w:author="Perrine, Martin L. (GSFC-5670)" w:date="2016-09-02T11:28:00Z"/>
                <w:rFonts w:ascii="Calibri" w:hAnsi="Calibri"/>
                <w:color w:val="000000"/>
                <w:sz w:val="22"/>
                <w:szCs w:val="22"/>
              </w:rPr>
            </w:pPr>
            <w:ins w:id="16565" w:author="Perrine, Martin L. (GSFC-5670)" w:date="2016-09-13T14:29:00Z">
              <w:r>
                <w:rPr>
                  <w:rFonts w:ascii="Calibri" w:hAnsi="Calibri"/>
                  <w:color w:val="000000"/>
                  <w:sz w:val="22"/>
                  <w:szCs w:val="22"/>
                </w:rPr>
                <w:t>DAPHNE</w:t>
              </w:r>
            </w:ins>
            <w:ins w:id="16566" w:author="Perrine, Martin L. (GSFC-5670)" w:date="2016-09-02T11:28:00Z">
              <w:r w:rsidR="008D7F46" w:rsidRPr="008D7F46">
                <w:rPr>
                  <w:rFonts w:ascii="Calibri" w:hAnsi="Calibri"/>
                  <w:color w:val="000000"/>
                  <w:sz w:val="22"/>
                  <w:szCs w:val="22"/>
                </w:rPr>
                <w:t>-PERF-009 latency shall not exceed 3 minutes</w:t>
              </w:r>
            </w:ins>
          </w:p>
        </w:tc>
        <w:tc>
          <w:tcPr>
            <w:tcW w:w="588" w:type="dxa"/>
            <w:tcBorders>
              <w:top w:val="nil"/>
              <w:left w:val="nil"/>
              <w:bottom w:val="single" w:sz="4" w:space="0" w:color="auto"/>
              <w:right w:val="single" w:sz="4" w:space="0" w:color="auto"/>
            </w:tcBorders>
            <w:shd w:val="clear" w:color="auto" w:fill="auto"/>
            <w:vAlign w:val="center"/>
            <w:hideMark/>
          </w:tcPr>
          <w:p w14:paraId="6265B9B6" w14:textId="77777777" w:rsidR="008D7F46" w:rsidRPr="008D7F46" w:rsidRDefault="008D7F46" w:rsidP="008D7F46">
            <w:pPr>
              <w:jc w:val="right"/>
              <w:rPr>
                <w:ins w:id="16567" w:author="Perrine, Martin L. (GSFC-5670)" w:date="2016-09-02T11:28:00Z"/>
                <w:rFonts w:ascii="Calibri" w:hAnsi="Calibri"/>
                <w:color w:val="000000"/>
                <w:sz w:val="22"/>
                <w:szCs w:val="22"/>
              </w:rPr>
            </w:pPr>
            <w:ins w:id="16568" w:author="Perrine, Martin L. (GSFC-5670)" w:date="2016-09-02T11:28:00Z">
              <w:r w:rsidRPr="008D7F46">
                <w:rPr>
                  <w:rFonts w:ascii="Calibri" w:hAnsi="Calibri"/>
                  <w:color w:val="000000"/>
                  <w:sz w:val="22"/>
                  <w:szCs w:val="22"/>
                </w:rPr>
                <w:t>2.9</w:t>
              </w:r>
            </w:ins>
          </w:p>
        </w:tc>
        <w:tc>
          <w:tcPr>
            <w:tcW w:w="649" w:type="dxa"/>
            <w:tcBorders>
              <w:top w:val="nil"/>
              <w:left w:val="nil"/>
              <w:bottom w:val="single" w:sz="4" w:space="0" w:color="auto"/>
              <w:right w:val="single" w:sz="4" w:space="0" w:color="auto"/>
            </w:tcBorders>
            <w:shd w:val="clear" w:color="auto" w:fill="auto"/>
            <w:vAlign w:val="center"/>
            <w:hideMark/>
          </w:tcPr>
          <w:p w14:paraId="739270FA" w14:textId="77777777" w:rsidR="008D7F46" w:rsidRPr="008D7F46" w:rsidRDefault="008D7F46" w:rsidP="008D7F46">
            <w:pPr>
              <w:jc w:val="left"/>
              <w:rPr>
                <w:ins w:id="16569" w:author="Perrine, Martin L. (GSFC-5670)" w:date="2016-09-02T11:28:00Z"/>
                <w:rFonts w:ascii="Calibri" w:hAnsi="Calibri"/>
                <w:color w:val="000000"/>
                <w:sz w:val="22"/>
                <w:szCs w:val="22"/>
              </w:rPr>
            </w:pPr>
            <w:ins w:id="16570" w:author="Perrine, Martin L. (GSFC-5670)" w:date="2016-09-02T11:28:00Z">
              <w:r w:rsidRPr="008D7F46">
                <w:rPr>
                  <w:rFonts w:ascii="Calibri" w:hAnsi="Calibri"/>
                  <w:color w:val="000000"/>
                  <w:sz w:val="22"/>
                  <w:szCs w:val="22"/>
                </w:rPr>
                <w:t xml:space="preserve"> </w:t>
              </w:r>
            </w:ins>
          </w:p>
        </w:tc>
        <w:tc>
          <w:tcPr>
            <w:tcW w:w="632" w:type="dxa"/>
            <w:tcBorders>
              <w:top w:val="nil"/>
              <w:left w:val="nil"/>
              <w:bottom w:val="single" w:sz="4" w:space="0" w:color="auto"/>
              <w:right w:val="single" w:sz="4" w:space="0" w:color="auto"/>
            </w:tcBorders>
            <w:shd w:val="clear" w:color="auto" w:fill="auto"/>
            <w:vAlign w:val="center"/>
            <w:hideMark/>
          </w:tcPr>
          <w:p w14:paraId="54051C4F" w14:textId="77777777" w:rsidR="008D7F46" w:rsidRPr="008D7F46" w:rsidRDefault="008D7F46" w:rsidP="008D7F46">
            <w:pPr>
              <w:jc w:val="left"/>
              <w:rPr>
                <w:ins w:id="16571" w:author="Perrine, Martin L. (GSFC-5670)" w:date="2016-09-02T11:28:00Z"/>
                <w:rFonts w:ascii="Calibri" w:hAnsi="Calibri"/>
                <w:color w:val="000000"/>
                <w:sz w:val="22"/>
                <w:szCs w:val="22"/>
              </w:rPr>
            </w:pPr>
            <w:ins w:id="1657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31BD558" w14:textId="77777777" w:rsidR="008D7F46" w:rsidRPr="008D7F46" w:rsidRDefault="008D7F46" w:rsidP="008D7F46">
            <w:pPr>
              <w:jc w:val="left"/>
              <w:rPr>
                <w:ins w:id="16573" w:author="Perrine, Martin L. (GSFC-5670)" w:date="2016-09-02T11:28:00Z"/>
                <w:rFonts w:ascii="Calibri" w:hAnsi="Calibri"/>
                <w:color w:val="000000"/>
                <w:sz w:val="22"/>
                <w:szCs w:val="22"/>
              </w:rPr>
            </w:pPr>
            <w:ins w:id="1657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3DD47838" w14:textId="77777777" w:rsidR="008D7F46" w:rsidRPr="008D7F46" w:rsidRDefault="008D7F46" w:rsidP="008D7F46">
            <w:pPr>
              <w:jc w:val="left"/>
              <w:rPr>
                <w:ins w:id="16575" w:author="Perrine, Martin L. (GSFC-5670)" w:date="2016-09-02T11:28:00Z"/>
                <w:rFonts w:ascii="Calibri" w:hAnsi="Calibri"/>
                <w:color w:val="000000"/>
                <w:sz w:val="22"/>
                <w:szCs w:val="22"/>
              </w:rPr>
            </w:pPr>
            <w:ins w:id="1657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1B14E1B9" w14:textId="77777777" w:rsidR="008D7F46" w:rsidRPr="008D7F46" w:rsidRDefault="008D7F46" w:rsidP="008D7F46">
            <w:pPr>
              <w:jc w:val="left"/>
              <w:rPr>
                <w:ins w:id="16577" w:author="Perrine, Martin L. (GSFC-5670)" w:date="2016-09-02T11:28:00Z"/>
                <w:rFonts w:ascii="Calibri" w:hAnsi="Calibri"/>
                <w:color w:val="000000"/>
                <w:sz w:val="22"/>
                <w:szCs w:val="22"/>
              </w:rPr>
            </w:pPr>
            <w:ins w:id="16578" w:author="Perrine, Martin L. (GSFC-5670)" w:date="2016-09-02T11:28:00Z">
              <w:r w:rsidRPr="008D7F46">
                <w:rPr>
                  <w:rFonts w:ascii="Calibri" w:hAnsi="Calibri"/>
                  <w:color w:val="000000"/>
                  <w:sz w:val="22"/>
                  <w:szCs w:val="22"/>
                </w:rPr>
                <w:t>X</w:t>
              </w:r>
            </w:ins>
          </w:p>
        </w:tc>
        <w:tc>
          <w:tcPr>
            <w:tcW w:w="940" w:type="dxa"/>
            <w:tcBorders>
              <w:top w:val="nil"/>
              <w:left w:val="nil"/>
              <w:bottom w:val="single" w:sz="4" w:space="0" w:color="auto"/>
              <w:right w:val="single" w:sz="4" w:space="0" w:color="auto"/>
            </w:tcBorders>
            <w:shd w:val="clear" w:color="000000" w:fill="92D050"/>
            <w:vAlign w:val="center"/>
            <w:hideMark/>
          </w:tcPr>
          <w:p w14:paraId="0B2446D5" w14:textId="77777777" w:rsidR="008D7F46" w:rsidRPr="008D7F46" w:rsidRDefault="008D7F46" w:rsidP="008D7F46">
            <w:pPr>
              <w:jc w:val="left"/>
              <w:rPr>
                <w:ins w:id="16579" w:author="Perrine, Martin L. (GSFC-5670)" w:date="2016-09-02T11:28:00Z"/>
                <w:rFonts w:ascii="Calibri" w:hAnsi="Calibri"/>
                <w:color w:val="000000"/>
                <w:sz w:val="22"/>
                <w:szCs w:val="22"/>
              </w:rPr>
            </w:pPr>
            <w:ins w:id="16580" w:author="Perrine, Martin L. (GSFC-5670)" w:date="2016-09-02T11:28:00Z">
              <w:r w:rsidRPr="008D7F46">
                <w:rPr>
                  <w:rFonts w:ascii="Calibri" w:hAnsi="Calibri"/>
                  <w:color w:val="000000"/>
                  <w:sz w:val="22"/>
                  <w:szCs w:val="22"/>
                </w:rPr>
                <w:t> R</w:t>
              </w:r>
            </w:ins>
          </w:p>
        </w:tc>
        <w:tc>
          <w:tcPr>
            <w:tcW w:w="865" w:type="dxa"/>
            <w:tcBorders>
              <w:top w:val="nil"/>
              <w:left w:val="nil"/>
              <w:bottom w:val="single" w:sz="4" w:space="0" w:color="auto"/>
              <w:right w:val="single" w:sz="4" w:space="0" w:color="auto"/>
            </w:tcBorders>
            <w:shd w:val="clear" w:color="auto" w:fill="auto"/>
            <w:vAlign w:val="center"/>
            <w:hideMark/>
          </w:tcPr>
          <w:p w14:paraId="09BE1DF1" w14:textId="77777777" w:rsidR="008D7F46" w:rsidRPr="008D7F46" w:rsidRDefault="008D7F46" w:rsidP="008D7F46">
            <w:pPr>
              <w:jc w:val="left"/>
              <w:rPr>
                <w:ins w:id="16581" w:author="Perrine, Martin L. (GSFC-5670)" w:date="2016-09-02T11:28:00Z"/>
                <w:rFonts w:ascii="Calibri" w:hAnsi="Calibri"/>
                <w:color w:val="000000"/>
                <w:sz w:val="22"/>
                <w:szCs w:val="22"/>
              </w:rPr>
            </w:pPr>
            <w:ins w:id="16582" w:author="Perrine, Martin L. (GSFC-5670)" w:date="2016-09-02T11:28:00Z">
              <w:r w:rsidRPr="008D7F46">
                <w:rPr>
                  <w:rFonts w:ascii="Calibri" w:hAnsi="Calibri"/>
                  <w:color w:val="000000"/>
                  <w:sz w:val="22"/>
                  <w:szCs w:val="22"/>
                </w:rPr>
                <w:t>T</w:t>
              </w:r>
            </w:ins>
          </w:p>
        </w:tc>
      </w:tr>
      <w:tr w:rsidR="008D7F46" w:rsidRPr="008D7F46" w14:paraId="09B4AC58" w14:textId="77777777" w:rsidTr="008D7F46">
        <w:trPr>
          <w:trHeight w:val="576"/>
          <w:ins w:id="1658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60A5A2E4" w14:textId="133A3E8D" w:rsidR="008D7F46" w:rsidRPr="008D7F46" w:rsidRDefault="00055AC4" w:rsidP="008D7F46">
            <w:pPr>
              <w:jc w:val="left"/>
              <w:rPr>
                <w:ins w:id="16584" w:author="Perrine, Martin L. (GSFC-5670)" w:date="2016-09-02T11:28:00Z"/>
                <w:rFonts w:ascii="Calibri" w:hAnsi="Calibri"/>
                <w:color w:val="000000"/>
                <w:sz w:val="22"/>
                <w:szCs w:val="22"/>
              </w:rPr>
            </w:pPr>
            <w:ins w:id="16585" w:author="Perrine, Martin L. (GSFC-5670)" w:date="2016-09-13T14:29:00Z">
              <w:r>
                <w:rPr>
                  <w:rFonts w:ascii="Calibri" w:hAnsi="Calibri"/>
                  <w:color w:val="000000"/>
                  <w:sz w:val="22"/>
                  <w:szCs w:val="22"/>
                </w:rPr>
                <w:t>DAPHNE</w:t>
              </w:r>
            </w:ins>
            <w:ins w:id="16586" w:author="Perrine, Martin L. (GSFC-5670)" w:date="2016-09-02T11:28:00Z">
              <w:r w:rsidR="008D7F46" w:rsidRPr="008D7F46">
                <w:rPr>
                  <w:rFonts w:ascii="Calibri" w:hAnsi="Calibri"/>
                  <w:color w:val="000000"/>
                  <w:sz w:val="22"/>
                  <w:szCs w:val="22"/>
                </w:rPr>
                <w:t xml:space="preserve">-RMA-001Waived – </w:t>
              </w:r>
            </w:ins>
          </w:p>
        </w:tc>
        <w:tc>
          <w:tcPr>
            <w:tcW w:w="588" w:type="dxa"/>
            <w:tcBorders>
              <w:top w:val="nil"/>
              <w:left w:val="nil"/>
              <w:bottom w:val="single" w:sz="4" w:space="0" w:color="auto"/>
              <w:right w:val="single" w:sz="4" w:space="0" w:color="auto"/>
            </w:tcBorders>
            <w:shd w:val="clear" w:color="auto" w:fill="auto"/>
            <w:vAlign w:val="center"/>
            <w:hideMark/>
          </w:tcPr>
          <w:p w14:paraId="4D67021C" w14:textId="77777777" w:rsidR="008D7F46" w:rsidRPr="008D7F46" w:rsidRDefault="008D7F46" w:rsidP="008D7F46">
            <w:pPr>
              <w:jc w:val="left"/>
              <w:rPr>
                <w:ins w:id="16587" w:author="Perrine, Martin L. (GSFC-5670)" w:date="2016-09-02T11:28:00Z"/>
                <w:rFonts w:ascii="Calibri" w:hAnsi="Calibri"/>
                <w:color w:val="000000"/>
                <w:sz w:val="22"/>
                <w:szCs w:val="22"/>
              </w:rPr>
            </w:pPr>
            <w:ins w:id="1658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03C8BAA0" w14:textId="77777777" w:rsidR="008D7F46" w:rsidRPr="008D7F46" w:rsidRDefault="008D7F46" w:rsidP="008D7F46">
            <w:pPr>
              <w:jc w:val="left"/>
              <w:rPr>
                <w:ins w:id="16589" w:author="Perrine, Martin L. (GSFC-5670)" w:date="2016-09-02T11:28:00Z"/>
                <w:rFonts w:ascii="Calibri" w:hAnsi="Calibri"/>
                <w:color w:val="000000"/>
                <w:sz w:val="22"/>
                <w:szCs w:val="22"/>
              </w:rPr>
            </w:pPr>
            <w:ins w:id="1659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46AC466B" w14:textId="77777777" w:rsidR="008D7F46" w:rsidRPr="008D7F46" w:rsidRDefault="008D7F46" w:rsidP="008D7F46">
            <w:pPr>
              <w:jc w:val="left"/>
              <w:rPr>
                <w:ins w:id="16591" w:author="Perrine, Martin L. (GSFC-5670)" w:date="2016-09-02T11:28:00Z"/>
                <w:rFonts w:ascii="Calibri" w:hAnsi="Calibri"/>
                <w:color w:val="000000"/>
                <w:sz w:val="22"/>
                <w:szCs w:val="22"/>
              </w:rPr>
            </w:pPr>
            <w:ins w:id="1659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5A165CD9" w14:textId="77777777" w:rsidR="008D7F46" w:rsidRPr="008D7F46" w:rsidRDefault="008D7F46" w:rsidP="008D7F46">
            <w:pPr>
              <w:jc w:val="left"/>
              <w:rPr>
                <w:ins w:id="16593" w:author="Perrine, Martin L. (GSFC-5670)" w:date="2016-09-02T11:28:00Z"/>
                <w:rFonts w:ascii="Calibri" w:hAnsi="Calibri"/>
                <w:color w:val="000000"/>
                <w:sz w:val="22"/>
                <w:szCs w:val="22"/>
              </w:rPr>
            </w:pPr>
            <w:ins w:id="1659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6F4D2D7" w14:textId="77777777" w:rsidR="008D7F46" w:rsidRPr="008D7F46" w:rsidRDefault="008D7F46" w:rsidP="008D7F46">
            <w:pPr>
              <w:jc w:val="left"/>
              <w:rPr>
                <w:ins w:id="16595" w:author="Perrine, Martin L. (GSFC-5670)" w:date="2016-09-02T11:28:00Z"/>
                <w:rFonts w:ascii="Calibri" w:hAnsi="Calibri"/>
                <w:color w:val="000000"/>
                <w:sz w:val="22"/>
                <w:szCs w:val="22"/>
              </w:rPr>
            </w:pPr>
            <w:ins w:id="1659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19494C10" w14:textId="77777777" w:rsidR="008D7F46" w:rsidRPr="008D7F46" w:rsidRDefault="008D7F46" w:rsidP="008D7F46">
            <w:pPr>
              <w:jc w:val="left"/>
              <w:rPr>
                <w:ins w:id="16597" w:author="Perrine, Martin L. (GSFC-5670)" w:date="2016-09-02T11:28:00Z"/>
                <w:rFonts w:ascii="Calibri" w:hAnsi="Calibri"/>
                <w:color w:val="000000"/>
                <w:sz w:val="22"/>
                <w:szCs w:val="22"/>
              </w:rPr>
            </w:pPr>
            <w:ins w:id="1659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2BF7C001" w14:textId="77777777" w:rsidR="008D7F46" w:rsidRPr="008D7F46" w:rsidRDefault="008D7F46" w:rsidP="008D7F46">
            <w:pPr>
              <w:jc w:val="left"/>
              <w:rPr>
                <w:ins w:id="16599" w:author="Perrine, Martin L. (GSFC-5670)" w:date="2016-09-02T11:28:00Z"/>
                <w:rFonts w:ascii="Calibri" w:hAnsi="Calibri"/>
                <w:color w:val="000000"/>
                <w:sz w:val="22"/>
                <w:szCs w:val="22"/>
              </w:rPr>
            </w:pPr>
            <w:ins w:id="1660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5A8DB70F" w14:textId="77777777" w:rsidR="008D7F46" w:rsidRPr="008D7F46" w:rsidRDefault="008D7F46" w:rsidP="008D7F46">
            <w:pPr>
              <w:jc w:val="left"/>
              <w:rPr>
                <w:ins w:id="16601" w:author="Perrine, Martin L. (GSFC-5670)" w:date="2016-09-02T11:28:00Z"/>
                <w:rFonts w:ascii="Calibri" w:hAnsi="Calibri"/>
                <w:color w:val="000000"/>
                <w:sz w:val="22"/>
                <w:szCs w:val="22"/>
              </w:rPr>
            </w:pPr>
            <w:ins w:id="16602" w:author="Perrine, Martin L. (GSFC-5670)" w:date="2016-09-02T11:28:00Z">
              <w:r w:rsidRPr="008D7F46">
                <w:rPr>
                  <w:rFonts w:ascii="Calibri" w:hAnsi="Calibri"/>
                  <w:color w:val="000000"/>
                  <w:sz w:val="22"/>
                  <w:szCs w:val="22"/>
                </w:rPr>
                <w:t>W</w:t>
              </w:r>
            </w:ins>
          </w:p>
        </w:tc>
      </w:tr>
      <w:tr w:rsidR="008D7F46" w:rsidRPr="008D7F46" w14:paraId="00B4D5D3" w14:textId="77777777" w:rsidTr="008D7F46">
        <w:trPr>
          <w:trHeight w:val="576"/>
          <w:ins w:id="1660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7344630A" w14:textId="54C6A994" w:rsidR="008D7F46" w:rsidRPr="008D7F46" w:rsidRDefault="00055AC4" w:rsidP="008D7F46">
            <w:pPr>
              <w:jc w:val="left"/>
              <w:rPr>
                <w:ins w:id="16604" w:author="Perrine, Martin L. (GSFC-5670)" w:date="2016-09-02T11:28:00Z"/>
                <w:rFonts w:ascii="Calibri" w:hAnsi="Calibri"/>
                <w:color w:val="000000"/>
                <w:sz w:val="22"/>
                <w:szCs w:val="22"/>
              </w:rPr>
            </w:pPr>
            <w:ins w:id="16605" w:author="Perrine, Martin L. (GSFC-5670)" w:date="2016-09-13T14:29:00Z">
              <w:r>
                <w:rPr>
                  <w:rFonts w:ascii="Calibri" w:hAnsi="Calibri"/>
                  <w:color w:val="000000"/>
                  <w:sz w:val="22"/>
                  <w:szCs w:val="22"/>
                </w:rPr>
                <w:lastRenderedPageBreak/>
                <w:t>DAPHNE</w:t>
              </w:r>
            </w:ins>
            <w:ins w:id="16606" w:author="Perrine, Martin L. (GSFC-5670)" w:date="2016-09-02T11:28:00Z">
              <w:r w:rsidR="008D7F46" w:rsidRPr="008D7F46">
                <w:rPr>
                  <w:rFonts w:ascii="Calibri" w:hAnsi="Calibri"/>
                  <w:color w:val="000000"/>
                  <w:sz w:val="22"/>
                  <w:szCs w:val="22"/>
                </w:rPr>
                <w:t>-RMA-002Waived –</w:t>
              </w:r>
            </w:ins>
          </w:p>
        </w:tc>
        <w:tc>
          <w:tcPr>
            <w:tcW w:w="588" w:type="dxa"/>
            <w:tcBorders>
              <w:top w:val="nil"/>
              <w:left w:val="nil"/>
              <w:bottom w:val="single" w:sz="4" w:space="0" w:color="auto"/>
              <w:right w:val="single" w:sz="4" w:space="0" w:color="auto"/>
            </w:tcBorders>
            <w:shd w:val="clear" w:color="auto" w:fill="auto"/>
            <w:vAlign w:val="center"/>
            <w:hideMark/>
          </w:tcPr>
          <w:p w14:paraId="219863E1" w14:textId="77777777" w:rsidR="008D7F46" w:rsidRPr="008D7F46" w:rsidRDefault="008D7F46" w:rsidP="008D7F46">
            <w:pPr>
              <w:jc w:val="left"/>
              <w:rPr>
                <w:ins w:id="16607" w:author="Perrine, Martin L. (GSFC-5670)" w:date="2016-09-02T11:28:00Z"/>
                <w:rFonts w:ascii="Calibri" w:hAnsi="Calibri"/>
                <w:color w:val="000000"/>
                <w:sz w:val="22"/>
                <w:szCs w:val="22"/>
              </w:rPr>
            </w:pPr>
            <w:ins w:id="1660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6E3C8248" w14:textId="77777777" w:rsidR="008D7F46" w:rsidRPr="008D7F46" w:rsidRDefault="008D7F46" w:rsidP="008D7F46">
            <w:pPr>
              <w:jc w:val="left"/>
              <w:rPr>
                <w:ins w:id="16609" w:author="Perrine, Martin L. (GSFC-5670)" w:date="2016-09-02T11:28:00Z"/>
                <w:rFonts w:ascii="Calibri" w:hAnsi="Calibri"/>
                <w:color w:val="000000"/>
                <w:sz w:val="22"/>
                <w:szCs w:val="22"/>
              </w:rPr>
            </w:pPr>
            <w:ins w:id="1661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225EF24E" w14:textId="77777777" w:rsidR="008D7F46" w:rsidRPr="008D7F46" w:rsidRDefault="008D7F46" w:rsidP="008D7F46">
            <w:pPr>
              <w:jc w:val="left"/>
              <w:rPr>
                <w:ins w:id="16611" w:author="Perrine, Martin L. (GSFC-5670)" w:date="2016-09-02T11:28:00Z"/>
                <w:rFonts w:ascii="Calibri" w:hAnsi="Calibri"/>
                <w:color w:val="000000"/>
                <w:sz w:val="22"/>
                <w:szCs w:val="22"/>
              </w:rPr>
            </w:pPr>
            <w:ins w:id="1661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2F824E6A" w14:textId="77777777" w:rsidR="008D7F46" w:rsidRPr="008D7F46" w:rsidRDefault="008D7F46" w:rsidP="008D7F46">
            <w:pPr>
              <w:jc w:val="left"/>
              <w:rPr>
                <w:ins w:id="16613" w:author="Perrine, Martin L. (GSFC-5670)" w:date="2016-09-02T11:28:00Z"/>
                <w:rFonts w:ascii="Calibri" w:hAnsi="Calibri"/>
                <w:color w:val="000000"/>
                <w:sz w:val="22"/>
                <w:szCs w:val="22"/>
              </w:rPr>
            </w:pPr>
            <w:ins w:id="1661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3506F533" w14:textId="77777777" w:rsidR="008D7F46" w:rsidRPr="008D7F46" w:rsidRDefault="008D7F46" w:rsidP="008D7F46">
            <w:pPr>
              <w:jc w:val="left"/>
              <w:rPr>
                <w:ins w:id="16615" w:author="Perrine, Martin L. (GSFC-5670)" w:date="2016-09-02T11:28:00Z"/>
                <w:rFonts w:ascii="Calibri" w:hAnsi="Calibri"/>
                <w:color w:val="000000"/>
                <w:sz w:val="22"/>
                <w:szCs w:val="22"/>
              </w:rPr>
            </w:pPr>
            <w:ins w:id="1661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6F9844F" w14:textId="77777777" w:rsidR="008D7F46" w:rsidRPr="008D7F46" w:rsidRDefault="008D7F46" w:rsidP="008D7F46">
            <w:pPr>
              <w:jc w:val="left"/>
              <w:rPr>
                <w:ins w:id="16617" w:author="Perrine, Martin L. (GSFC-5670)" w:date="2016-09-02T11:28:00Z"/>
                <w:rFonts w:ascii="Calibri" w:hAnsi="Calibri"/>
                <w:color w:val="000000"/>
                <w:sz w:val="22"/>
                <w:szCs w:val="22"/>
              </w:rPr>
            </w:pPr>
            <w:ins w:id="1661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0D55C24A" w14:textId="77777777" w:rsidR="008D7F46" w:rsidRPr="008D7F46" w:rsidRDefault="008D7F46" w:rsidP="008D7F46">
            <w:pPr>
              <w:jc w:val="left"/>
              <w:rPr>
                <w:ins w:id="16619" w:author="Perrine, Martin L. (GSFC-5670)" w:date="2016-09-02T11:28:00Z"/>
                <w:rFonts w:ascii="Calibri" w:hAnsi="Calibri"/>
                <w:color w:val="000000"/>
                <w:sz w:val="22"/>
                <w:szCs w:val="22"/>
              </w:rPr>
            </w:pPr>
            <w:ins w:id="1662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2E0B4077" w14:textId="77777777" w:rsidR="008D7F46" w:rsidRPr="008D7F46" w:rsidRDefault="008D7F46" w:rsidP="008D7F46">
            <w:pPr>
              <w:jc w:val="left"/>
              <w:rPr>
                <w:ins w:id="16621" w:author="Perrine, Martin L. (GSFC-5670)" w:date="2016-09-02T11:28:00Z"/>
                <w:rFonts w:ascii="Calibri" w:hAnsi="Calibri"/>
                <w:color w:val="000000"/>
                <w:sz w:val="22"/>
                <w:szCs w:val="22"/>
              </w:rPr>
            </w:pPr>
            <w:ins w:id="16622" w:author="Perrine, Martin L. (GSFC-5670)" w:date="2016-09-02T11:28:00Z">
              <w:r w:rsidRPr="008D7F46">
                <w:rPr>
                  <w:rFonts w:ascii="Calibri" w:hAnsi="Calibri"/>
                  <w:color w:val="000000"/>
                  <w:sz w:val="22"/>
                  <w:szCs w:val="22"/>
                </w:rPr>
                <w:t xml:space="preserve"> W</w:t>
              </w:r>
            </w:ins>
          </w:p>
        </w:tc>
      </w:tr>
      <w:tr w:rsidR="008D7F46" w:rsidRPr="008D7F46" w14:paraId="3B9D7ADB" w14:textId="77777777" w:rsidTr="008D7F46">
        <w:trPr>
          <w:trHeight w:val="768"/>
          <w:ins w:id="1662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347BA2CB" w14:textId="7F841B7D" w:rsidR="008D7F46" w:rsidRPr="008D7F46" w:rsidRDefault="00055AC4" w:rsidP="008D7F46">
            <w:pPr>
              <w:jc w:val="left"/>
              <w:rPr>
                <w:ins w:id="16624" w:author="Perrine, Martin L. (GSFC-5670)" w:date="2016-09-02T11:28:00Z"/>
                <w:rFonts w:ascii="Calibri" w:hAnsi="Calibri"/>
                <w:color w:val="000000"/>
                <w:sz w:val="22"/>
                <w:szCs w:val="22"/>
              </w:rPr>
            </w:pPr>
            <w:ins w:id="16625" w:author="Perrine, Martin L. (GSFC-5670)" w:date="2016-09-13T14:29:00Z">
              <w:r>
                <w:rPr>
                  <w:rFonts w:ascii="Calibri" w:hAnsi="Calibri"/>
                  <w:color w:val="000000"/>
                  <w:sz w:val="22"/>
                  <w:szCs w:val="22"/>
                </w:rPr>
                <w:t>DAPHNE</w:t>
              </w:r>
            </w:ins>
            <w:ins w:id="16626" w:author="Perrine, Martin L. (GSFC-5670)" w:date="2016-09-02T11:28:00Z">
              <w:r w:rsidR="008D7F46" w:rsidRPr="008D7F46">
                <w:rPr>
                  <w:rFonts w:ascii="Calibri" w:hAnsi="Calibri"/>
                  <w:color w:val="000000"/>
                  <w:sz w:val="22"/>
                  <w:szCs w:val="22"/>
                </w:rPr>
                <w:t>-RMA-003Waived –</w:t>
              </w:r>
            </w:ins>
          </w:p>
        </w:tc>
        <w:tc>
          <w:tcPr>
            <w:tcW w:w="588" w:type="dxa"/>
            <w:tcBorders>
              <w:top w:val="nil"/>
              <w:left w:val="nil"/>
              <w:bottom w:val="single" w:sz="4" w:space="0" w:color="auto"/>
              <w:right w:val="single" w:sz="4" w:space="0" w:color="auto"/>
            </w:tcBorders>
            <w:shd w:val="clear" w:color="auto" w:fill="auto"/>
            <w:vAlign w:val="center"/>
            <w:hideMark/>
          </w:tcPr>
          <w:p w14:paraId="062126DC" w14:textId="77777777" w:rsidR="008D7F46" w:rsidRPr="008D7F46" w:rsidRDefault="008D7F46" w:rsidP="008D7F46">
            <w:pPr>
              <w:jc w:val="left"/>
              <w:rPr>
                <w:ins w:id="16627" w:author="Perrine, Martin L. (GSFC-5670)" w:date="2016-09-02T11:28:00Z"/>
                <w:rFonts w:ascii="Calibri" w:hAnsi="Calibri"/>
                <w:color w:val="000000"/>
                <w:sz w:val="22"/>
                <w:szCs w:val="22"/>
              </w:rPr>
            </w:pPr>
            <w:ins w:id="1662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40DC6E1F" w14:textId="77777777" w:rsidR="008D7F46" w:rsidRPr="008D7F46" w:rsidRDefault="008D7F46" w:rsidP="008D7F46">
            <w:pPr>
              <w:jc w:val="left"/>
              <w:rPr>
                <w:ins w:id="16629" w:author="Perrine, Martin L. (GSFC-5670)" w:date="2016-09-02T11:28:00Z"/>
                <w:rFonts w:ascii="Calibri" w:hAnsi="Calibri"/>
                <w:color w:val="000000"/>
                <w:sz w:val="22"/>
                <w:szCs w:val="22"/>
              </w:rPr>
            </w:pPr>
            <w:ins w:id="1663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63797330" w14:textId="77777777" w:rsidR="008D7F46" w:rsidRPr="008D7F46" w:rsidRDefault="008D7F46" w:rsidP="008D7F46">
            <w:pPr>
              <w:jc w:val="left"/>
              <w:rPr>
                <w:ins w:id="16631" w:author="Perrine, Martin L. (GSFC-5670)" w:date="2016-09-02T11:28:00Z"/>
                <w:rFonts w:ascii="Calibri" w:hAnsi="Calibri"/>
                <w:color w:val="000000"/>
                <w:sz w:val="22"/>
                <w:szCs w:val="22"/>
              </w:rPr>
            </w:pPr>
            <w:ins w:id="1663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4544EB61" w14:textId="77777777" w:rsidR="008D7F46" w:rsidRPr="008D7F46" w:rsidRDefault="008D7F46" w:rsidP="008D7F46">
            <w:pPr>
              <w:jc w:val="left"/>
              <w:rPr>
                <w:ins w:id="16633" w:author="Perrine, Martin L. (GSFC-5670)" w:date="2016-09-02T11:28:00Z"/>
                <w:rFonts w:ascii="Calibri" w:hAnsi="Calibri"/>
                <w:color w:val="000000"/>
                <w:sz w:val="22"/>
                <w:szCs w:val="22"/>
              </w:rPr>
            </w:pPr>
            <w:ins w:id="1663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0006B425" w14:textId="77777777" w:rsidR="008D7F46" w:rsidRPr="008D7F46" w:rsidRDefault="008D7F46" w:rsidP="008D7F46">
            <w:pPr>
              <w:jc w:val="left"/>
              <w:rPr>
                <w:ins w:id="16635" w:author="Perrine, Martin L. (GSFC-5670)" w:date="2016-09-02T11:28:00Z"/>
                <w:rFonts w:ascii="Calibri" w:hAnsi="Calibri"/>
                <w:color w:val="000000"/>
                <w:sz w:val="22"/>
                <w:szCs w:val="22"/>
              </w:rPr>
            </w:pPr>
            <w:ins w:id="1663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1C39A2FF" w14:textId="77777777" w:rsidR="008D7F46" w:rsidRPr="008D7F46" w:rsidRDefault="008D7F46" w:rsidP="008D7F46">
            <w:pPr>
              <w:jc w:val="left"/>
              <w:rPr>
                <w:ins w:id="16637" w:author="Perrine, Martin L. (GSFC-5670)" w:date="2016-09-02T11:28:00Z"/>
                <w:rFonts w:ascii="Calibri" w:hAnsi="Calibri"/>
                <w:color w:val="000000"/>
                <w:sz w:val="22"/>
                <w:szCs w:val="22"/>
              </w:rPr>
            </w:pPr>
            <w:ins w:id="1663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A2EC2EA" w14:textId="77777777" w:rsidR="008D7F46" w:rsidRPr="008D7F46" w:rsidRDefault="008D7F46" w:rsidP="008D7F46">
            <w:pPr>
              <w:jc w:val="left"/>
              <w:rPr>
                <w:ins w:id="16639" w:author="Perrine, Martin L. (GSFC-5670)" w:date="2016-09-02T11:28:00Z"/>
                <w:rFonts w:ascii="Calibri" w:hAnsi="Calibri"/>
                <w:color w:val="000000"/>
                <w:sz w:val="22"/>
                <w:szCs w:val="22"/>
              </w:rPr>
            </w:pPr>
            <w:ins w:id="1664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1EF86DEA" w14:textId="77777777" w:rsidR="008D7F46" w:rsidRPr="008D7F46" w:rsidRDefault="008D7F46" w:rsidP="008D7F46">
            <w:pPr>
              <w:jc w:val="left"/>
              <w:rPr>
                <w:ins w:id="16641" w:author="Perrine, Martin L. (GSFC-5670)" w:date="2016-09-02T11:28:00Z"/>
                <w:rFonts w:ascii="Calibri" w:hAnsi="Calibri"/>
                <w:color w:val="000000"/>
                <w:sz w:val="22"/>
                <w:szCs w:val="22"/>
              </w:rPr>
            </w:pPr>
            <w:ins w:id="16642" w:author="Perrine, Martin L. (GSFC-5670)" w:date="2016-09-02T11:28:00Z">
              <w:r w:rsidRPr="008D7F46">
                <w:rPr>
                  <w:rFonts w:ascii="Calibri" w:hAnsi="Calibri"/>
                  <w:color w:val="000000"/>
                  <w:sz w:val="22"/>
                  <w:szCs w:val="22"/>
                </w:rPr>
                <w:t xml:space="preserve"> W</w:t>
              </w:r>
            </w:ins>
          </w:p>
        </w:tc>
      </w:tr>
      <w:tr w:rsidR="008D7F46" w:rsidRPr="008D7F46" w14:paraId="7B658F41" w14:textId="77777777" w:rsidTr="008D7F46">
        <w:trPr>
          <w:trHeight w:val="576"/>
          <w:ins w:id="1664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237EFD06" w14:textId="77493873" w:rsidR="008D7F46" w:rsidRPr="008D7F46" w:rsidRDefault="00055AC4" w:rsidP="008D7F46">
            <w:pPr>
              <w:jc w:val="left"/>
              <w:rPr>
                <w:ins w:id="16644" w:author="Perrine, Martin L. (GSFC-5670)" w:date="2016-09-02T11:28:00Z"/>
                <w:rFonts w:ascii="Calibri" w:hAnsi="Calibri"/>
                <w:color w:val="000000"/>
                <w:sz w:val="22"/>
                <w:szCs w:val="22"/>
              </w:rPr>
            </w:pPr>
            <w:ins w:id="16645" w:author="Perrine, Martin L. (GSFC-5670)" w:date="2016-09-13T14:29:00Z">
              <w:r>
                <w:rPr>
                  <w:rFonts w:ascii="Calibri" w:hAnsi="Calibri"/>
                  <w:color w:val="000000"/>
                  <w:sz w:val="22"/>
                  <w:szCs w:val="22"/>
                </w:rPr>
                <w:t>DAPHNE</w:t>
              </w:r>
            </w:ins>
            <w:ins w:id="16646" w:author="Perrine, Martin L. (GSFC-5670)" w:date="2016-09-02T11:28:00Z">
              <w:r w:rsidR="008D7F46" w:rsidRPr="008D7F46">
                <w:rPr>
                  <w:rFonts w:ascii="Calibri" w:hAnsi="Calibri"/>
                  <w:color w:val="000000"/>
                  <w:sz w:val="22"/>
                  <w:szCs w:val="22"/>
                </w:rPr>
                <w:t xml:space="preserve">-RMA-004Waived – </w:t>
              </w:r>
            </w:ins>
          </w:p>
        </w:tc>
        <w:tc>
          <w:tcPr>
            <w:tcW w:w="588" w:type="dxa"/>
            <w:tcBorders>
              <w:top w:val="nil"/>
              <w:left w:val="nil"/>
              <w:bottom w:val="single" w:sz="4" w:space="0" w:color="auto"/>
              <w:right w:val="single" w:sz="4" w:space="0" w:color="auto"/>
            </w:tcBorders>
            <w:shd w:val="clear" w:color="auto" w:fill="auto"/>
            <w:vAlign w:val="center"/>
            <w:hideMark/>
          </w:tcPr>
          <w:p w14:paraId="59BDA45F" w14:textId="77777777" w:rsidR="008D7F46" w:rsidRPr="008D7F46" w:rsidRDefault="008D7F46" w:rsidP="008D7F46">
            <w:pPr>
              <w:jc w:val="left"/>
              <w:rPr>
                <w:ins w:id="16647" w:author="Perrine, Martin L. (GSFC-5670)" w:date="2016-09-02T11:28:00Z"/>
                <w:rFonts w:ascii="Calibri" w:hAnsi="Calibri"/>
                <w:color w:val="000000"/>
                <w:sz w:val="22"/>
                <w:szCs w:val="22"/>
              </w:rPr>
            </w:pPr>
            <w:ins w:id="1664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5B57BE81" w14:textId="77777777" w:rsidR="008D7F46" w:rsidRPr="008D7F46" w:rsidRDefault="008D7F46" w:rsidP="008D7F46">
            <w:pPr>
              <w:jc w:val="left"/>
              <w:rPr>
                <w:ins w:id="16649" w:author="Perrine, Martin L. (GSFC-5670)" w:date="2016-09-02T11:28:00Z"/>
                <w:rFonts w:ascii="Calibri" w:hAnsi="Calibri"/>
                <w:color w:val="000000"/>
                <w:sz w:val="22"/>
                <w:szCs w:val="22"/>
              </w:rPr>
            </w:pPr>
            <w:ins w:id="1665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50344D94" w14:textId="77777777" w:rsidR="008D7F46" w:rsidRPr="008D7F46" w:rsidRDefault="008D7F46" w:rsidP="008D7F46">
            <w:pPr>
              <w:jc w:val="left"/>
              <w:rPr>
                <w:ins w:id="16651" w:author="Perrine, Martin L. (GSFC-5670)" w:date="2016-09-02T11:28:00Z"/>
                <w:rFonts w:ascii="Calibri" w:hAnsi="Calibri"/>
                <w:color w:val="000000"/>
                <w:sz w:val="22"/>
                <w:szCs w:val="22"/>
              </w:rPr>
            </w:pPr>
            <w:ins w:id="1665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01910421" w14:textId="77777777" w:rsidR="008D7F46" w:rsidRPr="008D7F46" w:rsidRDefault="008D7F46" w:rsidP="008D7F46">
            <w:pPr>
              <w:jc w:val="left"/>
              <w:rPr>
                <w:ins w:id="16653" w:author="Perrine, Martin L. (GSFC-5670)" w:date="2016-09-02T11:28:00Z"/>
                <w:rFonts w:ascii="Calibri" w:hAnsi="Calibri"/>
                <w:color w:val="000000"/>
                <w:sz w:val="22"/>
                <w:szCs w:val="22"/>
              </w:rPr>
            </w:pPr>
            <w:ins w:id="1665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335825E7" w14:textId="77777777" w:rsidR="008D7F46" w:rsidRPr="008D7F46" w:rsidRDefault="008D7F46" w:rsidP="008D7F46">
            <w:pPr>
              <w:jc w:val="left"/>
              <w:rPr>
                <w:ins w:id="16655" w:author="Perrine, Martin L. (GSFC-5670)" w:date="2016-09-02T11:28:00Z"/>
                <w:rFonts w:ascii="Calibri" w:hAnsi="Calibri"/>
                <w:color w:val="000000"/>
                <w:sz w:val="22"/>
                <w:szCs w:val="22"/>
              </w:rPr>
            </w:pPr>
            <w:ins w:id="1665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57B2E66F" w14:textId="77777777" w:rsidR="008D7F46" w:rsidRPr="008D7F46" w:rsidRDefault="008D7F46" w:rsidP="008D7F46">
            <w:pPr>
              <w:jc w:val="left"/>
              <w:rPr>
                <w:ins w:id="16657" w:author="Perrine, Martin L. (GSFC-5670)" w:date="2016-09-02T11:28:00Z"/>
                <w:rFonts w:ascii="Calibri" w:hAnsi="Calibri"/>
                <w:color w:val="000000"/>
                <w:sz w:val="22"/>
                <w:szCs w:val="22"/>
              </w:rPr>
            </w:pPr>
            <w:ins w:id="1665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053F1BAA" w14:textId="77777777" w:rsidR="008D7F46" w:rsidRPr="008D7F46" w:rsidRDefault="008D7F46" w:rsidP="008D7F46">
            <w:pPr>
              <w:jc w:val="left"/>
              <w:rPr>
                <w:ins w:id="16659" w:author="Perrine, Martin L. (GSFC-5670)" w:date="2016-09-02T11:28:00Z"/>
                <w:rFonts w:ascii="Calibri" w:hAnsi="Calibri"/>
                <w:color w:val="000000"/>
                <w:sz w:val="22"/>
                <w:szCs w:val="22"/>
              </w:rPr>
            </w:pPr>
            <w:ins w:id="1666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6114F0C5" w14:textId="77777777" w:rsidR="008D7F46" w:rsidRPr="008D7F46" w:rsidRDefault="008D7F46" w:rsidP="008D7F46">
            <w:pPr>
              <w:jc w:val="left"/>
              <w:rPr>
                <w:ins w:id="16661" w:author="Perrine, Martin L. (GSFC-5670)" w:date="2016-09-02T11:28:00Z"/>
                <w:rFonts w:ascii="Calibri" w:hAnsi="Calibri"/>
                <w:color w:val="000000"/>
                <w:sz w:val="22"/>
                <w:szCs w:val="22"/>
              </w:rPr>
            </w:pPr>
            <w:ins w:id="16662" w:author="Perrine, Martin L. (GSFC-5670)" w:date="2016-09-02T11:28:00Z">
              <w:r w:rsidRPr="008D7F46">
                <w:rPr>
                  <w:rFonts w:ascii="Calibri" w:hAnsi="Calibri"/>
                  <w:color w:val="000000"/>
                  <w:sz w:val="22"/>
                  <w:szCs w:val="22"/>
                </w:rPr>
                <w:t>W</w:t>
              </w:r>
            </w:ins>
          </w:p>
        </w:tc>
      </w:tr>
      <w:tr w:rsidR="008D7F46" w:rsidRPr="008D7F46" w14:paraId="68178E7B" w14:textId="77777777" w:rsidTr="008D7F46">
        <w:trPr>
          <w:trHeight w:val="864"/>
          <w:ins w:id="1666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02359AB7" w14:textId="7220A634" w:rsidR="008D7F46" w:rsidRPr="008D7F46" w:rsidRDefault="00055AC4" w:rsidP="008D7F46">
            <w:pPr>
              <w:jc w:val="left"/>
              <w:rPr>
                <w:ins w:id="16664" w:author="Perrine, Martin L. (GSFC-5670)" w:date="2016-09-02T11:28:00Z"/>
                <w:rFonts w:ascii="Calibri" w:hAnsi="Calibri"/>
                <w:color w:val="000000"/>
                <w:sz w:val="22"/>
                <w:szCs w:val="22"/>
              </w:rPr>
            </w:pPr>
            <w:ins w:id="16665" w:author="Perrine, Martin L. (GSFC-5670)" w:date="2016-09-13T14:29:00Z">
              <w:r>
                <w:rPr>
                  <w:rFonts w:ascii="Calibri" w:hAnsi="Calibri"/>
                  <w:color w:val="000000"/>
                  <w:sz w:val="22"/>
                  <w:szCs w:val="22"/>
                </w:rPr>
                <w:t>DAPHNE</w:t>
              </w:r>
            </w:ins>
            <w:ins w:id="16666" w:author="Perrine, Martin L. (GSFC-5670)" w:date="2016-09-02T11:28:00Z">
              <w:r w:rsidR="008D7F46" w:rsidRPr="008D7F46">
                <w:rPr>
                  <w:rFonts w:ascii="Calibri" w:hAnsi="Calibri"/>
                  <w:color w:val="000000"/>
                  <w:sz w:val="22"/>
                  <w:szCs w:val="22"/>
                </w:rPr>
                <w:t xml:space="preserve">-RMA-005 availability of 0.9999 for scheduled support </w:t>
              </w:r>
            </w:ins>
          </w:p>
        </w:tc>
        <w:tc>
          <w:tcPr>
            <w:tcW w:w="588" w:type="dxa"/>
            <w:tcBorders>
              <w:top w:val="nil"/>
              <w:left w:val="nil"/>
              <w:bottom w:val="single" w:sz="4" w:space="0" w:color="auto"/>
              <w:right w:val="single" w:sz="4" w:space="0" w:color="auto"/>
            </w:tcBorders>
            <w:shd w:val="clear" w:color="auto" w:fill="auto"/>
            <w:vAlign w:val="center"/>
            <w:hideMark/>
          </w:tcPr>
          <w:p w14:paraId="5D7D19BF" w14:textId="77777777" w:rsidR="008D7F46" w:rsidRPr="008D7F46" w:rsidRDefault="008D7F46" w:rsidP="008D7F46">
            <w:pPr>
              <w:jc w:val="left"/>
              <w:rPr>
                <w:ins w:id="16667" w:author="Perrine, Martin L. (GSFC-5670)" w:date="2016-09-02T11:28:00Z"/>
                <w:rFonts w:ascii="Calibri" w:hAnsi="Calibri"/>
                <w:color w:val="000000"/>
                <w:sz w:val="22"/>
                <w:szCs w:val="22"/>
              </w:rPr>
            </w:pPr>
            <w:ins w:id="1666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2351A83B" w14:textId="77777777" w:rsidR="008D7F46" w:rsidRPr="008D7F46" w:rsidRDefault="008D7F46" w:rsidP="008D7F46">
            <w:pPr>
              <w:jc w:val="left"/>
              <w:rPr>
                <w:ins w:id="16669" w:author="Perrine, Martin L. (GSFC-5670)" w:date="2016-09-02T11:28:00Z"/>
                <w:rFonts w:ascii="Calibri" w:hAnsi="Calibri"/>
                <w:color w:val="000000"/>
                <w:sz w:val="22"/>
                <w:szCs w:val="22"/>
              </w:rPr>
            </w:pPr>
            <w:ins w:id="1667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0EAFA2DF" w14:textId="77777777" w:rsidR="008D7F46" w:rsidRPr="008D7F46" w:rsidRDefault="008D7F46" w:rsidP="008D7F46">
            <w:pPr>
              <w:jc w:val="left"/>
              <w:rPr>
                <w:ins w:id="16671" w:author="Perrine, Martin L. (GSFC-5670)" w:date="2016-09-02T11:28:00Z"/>
                <w:rFonts w:ascii="Calibri" w:hAnsi="Calibri"/>
                <w:color w:val="000000"/>
                <w:sz w:val="22"/>
                <w:szCs w:val="22"/>
              </w:rPr>
            </w:pPr>
            <w:ins w:id="1667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03080AC6" w14:textId="77777777" w:rsidR="008D7F46" w:rsidRPr="008D7F46" w:rsidRDefault="008D7F46" w:rsidP="008D7F46">
            <w:pPr>
              <w:jc w:val="left"/>
              <w:rPr>
                <w:ins w:id="16673" w:author="Perrine, Martin L. (GSFC-5670)" w:date="2016-09-02T11:28:00Z"/>
                <w:rFonts w:ascii="Calibri" w:hAnsi="Calibri"/>
                <w:color w:val="000000"/>
                <w:sz w:val="22"/>
                <w:szCs w:val="22"/>
              </w:rPr>
            </w:pPr>
            <w:ins w:id="1667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66920586" w14:textId="77777777" w:rsidR="008D7F46" w:rsidRPr="008D7F46" w:rsidRDefault="008D7F46" w:rsidP="008D7F46">
            <w:pPr>
              <w:jc w:val="left"/>
              <w:rPr>
                <w:ins w:id="16675" w:author="Perrine, Martin L. (GSFC-5670)" w:date="2016-09-02T11:28:00Z"/>
                <w:rFonts w:ascii="Calibri" w:hAnsi="Calibri"/>
                <w:color w:val="000000"/>
                <w:sz w:val="22"/>
                <w:szCs w:val="22"/>
              </w:rPr>
            </w:pPr>
            <w:ins w:id="1667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0AEADD59" w14:textId="77777777" w:rsidR="008D7F46" w:rsidRPr="008D7F46" w:rsidRDefault="008D7F46" w:rsidP="008D7F46">
            <w:pPr>
              <w:jc w:val="left"/>
              <w:rPr>
                <w:ins w:id="16677" w:author="Perrine, Martin L. (GSFC-5670)" w:date="2016-09-02T11:28:00Z"/>
                <w:rFonts w:ascii="Calibri" w:hAnsi="Calibri"/>
                <w:color w:val="000000"/>
                <w:sz w:val="22"/>
                <w:szCs w:val="22"/>
              </w:rPr>
            </w:pPr>
            <w:ins w:id="1667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F3A4684" w14:textId="77777777" w:rsidR="008D7F46" w:rsidRPr="008D7F46" w:rsidRDefault="008D7F46" w:rsidP="008D7F46">
            <w:pPr>
              <w:jc w:val="left"/>
              <w:rPr>
                <w:ins w:id="16679" w:author="Perrine, Martin L. (GSFC-5670)" w:date="2016-09-02T11:28:00Z"/>
                <w:rFonts w:ascii="Calibri" w:hAnsi="Calibri"/>
                <w:color w:val="000000"/>
                <w:sz w:val="22"/>
                <w:szCs w:val="22"/>
              </w:rPr>
            </w:pPr>
            <w:ins w:id="1668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29B03615" w14:textId="77777777" w:rsidR="008D7F46" w:rsidRPr="008D7F46" w:rsidRDefault="008D7F46" w:rsidP="008D7F46">
            <w:pPr>
              <w:jc w:val="left"/>
              <w:rPr>
                <w:ins w:id="16681" w:author="Perrine, Martin L. (GSFC-5670)" w:date="2016-09-02T11:28:00Z"/>
                <w:rFonts w:ascii="Calibri" w:hAnsi="Calibri"/>
                <w:color w:val="000000"/>
                <w:sz w:val="22"/>
                <w:szCs w:val="22"/>
              </w:rPr>
            </w:pPr>
            <w:ins w:id="16682" w:author="Perrine, Martin L. (GSFC-5670)" w:date="2016-09-02T11:28:00Z">
              <w:r w:rsidRPr="008D7F46">
                <w:rPr>
                  <w:rFonts w:ascii="Calibri" w:hAnsi="Calibri"/>
                  <w:color w:val="000000"/>
                  <w:sz w:val="22"/>
                  <w:szCs w:val="22"/>
                </w:rPr>
                <w:t>W</w:t>
              </w:r>
            </w:ins>
          </w:p>
        </w:tc>
      </w:tr>
      <w:tr w:rsidR="008D7F46" w:rsidRPr="008D7F46" w14:paraId="5E64FC00" w14:textId="77777777" w:rsidTr="008D7F46">
        <w:trPr>
          <w:trHeight w:val="576"/>
          <w:ins w:id="1668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6AC1F021" w14:textId="17E22031" w:rsidR="008D7F46" w:rsidRPr="008D7F46" w:rsidRDefault="00055AC4" w:rsidP="008D7F46">
            <w:pPr>
              <w:jc w:val="left"/>
              <w:rPr>
                <w:ins w:id="16684" w:author="Perrine, Martin L. (GSFC-5670)" w:date="2016-09-02T11:28:00Z"/>
                <w:rFonts w:ascii="Calibri" w:hAnsi="Calibri"/>
                <w:color w:val="000000"/>
                <w:sz w:val="22"/>
                <w:szCs w:val="22"/>
              </w:rPr>
            </w:pPr>
            <w:ins w:id="16685" w:author="Perrine, Martin L. (GSFC-5670)" w:date="2016-09-13T14:29:00Z">
              <w:r>
                <w:rPr>
                  <w:rFonts w:ascii="Calibri" w:hAnsi="Calibri"/>
                  <w:color w:val="000000"/>
                  <w:sz w:val="22"/>
                  <w:szCs w:val="22"/>
                </w:rPr>
                <w:t>DAPHNE</w:t>
              </w:r>
            </w:ins>
            <w:ins w:id="16686" w:author="Perrine, Martin L. (GSFC-5670)" w:date="2016-09-02T11:28:00Z">
              <w:r w:rsidR="008D7F46" w:rsidRPr="008D7F46">
                <w:rPr>
                  <w:rFonts w:ascii="Calibri" w:hAnsi="Calibri"/>
                  <w:color w:val="000000"/>
                  <w:sz w:val="22"/>
                  <w:szCs w:val="22"/>
                </w:rPr>
                <w:t xml:space="preserve">-RMA-006 delivery availability 0.9 </w:t>
              </w:r>
            </w:ins>
          </w:p>
        </w:tc>
        <w:tc>
          <w:tcPr>
            <w:tcW w:w="588" w:type="dxa"/>
            <w:tcBorders>
              <w:top w:val="nil"/>
              <w:left w:val="nil"/>
              <w:bottom w:val="single" w:sz="4" w:space="0" w:color="auto"/>
              <w:right w:val="single" w:sz="4" w:space="0" w:color="auto"/>
            </w:tcBorders>
            <w:shd w:val="clear" w:color="auto" w:fill="auto"/>
            <w:vAlign w:val="center"/>
            <w:hideMark/>
          </w:tcPr>
          <w:p w14:paraId="2D260DF6" w14:textId="77777777" w:rsidR="008D7F46" w:rsidRPr="008D7F46" w:rsidRDefault="008D7F46" w:rsidP="008D7F46">
            <w:pPr>
              <w:jc w:val="left"/>
              <w:rPr>
                <w:ins w:id="16687" w:author="Perrine, Martin L. (GSFC-5670)" w:date="2016-09-02T11:28:00Z"/>
                <w:rFonts w:ascii="Calibri" w:hAnsi="Calibri"/>
                <w:color w:val="000000"/>
                <w:sz w:val="22"/>
                <w:szCs w:val="22"/>
              </w:rPr>
            </w:pPr>
            <w:ins w:id="1668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27F26664" w14:textId="77777777" w:rsidR="008D7F46" w:rsidRPr="008D7F46" w:rsidRDefault="008D7F46" w:rsidP="008D7F46">
            <w:pPr>
              <w:jc w:val="left"/>
              <w:rPr>
                <w:ins w:id="16689" w:author="Perrine, Martin L. (GSFC-5670)" w:date="2016-09-02T11:28:00Z"/>
                <w:rFonts w:ascii="Calibri" w:hAnsi="Calibri"/>
                <w:color w:val="000000"/>
                <w:sz w:val="22"/>
                <w:szCs w:val="22"/>
              </w:rPr>
            </w:pPr>
            <w:ins w:id="1669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194EE3DF" w14:textId="77777777" w:rsidR="008D7F46" w:rsidRPr="008D7F46" w:rsidRDefault="008D7F46" w:rsidP="008D7F46">
            <w:pPr>
              <w:jc w:val="left"/>
              <w:rPr>
                <w:ins w:id="16691" w:author="Perrine, Martin L. (GSFC-5670)" w:date="2016-09-02T11:28:00Z"/>
                <w:rFonts w:ascii="Calibri" w:hAnsi="Calibri"/>
                <w:color w:val="000000"/>
                <w:sz w:val="22"/>
                <w:szCs w:val="22"/>
              </w:rPr>
            </w:pPr>
            <w:ins w:id="1669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028897D0" w14:textId="77777777" w:rsidR="008D7F46" w:rsidRPr="008D7F46" w:rsidRDefault="008D7F46" w:rsidP="008D7F46">
            <w:pPr>
              <w:jc w:val="left"/>
              <w:rPr>
                <w:ins w:id="16693" w:author="Perrine, Martin L. (GSFC-5670)" w:date="2016-09-02T11:28:00Z"/>
                <w:rFonts w:ascii="Calibri" w:hAnsi="Calibri"/>
                <w:color w:val="000000"/>
                <w:sz w:val="22"/>
                <w:szCs w:val="22"/>
              </w:rPr>
            </w:pPr>
            <w:ins w:id="1669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D34CA13" w14:textId="77777777" w:rsidR="008D7F46" w:rsidRPr="008D7F46" w:rsidRDefault="008D7F46" w:rsidP="008D7F46">
            <w:pPr>
              <w:jc w:val="left"/>
              <w:rPr>
                <w:ins w:id="16695" w:author="Perrine, Martin L. (GSFC-5670)" w:date="2016-09-02T11:28:00Z"/>
                <w:rFonts w:ascii="Calibri" w:hAnsi="Calibri"/>
                <w:color w:val="000000"/>
                <w:sz w:val="22"/>
                <w:szCs w:val="22"/>
              </w:rPr>
            </w:pPr>
            <w:ins w:id="1669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7D3907A1" w14:textId="77777777" w:rsidR="008D7F46" w:rsidRPr="008D7F46" w:rsidRDefault="008D7F46" w:rsidP="008D7F46">
            <w:pPr>
              <w:jc w:val="left"/>
              <w:rPr>
                <w:ins w:id="16697" w:author="Perrine, Martin L. (GSFC-5670)" w:date="2016-09-02T11:28:00Z"/>
                <w:rFonts w:ascii="Calibri" w:hAnsi="Calibri"/>
                <w:color w:val="000000"/>
                <w:sz w:val="22"/>
                <w:szCs w:val="22"/>
              </w:rPr>
            </w:pPr>
            <w:ins w:id="1669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0FE69C55" w14:textId="77777777" w:rsidR="008D7F46" w:rsidRPr="008D7F46" w:rsidRDefault="008D7F46" w:rsidP="008D7F46">
            <w:pPr>
              <w:jc w:val="left"/>
              <w:rPr>
                <w:ins w:id="16699" w:author="Perrine, Martin L. (GSFC-5670)" w:date="2016-09-02T11:28:00Z"/>
                <w:rFonts w:ascii="Calibri" w:hAnsi="Calibri"/>
                <w:color w:val="000000"/>
                <w:sz w:val="22"/>
                <w:szCs w:val="22"/>
              </w:rPr>
            </w:pPr>
            <w:ins w:id="1670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1D0831A3" w14:textId="77777777" w:rsidR="008D7F46" w:rsidRPr="008D7F46" w:rsidRDefault="008D7F46" w:rsidP="008D7F46">
            <w:pPr>
              <w:jc w:val="left"/>
              <w:rPr>
                <w:ins w:id="16701" w:author="Perrine, Martin L. (GSFC-5670)" w:date="2016-09-02T11:28:00Z"/>
                <w:rFonts w:ascii="Calibri" w:hAnsi="Calibri"/>
                <w:color w:val="000000"/>
                <w:sz w:val="22"/>
                <w:szCs w:val="22"/>
              </w:rPr>
            </w:pPr>
            <w:ins w:id="16702" w:author="Perrine, Martin L. (GSFC-5670)" w:date="2016-09-02T11:28:00Z">
              <w:r w:rsidRPr="008D7F46">
                <w:rPr>
                  <w:rFonts w:ascii="Calibri" w:hAnsi="Calibri"/>
                  <w:color w:val="000000"/>
                  <w:sz w:val="22"/>
                  <w:szCs w:val="22"/>
                </w:rPr>
                <w:t>A</w:t>
              </w:r>
            </w:ins>
          </w:p>
        </w:tc>
      </w:tr>
      <w:tr w:rsidR="008D7F46" w:rsidRPr="008D7F46" w14:paraId="4914F359" w14:textId="77777777" w:rsidTr="008D7F46">
        <w:trPr>
          <w:trHeight w:val="1152"/>
          <w:ins w:id="1670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63247845" w14:textId="7C88BBD5" w:rsidR="008D7F46" w:rsidRPr="008D7F46" w:rsidRDefault="00055AC4" w:rsidP="008D7F46">
            <w:pPr>
              <w:jc w:val="left"/>
              <w:rPr>
                <w:ins w:id="16704" w:author="Perrine, Martin L. (GSFC-5670)" w:date="2016-09-02T11:28:00Z"/>
                <w:rFonts w:ascii="Calibri" w:hAnsi="Calibri"/>
                <w:color w:val="000000"/>
                <w:sz w:val="22"/>
                <w:szCs w:val="22"/>
              </w:rPr>
            </w:pPr>
            <w:ins w:id="16705" w:author="Perrine, Martin L. (GSFC-5670)" w:date="2016-09-13T14:29:00Z">
              <w:r>
                <w:rPr>
                  <w:rFonts w:ascii="Calibri" w:hAnsi="Calibri"/>
                  <w:color w:val="000000"/>
                  <w:sz w:val="22"/>
                  <w:szCs w:val="22"/>
                </w:rPr>
                <w:t>DAPHNE</w:t>
              </w:r>
            </w:ins>
            <w:ins w:id="16706" w:author="Perrine, Martin L. (GSFC-5670)" w:date="2016-09-02T11:28:00Z">
              <w:r w:rsidR="008D7F46" w:rsidRPr="008D7F46">
                <w:rPr>
                  <w:rFonts w:ascii="Calibri" w:hAnsi="Calibri"/>
                  <w:color w:val="000000"/>
                  <w:sz w:val="22"/>
                  <w:szCs w:val="22"/>
                </w:rPr>
                <w:t xml:space="preserve">-RMA-007 delivery availability of 0.995 for non-scheduled support </w:t>
              </w:r>
            </w:ins>
          </w:p>
        </w:tc>
        <w:tc>
          <w:tcPr>
            <w:tcW w:w="588" w:type="dxa"/>
            <w:tcBorders>
              <w:top w:val="nil"/>
              <w:left w:val="nil"/>
              <w:bottom w:val="single" w:sz="4" w:space="0" w:color="auto"/>
              <w:right w:val="single" w:sz="4" w:space="0" w:color="auto"/>
            </w:tcBorders>
            <w:shd w:val="clear" w:color="auto" w:fill="auto"/>
            <w:vAlign w:val="center"/>
            <w:hideMark/>
          </w:tcPr>
          <w:p w14:paraId="0926DAF8" w14:textId="77777777" w:rsidR="008D7F46" w:rsidRPr="008D7F46" w:rsidRDefault="008D7F46" w:rsidP="008D7F46">
            <w:pPr>
              <w:jc w:val="left"/>
              <w:rPr>
                <w:ins w:id="16707" w:author="Perrine, Martin L. (GSFC-5670)" w:date="2016-09-02T11:28:00Z"/>
                <w:rFonts w:ascii="Calibri" w:hAnsi="Calibri"/>
                <w:color w:val="000000"/>
                <w:sz w:val="22"/>
                <w:szCs w:val="22"/>
              </w:rPr>
            </w:pPr>
            <w:ins w:id="1670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32AAFEC9" w14:textId="77777777" w:rsidR="008D7F46" w:rsidRPr="008D7F46" w:rsidRDefault="008D7F46" w:rsidP="008D7F46">
            <w:pPr>
              <w:jc w:val="left"/>
              <w:rPr>
                <w:ins w:id="16709" w:author="Perrine, Martin L. (GSFC-5670)" w:date="2016-09-02T11:28:00Z"/>
                <w:rFonts w:ascii="Calibri" w:hAnsi="Calibri"/>
                <w:color w:val="000000"/>
                <w:sz w:val="22"/>
                <w:szCs w:val="22"/>
              </w:rPr>
            </w:pPr>
            <w:ins w:id="1671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64FD42AE" w14:textId="77777777" w:rsidR="008D7F46" w:rsidRPr="008D7F46" w:rsidRDefault="008D7F46" w:rsidP="008D7F46">
            <w:pPr>
              <w:jc w:val="left"/>
              <w:rPr>
                <w:ins w:id="16711" w:author="Perrine, Martin L. (GSFC-5670)" w:date="2016-09-02T11:28:00Z"/>
                <w:rFonts w:ascii="Calibri" w:hAnsi="Calibri"/>
                <w:color w:val="000000"/>
                <w:sz w:val="22"/>
                <w:szCs w:val="22"/>
              </w:rPr>
            </w:pPr>
            <w:ins w:id="1671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2F3E8FF" w14:textId="77777777" w:rsidR="008D7F46" w:rsidRPr="008D7F46" w:rsidRDefault="008D7F46" w:rsidP="008D7F46">
            <w:pPr>
              <w:jc w:val="left"/>
              <w:rPr>
                <w:ins w:id="16713" w:author="Perrine, Martin L. (GSFC-5670)" w:date="2016-09-02T11:28:00Z"/>
                <w:rFonts w:ascii="Calibri" w:hAnsi="Calibri"/>
                <w:color w:val="000000"/>
                <w:sz w:val="22"/>
                <w:szCs w:val="22"/>
              </w:rPr>
            </w:pPr>
            <w:ins w:id="1671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23E6C08" w14:textId="77777777" w:rsidR="008D7F46" w:rsidRPr="008D7F46" w:rsidRDefault="008D7F46" w:rsidP="008D7F46">
            <w:pPr>
              <w:jc w:val="left"/>
              <w:rPr>
                <w:ins w:id="16715" w:author="Perrine, Martin L. (GSFC-5670)" w:date="2016-09-02T11:28:00Z"/>
                <w:rFonts w:ascii="Calibri" w:hAnsi="Calibri"/>
                <w:color w:val="000000"/>
                <w:sz w:val="22"/>
                <w:szCs w:val="22"/>
              </w:rPr>
            </w:pPr>
            <w:ins w:id="1671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FC3503C" w14:textId="77777777" w:rsidR="008D7F46" w:rsidRPr="008D7F46" w:rsidRDefault="008D7F46" w:rsidP="008D7F46">
            <w:pPr>
              <w:jc w:val="left"/>
              <w:rPr>
                <w:ins w:id="16717" w:author="Perrine, Martin L. (GSFC-5670)" w:date="2016-09-02T11:28:00Z"/>
                <w:rFonts w:ascii="Calibri" w:hAnsi="Calibri"/>
                <w:color w:val="000000"/>
                <w:sz w:val="22"/>
                <w:szCs w:val="22"/>
              </w:rPr>
            </w:pPr>
            <w:ins w:id="1671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32EA0C21" w14:textId="77777777" w:rsidR="008D7F46" w:rsidRPr="008D7F46" w:rsidRDefault="008D7F46" w:rsidP="008D7F46">
            <w:pPr>
              <w:jc w:val="left"/>
              <w:rPr>
                <w:ins w:id="16719" w:author="Perrine, Martin L. (GSFC-5670)" w:date="2016-09-02T11:28:00Z"/>
                <w:rFonts w:ascii="Calibri" w:hAnsi="Calibri"/>
                <w:color w:val="000000"/>
                <w:sz w:val="22"/>
                <w:szCs w:val="22"/>
              </w:rPr>
            </w:pPr>
            <w:ins w:id="1672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57E00B0E" w14:textId="77777777" w:rsidR="008D7F46" w:rsidRPr="008D7F46" w:rsidRDefault="008D7F46" w:rsidP="008D7F46">
            <w:pPr>
              <w:jc w:val="left"/>
              <w:rPr>
                <w:ins w:id="16721" w:author="Perrine, Martin L. (GSFC-5670)" w:date="2016-09-02T11:28:00Z"/>
                <w:rFonts w:ascii="Calibri" w:hAnsi="Calibri"/>
                <w:color w:val="000000"/>
                <w:sz w:val="22"/>
                <w:szCs w:val="22"/>
              </w:rPr>
            </w:pPr>
            <w:ins w:id="16722" w:author="Perrine, Martin L. (GSFC-5670)" w:date="2016-09-02T11:28:00Z">
              <w:r w:rsidRPr="008D7F46">
                <w:rPr>
                  <w:rFonts w:ascii="Calibri" w:hAnsi="Calibri"/>
                  <w:color w:val="000000"/>
                  <w:sz w:val="22"/>
                  <w:szCs w:val="22"/>
                </w:rPr>
                <w:t>A</w:t>
              </w:r>
            </w:ins>
          </w:p>
        </w:tc>
      </w:tr>
      <w:tr w:rsidR="008D7F46" w:rsidRPr="008D7F46" w14:paraId="2B7AD751" w14:textId="77777777" w:rsidTr="008D7F46">
        <w:trPr>
          <w:trHeight w:val="1152"/>
          <w:ins w:id="1672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43C88050" w14:textId="6464306D" w:rsidR="008D7F46" w:rsidRPr="008D7F46" w:rsidRDefault="00055AC4" w:rsidP="008D7F46">
            <w:pPr>
              <w:jc w:val="left"/>
              <w:rPr>
                <w:ins w:id="16724" w:author="Perrine, Martin L. (GSFC-5670)" w:date="2016-09-02T11:28:00Z"/>
                <w:rFonts w:ascii="Calibri" w:hAnsi="Calibri"/>
                <w:color w:val="000000"/>
                <w:sz w:val="22"/>
                <w:szCs w:val="22"/>
              </w:rPr>
            </w:pPr>
            <w:ins w:id="16725" w:author="Perrine, Martin L. (GSFC-5670)" w:date="2016-09-13T14:29:00Z">
              <w:r>
                <w:rPr>
                  <w:rFonts w:ascii="Calibri" w:hAnsi="Calibri"/>
                  <w:color w:val="000000"/>
                  <w:sz w:val="22"/>
                  <w:szCs w:val="22"/>
                </w:rPr>
                <w:t>DAPHNE</w:t>
              </w:r>
            </w:ins>
            <w:ins w:id="16726" w:author="Perrine, Martin L. (GSFC-5670)" w:date="2016-09-02T11:28:00Z">
              <w:r w:rsidR="008D7F46" w:rsidRPr="008D7F46">
                <w:rPr>
                  <w:rFonts w:ascii="Calibri" w:hAnsi="Calibri"/>
                  <w:color w:val="000000"/>
                  <w:sz w:val="22"/>
                  <w:szCs w:val="22"/>
                </w:rPr>
                <w:t>-RMA-009 delivery  Mean Time Between Failures (MTBF)</w:t>
              </w:r>
            </w:ins>
          </w:p>
        </w:tc>
        <w:tc>
          <w:tcPr>
            <w:tcW w:w="588" w:type="dxa"/>
            <w:tcBorders>
              <w:top w:val="nil"/>
              <w:left w:val="nil"/>
              <w:bottom w:val="single" w:sz="4" w:space="0" w:color="auto"/>
              <w:right w:val="single" w:sz="4" w:space="0" w:color="auto"/>
            </w:tcBorders>
            <w:shd w:val="clear" w:color="auto" w:fill="auto"/>
            <w:vAlign w:val="center"/>
            <w:hideMark/>
          </w:tcPr>
          <w:p w14:paraId="7DEF54E0" w14:textId="77777777" w:rsidR="008D7F46" w:rsidRPr="008D7F46" w:rsidRDefault="008D7F46" w:rsidP="008D7F46">
            <w:pPr>
              <w:jc w:val="left"/>
              <w:rPr>
                <w:ins w:id="16727" w:author="Perrine, Martin L. (GSFC-5670)" w:date="2016-09-02T11:28:00Z"/>
                <w:rFonts w:ascii="Calibri" w:hAnsi="Calibri"/>
                <w:color w:val="000000"/>
                <w:sz w:val="22"/>
                <w:szCs w:val="22"/>
              </w:rPr>
            </w:pPr>
            <w:ins w:id="1672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61981114" w14:textId="77777777" w:rsidR="008D7F46" w:rsidRPr="008D7F46" w:rsidRDefault="008D7F46" w:rsidP="008D7F46">
            <w:pPr>
              <w:jc w:val="left"/>
              <w:rPr>
                <w:ins w:id="16729" w:author="Perrine, Martin L. (GSFC-5670)" w:date="2016-09-02T11:28:00Z"/>
                <w:rFonts w:ascii="Calibri" w:hAnsi="Calibri"/>
                <w:color w:val="000000"/>
                <w:sz w:val="22"/>
                <w:szCs w:val="22"/>
              </w:rPr>
            </w:pPr>
            <w:ins w:id="1673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21D42846" w14:textId="77777777" w:rsidR="008D7F46" w:rsidRPr="008D7F46" w:rsidRDefault="008D7F46" w:rsidP="008D7F46">
            <w:pPr>
              <w:jc w:val="left"/>
              <w:rPr>
                <w:ins w:id="16731" w:author="Perrine, Martin L. (GSFC-5670)" w:date="2016-09-02T11:28:00Z"/>
                <w:rFonts w:ascii="Calibri" w:hAnsi="Calibri"/>
                <w:color w:val="000000"/>
                <w:sz w:val="22"/>
                <w:szCs w:val="22"/>
              </w:rPr>
            </w:pPr>
            <w:ins w:id="1673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319D082" w14:textId="77777777" w:rsidR="008D7F46" w:rsidRPr="008D7F46" w:rsidRDefault="008D7F46" w:rsidP="008D7F46">
            <w:pPr>
              <w:jc w:val="left"/>
              <w:rPr>
                <w:ins w:id="16733" w:author="Perrine, Martin L. (GSFC-5670)" w:date="2016-09-02T11:28:00Z"/>
                <w:rFonts w:ascii="Calibri" w:hAnsi="Calibri"/>
                <w:color w:val="000000"/>
                <w:sz w:val="22"/>
                <w:szCs w:val="22"/>
              </w:rPr>
            </w:pPr>
            <w:ins w:id="1673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7060E536" w14:textId="77777777" w:rsidR="008D7F46" w:rsidRPr="008D7F46" w:rsidRDefault="008D7F46" w:rsidP="008D7F46">
            <w:pPr>
              <w:jc w:val="left"/>
              <w:rPr>
                <w:ins w:id="16735" w:author="Perrine, Martin L. (GSFC-5670)" w:date="2016-09-02T11:28:00Z"/>
                <w:rFonts w:ascii="Calibri" w:hAnsi="Calibri"/>
                <w:color w:val="000000"/>
                <w:sz w:val="22"/>
                <w:szCs w:val="22"/>
              </w:rPr>
            </w:pPr>
            <w:ins w:id="1673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50464E97" w14:textId="77777777" w:rsidR="008D7F46" w:rsidRPr="008D7F46" w:rsidRDefault="008D7F46" w:rsidP="008D7F46">
            <w:pPr>
              <w:jc w:val="left"/>
              <w:rPr>
                <w:ins w:id="16737" w:author="Perrine, Martin L. (GSFC-5670)" w:date="2016-09-02T11:28:00Z"/>
                <w:rFonts w:ascii="Calibri" w:hAnsi="Calibri"/>
                <w:color w:val="000000"/>
                <w:sz w:val="22"/>
                <w:szCs w:val="22"/>
              </w:rPr>
            </w:pPr>
            <w:ins w:id="1673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3441C801" w14:textId="77777777" w:rsidR="008D7F46" w:rsidRPr="008D7F46" w:rsidRDefault="008D7F46" w:rsidP="008D7F46">
            <w:pPr>
              <w:jc w:val="left"/>
              <w:rPr>
                <w:ins w:id="16739" w:author="Perrine, Martin L. (GSFC-5670)" w:date="2016-09-02T11:28:00Z"/>
                <w:rFonts w:ascii="Calibri" w:hAnsi="Calibri"/>
                <w:color w:val="000000"/>
                <w:sz w:val="22"/>
                <w:szCs w:val="22"/>
              </w:rPr>
            </w:pPr>
            <w:ins w:id="1674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5AA29D56" w14:textId="77777777" w:rsidR="008D7F46" w:rsidRPr="008D7F46" w:rsidRDefault="008D7F46" w:rsidP="008D7F46">
            <w:pPr>
              <w:jc w:val="left"/>
              <w:rPr>
                <w:ins w:id="16741" w:author="Perrine, Martin L. (GSFC-5670)" w:date="2016-09-02T11:28:00Z"/>
                <w:rFonts w:ascii="Calibri" w:hAnsi="Calibri"/>
                <w:color w:val="000000"/>
                <w:sz w:val="22"/>
                <w:szCs w:val="22"/>
              </w:rPr>
            </w:pPr>
            <w:ins w:id="16742" w:author="Perrine, Martin L. (GSFC-5670)" w:date="2016-09-02T11:28:00Z">
              <w:r w:rsidRPr="008D7F46">
                <w:rPr>
                  <w:rFonts w:ascii="Calibri" w:hAnsi="Calibri"/>
                  <w:color w:val="000000"/>
                  <w:sz w:val="22"/>
                  <w:szCs w:val="22"/>
                </w:rPr>
                <w:t>A</w:t>
              </w:r>
            </w:ins>
          </w:p>
        </w:tc>
      </w:tr>
      <w:tr w:rsidR="008D7F46" w:rsidRPr="008D7F46" w14:paraId="139E6FDE" w14:textId="77777777" w:rsidTr="008D7F46">
        <w:trPr>
          <w:trHeight w:val="1152"/>
          <w:ins w:id="1674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22A3078F" w14:textId="68C4C411" w:rsidR="008D7F46" w:rsidRPr="008D7F46" w:rsidRDefault="00055AC4" w:rsidP="008D7F46">
            <w:pPr>
              <w:jc w:val="left"/>
              <w:rPr>
                <w:ins w:id="16744" w:author="Perrine, Martin L. (GSFC-5670)" w:date="2016-09-02T11:28:00Z"/>
                <w:rFonts w:ascii="Calibri" w:hAnsi="Calibri"/>
                <w:color w:val="000000"/>
                <w:sz w:val="22"/>
                <w:szCs w:val="22"/>
              </w:rPr>
            </w:pPr>
            <w:ins w:id="16745" w:author="Perrine, Martin L. (GSFC-5670)" w:date="2016-09-13T14:29:00Z">
              <w:r>
                <w:rPr>
                  <w:rFonts w:ascii="Calibri" w:hAnsi="Calibri"/>
                  <w:color w:val="000000"/>
                  <w:sz w:val="22"/>
                  <w:szCs w:val="22"/>
                </w:rPr>
                <w:t>DAPHNE</w:t>
              </w:r>
            </w:ins>
            <w:ins w:id="16746" w:author="Perrine, Martin L. (GSFC-5670)" w:date="2016-09-02T11:28:00Z">
              <w:r w:rsidR="008D7F46" w:rsidRPr="008D7F46">
                <w:rPr>
                  <w:rFonts w:ascii="Calibri" w:hAnsi="Calibri"/>
                  <w:color w:val="000000"/>
                  <w:sz w:val="22"/>
                  <w:szCs w:val="22"/>
                </w:rPr>
                <w:t>-RMA-010 data protection and delivery function MTBF.</w:t>
              </w:r>
            </w:ins>
          </w:p>
        </w:tc>
        <w:tc>
          <w:tcPr>
            <w:tcW w:w="588" w:type="dxa"/>
            <w:tcBorders>
              <w:top w:val="nil"/>
              <w:left w:val="nil"/>
              <w:bottom w:val="single" w:sz="4" w:space="0" w:color="auto"/>
              <w:right w:val="single" w:sz="4" w:space="0" w:color="auto"/>
            </w:tcBorders>
            <w:shd w:val="clear" w:color="auto" w:fill="auto"/>
            <w:vAlign w:val="center"/>
            <w:hideMark/>
          </w:tcPr>
          <w:p w14:paraId="6365B736" w14:textId="77777777" w:rsidR="008D7F46" w:rsidRPr="008D7F46" w:rsidRDefault="008D7F46" w:rsidP="008D7F46">
            <w:pPr>
              <w:jc w:val="left"/>
              <w:rPr>
                <w:ins w:id="16747" w:author="Perrine, Martin L. (GSFC-5670)" w:date="2016-09-02T11:28:00Z"/>
                <w:rFonts w:ascii="Calibri" w:hAnsi="Calibri"/>
                <w:color w:val="000000"/>
                <w:sz w:val="22"/>
                <w:szCs w:val="22"/>
              </w:rPr>
            </w:pPr>
            <w:ins w:id="1674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503290A5" w14:textId="77777777" w:rsidR="008D7F46" w:rsidRPr="008D7F46" w:rsidRDefault="008D7F46" w:rsidP="008D7F46">
            <w:pPr>
              <w:jc w:val="left"/>
              <w:rPr>
                <w:ins w:id="16749" w:author="Perrine, Martin L. (GSFC-5670)" w:date="2016-09-02T11:28:00Z"/>
                <w:rFonts w:ascii="Calibri" w:hAnsi="Calibri"/>
                <w:color w:val="000000"/>
                <w:sz w:val="22"/>
                <w:szCs w:val="22"/>
              </w:rPr>
            </w:pPr>
            <w:ins w:id="1675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3EE3F7B6" w14:textId="77777777" w:rsidR="008D7F46" w:rsidRPr="008D7F46" w:rsidRDefault="008D7F46" w:rsidP="008D7F46">
            <w:pPr>
              <w:jc w:val="left"/>
              <w:rPr>
                <w:ins w:id="16751" w:author="Perrine, Martin L. (GSFC-5670)" w:date="2016-09-02T11:28:00Z"/>
                <w:rFonts w:ascii="Calibri" w:hAnsi="Calibri"/>
                <w:color w:val="000000"/>
                <w:sz w:val="22"/>
                <w:szCs w:val="22"/>
              </w:rPr>
            </w:pPr>
            <w:ins w:id="1675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4AA2DEED" w14:textId="77777777" w:rsidR="008D7F46" w:rsidRPr="008D7F46" w:rsidRDefault="008D7F46" w:rsidP="008D7F46">
            <w:pPr>
              <w:jc w:val="left"/>
              <w:rPr>
                <w:ins w:id="16753" w:author="Perrine, Martin L. (GSFC-5670)" w:date="2016-09-02T11:28:00Z"/>
                <w:rFonts w:ascii="Calibri" w:hAnsi="Calibri"/>
                <w:color w:val="000000"/>
                <w:sz w:val="22"/>
                <w:szCs w:val="22"/>
              </w:rPr>
            </w:pPr>
            <w:ins w:id="1675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654F13D2" w14:textId="77777777" w:rsidR="008D7F46" w:rsidRPr="008D7F46" w:rsidRDefault="008D7F46" w:rsidP="008D7F46">
            <w:pPr>
              <w:jc w:val="left"/>
              <w:rPr>
                <w:ins w:id="16755" w:author="Perrine, Martin L. (GSFC-5670)" w:date="2016-09-02T11:28:00Z"/>
                <w:rFonts w:ascii="Calibri" w:hAnsi="Calibri"/>
                <w:color w:val="000000"/>
                <w:sz w:val="22"/>
                <w:szCs w:val="22"/>
              </w:rPr>
            </w:pPr>
            <w:ins w:id="1675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25B84472" w14:textId="77777777" w:rsidR="008D7F46" w:rsidRPr="008D7F46" w:rsidRDefault="008D7F46" w:rsidP="008D7F46">
            <w:pPr>
              <w:jc w:val="left"/>
              <w:rPr>
                <w:ins w:id="16757" w:author="Perrine, Martin L. (GSFC-5670)" w:date="2016-09-02T11:28:00Z"/>
                <w:rFonts w:ascii="Calibri" w:hAnsi="Calibri"/>
                <w:color w:val="000000"/>
                <w:sz w:val="22"/>
                <w:szCs w:val="22"/>
              </w:rPr>
            </w:pPr>
            <w:ins w:id="1675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29268522" w14:textId="77777777" w:rsidR="008D7F46" w:rsidRPr="008D7F46" w:rsidRDefault="008D7F46" w:rsidP="008D7F46">
            <w:pPr>
              <w:jc w:val="left"/>
              <w:rPr>
                <w:ins w:id="16759" w:author="Perrine, Martin L. (GSFC-5670)" w:date="2016-09-02T11:28:00Z"/>
                <w:rFonts w:ascii="Calibri" w:hAnsi="Calibri"/>
                <w:color w:val="000000"/>
                <w:sz w:val="22"/>
                <w:szCs w:val="22"/>
              </w:rPr>
            </w:pPr>
            <w:ins w:id="1676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45CE3A46" w14:textId="77777777" w:rsidR="008D7F46" w:rsidRPr="008D7F46" w:rsidRDefault="008D7F46" w:rsidP="008D7F46">
            <w:pPr>
              <w:jc w:val="left"/>
              <w:rPr>
                <w:ins w:id="16761" w:author="Perrine, Martin L. (GSFC-5670)" w:date="2016-09-02T11:28:00Z"/>
                <w:rFonts w:ascii="Calibri" w:hAnsi="Calibri"/>
                <w:color w:val="000000"/>
                <w:sz w:val="22"/>
                <w:szCs w:val="22"/>
              </w:rPr>
            </w:pPr>
            <w:ins w:id="16762" w:author="Perrine, Martin L. (GSFC-5670)" w:date="2016-09-02T11:28:00Z">
              <w:r w:rsidRPr="008D7F46">
                <w:rPr>
                  <w:rFonts w:ascii="Calibri" w:hAnsi="Calibri"/>
                  <w:color w:val="000000"/>
                  <w:sz w:val="22"/>
                  <w:szCs w:val="22"/>
                </w:rPr>
                <w:t>A</w:t>
              </w:r>
            </w:ins>
          </w:p>
        </w:tc>
      </w:tr>
      <w:tr w:rsidR="008D7F46" w:rsidRPr="008D7F46" w14:paraId="21693E6B" w14:textId="77777777" w:rsidTr="008D7F46">
        <w:trPr>
          <w:trHeight w:val="576"/>
          <w:ins w:id="1676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4036425C" w14:textId="7E4B827B" w:rsidR="008D7F46" w:rsidRPr="008D7F46" w:rsidRDefault="00055AC4" w:rsidP="008D7F46">
            <w:pPr>
              <w:jc w:val="left"/>
              <w:rPr>
                <w:ins w:id="16764" w:author="Perrine, Martin L. (GSFC-5670)" w:date="2016-09-02T11:28:00Z"/>
                <w:rFonts w:ascii="Calibri" w:hAnsi="Calibri"/>
                <w:color w:val="000000"/>
                <w:sz w:val="22"/>
                <w:szCs w:val="22"/>
              </w:rPr>
            </w:pPr>
            <w:ins w:id="16765" w:author="Perrine, Martin L. (GSFC-5670)" w:date="2016-09-13T14:29:00Z">
              <w:r>
                <w:rPr>
                  <w:rFonts w:ascii="Calibri" w:hAnsi="Calibri"/>
                  <w:color w:val="000000"/>
                  <w:sz w:val="22"/>
                  <w:szCs w:val="22"/>
                </w:rPr>
                <w:t>DAPHNE</w:t>
              </w:r>
            </w:ins>
            <w:ins w:id="16766" w:author="Perrine, Martin L. (GSFC-5670)" w:date="2016-09-02T11:28:00Z">
              <w:r w:rsidR="008D7F46" w:rsidRPr="008D7F46">
                <w:rPr>
                  <w:rFonts w:ascii="Calibri" w:hAnsi="Calibri"/>
                  <w:color w:val="000000"/>
                  <w:sz w:val="22"/>
                  <w:szCs w:val="22"/>
                </w:rPr>
                <w:t xml:space="preserve">-RMA-011 NEN’s availability </w:t>
              </w:r>
              <w:proofErr w:type="spellStart"/>
              <w:r w:rsidR="008D7F46" w:rsidRPr="008D7F46">
                <w:rPr>
                  <w:rFonts w:ascii="Calibri" w:hAnsi="Calibri"/>
                  <w:color w:val="000000"/>
                  <w:sz w:val="22"/>
                  <w:szCs w:val="22"/>
                </w:rPr>
                <w:t>reqmts</w:t>
              </w:r>
              <w:proofErr w:type="spellEnd"/>
              <w:r w:rsidR="008D7F46" w:rsidRPr="008D7F46">
                <w:rPr>
                  <w:rFonts w:ascii="Calibri" w:hAnsi="Calibri"/>
                  <w:color w:val="000000"/>
                  <w:sz w:val="22"/>
                  <w:szCs w:val="22"/>
                </w:rPr>
                <w:t>.</w:t>
              </w:r>
            </w:ins>
          </w:p>
        </w:tc>
        <w:tc>
          <w:tcPr>
            <w:tcW w:w="588" w:type="dxa"/>
            <w:tcBorders>
              <w:top w:val="nil"/>
              <w:left w:val="nil"/>
              <w:bottom w:val="single" w:sz="4" w:space="0" w:color="auto"/>
              <w:right w:val="single" w:sz="4" w:space="0" w:color="auto"/>
            </w:tcBorders>
            <w:shd w:val="clear" w:color="auto" w:fill="auto"/>
            <w:vAlign w:val="center"/>
            <w:hideMark/>
          </w:tcPr>
          <w:p w14:paraId="7C9C8B6D" w14:textId="77777777" w:rsidR="008D7F46" w:rsidRPr="008D7F46" w:rsidRDefault="008D7F46" w:rsidP="008D7F46">
            <w:pPr>
              <w:jc w:val="left"/>
              <w:rPr>
                <w:ins w:id="16767" w:author="Perrine, Martin L. (GSFC-5670)" w:date="2016-09-02T11:28:00Z"/>
                <w:rFonts w:ascii="Calibri" w:hAnsi="Calibri"/>
                <w:color w:val="000000"/>
                <w:sz w:val="22"/>
                <w:szCs w:val="22"/>
              </w:rPr>
            </w:pPr>
            <w:ins w:id="1676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1C9DC3CB" w14:textId="77777777" w:rsidR="008D7F46" w:rsidRPr="008D7F46" w:rsidRDefault="008D7F46" w:rsidP="008D7F46">
            <w:pPr>
              <w:jc w:val="left"/>
              <w:rPr>
                <w:ins w:id="16769" w:author="Perrine, Martin L. (GSFC-5670)" w:date="2016-09-02T11:28:00Z"/>
                <w:rFonts w:ascii="Calibri" w:hAnsi="Calibri"/>
                <w:color w:val="000000"/>
                <w:sz w:val="22"/>
                <w:szCs w:val="22"/>
              </w:rPr>
            </w:pPr>
            <w:ins w:id="1677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6B6D0B80" w14:textId="77777777" w:rsidR="008D7F46" w:rsidRPr="008D7F46" w:rsidRDefault="008D7F46" w:rsidP="008D7F46">
            <w:pPr>
              <w:jc w:val="left"/>
              <w:rPr>
                <w:ins w:id="16771" w:author="Perrine, Martin L. (GSFC-5670)" w:date="2016-09-02T11:28:00Z"/>
                <w:rFonts w:ascii="Calibri" w:hAnsi="Calibri"/>
                <w:color w:val="000000"/>
                <w:sz w:val="22"/>
                <w:szCs w:val="22"/>
              </w:rPr>
            </w:pPr>
            <w:ins w:id="1677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515F15A6" w14:textId="77777777" w:rsidR="008D7F46" w:rsidRPr="008D7F46" w:rsidRDefault="008D7F46" w:rsidP="008D7F46">
            <w:pPr>
              <w:jc w:val="left"/>
              <w:rPr>
                <w:ins w:id="16773" w:author="Perrine, Martin L. (GSFC-5670)" w:date="2016-09-02T11:28:00Z"/>
                <w:rFonts w:ascii="Calibri" w:hAnsi="Calibri"/>
                <w:color w:val="000000"/>
                <w:sz w:val="22"/>
                <w:szCs w:val="22"/>
              </w:rPr>
            </w:pPr>
            <w:ins w:id="1677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7CE6DBA" w14:textId="77777777" w:rsidR="008D7F46" w:rsidRPr="008D7F46" w:rsidRDefault="008D7F46" w:rsidP="008D7F46">
            <w:pPr>
              <w:jc w:val="left"/>
              <w:rPr>
                <w:ins w:id="16775" w:author="Perrine, Martin L. (GSFC-5670)" w:date="2016-09-02T11:28:00Z"/>
                <w:rFonts w:ascii="Calibri" w:hAnsi="Calibri"/>
                <w:color w:val="000000"/>
                <w:sz w:val="22"/>
                <w:szCs w:val="22"/>
              </w:rPr>
            </w:pPr>
            <w:ins w:id="1677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55544C0A" w14:textId="77777777" w:rsidR="008D7F46" w:rsidRPr="008D7F46" w:rsidRDefault="008D7F46" w:rsidP="008D7F46">
            <w:pPr>
              <w:jc w:val="left"/>
              <w:rPr>
                <w:ins w:id="16777" w:author="Perrine, Martin L. (GSFC-5670)" w:date="2016-09-02T11:28:00Z"/>
                <w:rFonts w:ascii="Calibri" w:hAnsi="Calibri"/>
                <w:color w:val="000000"/>
                <w:sz w:val="22"/>
                <w:szCs w:val="22"/>
              </w:rPr>
            </w:pPr>
            <w:ins w:id="1677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1DF602D0" w14:textId="77777777" w:rsidR="008D7F46" w:rsidRPr="008D7F46" w:rsidRDefault="008D7F46" w:rsidP="008D7F46">
            <w:pPr>
              <w:jc w:val="left"/>
              <w:rPr>
                <w:ins w:id="16779" w:author="Perrine, Martin L. (GSFC-5670)" w:date="2016-09-02T11:28:00Z"/>
                <w:rFonts w:ascii="Calibri" w:hAnsi="Calibri"/>
                <w:color w:val="000000"/>
                <w:sz w:val="22"/>
                <w:szCs w:val="22"/>
              </w:rPr>
            </w:pPr>
            <w:ins w:id="1678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01D69D9D" w14:textId="77777777" w:rsidR="008D7F46" w:rsidRPr="008D7F46" w:rsidRDefault="008D7F46" w:rsidP="008D7F46">
            <w:pPr>
              <w:jc w:val="left"/>
              <w:rPr>
                <w:ins w:id="16781" w:author="Perrine, Martin L. (GSFC-5670)" w:date="2016-09-02T11:28:00Z"/>
                <w:rFonts w:ascii="Calibri" w:hAnsi="Calibri"/>
                <w:color w:val="000000"/>
                <w:sz w:val="22"/>
                <w:szCs w:val="22"/>
              </w:rPr>
            </w:pPr>
            <w:ins w:id="16782" w:author="Perrine, Martin L. (GSFC-5670)" w:date="2016-09-02T11:28:00Z">
              <w:r w:rsidRPr="008D7F46">
                <w:rPr>
                  <w:rFonts w:ascii="Calibri" w:hAnsi="Calibri"/>
                  <w:color w:val="000000"/>
                  <w:sz w:val="22"/>
                  <w:szCs w:val="22"/>
                </w:rPr>
                <w:t>A</w:t>
              </w:r>
            </w:ins>
          </w:p>
        </w:tc>
      </w:tr>
      <w:tr w:rsidR="008D7F46" w:rsidRPr="008D7F46" w14:paraId="02D25472" w14:textId="77777777" w:rsidTr="008D7F46">
        <w:trPr>
          <w:trHeight w:val="576"/>
          <w:ins w:id="1678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5D8C530F" w14:textId="0561E787" w:rsidR="008D7F46" w:rsidRPr="008D7F46" w:rsidRDefault="00055AC4" w:rsidP="008D7F46">
            <w:pPr>
              <w:jc w:val="left"/>
              <w:rPr>
                <w:ins w:id="16784" w:author="Perrine, Martin L. (GSFC-5670)" w:date="2016-09-02T11:28:00Z"/>
                <w:rFonts w:ascii="Calibri" w:hAnsi="Calibri"/>
                <w:color w:val="000000"/>
                <w:sz w:val="22"/>
                <w:szCs w:val="22"/>
              </w:rPr>
            </w:pPr>
            <w:ins w:id="16785" w:author="Perrine, Martin L. (GSFC-5670)" w:date="2016-09-13T14:29:00Z">
              <w:r>
                <w:rPr>
                  <w:rFonts w:ascii="Calibri" w:hAnsi="Calibri"/>
                  <w:color w:val="000000"/>
                  <w:sz w:val="22"/>
                  <w:szCs w:val="22"/>
                </w:rPr>
                <w:t>DAPHNE</w:t>
              </w:r>
            </w:ins>
            <w:ins w:id="16786" w:author="Perrine, Martin L. (GSFC-5670)" w:date="2016-09-02T11:28:00Z">
              <w:r w:rsidR="008D7F46" w:rsidRPr="008D7F46">
                <w:rPr>
                  <w:rFonts w:ascii="Calibri" w:hAnsi="Calibri"/>
                  <w:color w:val="000000"/>
                  <w:sz w:val="22"/>
                  <w:szCs w:val="22"/>
                </w:rPr>
                <w:t xml:space="preserve">-RMA-012 Waived – </w:t>
              </w:r>
            </w:ins>
          </w:p>
        </w:tc>
        <w:tc>
          <w:tcPr>
            <w:tcW w:w="588" w:type="dxa"/>
            <w:tcBorders>
              <w:top w:val="nil"/>
              <w:left w:val="nil"/>
              <w:bottom w:val="single" w:sz="4" w:space="0" w:color="auto"/>
              <w:right w:val="single" w:sz="4" w:space="0" w:color="auto"/>
            </w:tcBorders>
            <w:shd w:val="clear" w:color="auto" w:fill="auto"/>
            <w:vAlign w:val="center"/>
            <w:hideMark/>
          </w:tcPr>
          <w:p w14:paraId="6B5B3C2A" w14:textId="77777777" w:rsidR="008D7F46" w:rsidRPr="008D7F46" w:rsidRDefault="008D7F46" w:rsidP="008D7F46">
            <w:pPr>
              <w:jc w:val="left"/>
              <w:rPr>
                <w:ins w:id="16787" w:author="Perrine, Martin L. (GSFC-5670)" w:date="2016-09-02T11:28:00Z"/>
                <w:rFonts w:ascii="Calibri" w:hAnsi="Calibri"/>
                <w:color w:val="000000"/>
                <w:sz w:val="22"/>
                <w:szCs w:val="22"/>
              </w:rPr>
            </w:pPr>
            <w:ins w:id="1678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26200FAB" w14:textId="77777777" w:rsidR="008D7F46" w:rsidRPr="008D7F46" w:rsidRDefault="008D7F46" w:rsidP="008D7F46">
            <w:pPr>
              <w:jc w:val="left"/>
              <w:rPr>
                <w:ins w:id="16789" w:author="Perrine, Martin L. (GSFC-5670)" w:date="2016-09-02T11:28:00Z"/>
                <w:rFonts w:ascii="Calibri" w:hAnsi="Calibri"/>
                <w:color w:val="000000"/>
                <w:sz w:val="22"/>
                <w:szCs w:val="22"/>
              </w:rPr>
            </w:pPr>
            <w:ins w:id="1679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3705E911" w14:textId="77777777" w:rsidR="008D7F46" w:rsidRPr="008D7F46" w:rsidRDefault="008D7F46" w:rsidP="008D7F46">
            <w:pPr>
              <w:jc w:val="left"/>
              <w:rPr>
                <w:ins w:id="16791" w:author="Perrine, Martin L. (GSFC-5670)" w:date="2016-09-02T11:28:00Z"/>
                <w:rFonts w:ascii="Calibri" w:hAnsi="Calibri"/>
                <w:color w:val="000000"/>
                <w:sz w:val="22"/>
                <w:szCs w:val="22"/>
              </w:rPr>
            </w:pPr>
            <w:ins w:id="1679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78CAF1C3" w14:textId="77777777" w:rsidR="008D7F46" w:rsidRPr="008D7F46" w:rsidRDefault="008D7F46" w:rsidP="008D7F46">
            <w:pPr>
              <w:jc w:val="left"/>
              <w:rPr>
                <w:ins w:id="16793" w:author="Perrine, Martin L. (GSFC-5670)" w:date="2016-09-02T11:28:00Z"/>
                <w:rFonts w:ascii="Calibri" w:hAnsi="Calibri"/>
                <w:color w:val="000000"/>
                <w:sz w:val="22"/>
                <w:szCs w:val="22"/>
              </w:rPr>
            </w:pPr>
            <w:ins w:id="1679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1CA9B5B6" w14:textId="77777777" w:rsidR="008D7F46" w:rsidRPr="008D7F46" w:rsidRDefault="008D7F46" w:rsidP="008D7F46">
            <w:pPr>
              <w:jc w:val="left"/>
              <w:rPr>
                <w:ins w:id="16795" w:author="Perrine, Martin L. (GSFC-5670)" w:date="2016-09-02T11:28:00Z"/>
                <w:rFonts w:ascii="Calibri" w:hAnsi="Calibri"/>
                <w:color w:val="000000"/>
                <w:sz w:val="22"/>
                <w:szCs w:val="22"/>
              </w:rPr>
            </w:pPr>
            <w:ins w:id="1679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35ACC1F0" w14:textId="77777777" w:rsidR="008D7F46" w:rsidRPr="008D7F46" w:rsidRDefault="008D7F46" w:rsidP="008D7F46">
            <w:pPr>
              <w:jc w:val="left"/>
              <w:rPr>
                <w:ins w:id="16797" w:author="Perrine, Martin L. (GSFC-5670)" w:date="2016-09-02T11:28:00Z"/>
                <w:rFonts w:ascii="Calibri" w:hAnsi="Calibri"/>
                <w:color w:val="000000"/>
                <w:sz w:val="22"/>
                <w:szCs w:val="22"/>
              </w:rPr>
            </w:pPr>
            <w:ins w:id="1679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3F98DE38" w14:textId="77777777" w:rsidR="008D7F46" w:rsidRPr="008D7F46" w:rsidRDefault="008D7F46" w:rsidP="008D7F46">
            <w:pPr>
              <w:jc w:val="left"/>
              <w:rPr>
                <w:ins w:id="16799" w:author="Perrine, Martin L. (GSFC-5670)" w:date="2016-09-02T11:28:00Z"/>
                <w:rFonts w:ascii="Calibri" w:hAnsi="Calibri"/>
                <w:color w:val="000000"/>
                <w:sz w:val="22"/>
                <w:szCs w:val="22"/>
              </w:rPr>
            </w:pPr>
            <w:ins w:id="1680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6691CF80" w14:textId="77777777" w:rsidR="008D7F46" w:rsidRPr="008D7F46" w:rsidRDefault="008D7F46" w:rsidP="008D7F46">
            <w:pPr>
              <w:jc w:val="left"/>
              <w:rPr>
                <w:ins w:id="16801" w:author="Perrine, Martin L. (GSFC-5670)" w:date="2016-09-02T11:28:00Z"/>
                <w:rFonts w:ascii="Calibri" w:hAnsi="Calibri"/>
                <w:color w:val="000000"/>
                <w:sz w:val="22"/>
                <w:szCs w:val="22"/>
              </w:rPr>
            </w:pPr>
            <w:ins w:id="16802" w:author="Perrine, Martin L. (GSFC-5670)" w:date="2016-09-02T11:28:00Z">
              <w:r w:rsidRPr="008D7F46">
                <w:rPr>
                  <w:rFonts w:ascii="Calibri" w:hAnsi="Calibri"/>
                  <w:color w:val="000000"/>
                  <w:sz w:val="22"/>
                  <w:szCs w:val="22"/>
                </w:rPr>
                <w:t>W</w:t>
              </w:r>
            </w:ins>
          </w:p>
        </w:tc>
      </w:tr>
      <w:tr w:rsidR="008D7F46" w:rsidRPr="008D7F46" w14:paraId="1EDE2940" w14:textId="77777777" w:rsidTr="008D7F46">
        <w:trPr>
          <w:trHeight w:val="576"/>
          <w:ins w:id="1680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59FE3EF4" w14:textId="3347BB54" w:rsidR="008D7F46" w:rsidRPr="008D7F46" w:rsidRDefault="00055AC4" w:rsidP="008D7F46">
            <w:pPr>
              <w:jc w:val="left"/>
              <w:rPr>
                <w:ins w:id="16804" w:author="Perrine, Martin L. (GSFC-5670)" w:date="2016-09-02T11:28:00Z"/>
                <w:rFonts w:ascii="Calibri" w:hAnsi="Calibri"/>
                <w:color w:val="000000"/>
                <w:sz w:val="22"/>
                <w:szCs w:val="22"/>
              </w:rPr>
            </w:pPr>
            <w:ins w:id="16805" w:author="Perrine, Martin L. (GSFC-5670)" w:date="2016-09-13T14:29:00Z">
              <w:r>
                <w:rPr>
                  <w:rFonts w:ascii="Calibri" w:hAnsi="Calibri"/>
                  <w:color w:val="000000"/>
                  <w:sz w:val="22"/>
                  <w:szCs w:val="22"/>
                </w:rPr>
                <w:t>DAPHNE</w:t>
              </w:r>
            </w:ins>
            <w:ins w:id="16806" w:author="Perrine, Martin L. (GSFC-5670)" w:date="2016-09-02T11:28:00Z">
              <w:r w:rsidR="008D7F46" w:rsidRPr="008D7F46">
                <w:rPr>
                  <w:rFonts w:ascii="Calibri" w:hAnsi="Calibri"/>
                  <w:color w:val="000000"/>
                  <w:sz w:val="22"/>
                  <w:szCs w:val="22"/>
                </w:rPr>
                <w:t>-RMA-013 availability of 0.99.</w:t>
              </w:r>
            </w:ins>
          </w:p>
        </w:tc>
        <w:tc>
          <w:tcPr>
            <w:tcW w:w="588" w:type="dxa"/>
            <w:tcBorders>
              <w:top w:val="nil"/>
              <w:left w:val="nil"/>
              <w:bottom w:val="single" w:sz="4" w:space="0" w:color="auto"/>
              <w:right w:val="single" w:sz="4" w:space="0" w:color="auto"/>
            </w:tcBorders>
            <w:shd w:val="clear" w:color="auto" w:fill="auto"/>
            <w:vAlign w:val="center"/>
            <w:hideMark/>
          </w:tcPr>
          <w:p w14:paraId="09C1F090" w14:textId="77777777" w:rsidR="008D7F46" w:rsidRPr="008D7F46" w:rsidRDefault="008D7F46" w:rsidP="008D7F46">
            <w:pPr>
              <w:jc w:val="left"/>
              <w:rPr>
                <w:ins w:id="16807" w:author="Perrine, Martin L. (GSFC-5670)" w:date="2016-09-02T11:28:00Z"/>
                <w:rFonts w:ascii="Calibri" w:hAnsi="Calibri"/>
                <w:color w:val="000000"/>
                <w:sz w:val="22"/>
                <w:szCs w:val="22"/>
              </w:rPr>
            </w:pPr>
            <w:ins w:id="1680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7036673A" w14:textId="77777777" w:rsidR="008D7F46" w:rsidRPr="008D7F46" w:rsidRDefault="008D7F46" w:rsidP="008D7F46">
            <w:pPr>
              <w:jc w:val="left"/>
              <w:rPr>
                <w:ins w:id="16809" w:author="Perrine, Martin L. (GSFC-5670)" w:date="2016-09-02T11:28:00Z"/>
                <w:rFonts w:ascii="Calibri" w:hAnsi="Calibri"/>
                <w:color w:val="000000"/>
                <w:sz w:val="22"/>
                <w:szCs w:val="22"/>
              </w:rPr>
            </w:pPr>
            <w:ins w:id="1681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72230EA2" w14:textId="77777777" w:rsidR="008D7F46" w:rsidRPr="008D7F46" w:rsidRDefault="008D7F46" w:rsidP="008D7F46">
            <w:pPr>
              <w:jc w:val="left"/>
              <w:rPr>
                <w:ins w:id="16811" w:author="Perrine, Martin L. (GSFC-5670)" w:date="2016-09-02T11:28:00Z"/>
                <w:rFonts w:ascii="Calibri" w:hAnsi="Calibri"/>
                <w:color w:val="000000"/>
                <w:sz w:val="22"/>
                <w:szCs w:val="22"/>
              </w:rPr>
            </w:pPr>
            <w:ins w:id="1681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45F552B7" w14:textId="77777777" w:rsidR="008D7F46" w:rsidRPr="008D7F46" w:rsidRDefault="008D7F46" w:rsidP="008D7F46">
            <w:pPr>
              <w:jc w:val="left"/>
              <w:rPr>
                <w:ins w:id="16813" w:author="Perrine, Martin L. (GSFC-5670)" w:date="2016-09-02T11:28:00Z"/>
                <w:rFonts w:ascii="Calibri" w:hAnsi="Calibri"/>
                <w:color w:val="000000"/>
                <w:sz w:val="22"/>
                <w:szCs w:val="22"/>
              </w:rPr>
            </w:pPr>
            <w:ins w:id="1681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6F7305AD" w14:textId="77777777" w:rsidR="008D7F46" w:rsidRPr="008D7F46" w:rsidRDefault="008D7F46" w:rsidP="008D7F46">
            <w:pPr>
              <w:jc w:val="left"/>
              <w:rPr>
                <w:ins w:id="16815" w:author="Perrine, Martin L. (GSFC-5670)" w:date="2016-09-02T11:28:00Z"/>
                <w:rFonts w:ascii="Calibri" w:hAnsi="Calibri"/>
                <w:color w:val="000000"/>
                <w:sz w:val="22"/>
                <w:szCs w:val="22"/>
              </w:rPr>
            </w:pPr>
            <w:ins w:id="1681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2AADBDD4" w14:textId="77777777" w:rsidR="008D7F46" w:rsidRPr="008D7F46" w:rsidRDefault="008D7F46" w:rsidP="008D7F46">
            <w:pPr>
              <w:jc w:val="left"/>
              <w:rPr>
                <w:ins w:id="16817" w:author="Perrine, Martin L. (GSFC-5670)" w:date="2016-09-02T11:28:00Z"/>
                <w:rFonts w:ascii="Calibri" w:hAnsi="Calibri"/>
                <w:color w:val="000000"/>
                <w:sz w:val="22"/>
                <w:szCs w:val="22"/>
              </w:rPr>
            </w:pPr>
            <w:ins w:id="1681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6582AC8" w14:textId="77777777" w:rsidR="008D7F46" w:rsidRPr="008D7F46" w:rsidRDefault="008D7F46" w:rsidP="008D7F46">
            <w:pPr>
              <w:jc w:val="left"/>
              <w:rPr>
                <w:ins w:id="16819" w:author="Perrine, Martin L. (GSFC-5670)" w:date="2016-09-02T11:28:00Z"/>
                <w:rFonts w:ascii="Calibri" w:hAnsi="Calibri"/>
                <w:color w:val="000000"/>
                <w:sz w:val="22"/>
                <w:szCs w:val="22"/>
              </w:rPr>
            </w:pPr>
            <w:ins w:id="1682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5F6E2068" w14:textId="77777777" w:rsidR="008D7F46" w:rsidRPr="008D7F46" w:rsidRDefault="008D7F46" w:rsidP="008D7F46">
            <w:pPr>
              <w:jc w:val="left"/>
              <w:rPr>
                <w:ins w:id="16821" w:author="Perrine, Martin L. (GSFC-5670)" w:date="2016-09-02T11:28:00Z"/>
                <w:rFonts w:ascii="Calibri" w:hAnsi="Calibri"/>
                <w:color w:val="000000"/>
                <w:sz w:val="22"/>
                <w:szCs w:val="22"/>
              </w:rPr>
            </w:pPr>
            <w:ins w:id="16822" w:author="Perrine, Martin L. (GSFC-5670)" w:date="2016-09-02T11:28:00Z">
              <w:r w:rsidRPr="008D7F46">
                <w:rPr>
                  <w:rFonts w:ascii="Calibri" w:hAnsi="Calibri"/>
                  <w:color w:val="000000"/>
                  <w:sz w:val="22"/>
                  <w:szCs w:val="22"/>
                </w:rPr>
                <w:t>A</w:t>
              </w:r>
            </w:ins>
          </w:p>
        </w:tc>
      </w:tr>
      <w:tr w:rsidR="008D7F46" w:rsidRPr="008D7F46" w14:paraId="1C8F681A" w14:textId="77777777" w:rsidTr="008D7F46">
        <w:trPr>
          <w:trHeight w:val="288"/>
          <w:ins w:id="1682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4BE12C34" w14:textId="730C0942" w:rsidR="008D7F46" w:rsidRPr="008D7F46" w:rsidRDefault="00055AC4" w:rsidP="008D7F46">
            <w:pPr>
              <w:jc w:val="left"/>
              <w:rPr>
                <w:ins w:id="16824" w:author="Perrine, Martin L. (GSFC-5670)" w:date="2016-09-02T11:28:00Z"/>
                <w:rFonts w:ascii="Calibri" w:hAnsi="Calibri"/>
                <w:color w:val="000000"/>
                <w:sz w:val="22"/>
                <w:szCs w:val="22"/>
              </w:rPr>
            </w:pPr>
            <w:ins w:id="16825" w:author="Perrine, Martin L. (GSFC-5670)" w:date="2016-09-13T14:29:00Z">
              <w:r>
                <w:rPr>
                  <w:rFonts w:ascii="Calibri" w:hAnsi="Calibri"/>
                  <w:color w:val="000000"/>
                  <w:sz w:val="22"/>
                  <w:szCs w:val="22"/>
                </w:rPr>
                <w:t>DAPHNE</w:t>
              </w:r>
            </w:ins>
            <w:ins w:id="16826" w:author="Perrine, Martin L. (GSFC-5670)" w:date="2016-09-02T11:28:00Z">
              <w:r w:rsidR="008D7F46" w:rsidRPr="008D7F46">
                <w:rPr>
                  <w:rFonts w:ascii="Calibri" w:hAnsi="Calibri"/>
                  <w:color w:val="000000"/>
                  <w:sz w:val="22"/>
                  <w:szCs w:val="22"/>
                </w:rPr>
                <w:t xml:space="preserve">-RMA-014 MTBF </w:t>
              </w:r>
            </w:ins>
          </w:p>
        </w:tc>
        <w:tc>
          <w:tcPr>
            <w:tcW w:w="588" w:type="dxa"/>
            <w:tcBorders>
              <w:top w:val="nil"/>
              <w:left w:val="nil"/>
              <w:bottom w:val="single" w:sz="4" w:space="0" w:color="auto"/>
              <w:right w:val="single" w:sz="4" w:space="0" w:color="auto"/>
            </w:tcBorders>
            <w:shd w:val="clear" w:color="auto" w:fill="auto"/>
            <w:vAlign w:val="center"/>
            <w:hideMark/>
          </w:tcPr>
          <w:p w14:paraId="1869AA53" w14:textId="77777777" w:rsidR="008D7F46" w:rsidRPr="008D7F46" w:rsidRDefault="008D7F46" w:rsidP="008D7F46">
            <w:pPr>
              <w:jc w:val="left"/>
              <w:rPr>
                <w:ins w:id="16827" w:author="Perrine, Martin L. (GSFC-5670)" w:date="2016-09-02T11:28:00Z"/>
                <w:rFonts w:ascii="Calibri" w:hAnsi="Calibri"/>
                <w:color w:val="000000"/>
                <w:sz w:val="22"/>
                <w:szCs w:val="22"/>
              </w:rPr>
            </w:pPr>
            <w:ins w:id="1682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28B7E70E" w14:textId="77777777" w:rsidR="008D7F46" w:rsidRPr="008D7F46" w:rsidRDefault="008D7F46" w:rsidP="008D7F46">
            <w:pPr>
              <w:jc w:val="left"/>
              <w:rPr>
                <w:ins w:id="16829" w:author="Perrine, Martin L. (GSFC-5670)" w:date="2016-09-02T11:28:00Z"/>
                <w:rFonts w:ascii="Calibri" w:hAnsi="Calibri"/>
                <w:color w:val="000000"/>
                <w:sz w:val="22"/>
                <w:szCs w:val="22"/>
              </w:rPr>
            </w:pPr>
            <w:ins w:id="1683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3227C0B4" w14:textId="77777777" w:rsidR="008D7F46" w:rsidRPr="008D7F46" w:rsidRDefault="008D7F46" w:rsidP="008D7F46">
            <w:pPr>
              <w:jc w:val="left"/>
              <w:rPr>
                <w:ins w:id="16831" w:author="Perrine, Martin L. (GSFC-5670)" w:date="2016-09-02T11:28:00Z"/>
                <w:rFonts w:ascii="Calibri" w:hAnsi="Calibri"/>
                <w:color w:val="000000"/>
                <w:sz w:val="22"/>
                <w:szCs w:val="22"/>
              </w:rPr>
            </w:pPr>
            <w:ins w:id="1683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3A189135" w14:textId="77777777" w:rsidR="008D7F46" w:rsidRPr="008D7F46" w:rsidRDefault="008D7F46" w:rsidP="008D7F46">
            <w:pPr>
              <w:jc w:val="left"/>
              <w:rPr>
                <w:ins w:id="16833" w:author="Perrine, Martin L. (GSFC-5670)" w:date="2016-09-02T11:28:00Z"/>
                <w:rFonts w:ascii="Calibri" w:hAnsi="Calibri"/>
                <w:color w:val="000000"/>
                <w:sz w:val="22"/>
                <w:szCs w:val="22"/>
              </w:rPr>
            </w:pPr>
            <w:ins w:id="1683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5B877399" w14:textId="77777777" w:rsidR="008D7F46" w:rsidRPr="008D7F46" w:rsidRDefault="008D7F46" w:rsidP="008D7F46">
            <w:pPr>
              <w:jc w:val="left"/>
              <w:rPr>
                <w:ins w:id="16835" w:author="Perrine, Martin L. (GSFC-5670)" w:date="2016-09-02T11:28:00Z"/>
                <w:rFonts w:ascii="Calibri" w:hAnsi="Calibri"/>
                <w:color w:val="000000"/>
                <w:sz w:val="22"/>
                <w:szCs w:val="22"/>
              </w:rPr>
            </w:pPr>
            <w:ins w:id="1683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766A8A26" w14:textId="77777777" w:rsidR="008D7F46" w:rsidRPr="008D7F46" w:rsidRDefault="008D7F46" w:rsidP="008D7F46">
            <w:pPr>
              <w:jc w:val="left"/>
              <w:rPr>
                <w:ins w:id="16837" w:author="Perrine, Martin L. (GSFC-5670)" w:date="2016-09-02T11:28:00Z"/>
                <w:rFonts w:ascii="Calibri" w:hAnsi="Calibri"/>
                <w:color w:val="000000"/>
                <w:sz w:val="22"/>
                <w:szCs w:val="22"/>
              </w:rPr>
            </w:pPr>
            <w:ins w:id="1683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7042BE46" w14:textId="77777777" w:rsidR="008D7F46" w:rsidRPr="008D7F46" w:rsidRDefault="008D7F46" w:rsidP="008D7F46">
            <w:pPr>
              <w:jc w:val="left"/>
              <w:rPr>
                <w:ins w:id="16839" w:author="Perrine, Martin L. (GSFC-5670)" w:date="2016-09-02T11:28:00Z"/>
                <w:rFonts w:ascii="Calibri" w:hAnsi="Calibri"/>
                <w:color w:val="000000"/>
                <w:sz w:val="22"/>
                <w:szCs w:val="22"/>
              </w:rPr>
            </w:pPr>
            <w:ins w:id="1684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4B8A87FA" w14:textId="77777777" w:rsidR="008D7F46" w:rsidRPr="008D7F46" w:rsidRDefault="008D7F46" w:rsidP="008D7F46">
            <w:pPr>
              <w:jc w:val="left"/>
              <w:rPr>
                <w:ins w:id="16841" w:author="Perrine, Martin L. (GSFC-5670)" w:date="2016-09-02T11:28:00Z"/>
                <w:rFonts w:ascii="Calibri" w:hAnsi="Calibri"/>
                <w:color w:val="000000"/>
                <w:sz w:val="22"/>
                <w:szCs w:val="22"/>
              </w:rPr>
            </w:pPr>
            <w:ins w:id="16842" w:author="Perrine, Martin L. (GSFC-5670)" w:date="2016-09-02T11:28:00Z">
              <w:r w:rsidRPr="008D7F46">
                <w:rPr>
                  <w:rFonts w:ascii="Calibri" w:hAnsi="Calibri"/>
                  <w:color w:val="000000"/>
                  <w:sz w:val="22"/>
                  <w:szCs w:val="22"/>
                </w:rPr>
                <w:t>A</w:t>
              </w:r>
            </w:ins>
          </w:p>
        </w:tc>
      </w:tr>
      <w:tr w:rsidR="008D7F46" w:rsidRPr="008D7F46" w14:paraId="74A5EA06" w14:textId="77777777" w:rsidTr="008D7F46">
        <w:trPr>
          <w:trHeight w:val="864"/>
          <w:ins w:id="16843" w:author="Perrine, Martin L. (GSFC-5670)" w:date="2016-09-02T11:28:00Z"/>
        </w:trPr>
        <w:tc>
          <w:tcPr>
            <w:tcW w:w="2101" w:type="dxa"/>
            <w:tcBorders>
              <w:top w:val="nil"/>
              <w:left w:val="single" w:sz="4" w:space="0" w:color="auto"/>
              <w:bottom w:val="single" w:sz="4" w:space="0" w:color="auto"/>
              <w:right w:val="single" w:sz="4" w:space="0" w:color="auto"/>
            </w:tcBorders>
            <w:shd w:val="clear" w:color="000000" w:fill="FFFFFF"/>
            <w:vAlign w:val="center"/>
            <w:hideMark/>
          </w:tcPr>
          <w:p w14:paraId="44995E99" w14:textId="471532DE" w:rsidR="008D7F46" w:rsidRPr="008D7F46" w:rsidRDefault="00055AC4" w:rsidP="008D7F46">
            <w:pPr>
              <w:jc w:val="left"/>
              <w:rPr>
                <w:ins w:id="16844" w:author="Perrine, Martin L. (GSFC-5670)" w:date="2016-09-02T11:28:00Z"/>
                <w:rFonts w:ascii="Calibri" w:hAnsi="Calibri"/>
                <w:color w:val="000000"/>
                <w:sz w:val="22"/>
                <w:szCs w:val="22"/>
              </w:rPr>
            </w:pPr>
            <w:ins w:id="16845" w:author="Perrine, Martin L. (GSFC-5670)" w:date="2016-09-13T14:29:00Z">
              <w:r>
                <w:rPr>
                  <w:rFonts w:ascii="Calibri" w:hAnsi="Calibri"/>
                  <w:color w:val="000000"/>
                  <w:sz w:val="22"/>
                  <w:szCs w:val="22"/>
                </w:rPr>
                <w:t>DAPHNE</w:t>
              </w:r>
            </w:ins>
            <w:ins w:id="16846" w:author="Perrine, Martin L. (GSFC-5670)" w:date="2016-09-02T11:28:00Z">
              <w:r w:rsidR="008D7F46" w:rsidRPr="008D7F46">
                <w:rPr>
                  <w:rFonts w:ascii="Calibri" w:hAnsi="Calibri"/>
                  <w:color w:val="000000"/>
                  <w:sz w:val="22"/>
                  <w:szCs w:val="22"/>
                </w:rPr>
                <w:t xml:space="preserve">-RMA-015 Mean Time To Restore Function (MTTRF) </w:t>
              </w:r>
            </w:ins>
          </w:p>
        </w:tc>
        <w:tc>
          <w:tcPr>
            <w:tcW w:w="588" w:type="dxa"/>
            <w:tcBorders>
              <w:top w:val="nil"/>
              <w:left w:val="nil"/>
              <w:bottom w:val="single" w:sz="4" w:space="0" w:color="auto"/>
              <w:right w:val="single" w:sz="4" w:space="0" w:color="auto"/>
            </w:tcBorders>
            <w:shd w:val="clear" w:color="auto" w:fill="auto"/>
            <w:vAlign w:val="center"/>
            <w:hideMark/>
          </w:tcPr>
          <w:p w14:paraId="4ACEF36A" w14:textId="77777777" w:rsidR="008D7F46" w:rsidRPr="008D7F46" w:rsidRDefault="008D7F46" w:rsidP="008D7F46">
            <w:pPr>
              <w:jc w:val="left"/>
              <w:rPr>
                <w:ins w:id="16847" w:author="Perrine, Martin L. (GSFC-5670)" w:date="2016-09-02T11:28:00Z"/>
                <w:rFonts w:ascii="Calibri" w:hAnsi="Calibri"/>
                <w:color w:val="000000"/>
                <w:sz w:val="22"/>
                <w:szCs w:val="22"/>
              </w:rPr>
            </w:pPr>
            <w:ins w:id="16848" w:author="Perrine, Martin L. (GSFC-5670)" w:date="2016-09-02T11:28:00Z">
              <w:r w:rsidRPr="008D7F46">
                <w:rPr>
                  <w:rFonts w:ascii="Calibri" w:hAnsi="Calibri"/>
                  <w:color w:val="000000"/>
                  <w:sz w:val="22"/>
                  <w:szCs w:val="22"/>
                </w:rPr>
                <w:t> </w:t>
              </w:r>
            </w:ins>
          </w:p>
        </w:tc>
        <w:tc>
          <w:tcPr>
            <w:tcW w:w="649" w:type="dxa"/>
            <w:tcBorders>
              <w:top w:val="nil"/>
              <w:left w:val="nil"/>
              <w:bottom w:val="single" w:sz="4" w:space="0" w:color="auto"/>
              <w:right w:val="single" w:sz="4" w:space="0" w:color="auto"/>
            </w:tcBorders>
            <w:shd w:val="clear" w:color="auto" w:fill="auto"/>
            <w:vAlign w:val="center"/>
            <w:hideMark/>
          </w:tcPr>
          <w:p w14:paraId="005D0F90" w14:textId="77777777" w:rsidR="008D7F46" w:rsidRPr="008D7F46" w:rsidRDefault="008D7F46" w:rsidP="008D7F46">
            <w:pPr>
              <w:jc w:val="left"/>
              <w:rPr>
                <w:ins w:id="16849" w:author="Perrine, Martin L. (GSFC-5670)" w:date="2016-09-02T11:28:00Z"/>
                <w:rFonts w:ascii="Calibri" w:hAnsi="Calibri"/>
                <w:color w:val="000000"/>
                <w:sz w:val="22"/>
                <w:szCs w:val="22"/>
              </w:rPr>
            </w:pPr>
            <w:ins w:id="1685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0D2AC9ED" w14:textId="77777777" w:rsidR="008D7F46" w:rsidRPr="008D7F46" w:rsidRDefault="008D7F46" w:rsidP="008D7F46">
            <w:pPr>
              <w:jc w:val="left"/>
              <w:rPr>
                <w:ins w:id="16851" w:author="Perrine, Martin L. (GSFC-5670)" w:date="2016-09-02T11:28:00Z"/>
                <w:rFonts w:ascii="Calibri" w:hAnsi="Calibri"/>
                <w:color w:val="000000"/>
                <w:sz w:val="22"/>
                <w:szCs w:val="22"/>
              </w:rPr>
            </w:pPr>
            <w:ins w:id="1685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3D914EEF" w14:textId="77777777" w:rsidR="008D7F46" w:rsidRPr="008D7F46" w:rsidRDefault="008D7F46" w:rsidP="008D7F46">
            <w:pPr>
              <w:jc w:val="left"/>
              <w:rPr>
                <w:ins w:id="16853" w:author="Perrine, Martin L. (GSFC-5670)" w:date="2016-09-02T11:28:00Z"/>
                <w:rFonts w:ascii="Calibri" w:hAnsi="Calibri"/>
                <w:color w:val="000000"/>
                <w:sz w:val="22"/>
                <w:szCs w:val="22"/>
              </w:rPr>
            </w:pPr>
            <w:ins w:id="1685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0A8DF3C5" w14:textId="77777777" w:rsidR="008D7F46" w:rsidRPr="008D7F46" w:rsidRDefault="008D7F46" w:rsidP="008D7F46">
            <w:pPr>
              <w:jc w:val="left"/>
              <w:rPr>
                <w:ins w:id="16855" w:author="Perrine, Martin L. (GSFC-5670)" w:date="2016-09-02T11:28:00Z"/>
                <w:rFonts w:ascii="Calibri" w:hAnsi="Calibri"/>
                <w:color w:val="000000"/>
                <w:sz w:val="22"/>
                <w:szCs w:val="22"/>
              </w:rPr>
            </w:pPr>
            <w:ins w:id="1685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02CD85AA" w14:textId="77777777" w:rsidR="008D7F46" w:rsidRPr="008D7F46" w:rsidRDefault="008D7F46" w:rsidP="008D7F46">
            <w:pPr>
              <w:jc w:val="left"/>
              <w:rPr>
                <w:ins w:id="16857" w:author="Perrine, Martin L. (GSFC-5670)" w:date="2016-09-02T11:28:00Z"/>
                <w:rFonts w:ascii="Calibri" w:hAnsi="Calibri"/>
                <w:color w:val="000000"/>
                <w:sz w:val="22"/>
                <w:szCs w:val="22"/>
              </w:rPr>
            </w:pPr>
            <w:ins w:id="1685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218D8DF8" w14:textId="77777777" w:rsidR="008D7F46" w:rsidRPr="008D7F46" w:rsidRDefault="008D7F46" w:rsidP="008D7F46">
            <w:pPr>
              <w:jc w:val="left"/>
              <w:rPr>
                <w:ins w:id="16859" w:author="Perrine, Martin L. (GSFC-5670)" w:date="2016-09-02T11:28:00Z"/>
                <w:rFonts w:ascii="Calibri" w:hAnsi="Calibri"/>
                <w:color w:val="000000"/>
                <w:sz w:val="22"/>
                <w:szCs w:val="22"/>
              </w:rPr>
            </w:pPr>
            <w:ins w:id="1686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4E8C3A50" w14:textId="77777777" w:rsidR="008D7F46" w:rsidRPr="008D7F46" w:rsidRDefault="008D7F46" w:rsidP="008D7F46">
            <w:pPr>
              <w:jc w:val="left"/>
              <w:rPr>
                <w:ins w:id="16861" w:author="Perrine, Martin L. (GSFC-5670)" w:date="2016-09-02T11:28:00Z"/>
                <w:rFonts w:ascii="Calibri" w:hAnsi="Calibri"/>
                <w:color w:val="000000"/>
                <w:sz w:val="22"/>
                <w:szCs w:val="22"/>
              </w:rPr>
            </w:pPr>
            <w:ins w:id="16862" w:author="Perrine, Martin L. (GSFC-5670)" w:date="2016-09-02T11:28:00Z">
              <w:r w:rsidRPr="008D7F46">
                <w:rPr>
                  <w:rFonts w:ascii="Calibri" w:hAnsi="Calibri"/>
                  <w:color w:val="000000"/>
                  <w:sz w:val="22"/>
                  <w:szCs w:val="22"/>
                </w:rPr>
                <w:t>A</w:t>
              </w:r>
            </w:ins>
          </w:p>
        </w:tc>
      </w:tr>
      <w:tr w:rsidR="008D7F46" w:rsidRPr="008D7F46" w14:paraId="7F4A3378" w14:textId="77777777" w:rsidTr="008D7F46">
        <w:trPr>
          <w:trHeight w:val="576"/>
          <w:ins w:id="1686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1C0FD5A7" w14:textId="17C5CADE" w:rsidR="008D7F46" w:rsidRPr="008D7F46" w:rsidRDefault="00055AC4" w:rsidP="008D7F46">
            <w:pPr>
              <w:jc w:val="left"/>
              <w:rPr>
                <w:ins w:id="16864" w:author="Perrine, Martin L. (GSFC-5670)" w:date="2016-09-02T11:28:00Z"/>
                <w:rFonts w:ascii="Calibri" w:hAnsi="Calibri"/>
                <w:color w:val="000000"/>
                <w:sz w:val="22"/>
                <w:szCs w:val="22"/>
              </w:rPr>
            </w:pPr>
            <w:ins w:id="16865" w:author="Perrine, Martin L. (GSFC-5670)" w:date="2016-09-13T14:29:00Z">
              <w:r>
                <w:rPr>
                  <w:rFonts w:ascii="Calibri" w:hAnsi="Calibri"/>
                  <w:color w:val="000000"/>
                  <w:sz w:val="22"/>
                  <w:szCs w:val="22"/>
                </w:rPr>
                <w:t>DAPHNE</w:t>
              </w:r>
            </w:ins>
            <w:ins w:id="16866" w:author="Perrine, Martin L. (GSFC-5670)" w:date="2016-09-02T11:28:00Z">
              <w:r w:rsidR="008D7F46" w:rsidRPr="008D7F46">
                <w:rPr>
                  <w:rFonts w:ascii="Calibri" w:hAnsi="Calibri"/>
                  <w:color w:val="000000"/>
                  <w:sz w:val="22"/>
                  <w:szCs w:val="22"/>
                </w:rPr>
                <w:t>-SEC-001 Audit Trail NPR 2810.1A</w:t>
              </w:r>
            </w:ins>
          </w:p>
        </w:tc>
        <w:tc>
          <w:tcPr>
            <w:tcW w:w="588" w:type="dxa"/>
            <w:tcBorders>
              <w:top w:val="nil"/>
              <w:left w:val="nil"/>
              <w:bottom w:val="single" w:sz="4" w:space="0" w:color="auto"/>
              <w:right w:val="single" w:sz="4" w:space="0" w:color="auto"/>
            </w:tcBorders>
            <w:shd w:val="clear" w:color="auto" w:fill="auto"/>
            <w:vAlign w:val="center"/>
            <w:hideMark/>
          </w:tcPr>
          <w:p w14:paraId="268429AF" w14:textId="77777777" w:rsidR="008D7F46" w:rsidRPr="008D7F46" w:rsidRDefault="008D7F46" w:rsidP="008D7F46">
            <w:pPr>
              <w:jc w:val="right"/>
              <w:rPr>
                <w:ins w:id="16867" w:author="Perrine, Martin L. (GSFC-5670)" w:date="2016-09-02T11:28:00Z"/>
                <w:rFonts w:ascii="Calibri" w:hAnsi="Calibri"/>
                <w:color w:val="000000"/>
                <w:sz w:val="22"/>
                <w:szCs w:val="22"/>
              </w:rPr>
            </w:pPr>
            <w:ins w:id="16868" w:author="Perrine, Martin L. (GSFC-5670)" w:date="2016-09-02T11:28:00Z">
              <w:r w:rsidRPr="008D7F46">
                <w:rPr>
                  <w:rFonts w:ascii="Calibri" w:hAnsi="Calibri"/>
                  <w:color w:val="000000"/>
                  <w:sz w:val="22"/>
                  <w:szCs w:val="22"/>
                </w:rPr>
                <w:t>3.1</w:t>
              </w:r>
            </w:ins>
          </w:p>
        </w:tc>
        <w:tc>
          <w:tcPr>
            <w:tcW w:w="649" w:type="dxa"/>
            <w:tcBorders>
              <w:top w:val="nil"/>
              <w:left w:val="nil"/>
              <w:bottom w:val="single" w:sz="4" w:space="0" w:color="auto"/>
              <w:right w:val="single" w:sz="4" w:space="0" w:color="auto"/>
            </w:tcBorders>
            <w:shd w:val="clear" w:color="auto" w:fill="auto"/>
            <w:vAlign w:val="center"/>
            <w:hideMark/>
          </w:tcPr>
          <w:p w14:paraId="373FD306" w14:textId="77777777" w:rsidR="008D7F46" w:rsidRPr="008D7F46" w:rsidRDefault="008D7F46" w:rsidP="008D7F46">
            <w:pPr>
              <w:jc w:val="left"/>
              <w:rPr>
                <w:ins w:id="16869" w:author="Perrine, Martin L. (GSFC-5670)" w:date="2016-09-02T11:28:00Z"/>
                <w:rFonts w:ascii="Calibri" w:hAnsi="Calibri"/>
                <w:color w:val="000000"/>
                <w:sz w:val="22"/>
                <w:szCs w:val="22"/>
              </w:rPr>
            </w:pPr>
            <w:ins w:id="1687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268F6CB7" w14:textId="77777777" w:rsidR="008D7F46" w:rsidRPr="008D7F46" w:rsidRDefault="008D7F46" w:rsidP="008D7F46">
            <w:pPr>
              <w:jc w:val="left"/>
              <w:rPr>
                <w:ins w:id="16871" w:author="Perrine, Martin L. (GSFC-5670)" w:date="2016-09-02T11:28:00Z"/>
                <w:rFonts w:ascii="Calibri" w:hAnsi="Calibri"/>
                <w:color w:val="000000"/>
                <w:sz w:val="22"/>
                <w:szCs w:val="22"/>
              </w:rPr>
            </w:pPr>
            <w:ins w:id="1687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74A72A8" w14:textId="77777777" w:rsidR="008D7F46" w:rsidRPr="008D7F46" w:rsidRDefault="008D7F46" w:rsidP="008D7F46">
            <w:pPr>
              <w:jc w:val="left"/>
              <w:rPr>
                <w:ins w:id="16873" w:author="Perrine, Martin L. (GSFC-5670)" w:date="2016-09-02T11:28:00Z"/>
                <w:rFonts w:ascii="Calibri" w:hAnsi="Calibri"/>
                <w:color w:val="000000"/>
                <w:sz w:val="22"/>
                <w:szCs w:val="22"/>
              </w:rPr>
            </w:pPr>
            <w:ins w:id="1687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E1D907E" w14:textId="77777777" w:rsidR="008D7F46" w:rsidRPr="008D7F46" w:rsidRDefault="008D7F46" w:rsidP="008D7F46">
            <w:pPr>
              <w:jc w:val="left"/>
              <w:rPr>
                <w:ins w:id="16875" w:author="Perrine, Martin L. (GSFC-5670)" w:date="2016-09-02T11:28:00Z"/>
                <w:rFonts w:ascii="Calibri" w:hAnsi="Calibri"/>
                <w:color w:val="000000"/>
                <w:sz w:val="22"/>
                <w:szCs w:val="22"/>
              </w:rPr>
            </w:pPr>
            <w:ins w:id="1687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3F3CF61C" w14:textId="77777777" w:rsidR="008D7F46" w:rsidRPr="008D7F46" w:rsidRDefault="008D7F46" w:rsidP="008D7F46">
            <w:pPr>
              <w:jc w:val="left"/>
              <w:rPr>
                <w:ins w:id="16877" w:author="Perrine, Martin L. (GSFC-5670)" w:date="2016-09-02T11:28:00Z"/>
                <w:rFonts w:ascii="Calibri" w:hAnsi="Calibri"/>
                <w:color w:val="000000"/>
                <w:sz w:val="22"/>
                <w:szCs w:val="22"/>
              </w:rPr>
            </w:pPr>
            <w:ins w:id="1687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20BA5CD3" w14:textId="77777777" w:rsidR="008D7F46" w:rsidRPr="008D7F46" w:rsidRDefault="008D7F46" w:rsidP="008D7F46">
            <w:pPr>
              <w:jc w:val="left"/>
              <w:rPr>
                <w:ins w:id="16879" w:author="Perrine, Martin L. (GSFC-5670)" w:date="2016-09-02T11:28:00Z"/>
                <w:rFonts w:ascii="Calibri" w:hAnsi="Calibri"/>
                <w:color w:val="000000"/>
                <w:sz w:val="22"/>
                <w:szCs w:val="22"/>
              </w:rPr>
            </w:pPr>
            <w:ins w:id="1688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2887DD86" w14:textId="77777777" w:rsidR="008D7F46" w:rsidRPr="008D7F46" w:rsidRDefault="008D7F46" w:rsidP="008D7F46">
            <w:pPr>
              <w:jc w:val="left"/>
              <w:rPr>
                <w:ins w:id="16881" w:author="Perrine, Martin L. (GSFC-5670)" w:date="2016-09-02T11:28:00Z"/>
                <w:rFonts w:ascii="Calibri" w:hAnsi="Calibri"/>
                <w:color w:val="000000"/>
                <w:sz w:val="22"/>
                <w:szCs w:val="22"/>
              </w:rPr>
            </w:pPr>
            <w:ins w:id="16882" w:author="Perrine, Martin L. (GSFC-5670)" w:date="2016-09-02T11:28:00Z">
              <w:r w:rsidRPr="008D7F46">
                <w:rPr>
                  <w:rFonts w:ascii="Calibri" w:hAnsi="Calibri"/>
                  <w:color w:val="000000"/>
                  <w:sz w:val="22"/>
                  <w:szCs w:val="22"/>
                </w:rPr>
                <w:t>I</w:t>
              </w:r>
            </w:ins>
          </w:p>
        </w:tc>
      </w:tr>
      <w:tr w:rsidR="008D7F46" w:rsidRPr="008D7F46" w14:paraId="4D3C9900" w14:textId="77777777" w:rsidTr="008D7F46">
        <w:trPr>
          <w:trHeight w:val="864"/>
          <w:ins w:id="1688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CA581F8" w14:textId="36E50E10" w:rsidR="008D7F46" w:rsidRPr="008D7F46" w:rsidRDefault="00055AC4" w:rsidP="008D7F46">
            <w:pPr>
              <w:jc w:val="left"/>
              <w:rPr>
                <w:ins w:id="16884" w:author="Perrine, Martin L. (GSFC-5670)" w:date="2016-09-02T11:28:00Z"/>
                <w:rFonts w:ascii="Calibri" w:hAnsi="Calibri"/>
                <w:color w:val="000000"/>
                <w:sz w:val="22"/>
                <w:szCs w:val="22"/>
              </w:rPr>
            </w:pPr>
            <w:ins w:id="16885" w:author="Perrine, Martin L. (GSFC-5670)" w:date="2016-09-13T14:29:00Z">
              <w:r>
                <w:rPr>
                  <w:rFonts w:ascii="Calibri" w:hAnsi="Calibri"/>
                  <w:color w:val="000000"/>
                  <w:sz w:val="22"/>
                  <w:szCs w:val="22"/>
                </w:rPr>
                <w:lastRenderedPageBreak/>
                <w:t>DAPHNE</w:t>
              </w:r>
            </w:ins>
            <w:ins w:id="16886" w:author="Perrine, Martin L. (GSFC-5670)" w:date="2016-09-02T11:28:00Z">
              <w:r w:rsidR="008D7F46" w:rsidRPr="008D7F46">
                <w:rPr>
                  <w:rFonts w:ascii="Calibri" w:hAnsi="Calibri"/>
                  <w:color w:val="000000"/>
                  <w:sz w:val="22"/>
                  <w:szCs w:val="22"/>
                </w:rPr>
                <w:t>-SEC-002 support security functions</w:t>
              </w:r>
            </w:ins>
          </w:p>
        </w:tc>
        <w:tc>
          <w:tcPr>
            <w:tcW w:w="588" w:type="dxa"/>
            <w:tcBorders>
              <w:top w:val="nil"/>
              <w:left w:val="nil"/>
              <w:bottom w:val="single" w:sz="4" w:space="0" w:color="auto"/>
              <w:right w:val="single" w:sz="4" w:space="0" w:color="auto"/>
            </w:tcBorders>
            <w:shd w:val="clear" w:color="auto" w:fill="auto"/>
            <w:vAlign w:val="center"/>
            <w:hideMark/>
          </w:tcPr>
          <w:p w14:paraId="5477FF34" w14:textId="77777777" w:rsidR="008D7F46" w:rsidRPr="008D7F46" w:rsidRDefault="008D7F46" w:rsidP="008D7F46">
            <w:pPr>
              <w:jc w:val="right"/>
              <w:rPr>
                <w:ins w:id="16887" w:author="Perrine, Martin L. (GSFC-5670)" w:date="2016-09-02T11:28:00Z"/>
                <w:rFonts w:ascii="Calibri" w:hAnsi="Calibri"/>
                <w:color w:val="000000"/>
                <w:sz w:val="22"/>
                <w:szCs w:val="22"/>
              </w:rPr>
            </w:pPr>
            <w:ins w:id="16888" w:author="Perrine, Martin L. (GSFC-5670)" w:date="2016-09-02T11:28:00Z">
              <w:r w:rsidRPr="008D7F46">
                <w:rPr>
                  <w:rFonts w:ascii="Calibri" w:hAnsi="Calibri"/>
                  <w:color w:val="000000"/>
                  <w:sz w:val="22"/>
                  <w:szCs w:val="22"/>
                </w:rPr>
                <w:t>3.2</w:t>
              </w:r>
            </w:ins>
          </w:p>
        </w:tc>
        <w:tc>
          <w:tcPr>
            <w:tcW w:w="649" w:type="dxa"/>
            <w:tcBorders>
              <w:top w:val="nil"/>
              <w:left w:val="nil"/>
              <w:bottom w:val="single" w:sz="4" w:space="0" w:color="auto"/>
              <w:right w:val="single" w:sz="4" w:space="0" w:color="auto"/>
            </w:tcBorders>
            <w:shd w:val="clear" w:color="auto" w:fill="auto"/>
            <w:vAlign w:val="center"/>
            <w:hideMark/>
          </w:tcPr>
          <w:p w14:paraId="1A864E40" w14:textId="77777777" w:rsidR="008D7F46" w:rsidRPr="008D7F46" w:rsidRDefault="008D7F46" w:rsidP="008D7F46">
            <w:pPr>
              <w:jc w:val="left"/>
              <w:rPr>
                <w:ins w:id="16889" w:author="Perrine, Martin L. (GSFC-5670)" w:date="2016-09-02T11:28:00Z"/>
                <w:rFonts w:ascii="Calibri" w:hAnsi="Calibri"/>
                <w:color w:val="000000"/>
                <w:sz w:val="22"/>
                <w:szCs w:val="22"/>
              </w:rPr>
            </w:pPr>
            <w:ins w:id="1689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2D74B75B" w14:textId="77777777" w:rsidR="008D7F46" w:rsidRPr="008D7F46" w:rsidRDefault="008D7F46" w:rsidP="008D7F46">
            <w:pPr>
              <w:jc w:val="left"/>
              <w:rPr>
                <w:ins w:id="16891" w:author="Perrine, Martin L. (GSFC-5670)" w:date="2016-09-02T11:28:00Z"/>
                <w:rFonts w:ascii="Calibri" w:hAnsi="Calibri"/>
                <w:color w:val="000000"/>
                <w:sz w:val="22"/>
                <w:szCs w:val="22"/>
              </w:rPr>
            </w:pPr>
            <w:ins w:id="1689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71AAEA2F" w14:textId="77777777" w:rsidR="008D7F46" w:rsidRPr="008D7F46" w:rsidRDefault="008D7F46" w:rsidP="008D7F46">
            <w:pPr>
              <w:jc w:val="left"/>
              <w:rPr>
                <w:ins w:id="16893" w:author="Perrine, Martin L. (GSFC-5670)" w:date="2016-09-02T11:28:00Z"/>
                <w:rFonts w:ascii="Calibri" w:hAnsi="Calibri"/>
                <w:color w:val="000000"/>
                <w:sz w:val="22"/>
                <w:szCs w:val="22"/>
              </w:rPr>
            </w:pPr>
            <w:ins w:id="1689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4E6FBE5" w14:textId="77777777" w:rsidR="008D7F46" w:rsidRPr="008D7F46" w:rsidRDefault="008D7F46" w:rsidP="008D7F46">
            <w:pPr>
              <w:jc w:val="left"/>
              <w:rPr>
                <w:ins w:id="16895" w:author="Perrine, Martin L. (GSFC-5670)" w:date="2016-09-02T11:28:00Z"/>
                <w:rFonts w:ascii="Calibri" w:hAnsi="Calibri"/>
                <w:color w:val="000000"/>
                <w:sz w:val="22"/>
                <w:szCs w:val="22"/>
              </w:rPr>
            </w:pPr>
            <w:ins w:id="1689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C5A4C8A" w14:textId="77777777" w:rsidR="008D7F46" w:rsidRPr="008D7F46" w:rsidRDefault="008D7F46" w:rsidP="008D7F46">
            <w:pPr>
              <w:jc w:val="left"/>
              <w:rPr>
                <w:ins w:id="16897" w:author="Perrine, Martin L. (GSFC-5670)" w:date="2016-09-02T11:28:00Z"/>
                <w:rFonts w:ascii="Calibri" w:hAnsi="Calibri"/>
                <w:color w:val="000000"/>
                <w:sz w:val="22"/>
                <w:szCs w:val="22"/>
              </w:rPr>
            </w:pPr>
            <w:ins w:id="1689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5F374DDB" w14:textId="77777777" w:rsidR="008D7F46" w:rsidRPr="008D7F46" w:rsidRDefault="008D7F46" w:rsidP="008D7F46">
            <w:pPr>
              <w:jc w:val="left"/>
              <w:rPr>
                <w:ins w:id="16899" w:author="Perrine, Martin L. (GSFC-5670)" w:date="2016-09-02T11:28:00Z"/>
                <w:rFonts w:ascii="Calibri" w:hAnsi="Calibri"/>
                <w:color w:val="000000"/>
                <w:sz w:val="22"/>
                <w:szCs w:val="22"/>
              </w:rPr>
            </w:pPr>
            <w:ins w:id="1690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67B2B0FC" w14:textId="77777777" w:rsidR="008D7F46" w:rsidRPr="008D7F46" w:rsidRDefault="008D7F46" w:rsidP="008D7F46">
            <w:pPr>
              <w:jc w:val="left"/>
              <w:rPr>
                <w:ins w:id="16901" w:author="Perrine, Martin L. (GSFC-5670)" w:date="2016-09-02T11:28:00Z"/>
                <w:rFonts w:ascii="Calibri" w:hAnsi="Calibri"/>
                <w:color w:val="000000"/>
                <w:sz w:val="22"/>
                <w:szCs w:val="22"/>
              </w:rPr>
            </w:pPr>
            <w:ins w:id="16902" w:author="Perrine, Martin L. (GSFC-5670)" w:date="2016-09-02T11:28:00Z">
              <w:r w:rsidRPr="008D7F46">
                <w:rPr>
                  <w:rFonts w:ascii="Calibri" w:hAnsi="Calibri"/>
                  <w:color w:val="000000"/>
                  <w:sz w:val="22"/>
                  <w:szCs w:val="22"/>
                </w:rPr>
                <w:t>I</w:t>
              </w:r>
            </w:ins>
          </w:p>
        </w:tc>
      </w:tr>
      <w:tr w:rsidR="008D7F46" w:rsidRPr="008D7F46" w14:paraId="788D2577" w14:textId="77777777" w:rsidTr="008D7F46">
        <w:trPr>
          <w:trHeight w:val="864"/>
          <w:ins w:id="1690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28C66C98" w14:textId="56A88256" w:rsidR="008D7F46" w:rsidRPr="008D7F46" w:rsidRDefault="00055AC4" w:rsidP="008D7F46">
            <w:pPr>
              <w:jc w:val="left"/>
              <w:rPr>
                <w:ins w:id="16904" w:author="Perrine, Martin L. (GSFC-5670)" w:date="2016-09-02T11:28:00Z"/>
                <w:rFonts w:ascii="Calibri" w:hAnsi="Calibri"/>
                <w:color w:val="000000"/>
                <w:sz w:val="22"/>
                <w:szCs w:val="22"/>
              </w:rPr>
            </w:pPr>
            <w:ins w:id="16905" w:author="Perrine, Martin L. (GSFC-5670)" w:date="2016-09-13T14:29:00Z">
              <w:r>
                <w:rPr>
                  <w:rFonts w:ascii="Calibri" w:hAnsi="Calibri"/>
                  <w:color w:val="000000"/>
                  <w:sz w:val="22"/>
                  <w:szCs w:val="22"/>
                </w:rPr>
                <w:t>DAPHNE</w:t>
              </w:r>
            </w:ins>
            <w:ins w:id="16906" w:author="Perrine, Martin L. (GSFC-5670)" w:date="2016-09-02T11:28:00Z">
              <w:r w:rsidR="008D7F46" w:rsidRPr="008D7F46">
                <w:rPr>
                  <w:rFonts w:ascii="Calibri" w:hAnsi="Calibri"/>
                  <w:color w:val="000000"/>
                  <w:sz w:val="22"/>
                  <w:szCs w:val="22"/>
                </w:rPr>
                <w:t>-SEC-003 Adherence to CSO requirements</w:t>
              </w:r>
            </w:ins>
          </w:p>
        </w:tc>
        <w:tc>
          <w:tcPr>
            <w:tcW w:w="588" w:type="dxa"/>
            <w:tcBorders>
              <w:top w:val="nil"/>
              <w:left w:val="nil"/>
              <w:bottom w:val="single" w:sz="4" w:space="0" w:color="auto"/>
              <w:right w:val="single" w:sz="4" w:space="0" w:color="auto"/>
            </w:tcBorders>
            <w:shd w:val="clear" w:color="auto" w:fill="auto"/>
            <w:vAlign w:val="center"/>
            <w:hideMark/>
          </w:tcPr>
          <w:p w14:paraId="5F40C3A8" w14:textId="77777777" w:rsidR="008D7F46" w:rsidRPr="008D7F46" w:rsidRDefault="008D7F46" w:rsidP="008D7F46">
            <w:pPr>
              <w:jc w:val="right"/>
              <w:rPr>
                <w:ins w:id="16907" w:author="Perrine, Martin L. (GSFC-5670)" w:date="2016-09-02T11:28:00Z"/>
                <w:rFonts w:ascii="Calibri" w:hAnsi="Calibri"/>
                <w:color w:val="000000"/>
                <w:sz w:val="22"/>
                <w:szCs w:val="22"/>
              </w:rPr>
            </w:pPr>
            <w:ins w:id="16908" w:author="Perrine, Martin L. (GSFC-5670)" w:date="2016-09-02T11:28:00Z">
              <w:r w:rsidRPr="008D7F46">
                <w:rPr>
                  <w:rFonts w:ascii="Calibri" w:hAnsi="Calibri"/>
                  <w:color w:val="000000"/>
                  <w:sz w:val="22"/>
                  <w:szCs w:val="22"/>
                </w:rPr>
                <w:t>3.3</w:t>
              </w:r>
            </w:ins>
          </w:p>
        </w:tc>
        <w:tc>
          <w:tcPr>
            <w:tcW w:w="649" w:type="dxa"/>
            <w:tcBorders>
              <w:top w:val="nil"/>
              <w:left w:val="nil"/>
              <w:bottom w:val="single" w:sz="4" w:space="0" w:color="auto"/>
              <w:right w:val="single" w:sz="4" w:space="0" w:color="auto"/>
            </w:tcBorders>
            <w:shd w:val="clear" w:color="auto" w:fill="auto"/>
            <w:vAlign w:val="center"/>
            <w:hideMark/>
          </w:tcPr>
          <w:p w14:paraId="529EE5F6" w14:textId="77777777" w:rsidR="008D7F46" w:rsidRPr="008D7F46" w:rsidRDefault="008D7F46" w:rsidP="008D7F46">
            <w:pPr>
              <w:jc w:val="left"/>
              <w:rPr>
                <w:ins w:id="16909" w:author="Perrine, Martin L. (GSFC-5670)" w:date="2016-09-02T11:28:00Z"/>
                <w:rFonts w:ascii="Calibri" w:hAnsi="Calibri"/>
                <w:color w:val="000000"/>
                <w:sz w:val="22"/>
                <w:szCs w:val="22"/>
              </w:rPr>
            </w:pPr>
            <w:ins w:id="1691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34E8F7B8" w14:textId="77777777" w:rsidR="008D7F46" w:rsidRPr="008D7F46" w:rsidRDefault="008D7F46" w:rsidP="008D7F46">
            <w:pPr>
              <w:jc w:val="left"/>
              <w:rPr>
                <w:ins w:id="16911" w:author="Perrine, Martin L. (GSFC-5670)" w:date="2016-09-02T11:28:00Z"/>
                <w:rFonts w:ascii="Calibri" w:hAnsi="Calibri"/>
                <w:color w:val="000000"/>
                <w:sz w:val="22"/>
                <w:szCs w:val="22"/>
              </w:rPr>
            </w:pPr>
            <w:ins w:id="1691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8741027" w14:textId="77777777" w:rsidR="008D7F46" w:rsidRPr="008D7F46" w:rsidRDefault="008D7F46" w:rsidP="008D7F46">
            <w:pPr>
              <w:jc w:val="left"/>
              <w:rPr>
                <w:ins w:id="16913" w:author="Perrine, Martin L. (GSFC-5670)" w:date="2016-09-02T11:28:00Z"/>
                <w:rFonts w:ascii="Calibri" w:hAnsi="Calibri"/>
                <w:color w:val="000000"/>
                <w:sz w:val="22"/>
                <w:szCs w:val="22"/>
              </w:rPr>
            </w:pPr>
            <w:ins w:id="1691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79C9EDB" w14:textId="77777777" w:rsidR="008D7F46" w:rsidRPr="008D7F46" w:rsidRDefault="008D7F46" w:rsidP="008D7F46">
            <w:pPr>
              <w:jc w:val="left"/>
              <w:rPr>
                <w:ins w:id="16915" w:author="Perrine, Martin L. (GSFC-5670)" w:date="2016-09-02T11:28:00Z"/>
                <w:rFonts w:ascii="Calibri" w:hAnsi="Calibri"/>
                <w:color w:val="000000"/>
                <w:sz w:val="22"/>
                <w:szCs w:val="22"/>
              </w:rPr>
            </w:pPr>
            <w:ins w:id="1691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5E87069B" w14:textId="77777777" w:rsidR="008D7F46" w:rsidRPr="008D7F46" w:rsidRDefault="008D7F46" w:rsidP="008D7F46">
            <w:pPr>
              <w:jc w:val="left"/>
              <w:rPr>
                <w:ins w:id="16917" w:author="Perrine, Martin L. (GSFC-5670)" w:date="2016-09-02T11:28:00Z"/>
                <w:rFonts w:ascii="Calibri" w:hAnsi="Calibri"/>
                <w:color w:val="000000"/>
                <w:sz w:val="22"/>
                <w:szCs w:val="22"/>
              </w:rPr>
            </w:pPr>
            <w:ins w:id="1691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7D155A59" w14:textId="77777777" w:rsidR="008D7F46" w:rsidRPr="008D7F46" w:rsidRDefault="008D7F46" w:rsidP="008D7F46">
            <w:pPr>
              <w:jc w:val="left"/>
              <w:rPr>
                <w:ins w:id="16919" w:author="Perrine, Martin L. (GSFC-5670)" w:date="2016-09-02T11:28:00Z"/>
                <w:rFonts w:ascii="Calibri" w:hAnsi="Calibri"/>
                <w:color w:val="000000"/>
                <w:sz w:val="22"/>
                <w:szCs w:val="22"/>
              </w:rPr>
            </w:pPr>
            <w:ins w:id="1692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3737F3B5" w14:textId="77777777" w:rsidR="008D7F46" w:rsidRPr="008D7F46" w:rsidRDefault="008D7F46" w:rsidP="008D7F46">
            <w:pPr>
              <w:jc w:val="left"/>
              <w:rPr>
                <w:ins w:id="16921" w:author="Perrine, Martin L. (GSFC-5670)" w:date="2016-09-02T11:28:00Z"/>
                <w:rFonts w:ascii="Calibri" w:hAnsi="Calibri"/>
                <w:color w:val="000000"/>
                <w:sz w:val="22"/>
                <w:szCs w:val="22"/>
              </w:rPr>
            </w:pPr>
            <w:ins w:id="16922" w:author="Perrine, Martin L. (GSFC-5670)" w:date="2016-09-02T11:28:00Z">
              <w:r w:rsidRPr="008D7F46">
                <w:rPr>
                  <w:rFonts w:ascii="Calibri" w:hAnsi="Calibri"/>
                  <w:color w:val="000000"/>
                  <w:sz w:val="22"/>
                  <w:szCs w:val="22"/>
                </w:rPr>
                <w:t>I</w:t>
              </w:r>
            </w:ins>
          </w:p>
        </w:tc>
      </w:tr>
      <w:tr w:rsidR="008D7F46" w:rsidRPr="008D7F46" w14:paraId="6CB0B543" w14:textId="77777777" w:rsidTr="008D7F46">
        <w:trPr>
          <w:trHeight w:val="864"/>
          <w:ins w:id="1692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9E347B5" w14:textId="35FC0F96" w:rsidR="008D7F46" w:rsidRPr="008D7F46" w:rsidRDefault="00055AC4" w:rsidP="008D7F46">
            <w:pPr>
              <w:jc w:val="left"/>
              <w:rPr>
                <w:ins w:id="16924" w:author="Perrine, Martin L. (GSFC-5670)" w:date="2016-09-02T11:28:00Z"/>
                <w:rFonts w:ascii="Calibri" w:hAnsi="Calibri"/>
                <w:color w:val="000000"/>
                <w:sz w:val="22"/>
                <w:szCs w:val="22"/>
              </w:rPr>
            </w:pPr>
            <w:ins w:id="16925" w:author="Perrine, Martin L. (GSFC-5670)" w:date="2016-09-13T14:29:00Z">
              <w:r>
                <w:rPr>
                  <w:rFonts w:ascii="Calibri" w:hAnsi="Calibri"/>
                  <w:color w:val="000000"/>
                  <w:sz w:val="22"/>
                  <w:szCs w:val="22"/>
                </w:rPr>
                <w:t>DAPHNE</w:t>
              </w:r>
            </w:ins>
            <w:ins w:id="16926" w:author="Perrine, Martin L. (GSFC-5670)" w:date="2016-09-02T11:28:00Z">
              <w:r w:rsidR="008D7F46" w:rsidRPr="008D7F46">
                <w:rPr>
                  <w:rFonts w:ascii="Calibri" w:hAnsi="Calibri"/>
                  <w:color w:val="000000"/>
                  <w:sz w:val="22"/>
                  <w:szCs w:val="22"/>
                </w:rPr>
                <w:t>-SEC-004 User access and authentication control</w:t>
              </w:r>
            </w:ins>
          </w:p>
        </w:tc>
        <w:tc>
          <w:tcPr>
            <w:tcW w:w="588" w:type="dxa"/>
            <w:tcBorders>
              <w:top w:val="nil"/>
              <w:left w:val="nil"/>
              <w:bottom w:val="single" w:sz="4" w:space="0" w:color="auto"/>
              <w:right w:val="single" w:sz="4" w:space="0" w:color="auto"/>
            </w:tcBorders>
            <w:shd w:val="clear" w:color="auto" w:fill="auto"/>
            <w:vAlign w:val="center"/>
            <w:hideMark/>
          </w:tcPr>
          <w:p w14:paraId="7F42BFCB" w14:textId="77777777" w:rsidR="008D7F46" w:rsidRPr="008D7F46" w:rsidRDefault="008D7F46" w:rsidP="008D7F46">
            <w:pPr>
              <w:jc w:val="right"/>
              <w:rPr>
                <w:ins w:id="16927" w:author="Perrine, Martin L. (GSFC-5670)" w:date="2016-09-02T11:28:00Z"/>
                <w:rFonts w:ascii="Calibri" w:hAnsi="Calibri"/>
                <w:color w:val="000000"/>
                <w:sz w:val="22"/>
                <w:szCs w:val="22"/>
              </w:rPr>
            </w:pPr>
            <w:ins w:id="16928" w:author="Perrine, Martin L. (GSFC-5670)" w:date="2016-09-02T11:28:00Z">
              <w:r w:rsidRPr="008D7F46">
                <w:rPr>
                  <w:rFonts w:ascii="Calibri" w:hAnsi="Calibri"/>
                  <w:color w:val="000000"/>
                  <w:sz w:val="22"/>
                  <w:szCs w:val="22"/>
                </w:rPr>
                <w:t>3.4</w:t>
              </w:r>
            </w:ins>
          </w:p>
        </w:tc>
        <w:tc>
          <w:tcPr>
            <w:tcW w:w="649" w:type="dxa"/>
            <w:tcBorders>
              <w:top w:val="nil"/>
              <w:left w:val="nil"/>
              <w:bottom w:val="single" w:sz="4" w:space="0" w:color="auto"/>
              <w:right w:val="single" w:sz="4" w:space="0" w:color="auto"/>
            </w:tcBorders>
            <w:shd w:val="clear" w:color="auto" w:fill="auto"/>
            <w:vAlign w:val="center"/>
            <w:hideMark/>
          </w:tcPr>
          <w:p w14:paraId="3EC4D52B" w14:textId="77777777" w:rsidR="008D7F46" w:rsidRPr="008D7F46" w:rsidRDefault="008D7F46" w:rsidP="008D7F46">
            <w:pPr>
              <w:jc w:val="left"/>
              <w:rPr>
                <w:ins w:id="16929" w:author="Perrine, Martin L. (GSFC-5670)" w:date="2016-09-02T11:28:00Z"/>
                <w:rFonts w:ascii="Calibri" w:hAnsi="Calibri"/>
                <w:color w:val="000000"/>
                <w:sz w:val="22"/>
                <w:szCs w:val="22"/>
              </w:rPr>
            </w:pPr>
            <w:ins w:id="1693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2032A75E" w14:textId="77777777" w:rsidR="008D7F46" w:rsidRPr="008D7F46" w:rsidRDefault="008D7F46" w:rsidP="008D7F46">
            <w:pPr>
              <w:jc w:val="left"/>
              <w:rPr>
                <w:ins w:id="16931" w:author="Perrine, Martin L. (GSFC-5670)" w:date="2016-09-02T11:28:00Z"/>
                <w:rFonts w:ascii="Calibri" w:hAnsi="Calibri"/>
                <w:color w:val="000000"/>
                <w:sz w:val="22"/>
                <w:szCs w:val="22"/>
              </w:rPr>
            </w:pPr>
            <w:ins w:id="1693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524B8555" w14:textId="77777777" w:rsidR="008D7F46" w:rsidRPr="008D7F46" w:rsidRDefault="008D7F46" w:rsidP="008D7F46">
            <w:pPr>
              <w:jc w:val="left"/>
              <w:rPr>
                <w:ins w:id="16933" w:author="Perrine, Martin L. (GSFC-5670)" w:date="2016-09-02T11:28:00Z"/>
                <w:rFonts w:ascii="Calibri" w:hAnsi="Calibri"/>
                <w:color w:val="000000"/>
                <w:sz w:val="22"/>
                <w:szCs w:val="22"/>
              </w:rPr>
            </w:pPr>
            <w:ins w:id="1693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3646F2F5" w14:textId="77777777" w:rsidR="008D7F46" w:rsidRPr="008D7F46" w:rsidRDefault="008D7F46" w:rsidP="008D7F46">
            <w:pPr>
              <w:jc w:val="left"/>
              <w:rPr>
                <w:ins w:id="16935" w:author="Perrine, Martin L. (GSFC-5670)" w:date="2016-09-02T11:28:00Z"/>
                <w:rFonts w:ascii="Calibri" w:hAnsi="Calibri"/>
                <w:color w:val="000000"/>
                <w:sz w:val="22"/>
                <w:szCs w:val="22"/>
              </w:rPr>
            </w:pPr>
            <w:ins w:id="1693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5AE37C1E" w14:textId="77777777" w:rsidR="008D7F46" w:rsidRPr="008D7F46" w:rsidRDefault="008D7F46" w:rsidP="008D7F46">
            <w:pPr>
              <w:jc w:val="left"/>
              <w:rPr>
                <w:ins w:id="16937" w:author="Perrine, Martin L. (GSFC-5670)" w:date="2016-09-02T11:28:00Z"/>
                <w:rFonts w:ascii="Calibri" w:hAnsi="Calibri"/>
                <w:color w:val="000000"/>
                <w:sz w:val="22"/>
                <w:szCs w:val="22"/>
              </w:rPr>
            </w:pPr>
            <w:ins w:id="1693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41D5FF1" w14:textId="77777777" w:rsidR="008D7F46" w:rsidRPr="008D7F46" w:rsidRDefault="008D7F46" w:rsidP="008D7F46">
            <w:pPr>
              <w:jc w:val="left"/>
              <w:rPr>
                <w:ins w:id="16939" w:author="Perrine, Martin L. (GSFC-5670)" w:date="2016-09-02T11:28:00Z"/>
                <w:rFonts w:ascii="Calibri" w:hAnsi="Calibri"/>
                <w:color w:val="000000"/>
                <w:sz w:val="22"/>
                <w:szCs w:val="22"/>
              </w:rPr>
            </w:pPr>
            <w:ins w:id="1694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55F6809C" w14:textId="77777777" w:rsidR="008D7F46" w:rsidRPr="008D7F46" w:rsidRDefault="008D7F46" w:rsidP="008D7F46">
            <w:pPr>
              <w:jc w:val="left"/>
              <w:rPr>
                <w:ins w:id="16941" w:author="Perrine, Martin L. (GSFC-5670)" w:date="2016-09-02T11:28:00Z"/>
                <w:rFonts w:ascii="Calibri" w:hAnsi="Calibri"/>
                <w:color w:val="000000"/>
                <w:sz w:val="22"/>
                <w:szCs w:val="22"/>
              </w:rPr>
            </w:pPr>
            <w:ins w:id="16942" w:author="Perrine, Martin L. (GSFC-5670)" w:date="2016-09-02T11:28:00Z">
              <w:r w:rsidRPr="008D7F46">
                <w:rPr>
                  <w:rFonts w:ascii="Calibri" w:hAnsi="Calibri"/>
                  <w:color w:val="000000"/>
                  <w:sz w:val="22"/>
                  <w:szCs w:val="22"/>
                </w:rPr>
                <w:t>I</w:t>
              </w:r>
            </w:ins>
          </w:p>
        </w:tc>
      </w:tr>
      <w:tr w:rsidR="008D7F46" w:rsidRPr="008D7F46" w14:paraId="2EED5BCE" w14:textId="77777777" w:rsidTr="008D7F46">
        <w:trPr>
          <w:trHeight w:val="864"/>
          <w:ins w:id="1694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226CE50" w14:textId="5ED80B44" w:rsidR="008D7F46" w:rsidRPr="008D7F46" w:rsidRDefault="00055AC4" w:rsidP="008D7F46">
            <w:pPr>
              <w:jc w:val="left"/>
              <w:rPr>
                <w:ins w:id="16944" w:author="Perrine, Martin L. (GSFC-5670)" w:date="2016-09-02T11:28:00Z"/>
                <w:rFonts w:ascii="Calibri" w:hAnsi="Calibri"/>
                <w:color w:val="000000"/>
                <w:sz w:val="22"/>
                <w:szCs w:val="22"/>
              </w:rPr>
            </w:pPr>
            <w:ins w:id="16945" w:author="Perrine, Martin L. (GSFC-5670)" w:date="2016-09-13T14:29:00Z">
              <w:r>
                <w:rPr>
                  <w:rFonts w:ascii="Calibri" w:hAnsi="Calibri"/>
                  <w:color w:val="000000"/>
                  <w:sz w:val="22"/>
                  <w:szCs w:val="22"/>
                </w:rPr>
                <w:t>DAPHNE</w:t>
              </w:r>
            </w:ins>
            <w:ins w:id="16946" w:author="Perrine, Martin L. (GSFC-5670)" w:date="2016-09-02T11:28:00Z">
              <w:r w:rsidR="008D7F46" w:rsidRPr="008D7F46">
                <w:rPr>
                  <w:rFonts w:ascii="Calibri" w:hAnsi="Calibri"/>
                  <w:color w:val="000000"/>
                  <w:sz w:val="22"/>
                  <w:szCs w:val="22"/>
                </w:rPr>
                <w:t>-SEC-005 Component configuration</w:t>
              </w:r>
            </w:ins>
          </w:p>
        </w:tc>
        <w:tc>
          <w:tcPr>
            <w:tcW w:w="588" w:type="dxa"/>
            <w:tcBorders>
              <w:top w:val="nil"/>
              <w:left w:val="nil"/>
              <w:bottom w:val="single" w:sz="4" w:space="0" w:color="auto"/>
              <w:right w:val="single" w:sz="4" w:space="0" w:color="auto"/>
            </w:tcBorders>
            <w:shd w:val="clear" w:color="auto" w:fill="auto"/>
            <w:vAlign w:val="center"/>
            <w:hideMark/>
          </w:tcPr>
          <w:p w14:paraId="35C5C062" w14:textId="77777777" w:rsidR="008D7F46" w:rsidRPr="008D7F46" w:rsidRDefault="008D7F46" w:rsidP="008D7F46">
            <w:pPr>
              <w:jc w:val="right"/>
              <w:rPr>
                <w:ins w:id="16947" w:author="Perrine, Martin L. (GSFC-5670)" w:date="2016-09-02T11:28:00Z"/>
                <w:rFonts w:ascii="Calibri" w:hAnsi="Calibri"/>
                <w:color w:val="000000"/>
                <w:sz w:val="22"/>
                <w:szCs w:val="22"/>
              </w:rPr>
            </w:pPr>
            <w:ins w:id="16948" w:author="Perrine, Martin L. (GSFC-5670)" w:date="2016-09-02T11:28:00Z">
              <w:r w:rsidRPr="008D7F46">
                <w:rPr>
                  <w:rFonts w:ascii="Calibri" w:hAnsi="Calibri"/>
                  <w:color w:val="000000"/>
                  <w:sz w:val="22"/>
                  <w:szCs w:val="22"/>
                </w:rPr>
                <w:t>3.5</w:t>
              </w:r>
            </w:ins>
          </w:p>
        </w:tc>
        <w:tc>
          <w:tcPr>
            <w:tcW w:w="649" w:type="dxa"/>
            <w:tcBorders>
              <w:top w:val="nil"/>
              <w:left w:val="nil"/>
              <w:bottom w:val="single" w:sz="4" w:space="0" w:color="auto"/>
              <w:right w:val="single" w:sz="4" w:space="0" w:color="auto"/>
            </w:tcBorders>
            <w:shd w:val="clear" w:color="auto" w:fill="auto"/>
            <w:vAlign w:val="center"/>
            <w:hideMark/>
          </w:tcPr>
          <w:p w14:paraId="7E7249F6" w14:textId="77777777" w:rsidR="008D7F46" w:rsidRPr="008D7F46" w:rsidRDefault="008D7F46" w:rsidP="008D7F46">
            <w:pPr>
              <w:jc w:val="left"/>
              <w:rPr>
                <w:ins w:id="16949" w:author="Perrine, Martin L. (GSFC-5670)" w:date="2016-09-02T11:28:00Z"/>
                <w:rFonts w:ascii="Calibri" w:hAnsi="Calibri"/>
                <w:color w:val="000000"/>
                <w:sz w:val="22"/>
                <w:szCs w:val="22"/>
              </w:rPr>
            </w:pPr>
            <w:ins w:id="1695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018C64D2" w14:textId="77777777" w:rsidR="008D7F46" w:rsidRPr="008D7F46" w:rsidRDefault="008D7F46" w:rsidP="008D7F46">
            <w:pPr>
              <w:jc w:val="left"/>
              <w:rPr>
                <w:ins w:id="16951" w:author="Perrine, Martin L. (GSFC-5670)" w:date="2016-09-02T11:28:00Z"/>
                <w:rFonts w:ascii="Calibri" w:hAnsi="Calibri"/>
                <w:color w:val="000000"/>
                <w:sz w:val="22"/>
                <w:szCs w:val="22"/>
              </w:rPr>
            </w:pPr>
            <w:ins w:id="1695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020488E9" w14:textId="77777777" w:rsidR="008D7F46" w:rsidRPr="008D7F46" w:rsidRDefault="008D7F46" w:rsidP="008D7F46">
            <w:pPr>
              <w:jc w:val="left"/>
              <w:rPr>
                <w:ins w:id="16953" w:author="Perrine, Martin L. (GSFC-5670)" w:date="2016-09-02T11:28:00Z"/>
                <w:rFonts w:ascii="Calibri" w:hAnsi="Calibri"/>
                <w:color w:val="000000"/>
                <w:sz w:val="22"/>
                <w:szCs w:val="22"/>
              </w:rPr>
            </w:pPr>
            <w:ins w:id="1695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0305041A" w14:textId="77777777" w:rsidR="008D7F46" w:rsidRPr="008D7F46" w:rsidRDefault="008D7F46" w:rsidP="008D7F46">
            <w:pPr>
              <w:jc w:val="left"/>
              <w:rPr>
                <w:ins w:id="16955" w:author="Perrine, Martin L. (GSFC-5670)" w:date="2016-09-02T11:28:00Z"/>
                <w:rFonts w:ascii="Calibri" w:hAnsi="Calibri"/>
                <w:color w:val="000000"/>
                <w:sz w:val="22"/>
                <w:szCs w:val="22"/>
              </w:rPr>
            </w:pPr>
            <w:ins w:id="1695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727B13EC" w14:textId="77777777" w:rsidR="008D7F46" w:rsidRPr="008D7F46" w:rsidRDefault="008D7F46" w:rsidP="008D7F46">
            <w:pPr>
              <w:jc w:val="left"/>
              <w:rPr>
                <w:ins w:id="16957" w:author="Perrine, Martin L. (GSFC-5670)" w:date="2016-09-02T11:28:00Z"/>
                <w:rFonts w:ascii="Calibri" w:hAnsi="Calibri"/>
                <w:color w:val="000000"/>
                <w:sz w:val="22"/>
                <w:szCs w:val="22"/>
              </w:rPr>
            </w:pPr>
            <w:ins w:id="1695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76B83851" w14:textId="77777777" w:rsidR="008D7F46" w:rsidRPr="008D7F46" w:rsidRDefault="008D7F46" w:rsidP="008D7F46">
            <w:pPr>
              <w:jc w:val="left"/>
              <w:rPr>
                <w:ins w:id="16959" w:author="Perrine, Martin L. (GSFC-5670)" w:date="2016-09-02T11:28:00Z"/>
                <w:rFonts w:ascii="Calibri" w:hAnsi="Calibri"/>
                <w:color w:val="000000"/>
                <w:sz w:val="22"/>
                <w:szCs w:val="22"/>
              </w:rPr>
            </w:pPr>
            <w:ins w:id="1696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14557EC7" w14:textId="77777777" w:rsidR="008D7F46" w:rsidRPr="008D7F46" w:rsidRDefault="008D7F46" w:rsidP="008D7F46">
            <w:pPr>
              <w:jc w:val="left"/>
              <w:rPr>
                <w:ins w:id="16961" w:author="Perrine, Martin L. (GSFC-5670)" w:date="2016-09-02T11:28:00Z"/>
                <w:rFonts w:ascii="Calibri" w:hAnsi="Calibri"/>
                <w:color w:val="000000"/>
                <w:sz w:val="22"/>
                <w:szCs w:val="22"/>
              </w:rPr>
            </w:pPr>
            <w:ins w:id="16962" w:author="Perrine, Martin L. (GSFC-5670)" w:date="2016-09-02T11:28:00Z">
              <w:r w:rsidRPr="008D7F46">
                <w:rPr>
                  <w:rFonts w:ascii="Calibri" w:hAnsi="Calibri"/>
                  <w:color w:val="000000"/>
                  <w:sz w:val="22"/>
                  <w:szCs w:val="22"/>
                </w:rPr>
                <w:t>I</w:t>
              </w:r>
            </w:ins>
          </w:p>
        </w:tc>
      </w:tr>
      <w:tr w:rsidR="008D7F46" w:rsidRPr="008D7F46" w14:paraId="65F14542" w14:textId="77777777" w:rsidTr="008D7F46">
        <w:trPr>
          <w:trHeight w:val="864"/>
          <w:ins w:id="1696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62E7BA90" w14:textId="0EC99C7C" w:rsidR="008D7F46" w:rsidRPr="008D7F46" w:rsidRDefault="00055AC4" w:rsidP="008D7F46">
            <w:pPr>
              <w:jc w:val="left"/>
              <w:rPr>
                <w:ins w:id="16964" w:author="Perrine, Martin L. (GSFC-5670)" w:date="2016-09-02T11:28:00Z"/>
                <w:rFonts w:ascii="Calibri" w:hAnsi="Calibri"/>
                <w:color w:val="000000"/>
                <w:sz w:val="22"/>
                <w:szCs w:val="22"/>
              </w:rPr>
            </w:pPr>
            <w:ins w:id="16965" w:author="Perrine, Martin L. (GSFC-5670)" w:date="2016-09-13T14:29:00Z">
              <w:r>
                <w:rPr>
                  <w:rFonts w:ascii="Calibri" w:hAnsi="Calibri"/>
                  <w:color w:val="000000"/>
                  <w:sz w:val="22"/>
                  <w:szCs w:val="22"/>
                </w:rPr>
                <w:t>DAPHNE</w:t>
              </w:r>
            </w:ins>
            <w:ins w:id="16966" w:author="Perrine, Martin L. (GSFC-5670)" w:date="2016-09-02T11:28:00Z">
              <w:r w:rsidR="008D7F46" w:rsidRPr="008D7F46">
                <w:rPr>
                  <w:rFonts w:ascii="Calibri" w:hAnsi="Calibri"/>
                  <w:color w:val="000000"/>
                  <w:sz w:val="22"/>
                  <w:szCs w:val="22"/>
                </w:rPr>
                <w:t>-SEC-006 Authentication for data services</w:t>
              </w:r>
            </w:ins>
          </w:p>
        </w:tc>
        <w:tc>
          <w:tcPr>
            <w:tcW w:w="588" w:type="dxa"/>
            <w:tcBorders>
              <w:top w:val="nil"/>
              <w:left w:val="nil"/>
              <w:bottom w:val="single" w:sz="4" w:space="0" w:color="auto"/>
              <w:right w:val="single" w:sz="4" w:space="0" w:color="auto"/>
            </w:tcBorders>
            <w:shd w:val="clear" w:color="auto" w:fill="auto"/>
            <w:vAlign w:val="center"/>
            <w:hideMark/>
          </w:tcPr>
          <w:p w14:paraId="6EED0026" w14:textId="77777777" w:rsidR="008D7F46" w:rsidRPr="008D7F46" w:rsidRDefault="008D7F46" w:rsidP="008D7F46">
            <w:pPr>
              <w:jc w:val="right"/>
              <w:rPr>
                <w:ins w:id="16967" w:author="Perrine, Martin L. (GSFC-5670)" w:date="2016-09-02T11:28:00Z"/>
                <w:rFonts w:ascii="Calibri" w:hAnsi="Calibri"/>
                <w:color w:val="000000"/>
                <w:sz w:val="22"/>
                <w:szCs w:val="22"/>
              </w:rPr>
            </w:pPr>
            <w:ins w:id="16968" w:author="Perrine, Martin L. (GSFC-5670)" w:date="2016-09-02T11:28:00Z">
              <w:r w:rsidRPr="008D7F46">
                <w:rPr>
                  <w:rFonts w:ascii="Calibri" w:hAnsi="Calibri"/>
                  <w:color w:val="000000"/>
                  <w:sz w:val="22"/>
                  <w:szCs w:val="22"/>
                </w:rPr>
                <w:t>3.6</w:t>
              </w:r>
            </w:ins>
          </w:p>
        </w:tc>
        <w:tc>
          <w:tcPr>
            <w:tcW w:w="649" w:type="dxa"/>
            <w:tcBorders>
              <w:top w:val="nil"/>
              <w:left w:val="nil"/>
              <w:bottom w:val="single" w:sz="4" w:space="0" w:color="auto"/>
              <w:right w:val="single" w:sz="4" w:space="0" w:color="auto"/>
            </w:tcBorders>
            <w:shd w:val="clear" w:color="auto" w:fill="auto"/>
            <w:vAlign w:val="center"/>
            <w:hideMark/>
          </w:tcPr>
          <w:p w14:paraId="152BA9D8" w14:textId="77777777" w:rsidR="008D7F46" w:rsidRPr="008D7F46" w:rsidRDefault="008D7F46" w:rsidP="008D7F46">
            <w:pPr>
              <w:jc w:val="left"/>
              <w:rPr>
                <w:ins w:id="16969" w:author="Perrine, Martin L. (GSFC-5670)" w:date="2016-09-02T11:28:00Z"/>
                <w:rFonts w:ascii="Calibri" w:hAnsi="Calibri"/>
                <w:color w:val="000000"/>
                <w:sz w:val="22"/>
                <w:szCs w:val="22"/>
              </w:rPr>
            </w:pPr>
            <w:ins w:id="1697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471F76A5" w14:textId="77777777" w:rsidR="008D7F46" w:rsidRPr="008D7F46" w:rsidRDefault="008D7F46" w:rsidP="008D7F46">
            <w:pPr>
              <w:jc w:val="left"/>
              <w:rPr>
                <w:ins w:id="16971" w:author="Perrine, Martin L. (GSFC-5670)" w:date="2016-09-02T11:28:00Z"/>
                <w:rFonts w:ascii="Calibri" w:hAnsi="Calibri"/>
                <w:color w:val="000000"/>
                <w:sz w:val="22"/>
                <w:szCs w:val="22"/>
              </w:rPr>
            </w:pPr>
            <w:ins w:id="1697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1D17741B" w14:textId="77777777" w:rsidR="008D7F46" w:rsidRPr="008D7F46" w:rsidRDefault="008D7F46" w:rsidP="008D7F46">
            <w:pPr>
              <w:jc w:val="left"/>
              <w:rPr>
                <w:ins w:id="16973" w:author="Perrine, Martin L. (GSFC-5670)" w:date="2016-09-02T11:28:00Z"/>
                <w:rFonts w:ascii="Calibri" w:hAnsi="Calibri"/>
                <w:color w:val="000000"/>
                <w:sz w:val="22"/>
                <w:szCs w:val="22"/>
              </w:rPr>
            </w:pPr>
            <w:ins w:id="1697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7CDF352" w14:textId="77777777" w:rsidR="008D7F46" w:rsidRPr="008D7F46" w:rsidRDefault="008D7F46" w:rsidP="008D7F46">
            <w:pPr>
              <w:jc w:val="left"/>
              <w:rPr>
                <w:ins w:id="16975" w:author="Perrine, Martin L. (GSFC-5670)" w:date="2016-09-02T11:28:00Z"/>
                <w:rFonts w:ascii="Calibri" w:hAnsi="Calibri"/>
                <w:color w:val="000000"/>
                <w:sz w:val="22"/>
                <w:szCs w:val="22"/>
              </w:rPr>
            </w:pPr>
            <w:ins w:id="1697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22FC5D85" w14:textId="77777777" w:rsidR="008D7F46" w:rsidRPr="008D7F46" w:rsidRDefault="008D7F46" w:rsidP="008D7F46">
            <w:pPr>
              <w:jc w:val="left"/>
              <w:rPr>
                <w:ins w:id="16977" w:author="Perrine, Martin L. (GSFC-5670)" w:date="2016-09-02T11:28:00Z"/>
                <w:rFonts w:ascii="Calibri" w:hAnsi="Calibri"/>
                <w:color w:val="000000"/>
                <w:sz w:val="22"/>
                <w:szCs w:val="22"/>
              </w:rPr>
            </w:pPr>
            <w:ins w:id="1697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469C6ACB" w14:textId="77777777" w:rsidR="008D7F46" w:rsidRPr="008D7F46" w:rsidRDefault="008D7F46" w:rsidP="008D7F46">
            <w:pPr>
              <w:jc w:val="left"/>
              <w:rPr>
                <w:ins w:id="16979" w:author="Perrine, Martin L. (GSFC-5670)" w:date="2016-09-02T11:28:00Z"/>
                <w:rFonts w:ascii="Calibri" w:hAnsi="Calibri"/>
                <w:color w:val="000000"/>
                <w:sz w:val="22"/>
                <w:szCs w:val="22"/>
              </w:rPr>
            </w:pPr>
            <w:ins w:id="1698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79B9BF6A" w14:textId="77777777" w:rsidR="008D7F46" w:rsidRPr="008D7F46" w:rsidRDefault="008D7F46" w:rsidP="008D7F46">
            <w:pPr>
              <w:jc w:val="left"/>
              <w:rPr>
                <w:ins w:id="16981" w:author="Perrine, Martin L. (GSFC-5670)" w:date="2016-09-02T11:28:00Z"/>
                <w:rFonts w:ascii="Calibri" w:hAnsi="Calibri"/>
                <w:color w:val="000000"/>
                <w:sz w:val="22"/>
                <w:szCs w:val="22"/>
              </w:rPr>
            </w:pPr>
            <w:ins w:id="16982" w:author="Perrine, Martin L. (GSFC-5670)" w:date="2016-09-02T11:28:00Z">
              <w:r w:rsidRPr="008D7F46">
                <w:rPr>
                  <w:rFonts w:ascii="Calibri" w:hAnsi="Calibri"/>
                  <w:color w:val="000000"/>
                  <w:sz w:val="22"/>
                  <w:szCs w:val="22"/>
                </w:rPr>
                <w:t>I</w:t>
              </w:r>
            </w:ins>
          </w:p>
        </w:tc>
      </w:tr>
      <w:tr w:rsidR="008D7F46" w:rsidRPr="008D7F46" w14:paraId="63911B13" w14:textId="77777777" w:rsidTr="008D7F46">
        <w:trPr>
          <w:trHeight w:val="864"/>
          <w:ins w:id="1698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73FAE9A3" w14:textId="73D91C83" w:rsidR="008D7F46" w:rsidRPr="008D7F46" w:rsidRDefault="00055AC4" w:rsidP="008D7F46">
            <w:pPr>
              <w:jc w:val="left"/>
              <w:rPr>
                <w:ins w:id="16984" w:author="Perrine, Martin L. (GSFC-5670)" w:date="2016-09-02T11:28:00Z"/>
                <w:rFonts w:ascii="Calibri" w:hAnsi="Calibri"/>
                <w:color w:val="000000"/>
                <w:sz w:val="22"/>
                <w:szCs w:val="22"/>
              </w:rPr>
            </w:pPr>
            <w:ins w:id="16985" w:author="Perrine, Martin L. (GSFC-5670)" w:date="2016-09-13T14:29:00Z">
              <w:r>
                <w:rPr>
                  <w:rFonts w:ascii="Calibri" w:hAnsi="Calibri"/>
                  <w:color w:val="000000"/>
                  <w:sz w:val="22"/>
                  <w:szCs w:val="22"/>
                </w:rPr>
                <w:t>DAPHNE</w:t>
              </w:r>
            </w:ins>
            <w:ins w:id="16986" w:author="Perrine, Martin L. (GSFC-5670)" w:date="2016-09-02T11:28:00Z">
              <w:r w:rsidR="008D7F46" w:rsidRPr="008D7F46">
                <w:rPr>
                  <w:rFonts w:ascii="Calibri" w:hAnsi="Calibri"/>
                  <w:color w:val="000000"/>
                  <w:sz w:val="22"/>
                  <w:szCs w:val="22"/>
                </w:rPr>
                <w:t>-SEC-007 Identification and authentication</w:t>
              </w:r>
            </w:ins>
          </w:p>
        </w:tc>
        <w:tc>
          <w:tcPr>
            <w:tcW w:w="588" w:type="dxa"/>
            <w:tcBorders>
              <w:top w:val="nil"/>
              <w:left w:val="nil"/>
              <w:bottom w:val="single" w:sz="4" w:space="0" w:color="auto"/>
              <w:right w:val="single" w:sz="4" w:space="0" w:color="auto"/>
            </w:tcBorders>
            <w:shd w:val="clear" w:color="auto" w:fill="auto"/>
            <w:vAlign w:val="center"/>
            <w:hideMark/>
          </w:tcPr>
          <w:p w14:paraId="7BE20B4C" w14:textId="77777777" w:rsidR="008D7F46" w:rsidRPr="008D7F46" w:rsidRDefault="008D7F46" w:rsidP="008D7F46">
            <w:pPr>
              <w:jc w:val="right"/>
              <w:rPr>
                <w:ins w:id="16987" w:author="Perrine, Martin L. (GSFC-5670)" w:date="2016-09-02T11:28:00Z"/>
                <w:rFonts w:ascii="Calibri" w:hAnsi="Calibri"/>
                <w:color w:val="000000"/>
                <w:sz w:val="22"/>
                <w:szCs w:val="22"/>
              </w:rPr>
            </w:pPr>
            <w:ins w:id="16988" w:author="Perrine, Martin L. (GSFC-5670)" w:date="2016-09-02T11:28:00Z">
              <w:r w:rsidRPr="008D7F46">
                <w:rPr>
                  <w:rFonts w:ascii="Calibri" w:hAnsi="Calibri"/>
                  <w:color w:val="000000"/>
                  <w:sz w:val="22"/>
                  <w:szCs w:val="22"/>
                </w:rPr>
                <w:t>3.7</w:t>
              </w:r>
            </w:ins>
          </w:p>
        </w:tc>
        <w:tc>
          <w:tcPr>
            <w:tcW w:w="649" w:type="dxa"/>
            <w:tcBorders>
              <w:top w:val="nil"/>
              <w:left w:val="nil"/>
              <w:bottom w:val="single" w:sz="4" w:space="0" w:color="auto"/>
              <w:right w:val="single" w:sz="4" w:space="0" w:color="auto"/>
            </w:tcBorders>
            <w:shd w:val="clear" w:color="auto" w:fill="auto"/>
            <w:vAlign w:val="center"/>
            <w:hideMark/>
          </w:tcPr>
          <w:p w14:paraId="29D850D5" w14:textId="77777777" w:rsidR="008D7F46" w:rsidRPr="008D7F46" w:rsidRDefault="008D7F46" w:rsidP="008D7F46">
            <w:pPr>
              <w:jc w:val="left"/>
              <w:rPr>
                <w:ins w:id="16989" w:author="Perrine, Martin L. (GSFC-5670)" w:date="2016-09-02T11:28:00Z"/>
                <w:rFonts w:ascii="Calibri" w:hAnsi="Calibri"/>
                <w:color w:val="000000"/>
                <w:sz w:val="22"/>
                <w:szCs w:val="22"/>
              </w:rPr>
            </w:pPr>
            <w:ins w:id="1699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6AA1B658" w14:textId="77777777" w:rsidR="008D7F46" w:rsidRPr="008D7F46" w:rsidRDefault="008D7F46" w:rsidP="008D7F46">
            <w:pPr>
              <w:jc w:val="left"/>
              <w:rPr>
                <w:ins w:id="16991" w:author="Perrine, Martin L. (GSFC-5670)" w:date="2016-09-02T11:28:00Z"/>
                <w:rFonts w:ascii="Calibri" w:hAnsi="Calibri"/>
                <w:color w:val="000000"/>
                <w:sz w:val="22"/>
                <w:szCs w:val="22"/>
              </w:rPr>
            </w:pPr>
            <w:ins w:id="1699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58DD4C4C" w14:textId="77777777" w:rsidR="008D7F46" w:rsidRPr="008D7F46" w:rsidRDefault="008D7F46" w:rsidP="008D7F46">
            <w:pPr>
              <w:jc w:val="left"/>
              <w:rPr>
                <w:ins w:id="16993" w:author="Perrine, Martin L. (GSFC-5670)" w:date="2016-09-02T11:28:00Z"/>
                <w:rFonts w:ascii="Calibri" w:hAnsi="Calibri"/>
                <w:color w:val="000000"/>
                <w:sz w:val="22"/>
                <w:szCs w:val="22"/>
              </w:rPr>
            </w:pPr>
            <w:ins w:id="1699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3CC4E2E4" w14:textId="77777777" w:rsidR="008D7F46" w:rsidRPr="008D7F46" w:rsidRDefault="008D7F46" w:rsidP="008D7F46">
            <w:pPr>
              <w:jc w:val="left"/>
              <w:rPr>
                <w:ins w:id="16995" w:author="Perrine, Martin L. (GSFC-5670)" w:date="2016-09-02T11:28:00Z"/>
                <w:rFonts w:ascii="Calibri" w:hAnsi="Calibri"/>
                <w:color w:val="000000"/>
                <w:sz w:val="22"/>
                <w:szCs w:val="22"/>
              </w:rPr>
            </w:pPr>
            <w:ins w:id="1699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8411227" w14:textId="77777777" w:rsidR="008D7F46" w:rsidRPr="008D7F46" w:rsidRDefault="008D7F46" w:rsidP="008D7F46">
            <w:pPr>
              <w:jc w:val="left"/>
              <w:rPr>
                <w:ins w:id="16997" w:author="Perrine, Martin L. (GSFC-5670)" w:date="2016-09-02T11:28:00Z"/>
                <w:rFonts w:ascii="Calibri" w:hAnsi="Calibri"/>
                <w:color w:val="000000"/>
                <w:sz w:val="22"/>
                <w:szCs w:val="22"/>
              </w:rPr>
            </w:pPr>
            <w:ins w:id="1699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23624D64" w14:textId="77777777" w:rsidR="008D7F46" w:rsidRPr="008D7F46" w:rsidRDefault="008D7F46" w:rsidP="008D7F46">
            <w:pPr>
              <w:jc w:val="left"/>
              <w:rPr>
                <w:ins w:id="16999" w:author="Perrine, Martin L. (GSFC-5670)" w:date="2016-09-02T11:28:00Z"/>
                <w:rFonts w:ascii="Calibri" w:hAnsi="Calibri"/>
                <w:color w:val="000000"/>
                <w:sz w:val="22"/>
                <w:szCs w:val="22"/>
              </w:rPr>
            </w:pPr>
            <w:ins w:id="1700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0D3FCC66" w14:textId="77777777" w:rsidR="008D7F46" w:rsidRPr="008D7F46" w:rsidRDefault="008D7F46" w:rsidP="008D7F46">
            <w:pPr>
              <w:jc w:val="left"/>
              <w:rPr>
                <w:ins w:id="17001" w:author="Perrine, Martin L. (GSFC-5670)" w:date="2016-09-02T11:28:00Z"/>
                <w:rFonts w:ascii="Calibri" w:hAnsi="Calibri"/>
                <w:color w:val="000000"/>
                <w:sz w:val="22"/>
                <w:szCs w:val="22"/>
              </w:rPr>
            </w:pPr>
            <w:ins w:id="17002" w:author="Perrine, Martin L. (GSFC-5670)" w:date="2016-09-02T11:28:00Z">
              <w:r w:rsidRPr="008D7F46">
                <w:rPr>
                  <w:rFonts w:ascii="Calibri" w:hAnsi="Calibri"/>
                  <w:color w:val="000000"/>
                  <w:sz w:val="22"/>
                  <w:szCs w:val="22"/>
                </w:rPr>
                <w:t>I</w:t>
              </w:r>
            </w:ins>
          </w:p>
        </w:tc>
      </w:tr>
      <w:tr w:rsidR="008D7F46" w:rsidRPr="008D7F46" w14:paraId="6B0144D3" w14:textId="77777777" w:rsidTr="008D7F46">
        <w:trPr>
          <w:trHeight w:val="1152"/>
          <w:ins w:id="1700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0C8A6AE" w14:textId="6E2637E9" w:rsidR="008D7F46" w:rsidRPr="008D7F46" w:rsidRDefault="00055AC4" w:rsidP="008D7F46">
            <w:pPr>
              <w:jc w:val="left"/>
              <w:rPr>
                <w:ins w:id="17004" w:author="Perrine, Martin L. (GSFC-5670)" w:date="2016-09-02T11:28:00Z"/>
                <w:rFonts w:ascii="Calibri" w:hAnsi="Calibri"/>
                <w:color w:val="000000"/>
                <w:sz w:val="22"/>
                <w:szCs w:val="22"/>
              </w:rPr>
            </w:pPr>
            <w:ins w:id="17005" w:author="Perrine, Martin L. (GSFC-5670)" w:date="2016-09-13T14:29:00Z">
              <w:r>
                <w:rPr>
                  <w:rFonts w:ascii="Calibri" w:hAnsi="Calibri"/>
                  <w:color w:val="000000"/>
                  <w:sz w:val="22"/>
                  <w:szCs w:val="22"/>
                </w:rPr>
                <w:t>DAPHNE</w:t>
              </w:r>
            </w:ins>
            <w:ins w:id="17006" w:author="Perrine, Martin L. (GSFC-5670)" w:date="2016-09-02T11:28:00Z">
              <w:r w:rsidR="008D7F46" w:rsidRPr="008D7F46">
                <w:rPr>
                  <w:rFonts w:ascii="Calibri" w:hAnsi="Calibri"/>
                  <w:color w:val="000000"/>
                  <w:sz w:val="22"/>
                  <w:szCs w:val="22"/>
                </w:rPr>
                <w:t>-SEC-008 Implement authentication for data transfer</w:t>
              </w:r>
            </w:ins>
          </w:p>
        </w:tc>
        <w:tc>
          <w:tcPr>
            <w:tcW w:w="588" w:type="dxa"/>
            <w:tcBorders>
              <w:top w:val="nil"/>
              <w:left w:val="nil"/>
              <w:bottom w:val="single" w:sz="4" w:space="0" w:color="auto"/>
              <w:right w:val="single" w:sz="4" w:space="0" w:color="auto"/>
            </w:tcBorders>
            <w:shd w:val="clear" w:color="auto" w:fill="auto"/>
            <w:vAlign w:val="center"/>
            <w:hideMark/>
          </w:tcPr>
          <w:p w14:paraId="3CAF47F0" w14:textId="77777777" w:rsidR="008D7F46" w:rsidRPr="008D7F46" w:rsidRDefault="008D7F46" w:rsidP="008D7F46">
            <w:pPr>
              <w:jc w:val="right"/>
              <w:rPr>
                <w:ins w:id="17007" w:author="Perrine, Martin L. (GSFC-5670)" w:date="2016-09-02T11:28:00Z"/>
                <w:rFonts w:ascii="Calibri" w:hAnsi="Calibri"/>
                <w:color w:val="000000"/>
                <w:sz w:val="22"/>
                <w:szCs w:val="22"/>
              </w:rPr>
            </w:pPr>
            <w:ins w:id="17008" w:author="Perrine, Martin L. (GSFC-5670)" w:date="2016-09-02T11:28:00Z">
              <w:r w:rsidRPr="008D7F46">
                <w:rPr>
                  <w:rFonts w:ascii="Calibri" w:hAnsi="Calibri"/>
                  <w:color w:val="000000"/>
                  <w:sz w:val="22"/>
                  <w:szCs w:val="22"/>
                </w:rPr>
                <w:t>3.8</w:t>
              </w:r>
            </w:ins>
          </w:p>
        </w:tc>
        <w:tc>
          <w:tcPr>
            <w:tcW w:w="649" w:type="dxa"/>
            <w:tcBorders>
              <w:top w:val="nil"/>
              <w:left w:val="nil"/>
              <w:bottom w:val="single" w:sz="4" w:space="0" w:color="auto"/>
              <w:right w:val="single" w:sz="4" w:space="0" w:color="auto"/>
            </w:tcBorders>
            <w:shd w:val="clear" w:color="auto" w:fill="auto"/>
            <w:vAlign w:val="center"/>
            <w:hideMark/>
          </w:tcPr>
          <w:p w14:paraId="2B679D27" w14:textId="77777777" w:rsidR="008D7F46" w:rsidRPr="008D7F46" w:rsidRDefault="008D7F46" w:rsidP="008D7F46">
            <w:pPr>
              <w:jc w:val="left"/>
              <w:rPr>
                <w:ins w:id="17009" w:author="Perrine, Martin L. (GSFC-5670)" w:date="2016-09-02T11:28:00Z"/>
                <w:rFonts w:ascii="Calibri" w:hAnsi="Calibri"/>
                <w:color w:val="000000"/>
                <w:sz w:val="22"/>
                <w:szCs w:val="22"/>
              </w:rPr>
            </w:pPr>
            <w:ins w:id="1701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4104A846" w14:textId="77777777" w:rsidR="008D7F46" w:rsidRPr="008D7F46" w:rsidRDefault="008D7F46" w:rsidP="008D7F46">
            <w:pPr>
              <w:jc w:val="left"/>
              <w:rPr>
                <w:ins w:id="17011" w:author="Perrine, Martin L. (GSFC-5670)" w:date="2016-09-02T11:28:00Z"/>
                <w:rFonts w:ascii="Calibri" w:hAnsi="Calibri"/>
                <w:color w:val="000000"/>
                <w:sz w:val="22"/>
                <w:szCs w:val="22"/>
              </w:rPr>
            </w:pPr>
            <w:ins w:id="1701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AB86DBA" w14:textId="77777777" w:rsidR="008D7F46" w:rsidRPr="008D7F46" w:rsidRDefault="008D7F46" w:rsidP="008D7F46">
            <w:pPr>
              <w:jc w:val="left"/>
              <w:rPr>
                <w:ins w:id="17013" w:author="Perrine, Martin L. (GSFC-5670)" w:date="2016-09-02T11:28:00Z"/>
                <w:rFonts w:ascii="Calibri" w:hAnsi="Calibri"/>
                <w:color w:val="000000"/>
                <w:sz w:val="22"/>
                <w:szCs w:val="22"/>
              </w:rPr>
            </w:pPr>
            <w:ins w:id="1701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05672C7" w14:textId="77777777" w:rsidR="008D7F46" w:rsidRPr="008D7F46" w:rsidRDefault="008D7F46" w:rsidP="008D7F46">
            <w:pPr>
              <w:jc w:val="left"/>
              <w:rPr>
                <w:ins w:id="17015" w:author="Perrine, Martin L. (GSFC-5670)" w:date="2016-09-02T11:28:00Z"/>
                <w:rFonts w:ascii="Calibri" w:hAnsi="Calibri"/>
                <w:color w:val="000000"/>
                <w:sz w:val="22"/>
                <w:szCs w:val="22"/>
              </w:rPr>
            </w:pPr>
            <w:ins w:id="1701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4F7E1FF2" w14:textId="77777777" w:rsidR="008D7F46" w:rsidRPr="008D7F46" w:rsidRDefault="008D7F46" w:rsidP="008D7F46">
            <w:pPr>
              <w:jc w:val="left"/>
              <w:rPr>
                <w:ins w:id="17017" w:author="Perrine, Martin L. (GSFC-5670)" w:date="2016-09-02T11:28:00Z"/>
                <w:rFonts w:ascii="Calibri" w:hAnsi="Calibri"/>
                <w:color w:val="000000"/>
                <w:sz w:val="22"/>
                <w:szCs w:val="22"/>
              </w:rPr>
            </w:pPr>
            <w:ins w:id="1701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349C7715" w14:textId="77777777" w:rsidR="008D7F46" w:rsidRPr="008D7F46" w:rsidRDefault="008D7F46" w:rsidP="008D7F46">
            <w:pPr>
              <w:jc w:val="left"/>
              <w:rPr>
                <w:ins w:id="17019" w:author="Perrine, Martin L. (GSFC-5670)" w:date="2016-09-02T11:28:00Z"/>
                <w:rFonts w:ascii="Calibri" w:hAnsi="Calibri"/>
                <w:color w:val="000000"/>
                <w:sz w:val="22"/>
                <w:szCs w:val="22"/>
              </w:rPr>
            </w:pPr>
            <w:ins w:id="1702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7191373E" w14:textId="77777777" w:rsidR="008D7F46" w:rsidRPr="008D7F46" w:rsidRDefault="008D7F46" w:rsidP="008D7F46">
            <w:pPr>
              <w:jc w:val="left"/>
              <w:rPr>
                <w:ins w:id="17021" w:author="Perrine, Martin L. (GSFC-5670)" w:date="2016-09-02T11:28:00Z"/>
                <w:rFonts w:ascii="Calibri" w:hAnsi="Calibri"/>
                <w:color w:val="000000"/>
                <w:sz w:val="22"/>
                <w:szCs w:val="22"/>
              </w:rPr>
            </w:pPr>
            <w:ins w:id="17022" w:author="Perrine, Martin L. (GSFC-5670)" w:date="2016-09-02T11:28:00Z">
              <w:r w:rsidRPr="008D7F46">
                <w:rPr>
                  <w:rFonts w:ascii="Calibri" w:hAnsi="Calibri"/>
                  <w:color w:val="000000"/>
                  <w:sz w:val="22"/>
                  <w:szCs w:val="22"/>
                </w:rPr>
                <w:t>I</w:t>
              </w:r>
            </w:ins>
          </w:p>
        </w:tc>
      </w:tr>
      <w:tr w:rsidR="008D7F46" w:rsidRPr="008D7F46" w14:paraId="379BD832" w14:textId="77777777" w:rsidTr="008D7F46">
        <w:trPr>
          <w:trHeight w:val="864"/>
          <w:ins w:id="1702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2ABA43DF" w14:textId="52D993FE" w:rsidR="008D7F46" w:rsidRPr="008D7F46" w:rsidRDefault="00055AC4" w:rsidP="008D7F46">
            <w:pPr>
              <w:jc w:val="left"/>
              <w:rPr>
                <w:ins w:id="17024" w:author="Perrine, Martin L. (GSFC-5670)" w:date="2016-09-02T11:28:00Z"/>
                <w:rFonts w:ascii="Calibri" w:hAnsi="Calibri"/>
                <w:color w:val="000000"/>
                <w:sz w:val="22"/>
                <w:szCs w:val="22"/>
              </w:rPr>
            </w:pPr>
            <w:ins w:id="17025" w:author="Perrine, Martin L. (GSFC-5670)" w:date="2016-09-13T14:29:00Z">
              <w:r>
                <w:rPr>
                  <w:rFonts w:ascii="Calibri" w:hAnsi="Calibri"/>
                  <w:color w:val="000000"/>
                  <w:sz w:val="22"/>
                  <w:szCs w:val="22"/>
                </w:rPr>
                <w:t>DAPHNE</w:t>
              </w:r>
            </w:ins>
            <w:ins w:id="17026" w:author="Perrine, Martin L. (GSFC-5670)" w:date="2016-09-02T11:28:00Z">
              <w:r w:rsidR="008D7F46" w:rsidRPr="008D7F46">
                <w:rPr>
                  <w:rFonts w:ascii="Calibri" w:hAnsi="Calibri"/>
                  <w:color w:val="000000"/>
                  <w:sz w:val="22"/>
                  <w:szCs w:val="22"/>
                </w:rPr>
                <w:t>-SEC-009 support peer entity authentication</w:t>
              </w:r>
            </w:ins>
          </w:p>
        </w:tc>
        <w:tc>
          <w:tcPr>
            <w:tcW w:w="588" w:type="dxa"/>
            <w:tcBorders>
              <w:top w:val="nil"/>
              <w:left w:val="nil"/>
              <w:bottom w:val="single" w:sz="4" w:space="0" w:color="auto"/>
              <w:right w:val="single" w:sz="4" w:space="0" w:color="auto"/>
            </w:tcBorders>
            <w:shd w:val="clear" w:color="auto" w:fill="auto"/>
            <w:vAlign w:val="center"/>
            <w:hideMark/>
          </w:tcPr>
          <w:p w14:paraId="46CA872C" w14:textId="77777777" w:rsidR="008D7F46" w:rsidRPr="008D7F46" w:rsidRDefault="008D7F46" w:rsidP="008D7F46">
            <w:pPr>
              <w:jc w:val="right"/>
              <w:rPr>
                <w:ins w:id="17027" w:author="Perrine, Martin L. (GSFC-5670)" w:date="2016-09-02T11:28:00Z"/>
                <w:rFonts w:ascii="Calibri" w:hAnsi="Calibri"/>
                <w:color w:val="000000"/>
                <w:sz w:val="22"/>
                <w:szCs w:val="22"/>
              </w:rPr>
            </w:pPr>
            <w:ins w:id="17028" w:author="Perrine, Martin L. (GSFC-5670)" w:date="2016-09-02T11:28:00Z">
              <w:r w:rsidRPr="008D7F46">
                <w:rPr>
                  <w:rFonts w:ascii="Calibri" w:hAnsi="Calibri"/>
                  <w:color w:val="000000"/>
                  <w:sz w:val="22"/>
                  <w:szCs w:val="22"/>
                </w:rPr>
                <w:t>3.9</w:t>
              </w:r>
            </w:ins>
          </w:p>
        </w:tc>
        <w:tc>
          <w:tcPr>
            <w:tcW w:w="649" w:type="dxa"/>
            <w:tcBorders>
              <w:top w:val="nil"/>
              <w:left w:val="nil"/>
              <w:bottom w:val="single" w:sz="4" w:space="0" w:color="auto"/>
              <w:right w:val="single" w:sz="4" w:space="0" w:color="auto"/>
            </w:tcBorders>
            <w:shd w:val="clear" w:color="auto" w:fill="auto"/>
            <w:vAlign w:val="center"/>
            <w:hideMark/>
          </w:tcPr>
          <w:p w14:paraId="62B06F8F" w14:textId="77777777" w:rsidR="008D7F46" w:rsidRPr="008D7F46" w:rsidRDefault="008D7F46" w:rsidP="008D7F46">
            <w:pPr>
              <w:jc w:val="left"/>
              <w:rPr>
                <w:ins w:id="17029" w:author="Perrine, Martin L. (GSFC-5670)" w:date="2016-09-02T11:28:00Z"/>
                <w:rFonts w:ascii="Calibri" w:hAnsi="Calibri"/>
                <w:color w:val="000000"/>
                <w:sz w:val="22"/>
                <w:szCs w:val="22"/>
              </w:rPr>
            </w:pPr>
            <w:ins w:id="1703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25B4B337" w14:textId="77777777" w:rsidR="008D7F46" w:rsidRPr="008D7F46" w:rsidRDefault="008D7F46" w:rsidP="008D7F46">
            <w:pPr>
              <w:jc w:val="left"/>
              <w:rPr>
                <w:ins w:id="17031" w:author="Perrine, Martin L. (GSFC-5670)" w:date="2016-09-02T11:28:00Z"/>
                <w:rFonts w:ascii="Calibri" w:hAnsi="Calibri"/>
                <w:color w:val="000000"/>
                <w:sz w:val="22"/>
                <w:szCs w:val="22"/>
              </w:rPr>
            </w:pPr>
            <w:ins w:id="1703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204C1EE6" w14:textId="77777777" w:rsidR="008D7F46" w:rsidRPr="008D7F46" w:rsidRDefault="008D7F46" w:rsidP="008D7F46">
            <w:pPr>
              <w:jc w:val="left"/>
              <w:rPr>
                <w:ins w:id="17033" w:author="Perrine, Martin L. (GSFC-5670)" w:date="2016-09-02T11:28:00Z"/>
                <w:rFonts w:ascii="Calibri" w:hAnsi="Calibri"/>
                <w:color w:val="000000"/>
                <w:sz w:val="22"/>
                <w:szCs w:val="22"/>
              </w:rPr>
            </w:pPr>
            <w:ins w:id="1703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34A0FD5" w14:textId="77777777" w:rsidR="008D7F46" w:rsidRPr="008D7F46" w:rsidRDefault="008D7F46" w:rsidP="008D7F46">
            <w:pPr>
              <w:jc w:val="left"/>
              <w:rPr>
                <w:ins w:id="17035" w:author="Perrine, Martin L. (GSFC-5670)" w:date="2016-09-02T11:28:00Z"/>
                <w:rFonts w:ascii="Calibri" w:hAnsi="Calibri"/>
                <w:color w:val="000000"/>
                <w:sz w:val="22"/>
                <w:szCs w:val="22"/>
              </w:rPr>
            </w:pPr>
            <w:ins w:id="1703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B4E33A5" w14:textId="77777777" w:rsidR="008D7F46" w:rsidRPr="008D7F46" w:rsidRDefault="008D7F46" w:rsidP="008D7F46">
            <w:pPr>
              <w:jc w:val="left"/>
              <w:rPr>
                <w:ins w:id="17037" w:author="Perrine, Martin L. (GSFC-5670)" w:date="2016-09-02T11:28:00Z"/>
                <w:rFonts w:ascii="Calibri" w:hAnsi="Calibri"/>
                <w:color w:val="000000"/>
                <w:sz w:val="22"/>
                <w:szCs w:val="22"/>
              </w:rPr>
            </w:pPr>
            <w:ins w:id="1703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322035E8" w14:textId="77777777" w:rsidR="008D7F46" w:rsidRPr="008D7F46" w:rsidRDefault="008D7F46" w:rsidP="008D7F46">
            <w:pPr>
              <w:jc w:val="left"/>
              <w:rPr>
                <w:ins w:id="17039" w:author="Perrine, Martin L. (GSFC-5670)" w:date="2016-09-02T11:28:00Z"/>
                <w:rFonts w:ascii="Calibri" w:hAnsi="Calibri"/>
                <w:color w:val="000000"/>
                <w:sz w:val="22"/>
                <w:szCs w:val="22"/>
              </w:rPr>
            </w:pPr>
            <w:ins w:id="1704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18C0CD97" w14:textId="77777777" w:rsidR="008D7F46" w:rsidRPr="008D7F46" w:rsidRDefault="008D7F46" w:rsidP="008D7F46">
            <w:pPr>
              <w:jc w:val="left"/>
              <w:rPr>
                <w:ins w:id="17041" w:author="Perrine, Martin L. (GSFC-5670)" w:date="2016-09-02T11:28:00Z"/>
                <w:rFonts w:ascii="Calibri" w:hAnsi="Calibri"/>
                <w:color w:val="000000"/>
                <w:sz w:val="22"/>
                <w:szCs w:val="22"/>
              </w:rPr>
            </w:pPr>
            <w:ins w:id="17042" w:author="Perrine, Martin L. (GSFC-5670)" w:date="2016-09-02T11:28:00Z">
              <w:r w:rsidRPr="008D7F46">
                <w:rPr>
                  <w:rFonts w:ascii="Calibri" w:hAnsi="Calibri"/>
                  <w:color w:val="000000"/>
                  <w:sz w:val="22"/>
                  <w:szCs w:val="22"/>
                </w:rPr>
                <w:t>I</w:t>
              </w:r>
            </w:ins>
          </w:p>
        </w:tc>
      </w:tr>
      <w:tr w:rsidR="008D7F46" w:rsidRPr="008D7F46" w14:paraId="071EF571" w14:textId="77777777" w:rsidTr="008D7F46">
        <w:trPr>
          <w:trHeight w:val="576"/>
          <w:ins w:id="1704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70C1D4CC" w14:textId="696D9743" w:rsidR="008D7F46" w:rsidRPr="008D7F46" w:rsidRDefault="00055AC4" w:rsidP="008D7F46">
            <w:pPr>
              <w:jc w:val="left"/>
              <w:rPr>
                <w:ins w:id="17044" w:author="Perrine, Martin L. (GSFC-5670)" w:date="2016-09-02T11:28:00Z"/>
                <w:rFonts w:ascii="Calibri" w:hAnsi="Calibri"/>
                <w:color w:val="000000"/>
                <w:sz w:val="22"/>
                <w:szCs w:val="22"/>
              </w:rPr>
            </w:pPr>
            <w:ins w:id="17045" w:author="Perrine, Martin L. (GSFC-5670)" w:date="2016-09-13T14:29:00Z">
              <w:r>
                <w:rPr>
                  <w:rFonts w:ascii="Calibri" w:hAnsi="Calibri"/>
                  <w:color w:val="000000"/>
                  <w:sz w:val="22"/>
                  <w:szCs w:val="22"/>
                </w:rPr>
                <w:t>DAPHNE</w:t>
              </w:r>
            </w:ins>
            <w:ins w:id="17046" w:author="Perrine, Martin L. (GSFC-5670)" w:date="2016-09-02T11:28:00Z">
              <w:r w:rsidR="008D7F46" w:rsidRPr="008D7F46">
                <w:rPr>
                  <w:rFonts w:ascii="Calibri" w:hAnsi="Calibri"/>
                  <w:color w:val="000000"/>
                  <w:sz w:val="22"/>
                  <w:szCs w:val="22"/>
                </w:rPr>
                <w:t>-SEC-010 Access enforcement</w:t>
              </w:r>
            </w:ins>
          </w:p>
        </w:tc>
        <w:tc>
          <w:tcPr>
            <w:tcW w:w="588" w:type="dxa"/>
            <w:tcBorders>
              <w:top w:val="nil"/>
              <w:left w:val="nil"/>
              <w:bottom w:val="single" w:sz="4" w:space="0" w:color="auto"/>
              <w:right w:val="single" w:sz="4" w:space="0" w:color="auto"/>
            </w:tcBorders>
            <w:shd w:val="clear" w:color="auto" w:fill="auto"/>
            <w:vAlign w:val="center"/>
            <w:hideMark/>
          </w:tcPr>
          <w:p w14:paraId="570D7FC2" w14:textId="77777777" w:rsidR="008D7F46" w:rsidRPr="008D7F46" w:rsidRDefault="008D7F46" w:rsidP="008D7F46">
            <w:pPr>
              <w:jc w:val="right"/>
              <w:rPr>
                <w:ins w:id="17047" w:author="Perrine, Martin L. (GSFC-5670)" w:date="2016-09-02T11:28:00Z"/>
                <w:rFonts w:ascii="Calibri" w:hAnsi="Calibri"/>
                <w:color w:val="000000"/>
                <w:sz w:val="22"/>
                <w:szCs w:val="22"/>
              </w:rPr>
            </w:pPr>
            <w:ins w:id="17048" w:author="Perrine, Martin L. (GSFC-5670)" w:date="2016-09-02T11:28:00Z">
              <w:r w:rsidRPr="008D7F46">
                <w:rPr>
                  <w:rFonts w:ascii="Calibri" w:hAnsi="Calibri"/>
                  <w:color w:val="000000"/>
                  <w:sz w:val="22"/>
                  <w:szCs w:val="22"/>
                </w:rPr>
                <w:t>3.1</w:t>
              </w:r>
            </w:ins>
          </w:p>
        </w:tc>
        <w:tc>
          <w:tcPr>
            <w:tcW w:w="649" w:type="dxa"/>
            <w:tcBorders>
              <w:top w:val="nil"/>
              <w:left w:val="nil"/>
              <w:bottom w:val="single" w:sz="4" w:space="0" w:color="auto"/>
              <w:right w:val="single" w:sz="4" w:space="0" w:color="auto"/>
            </w:tcBorders>
            <w:shd w:val="clear" w:color="auto" w:fill="auto"/>
            <w:vAlign w:val="center"/>
            <w:hideMark/>
          </w:tcPr>
          <w:p w14:paraId="3BEB13D0" w14:textId="77777777" w:rsidR="008D7F46" w:rsidRPr="008D7F46" w:rsidRDefault="008D7F46" w:rsidP="008D7F46">
            <w:pPr>
              <w:jc w:val="left"/>
              <w:rPr>
                <w:ins w:id="17049" w:author="Perrine, Martin L. (GSFC-5670)" w:date="2016-09-02T11:28:00Z"/>
                <w:rFonts w:ascii="Calibri" w:hAnsi="Calibri"/>
                <w:color w:val="000000"/>
                <w:sz w:val="22"/>
                <w:szCs w:val="22"/>
              </w:rPr>
            </w:pPr>
            <w:ins w:id="1705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4463E057" w14:textId="77777777" w:rsidR="008D7F46" w:rsidRPr="008D7F46" w:rsidRDefault="008D7F46" w:rsidP="008D7F46">
            <w:pPr>
              <w:jc w:val="left"/>
              <w:rPr>
                <w:ins w:id="17051" w:author="Perrine, Martin L. (GSFC-5670)" w:date="2016-09-02T11:28:00Z"/>
                <w:rFonts w:ascii="Calibri" w:hAnsi="Calibri"/>
                <w:color w:val="000000"/>
                <w:sz w:val="22"/>
                <w:szCs w:val="22"/>
              </w:rPr>
            </w:pPr>
            <w:ins w:id="1705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46A231E9" w14:textId="77777777" w:rsidR="008D7F46" w:rsidRPr="008D7F46" w:rsidRDefault="008D7F46" w:rsidP="008D7F46">
            <w:pPr>
              <w:jc w:val="left"/>
              <w:rPr>
                <w:ins w:id="17053" w:author="Perrine, Martin L. (GSFC-5670)" w:date="2016-09-02T11:28:00Z"/>
                <w:rFonts w:ascii="Calibri" w:hAnsi="Calibri"/>
                <w:color w:val="000000"/>
                <w:sz w:val="22"/>
                <w:szCs w:val="22"/>
              </w:rPr>
            </w:pPr>
            <w:ins w:id="1705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57619C59" w14:textId="77777777" w:rsidR="008D7F46" w:rsidRPr="008D7F46" w:rsidRDefault="008D7F46" w:rsidP="008D7F46">
            <w:pPr>
              <w:jc w:val="left"/>
              <w:rPr>
                <w:ins w:id="17055" w:author="Perrine, Martin L. (GSFC-5670)" w:date="2016-09-02T11:28:00Z"/>
                <w:rFonts w:ascii="Calibri" w:hAnsi="Calibri"/>
                <w:color w:val="000000"/>
                <w:sz w:val="22"/>
                <w:szCs w:val="22"/>
              </w:rPr>
            </w:pPr>
            <w:ins w:id="1705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56B7E0F7" w14:textId="77777777" w:rsidR="008D7F46" w:rsidRPr="008D7F46" w:rsidRDefault="008D7F46" w:rsidP="008D7F46">
            <w:pPr>
              <w:jc w:val="left"/>
              <w:rPr>
                <w:ins w:id="17057" w:author="Perrine, Martin L. (GSFC-5670)" w:date="2016-09-02T11:28:00Z"/>
                <w:rFonts w:ascii="Calibri" w:hAnsi="Calibri"/>
                <w:color w:val="000000"/>
                <w:sz w:val="22"/>
                <w:szCs w:val="22"/>
              </w:rPr>
            </w:pPr>
            <w:ins w:id="1705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73E4D61" w14:textId="77777777" w:rsidR="008D7F46" w:rsidRPr="008D7F46" w:rsidRDefault="008D7F46" w:rsidP="008D7F46">
            <w:pPr>
              <w:jc w:val="left"/>
              <w:rPr>
                <w:ins w:id="17059" w:author="Perrine, Martin L. (GSFC-5670)" w:date="2016-09-02T11:28:00Z"/>
                <w:rFonts w:ascii="Calibri" w:hAnsi="Calibri"/>
                <w:color w:val="000000"/>
                <w:sz w:val="22"/>
                <w:szCs w:val="22"/>
              </w:rPr>
            </w:pPr>
            <w:ins w:id="1706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5C2B606C" w14:textId="77777777" w:rsidR="008D7F46" w:rsidRPr="008D7F46" w:rsidRDefault="008D7F46" w:rsidP="008D7F46">
            <w:pPr>
              <w:jc w:val="left"/>
              <w:rPr>
                <w:ins w:id="17061" w:author="Perrine, Martin L. (GSFC-5670)" w:date="2016-09-02T11:28:00Z"/>
                <w:rFonts w:ascii="Calibri" w:hAnsi="Calibri"/>
                <w:color w:val="000000"/>
                <w:sz w:val="22"/>
                <w:szCs w:val="22"/>
              </w:rPr>
            </w:pPr>
            <w:ins w:id="17062" w:author="Perrine, Martin L. (GSFC-5670)" w:date="2016-09-02T11:28:00Z">
              <w:r w:rsidRPr="008D7F46">
                <w:rPr>
                  <w:rFonts w:ascii="Calibri" w:hAnsi="Calibri"/>
                  <w:color w:val="000000"/>
                  <w:sz w:val="22"/>
                  <w:szCs w:val="22"/>
                </w:rPr>
                <w:t>I</w:t>
              </w:r>
            </w:ins>
          </w:p>
        </w:tc>
      </w:tr>
      <w:tr w:rsidR="008D7F46" w:rsidRPr="008D7F46" w14:paraId="5BEE4AA4" w14:textId="77777777" w:rsidTr="008D7F46">
        <w:trPr>
          <w:trHeight w:val="864"/>
          <w:ins w:id="1706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49BA9A3C" w14:textId="3360E8E3" w:rsidR="008D7F46" w:rsidRPr="008D7F46" w:rsidRDefault="00055AC4" w:rsidP="008D7F46">
            <w:pPr>
              <w:jc w:val="left"/>
              <w:rPr>
                <w:ins w:id="17064" w:author="Perrine, Martin L. (GSFC-5670)" w:date="2016-09-02T11:28:00Z"/>
                <w:rFonts w:ascii="Calibri" w:hAnsi="Calibri"/>
                <w:color w:val="000000"/>
                <w:sz w:val="22"/>
                <w:szCs w:val="22"/>
              </w:rPr>
            </w:pPr>
            <w:ins w:id="17065" w:author="Perrine, Martin L. (GSFC-5670)" w:date="2016-09-13T14:29:00Z">
              <w:r>
                <w:rPr>
                  <w:rFonts w:ascii="Calibri" w:hAnsi="Calibri"/>
                  <w:color w:val="000000"/>
                  <w:sz w:val="22"/>
                  <w:szCs w:val="22"/>
                </w:rPr>
                <w:t>DAPHNE</w:t>
              </w:r>
            </w:ins>
            <w:ins w:id="17066" w:author="Perrine, Martin L. (GSFC-5670)" w:date="2016-09-02T11:28:00Z">
              <w:r w:rsidR="008D7F46" w:rsidRPr="008D7F46">
                <w:rPr>
                  <w:rFonts w:ascii="Calibri" w:hAnsi="Calibri"/>
                  <w:color w:val="000000"/>
                  <w:sz w:val="22"/>
                  <w:szCs w:val="22"/>
                </w:rPr>
                <w:t>-SEC-011 Log user access and authentication</w:t>
              </w:r>
            </w:ins>
          </w:p>
        </w:tc>
        <w:tc>
          <w:tcPr>
            <w:tcW w:w="588" w:type="dxa"/>
            <w:tcBorders>
              <w:top w:val="nil"/>
              <w:left w:val="nil"/>
              <w:bottom w:val="single" w:sz="4" w:space="0" w:color="auto"/>
              <w:right w:val="single" w:sz="4" w:space="0" w:color="auto"/>
            </w:tcBorders>
            <w:shd w:val="clear" w:color="auto" w:fill="auto"/>
            <w:vAlign w:val="center"/>
            <w:hideMark/>
          </w:tcPr>
          <w:p w14:paraId="16BBD3C1" w14:textId="77777777" w:rsidR="008D7F46" w:rsidRPr="008D7F46" w:rsidRDefault="008D7F46" w:rsidP="008D7F46">
            <w:pPr>
              <w:jc w:val="right"/>
              <w:rPr>
                <w:ins w:id="17067" w:author="Perrine, Martin L. (GSFC-5670)" w:date="2016-09-02T11:28:00Z"/>
                <w:rFonts w:ascii="Calibri" w:hAnsi="Calibri"/>
                <w:color w:val="000000"/>
                <w:sz w:val="22"/>
                <w:szCs w:val="22"/>
              </w:rPr>
            </w:pPr>
            <w:ins w:id="17068" w:author="Perrine, Martin L. (GSFC-5670)" w:date="2016-09-02T11:28:00Z">
              <w:r w:rsidRPr="008D7F46">
                <w:rPr>
                  <w:rFonts w:ascii="Calibri" w:hAnsi="Calibri"/>
                  <w:color w:val="000000"/>
                  <w:sz w:val="22"/>
                  <w:szCs w:val="22"/>
                </w:rPr>
                <w:t>3.1</w:t>
              </w:r>
            </w:ins>
          </w:p>
        </w:tc>
        <w:tc>
          <w:tcPr>
            <w:tcW w:w="649" w:type="dxa"/>
            <w:tcBorders>
              <w:top w:val="nil"/>
              <w:left w:val="nil"/>
              <w:bottom w:val="single" w:sz="4" w:space="0" w:color="auto"/>
              <w:right w:val="single" w:sz="4" w:space="0" w:color="auto"/>
            </w:tcBorders>
            <w:shd w:val="clear" w:color="auto" w:fill="auto"/>
            <w:vAlign w:val="center"/>
            <w:hideMark/>
          </w:tcPr>
          <w:p w14:paraId="3EB7526E" w14:textId="77777777" w:rsidR="008D7F46" w:rsidRPr="008D7F46" w:rsidRDefault="008D7F46" w:rsidP="008D7F46">
            <w:pPr>
              <w:jc w:val="left"/>
              <w:rPr>
                <w:ins w:id="17069" w:author="Perrine, Martin L. (GSFC-5670)" w:date="2016-09-02T11:28:00Z"/>
                <w:rFonts w:ascii="Calibri" w:hAnsi="Calibri"/>
                <w:color w:val="000000"/>
                <w:sz w:val="22"/>
                <w:szCs w:val="22"/>
              </w:rPr>
            </w:pPr>
            <w:ins w:id="1707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19E20C19" w14:textId="77777777" w:rsidR="008D7F46" w:rsidRPr="008D7F46" w:rsidRDefault="008D7F46" w:rsidP="008D7F46">
            <w:pPr>
              <w:jc w:val="left"/>
              <w:rPr>
                <w:ins w:id="17071" w:author="Perrine, Martin L. (GSFC-5670)" w:date="2016-09-02T11:28:00Z"/>
                <w:rFonts w:ascii="Calibri" w:hAnsi="Calibri"/>
                <w:color w:val="000000"/>
                <w:sz w:val="22"/>
                <w:szCs w:val="22"/>
              </w:rPr>
            </w:pPr>
            <w:ins w:id="1707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0FF6CF29" w14:textId="77777777" w:rsidR="008D7F46" w:rsidRPr="008D7F46" w:rsidRDefault="008D7F46" w:rsidP="008D7F46">
            <w:pPr>
              <w:jc w:val="left"/>
              <w:rPr>
                <w:ins w:id="17073" w:author="Perrine, Martin L. (GSFC-5670)" w:date="2016-09-02T11:28:00Z"/>
                <w:rFonts w:ascii="Calibri" w:hAnsi="Calibri"/>
                <w:color w:val="000000"/>
                <w:sz w:val="22"/>
                <w:szCs w:val="22"/>
              </w:rPr>
            </w:pPr>
            <w:ins w:id="1707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0A761497" w14:textId="77777777" w:rsidR="008D7F46" w:rsidRPr="008D7F46" w:rsidRDefault="008D7F46" w:rsidP="008D7F46">
            <w:pPr>
              <w:jc w:val="left"/>
              <w:rPr>
                <w:ins w:id="17075" w:author="Perrine, Martin L. (GSFC-5670)" w:date="2016-09-02T11:28:00Z"/>
                <w:rFonts w:ascii="Calibri" w:hAnsi="Calibri"/>
                <w:color w:val="000000"/>
                <w:sz w:val="22"/>
                <w:szCs w:val="22"/>
              </w:rPr>
            </w:pPr>
            <w:ins w:id="1707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F009D46" w14:textId="77777777" w:rsidR="008D7F46" w:rsidRPr="008D7F46" w:rsidRDefault="008D7F46" w:rsidP="008D7F46">
            <w:pPr>
              <w:jc w:val="left"/>
              <w:rPr>
                <w:ins w:id="17077" w:author="Perrine, Martin L. (GSFC-5670)" w:date="2016-09-02T11:28:00Z"/>
                <w:rFonts w:ascii="Calibri" w:hAnsi="Calibri"/>
                <w:color w:val="000000"/>
                <w:sz w:val="22"/>
                <w:szCs w:val="22"/>
              </w:rPr>
            </w:pPr>
            <w:ins w:id="1707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059E7E05" w14:textId="77777777" w:rsidR="008D7F46" w:rsidRPr="008D7F46" w:rsidRDefault="008D7F46" w:rsidP="008D7F46">
            <w:pPr>
              <w:jc w:val="left"/>
              <w:rPr>
                <w:ins w:id="17079" w:author="Perrine, Martin L. (GSFC-5670)" w:date="2016-09-02T11:28:00Z"/>
                <w:rFonts w:ascii="Calibri" w:hAnsi="Calibri"/>
                <w:color w:val="000000"/>
                <w:sz w:val="22"/>
                <w:szCs w:val="22"/>
              </w:rPr>
            </w:pPr>
            <w:ins w:id="1708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2C553566" w14:textId="77777777" w:rsidR="008D7F46" w:rsidRPr="008D7F46" w:rsidRDefault="008D7F46" w:rsidP="008D7F46">
            <w:pPr>
              <w:jc w:val="left"/>
              <w:rPr>
                <w:ins w:id="17081" w:author="Perrine, Martin L. (GSFC-5670)" w:date="2016-09-02T11:28:00Z"/>
                <w:rFonts w:ascii="Calibri" w:hAnsi="Calibri"/>
                <w:color w:val="000000"/>
                <w:sz w:val="22"/>
                <w:szCs w:val="22"/>
              </w:rPr>
            </w:pPr>
            <w:ins w:id="17082" w:author="Perrine, Martin L. (GSFC-5670)" w:date="2016-09-02T11:28:00Z">
              <w:r w:rsidRPr="008D7F46">
                <w:rPr>
                  <w:rFonts w:ascii="Calibri" w:hAnsi="Calibri"/>
                  <w:color w:val="000000"/>
                  <w:sz w:val="22"/>
                  <w:szCs w:val="22"/>
                </w:rPr>
                <w:t>I</w:t>
              </w:r>
            </w:ins>
          </w:p>
        </w:tc>
      </w:tr>
      <w:tr w:rsidR="008D7F46" w:rsidRPr="008D7F46" w14:paraId="429C77B1" w14:textId="77777777" w:rsidTr="008D7F46">
        <w:trPr>
          <w:trHeight w:val="864"/>
          <w:ins w:id="1708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FB26572" w14:textId="6A8B2ED7" w:rsidR="008D7F46" w:rsidRPr="008D7F46" w:rsidRDefault="00055AC4" w:rsidP="008D7F46">
            <w:pPr>
              <w:jc w:val="left"/>
              <w:rPr>
                <w:ins w:id="17084" w:author="Perrine, Martin L. (GSFC-5670)" w:date="2016-09-02T11:28:00Z"/>
                <w:rFonts w:ascii="Calibri" w:hAnsi="Calibri"/>
                <w:color w:val="000000"/>
                <w:sz w:val="22"/>
                <w:szCs w:val="22"/>
              </w:rPr>
            </w:pPr>
            <w:ins w:id="17085" w:author="Perrine, Martin L. (GSFC-5670)" w:date="2016-09-13T14:29:00Z">
              <w:r>
                <w:rPr>
                  <w:rFonts w:ascii="Calibri" w:hAnsi="Calibri"/>
                  <w:color w:val="000000"/>
                  <w:sz w:val="22"/>
                  <w:szCs w:val="22"/>
                </w:rPr>
                <w:t>DAPHNE</w:t>
              </w:r>
            </w:ins>
            <w:ins w:id="17086" w:author="Perrine, Martin L. (GSFC-5670)" w:date="2016-09-02T11:28:00Z">
              <w:r w:rsidR="008D7F46" w:rsidRPr="008D7F46">
                <w:rPr>
                  <w:rFonts w:ascii="Calibri" w:hAnsi="Calibri"/>
                  <w:color w:val="000000"/>
                  <w:sz w:val="22"/>
                  <w:szCs w:val="22"/>
                </w:rPr>
                <w:t>-SEC-012 Log configuration modifications</w:t>
              </w:r>
            </w:ins>
          </w:p>
        </w:tc>
        <w:tc>
          <w:tcPr>
            <w:tcW w:w="588" w:type="dxa"/>
            <w:tcBorders>
              <w:top w:val="nil"/>
              <w:left w:val="nil"/>
              <w:bottom w:val="single" w:sz="4" w:space="0" w:color="auto"/>
              <w:right w:val="single" w:sz="4" w:space="0" w:color="auto"/>
            </w:tcBorders>
            <w:shd w:val="clear" w:color="auto" w:fill="auto"/>
            <w:vAlign w:val="center"/>
            <w:hideMark/>
          </w:tcPr>
          <w:p w14:paraId="59EAA785" w14:textId="77777777" w:rsidR="008D7F46" w:rsidRPr="008D7F46" w:rsidRDefault="008D7F46" w:rsidP="008D7F46">
            <w:pPr>
              <w:jc w:val="right"/>
              <w:rPr>
                <w:ins w:id="17087" w:author="Perrine, Martin L. (GSFC-5670)" w:date="2016-09-02T11:28:00Z"/>
                <w:rFonts w:ascii="Calibri" w:hAnsi="Calibri"/>
                <w:color w:val="000000"/>
                <w:sz w:val="22"/>
                <w:szCs w:val="22"/>
              </w:rPr>
            </w:pPr>
            <w:ins w:id="17088" w:author="Perrine, Martin L. (GSFC-5670)" w:date="2016-09-02T11:28:00Z">
              <w:r w:rsidRPr="008D7F46">
                <w:rPr>
                  <w:rFonts w:ascii="Calibri" w:hAnsi="Calibri"/>
                  <w:color w:val="000000"/>
                  <w:sz w:val="22"/>
                  <w:szCs w:val="22"/>
                </w:rPr>
                <w:t>3.1</w:t>
              </w:r>
            </w:ins>
          </w:p>
        </w:tc>
        <w:tc>
          <w:tcPr>
            <w:tcW w:w="649" w:type="dxa"/>
            <w:tcBorders>
              <w:top w:val="nil"/>
              <w:left w:val="nil"/>
              <w:bottom w:val="single" w:sz="4" w:space="0" w:color="auto"/>
              <w:right w:val="single" w:sz="4" w:space="0" w:color="auto"/>
            </w:tcBorders>
            <w:shd w:val="clear" w:color="auto" w:fill="auto"/>
            <w:vAlign w:val="center"/>
            <w:hideMark/>
          </w:tcPr>
          <w:p w14:paraId="1A2982BE" w14:textId="77777777" w:rsidR="008D7F46" w:rsidRPr="008D7F46" w:rsidRDefault="008D7F46" w:rsidP="008D7F46">
            <w:pPr>
              <w:jc w:val="left"/>
              <w:rPr>
                <w:ins w:id="17089" w:author="Perrine, Martin L. (GSFC-5670)" w:date="2016-09-02T11:28:00Z"/>
                <w:rFonts w:ascii="Calibri" w:hAnsi="Calibri"/>
                <w:color w:val="000000"/>
                <w:sz w:val="22"/>
                <w:szCs w:val="22"/>
              </w:rPr>
            </w:pPr>
            <w:ins w:id="1709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45897C4E" w14:textId="77777777" w:rsidR="008D7F46" w:rsidRPr="008D7F46" w:rsidRDefault="008D7F46" w:rsidP="008D7F46">
            <w:pPr>
              <w:jc w:val="left"/>
              <w:rPr>
                <w:ins w:id="17091" w:author="Perrine, Martin L. (GSFC-5670)" w:date="2016-09-02T11:28:00Z"/>
                <w:rFonts w:ascii="Calibri" w:hAnsi="Calibri"/>
                <w:color w:val="000000"/>
                <w:sz w:val="22"/>
                <w:szCs w:val="22"/>
              </w:rPr>
            </w:pPr>
            <w:ins w:id="1709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4672888A" w14:textId="77777777" w:rsidR="008D7F46" w:rsidRPr="008D7F46" w:rsidRDefault="008D7F46" w:rsidP="008D7F46">
            <w:pPr>
              <w:jc w:val="left"/>
              <w:rPr>
                <w:ins w:id="17093" w:author="Perrine, Martin L. (GSFC-5670)" w:date="2016-09-02T11:28:00Z"/>
                <w:rFonts w:ascii="Calibri" w:hAnsi="Calibri"/>
                <w:color w:val="000000"/>
                <w:sz w:val="22"/>
                <w:szCs w:val="22"/>
              </w:rPr>
            </w:pPr>
            <w:ins w:id="1709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32ECE58F" w14:textId="77777777" w:rsidR="008D7F46" w:rsidRPr="008D7F46" w:rsidRDefault="008D7F46" w:rsidP="008D7F46">
            <w:pPr>
              <w:jc w:val="left"/>
              <w:rPr>
                <w:ins w:id="17095" w:author="Perrine, Martin L. (GSFC-5670)" w:date="2016-09-02T11:28:00Z"/>
                <w:rFonts w:ascii="Calibri" w:hAnsi="Calibri"/>
                <w:color w:val="000000"/>
                <w:sz w:val="22"/>
                <w:szCs w:val="22"/>
              </w:rPr>
            </w:pPr>
            <w:ins w:id="1709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452F671B" w14:textId="77777777" w:rsidR="008D7F46" w:rsidRPr="008D7F46" w:rsidRDefault="008D7F46" w:rsidP="008D7F46">
            <w:pPr>
              <w:jc w:val="left"/>
              <w:rPr>
                <w:ins w:id="17097" w:author="Perrine, Martin L. (GSFC-5670)" w:date="2016-09-02T11:28:00Z"/>
                <w:rFonts w:ascii="Calibri" w:hAnsi="Calibri"/>
                <w:color w:val="000000"/>
                <w:sz w:val="22"/>
                <w:szCs w:val="22"/>
              </w:rPr>
            </w:pPr>
            <w:ins w:id="1709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46934D93" w14:textId="77777777" w:rsidR="008D7F46" w:rsidRPr="008D7F46" w:rsidRDefault="008D7F46" w:rsidP="008D7F46">
            <w:pPr>
              <w:jc w:val="left"/>
              <w:rPr>
                <w:ins w:id="17099" w:author="Perrine, Martin L. (GSFC-5670)" w:date="2016-09-02T11:28:00Z"/>
                <w:rFonts w:ascii="Calibri" w:hAnsi="Calibri"/>
                <w:color w:val="000000"/>
                <w:sz w:val="22"/>
                <w:szCs w:val="22"/>
              </w:rPr>
            </w:pPr>
            <w:ins w:id="1710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1C13E748" w14:textId="77777777" w:rsidR="008D7F46" w:rsidRPr="008D7F46" w:rsidRDefault="008D7F46" w:rsidP="008D7F46">
            <w:pPr>
              <w:jc w:val="left"/>
              <w:rPr>
                <w:ins w:id="17101" w:author="Perrine, Martin L. (GSFC-5670)" w:date="2016-09-02T11:28:00Z"/>
                <w:rFonts w:ascii="Calibri" w:hAnsi="Calibri"/>
                <w:color w:val="000000"/>
                <w:sz w:val="22"/>
                <w:szCs w:val="22"/>
              </w:rPr>
            </w:pPr>
            <w:ins w:id="17102" w:author="Perrine, Martin L. (GSFC-5670)" w:date="2016-09-02T11:28:00Z">
              <w:r w:rsidRPr="008D7F46">
                <w:rPr>
                  <w:rFonts w:ascii="Calibri" w:hAnsi="Calibri"/>
                  <w:color w:val="000000"/>
                  <w:sz w:val="22"/>
                  <w:szCs w:val="22"/>
                </w:rPr>
                <w:t>I</w:t>
              </w:r>
            </w:ins>
          </w:p>
        </w:tc>
      </w:tr>
      <w:tr w:rsidR="008D7F46" w:rsidRPr="008D7F46" w14:paraId="59FDEDF2" w14:textId="77777777" w:rsidTr="008D7F46">
        <w:trPr>
          <w:trHeight w:val="864"/>
          <w:ins w:id="1710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07A8A688" w14:textId="6B32BCF2" w:rsidR="008D7F46" w:rsidRPr="008D7F46" w:rsidRDefault="00055AC4" w:rsidP="008D7F46">
            <w:pPr>
              <w:jc w:val="left"/>
              <w:rPr>
                <w:ins w:id="17104" w:author="Perrine, Martin L. (GSFC-5670)" w:date="2016-09-02T11:28:00Z"/>
                <w:rFonts w:ascii="Calibri" w:hAnsi="Calibri"/>
                <w:color w:val="000000"/>
                <w:sz w:val="22"/>
                <w:szCs w:val="22"/>
              </w:rPr>
            </w:pPr>
            <w:ins w:id="17105" w:author="Perrine, Martin L. (GSFC-5670)" w:date="2016-09-13T14:29:00Z">
              <w:r>
                <w:rPr>
                  <w:rFonts w:ascii="Calibri" w:hAnsi="Calibri"/>
                  <w:color w:val="000000"/>
                  <w:sz w:val="22"/>
                  <w:szCs w:val="22"/>
                </w:rPr>
                <w:t>DAPHNE</w:t>
              </w:r>
            </w:ins>
            <w:ins w:id="17106" w:author="Perrine, Martin L. (GSFC-5670)" w:date="2016-09-02T11:28:00Z">
              <w:r w:rsidR="008D7F46" w:rsidRPr="008D7F46">
                <w:rPr>
                  <w:rFonts w:ascii="Calibri" w:hAnsi="Calibri"/>
                  <w:color w:val="000000"/>
                  <w:sz w:val="22"/>
                  <w:szCs w:val="22"/>
                </w:rPr>
                <w:t>-SEC-013 Limited active ports and protocols</w:t>
              </w:r>
            </w:ins>
          </w:p>
        </w:tc>
        <w:tc>
          <w:tcPr>
            <w:tcW w:w="588" w:type="dxa"/>
            <w:tcBorders>
              <w:top w:val="nil"/>
              <w:left w:val="nil"/>
              <w:bottom w:val="single" w:sz="4" w:space="0" w:color="auto"/>
              <w:right w:val="single" w:sz="4" w:space="0" w:color="auto"/>
            </w:tcBorders>
            <w:shd w:val="clear" w:color="auto" w:fill="auto"/>
            <w:vAlign w:val="center"/>
            <w:hideMark/>
          </w:tcPr>
          <w:p w14:paraId="6C097217" w14:textId="77777777" w:rsidR="008D7F46" w:rsidRPr="008D7F46" w:rsidRDefault="008D7F46" w:rsidP="008D7F46">
            <w:pPr>
              <w:jc w:val="right"/>
              <w:rPr>
                <w:ins w:id="17107" w:author="Perrine, Martin L. (GSFC-5670)" w:date="2016-09-02T11:28:00Z"/>
                <w:rFonts w:ascii="Calibri" w:hAnsi="Calibri"/>
                <w:color w:val="000000"/>
                <w:sz w:val="22"/>
                <w:szCs w:val="22"/>
              </w:rPr>
            </w:pPr>
            <w:ins w:id="17108" w:author="Perrine, Martin L. (GSFC-5670)" w:date="2016-09-02T11:28:00Z">
              <w:r w:rsidRPr="008D7F46">
                <w:rPr>
                  <w:rFonts w:ascii="Calibri" w:hAnsi="Calibri"/>
                  <w:color w:val="000000"/>
                  <w:sz w:val="22"/>
                  <w:szCs w:val="22"/>
                </w:rPr>
                <w:t>3.1</w:t>
              </w:r>
            </w:ins>
          </w:p>
        </w:tc>
        <w:tc>
          <w:tcPr>
            <w:tcW w:w="649" w:type="dxa"/>
            <w:tcBorders>
              <w:top w:val="nil"/>
              <w:left w:val="nil"/>
              <w:bottom w:val="single" w:sz="4" w:space="0" w:color="auto"/>
              <w:right w:val="single" w:sz="4" w:space="0" w:color="auto"/>
            </w:tcBorders>
            <w:shd w:val="clear" w:color="auto" w:fill="auto"/>
            <w:vAlign w:val="center"/>
            <w:hideMark/>
          </w:tcPr>
          <w:p w14:paraId="416ACF85" w14:textId="77777777" w:rsidR="008D7F46" w:rsidRPr="008D7F46" w:rsidRDefault="008D7F46" w:rsidP="008D7F46">
            <w:pPr>
              <w:jc w:val="left"/>
              <w:rPr>
                <w:ins w:id="17109" w:author="Perrine, Martin L. (GSFC-5670)" w:date="2016-09-02T11:28:00Z"/>
                <w:rFonts w:ascii="Calibri" w:hAnsi="Calibri"/>
                <w:color w:val="000000"/>
                <w:sz w:val="22"/>
                <w:szCs w:val="22"/>
              </w:rPr>
            </w:pPr>
            <w:ins w:id="1711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39A80233" w14:textId="77777777" w:rsidR="008D7F46" w:rsidRPr="008D7F46" w:rsidRDefault="008D7F46" w:rsidP="008D7F46">
            <w:pPr>
              <w:jc w:val="left"/>
              <w:rPr>
                <w:ins w:id="17111" w:author="Perrine, Martin L. (GSFC-5670)" w:date="2016-09-02T11:28:00Z"/>
                <w:rFonts w:ascii="Calibri" w:hAnsi="Calibri"/>
                <w:color w:val="000000"/>
                <w:sz w:val="22"/>
                <w:szCs w:val="22"/>
              </w:rPr>
            </w:pPr>
            <w:ins w:id="1711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7D69330B" w14:textId="77777777" w:rsidR="008D7F46" w:rsidRPr="008D7F46" w:rsidRDefault="008D7F46" w:rsidP="008D7F46">
            <w:pPr>
              <w:jc w:val="left"/>
              <w:rPr>
                <w:ins w:id="17113" w:author="Perrine, Martin L. (GSFC-5670)" w:date="2016-09-02T11:28:00Z"/>
                <w:rFonts w:ascii="Calibri" w:hAnsi="Calibri"/>
                <w:color w:val="000000"/>
                <w:sz w:val="22"/>
                <w:szCs w:val="22"/>
              </w:rPr>
            </w:pPr>
            <w:ins w:id="1711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7D82901" w14:textId="77777777" w:rsidR="008D7F46" w:rsidRPr="008D7F46" w:rsidRDefault="008D7F46" w:rsidP="008D7F46">
            <w:pPr>
              <w:jc w:val="left"/>
              <w:rPr>
                <w:ins w:id="17115" w:author="Perrine, Martin L. (GSFC-5670)" w:date="2016-09-02T11:28:00Z"/>
                <w:rFonts w:ascii="Calibri" w:hAnsi="Calibri"/>
                <w:color w:val="000000"/>
                <w:sz w:val="22"/>
                <w:szCs w:val="22"/>
              </w:rPr>
            </w:pPr>
            <w:ins w:id="1711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4AA9D684" w14:textId="77777777" w:rsidR="008D7F46" w:rsidRPr="008D7F46" w:rsidRDefault="008D7F46" w:rsidP="008D7F46">
            <w:pPr>
              <w:jc w:val="left"/>
              <w:rPr>
                <w:ins w:id="17117" w:author="Perrine, Martin L. (GSFC-5670)" w:date="2016-09-02T11:28:00Z"/>
                <w:rFonts w:ascii="Calibri" w:hAnsi="Calibri"/>
                <w:color w:val="000000"/>
                <w:sz w:val="22"/>
                <w:szCs w:val="22"/>
              </w:rPr>
            </w:pPr>
            <w:ins w:id="1711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709766E8" w14:textId="77777777" w:rsidR="008D7F46" w:rsidRPr="008D7F46" w:rsidRDefault="008D7F46" w:rsidP="008D7F46">
            <w:pPr>
              <w:jc w:val="left"/>
              <w:rPr>
                <w:ins w:id="17119" w:author="Perrine, Martin L. (GSFC-5670)" w:date="2016-09-02T11:28:00Z"/>
                <w:rFonts w:ascii="Calibri" w:hAnsi="Calibri"/>
                <w:color w:val="000000"/>
                <w:sz w:val="22"/>
                <w:szCs w:val="22"/>
              </w:rPr>
            </w:pPr>
            <w:ins w:id="1712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7B53D421" w14:textId="77777777" w:rsidR="008D7F46" w:rsidRPr="008D7F46" w:rsidRDefault="008D7F46" w:rsidP="008D7F46">
            <w:pPr>
              <w:jc w:val="left"/>
              <w:rPr>
                <w:ins w:id="17121" w:author="Perrine, Martin L. (GSFC-5670)" w:date="2016-09-02T11:28:00Z"/>
                <w:rFonts w:ascii="Calibri" w:hAnsi="Calibri"/>
                <w:color w:val="000000"/>
                <w:sz w:val="22"/>
                <w:szCs w:val="22"/>
              </w:rPr>
            </w:pPr>
            <w:ins w:id="17122" w:author="Perrine, Martin L. (GSFC-5670)" w:date="2016-09-02T11:28:00Z">
              <w:r w:rsidRPr="008D7F46">
                <w:rPr>
                  <w:rFonts w:ascii="Calibri" w:hAnsi="Calibri"/>
                  <w:color w:val="000000"/>
                  <w:sz w:val="22"/>
                  <w:szCs w:val="22"/>
                </w:rPr>
                <w:t>I</w:t>
              </w:r>
            </w:ins>
          </w:p>
        </w:tc>
      </w:tr>
      <w:tr w:rsidR="008D7F46" w:rsidRPr="008D7F46" w14:paraId="566155BC" w14:textId="77777777" w:rsidTr="008D7F46">
        <w:trPr>
          <w:trHeight w:val="576"/>
          <w:ins w:id="1712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7D9E55C5" w14:textId="2E96ED52" w:rsidR="008D7F46" w:rsidRPr="008D7F46" w:rsidRDefault="00055AC4" w:rsidP="008D7F46">
            <w:pPr>
              <w:jc w:val="left"/>
              <w:rPr>
                <w:ins w:id="17124" w:author="Perrine, Martin L. (GSFC-5670)" w:date="2016-09-02T11:28:00Z"/>
                <w:rFonts w:ascii="Calibri" w:hAnsi="Calibri"/>
                <w:color w:val="000000"/>
                <w:sz w:val="22"/>
                <w:szCs w:val="22"/>
              </w:rPr>
            </w:pPr>
            <w:ins w:id="17125" w:author="Perrine, Martin L. (GSFC-5670)" w:date="2016-09-13T14:29:00Z">
              <w:r>
                <w:rPr>
                  <w:rFonts w:ascii="Calibri" w:hAnsi="Calibri"/>
                  <w:color w:val="000000"/>
                  <w:sz w:val="22"/>
                  <w:szCs w:val="22"/>
                </w:rPr>
                <w:t>DAPHNE</w:t>
              </w:r>
            </w:ins>
            <w:ins w:id="17126" w:author="Perrine, Martin L. (GSFC-5670)" w:date="2016-09-02T11:28:00Z">
              <w:r w:rsidR="008D7F46" w:rsidRPr="008D7F46">
                <w:rPr>
                  <w:rFonts w:ascii="Calibri" w:hAnsi="Calibri"/>
                  <w:color w:val="000000"/>
                  <w:sz w:val="22"/>
                  <w:szCs w:val="22"/>
                </w:rPr>
                <w:t>-SEC-014 static IP addresses</w:t>
              </w:r>
            </w:ins>
          </w:p>
        </w:tc>
        <w:tc>
          <w:tcPr>
            <w:tcW w:w="588" w:type="dxa"/>
            <w:tcBorders>
              <w:top w:val="nil"/>
              <w:left w:val="nil"/>
              <w:bottom w:val="single" w:sz="4" w:space="0" w:color="auto"/>
              <w:right w:val="single" w:sz="4" w:space="0" w:color="auto"/>
            </w:tcBorders>
            <w:shd w:val="clear" w:color="auto" w:fill="auto"/>
            <w:vAlign w:val="center"/>
            <w:hideMark/>
          </w:tcPr>
          <w:p w14:paraId="3E4D663F" w14:textId="77777777" w:rsidR="008D7F46" w:rsidRPr="008D7F46" w:rsidRDefault="008D7F46" w:rsidP="008D7F46">
            <w:pPr>
              <w:jc w:val="right"/>
              <w:rPr>
                <w:ins w:id="17127" w:author="Perrine, Martin L. (GSFC-5670)" w:date="2016-09-02T11:28:00Z"/>
                <w:rFonts w:ascii="Calibri" w:hAnsi="Calibri"/>
                <w:color w:val="000000"/>
                <w:sz w:val="22"/>
                <w:szCs w:val="22"/>
              </w:rPr>
            </w:pPr>
            <w:ins w:id="17128" w:author="Perrine, Martin L. (GSFC-5670)" w:date="2016-09-02T11:28:00Z">
              <w:r w:rsidRPr="008D7F46">
                <w:rPr>
                  <w:rFonts w:ascii="Calibri" w:hAnsi="Calibri"/>
                  <w:color w:val="000000"/>
                  <w:sz w:val="22"/>
                  <w:szCs w:val="22"/>
                </w:rPr>
                <w:t>3.1</w:t>
              </w:r>
            </w:ins>
          </w:p>
        </w:tc>
        <w:tc>
          <w:tcPr>
            <w:tcW w:w="649" w:type="dxa"/>
            <w:tcBorders>
              <w:top w:val="nil"/>
              <w:left w:val="nil"/>
              <w:bottom w:val="single" w:sz="4" w:space="0" w:color="auto"/>
              <w:right w:val="single" w:sz="4" w:space="0" w:color="auto"/>
            </w:tcBorders>
            <w:shd w:val="clear" w:color="auto" w:fill="auto"/>
            <w:vAlign w:val="center"/>
            <w:hideMark/>
          </w:tcPr>
          <w:p w14:paraId="3A584625" w14:textId="77777777" w:rsidR="008D7F46" w:rsidRPr="008D7F46" w:rsidRDefault="008D7F46" w:rsidP="008D7F46">
            <w:pPr>
              <w:jc w:val="left"/>
              <w:rPr>
                <w:ins w:id="17129" w:author="Perrine, Martin L. (GSFC-5670)" w:date="2016-09-02T11:28:00Z"/>
                <w:rFonts w:ascii="Calibri" w:hAnsi="Calibri"/>
                <w:color w:val="000000"/>
                <w:sz w:val="22"/>
                <w:szCs w:val="22"/>
              </w:rPr>
            </w:pPr>
            <w:ins w:id="1713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6787C950" w14:textId="77777777" w:rsidR="008D7F46" w:rsidRPr="008D7F46" w:rsidRDefault="008D7F46" w:rsidP="008D7F46">
            <w:pPr>
              <w:jc w:val="left"/>
              <w:rPr>
                <w:ins w:id="17131" w:author="Perrine, Martin L. (GSFC-5670)" w:date="2016-09-02T11:28:00Z"/>
                <w:rFonts w:ascii="Calibri" w:hAnsi="Calibri"/>
                <w:color w:val="000000"/>
                <w:sz w:val="22"/>
                <w:szCs w:val="22"/>
              </w:rPr>
            </w:pPr>
            <w:ins w:id="1713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5F42F407" w14:textId="77777777" w:rsidR="008D7F46" w:rsidRPr="008D7F46" w:rsidRDefault="008D7F46" w:rsidP="008D7F46">
            <w:pPr>
              <w:jc w:val="left"/>
              <w:rPr>
                <w:ins w:id="17133" w:author="Perrine, Martin L. (GSFC-5670)" w:date="2016-09-02T11:28:00Z"/>
                <w:rFonts w:ascii="Calibri" w:hAnsi="Calibri"/>
                <w:color w:val="000000"/>
                <w:sz w:val="22"/>
                <w:szCs w:val="22"/>
              </w:rPr>
            </w:pPr>
            <w:ins w:id="1713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269894F3" w14:textId="77777777" w:rsidR="008D7F46" w:rsidRPr="008D7F46" w:rsidRDefault="008D7F46" w:rsidP="008D7F46">
            <w:pPr>
              <w:jc w:val="left"/>
              <w:rPr>
                <w:ins w:id="17135" w:author="Perrine, Martin L. (GSFC-5670)" w:date="2016-09-02T11:28:00Z"/>
                <w:rFonts w:ascii="Calibri" w:hAnsi="Calibri"/>
                <w:color w:val="000000"/>
                <w:sz w:val="22"/>
                <w:szCs w:val="22"/>
              </w:rPr>
            </w:pPr>
            <w:ins w:id="1713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4696F10A" w14:textId="77777777" w:rsidR="008D7F46" w:rsidRPr="008D7F46" w:rsidRDefault="008D7F46" w:rsidP="008D7F46">
            <w:pPr>
              <w:jc w:val="left"/>
              <w:rPr>
                <w:ins w:id="17137" w:author="Perrine, Martin L. (GSFC-5670)" w:date="2016-09-02T11:28:00Z"/>
                <w:rFonts w:ascii="Calibri" w:hAnsi="Calibri"/>
                <w:color w:val="000000"/>
                <w:sz w:val="22"/>
                <w:szCs w:val="22"/>
              </w:rPr>
            </w:pPr>
            <w:ins w:id="1713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27A9E068" w14:textId="77777777" w:rsidR="008D7F46" w:rsidRPr="008D7F46" w:rsidRDefault="008D7F46" w:rsidP="008D7F46">
            <w:pPr>
              <w:jc w:val="left"/>
              <w:rPr>
                <w:ins w:id="17139" w:author="Perrine, Martin L. (GSFC-5670)" w:date="2016-09-02T11:28:00Z"/>
                <w:rFonts w:ascii="Calibri" w:hAnsi="Calibri"/>
                <w:color w:val="000000"/>
                <w:sz w:val="22"/>
                <w:szCs w:val="22"/>
              </w:rPr>
            </w:pPr>
            <w:ins w:id="1714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3B12AC1B" w14:textId="77777777" w:rsidR="008D7F46" w:rsidRPr="008D7F46" w:rsidRDefault="008D7F46" w:rsidP="008D7F46">
            <w:pPr>
              <w:jc w:val="left"/>
              <w:rPr>
                <w:ins w:id="17141" w:author="Perrine, Martin L. (GSFC-5670)" w:date="2016-09-02T11:28:00Z"/>
                <w:rFonts w:ascii="Calibri" w:hAnsi="Calibri"/>
                <w:color w:val="000000"/>
                <w:sz w:val="22"/>
                <w:szCs w:val="22"/>
              </w:rPr>
            </w:pPr>
            <w:ins w:id="17142" w:author="Perrine, Martin L. (GSFC-5670)" w:date="2016-09-02T11:28:00Z">
              <w:r w:rsidRPr="008D7F46">
                <w:rPr>
                  <w:rFonts w:ascii="Calibri" w:hAnsi="Calibri"/>
                  <w:color w:val="000000"/>
                  <w:sz w:val="22"/>
                  <w:szCs w:val="22"/>
                </w:rPr>
                <w:t>I</w:t>
              </w:r>
            </w:ins>
          </w:p>
        </w:tc>
      </w:tr>
      <w:tr w:rsidR="008D7F46" w:rsidRPr="008D7F46" w14:paraId="1C0FFBCB" w14:textId="77777777" w:rsidTr="008D7F46">
        <w:trPr>
          <w:trHeight w:val="576"/>
          <w:ins w:id="1714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6F22E389" w14:textId="01343236" w:rsidR="008D7F46" w:rsidRPr="008D7F46" w:rsidRDefault="00055AC4" w:rsidP="008D7F46">
            <w:pPr>
              <w:jc w:val="left"/>
              <w:rPr>
                <w:ins w:id="17144" w:author="Perrine, Martin L. (GSFC-5670)" w:date="2016-09-02T11:28:00Z"/>
                <w:rFonts w:ascii="Calibri" w:hAnsi="Calibri"/>
                <w:color w:val="000000"/>
                <w:sz w:val="22"/>
                <w:szCs w:val="22"/>
              </w:rPr>
            </w:pPr>
            <w:ins w:id="17145" w:author="Perrine, Martin L. (GSFC-5670)" w:date="2016-09-13T14:29:00Z">
              <w:r>
                <w:rPr>
                  <w:rFonts w:ascii="Calibri" w:hAnsi="Calibri"/>
                  <w:color w:val="000000"/>
                  <w:sz w:val="22"/>
                  <w:szCs w:val="22"/>
                </w:rPr>
                <w:t>DAPHNE</w:t>
              </w:r>
            </w:ins>
            <w:ins w:id="17146" w:author="Perrine, Martin L. (GSFC-5670)" w:date="2016-09-02T11:28:00Z">
              <w:r w:rsidR="008D7F46" w:rsidRPr="008D7F46">
                <w:rPr>
                  <w:rFonts w:ascii="Calibri" w:hAnsi="Calibri"/>
                  <w:color w:val="000000"/>
                  <w:sz w:val="22"/>
                  <w:szCs w:val="22"/>
                </w:rPr>
                <w:t xml:space="preserve">-ServAssure-001 retransmission </w:t>
              </w:r>
            </w:ins>
          </w:p>
        </w:tc>
        <w:tc>
          <w:tcPr>
            <w:tcW w:w="588" w:type="dxa"/>
            <w:tcBorders>
              <w:top w:val="nil"/>
              <w:left w:val="nil"/>
              <w:bottom w:val="single" w:sz="4" w:space="0" w:color="auto"/>
              <w:right w:val="single" w:sz="4" w:space="0" w:color="auto"/>
            </w:tcBorders>
            <w:shd w:val="clear" w:color="auto" w:fill="auto"/>
            <w:vAlign w:val="center"/>
            <w:hideMark/>
          </w:tcPr>
          <w:p w14:paraId="28800199" w14:textId="77777777" w:rsidR="008D7F46" w:rsidRPr="008D7F46" w:rsidRDefault="008D7F46" w:rsidP="008D7F46">
            <w:pPr>
              <w:jc w:val="right"/>
              <w:rPr>
                <w:ins w:id="17147" w:author="Perrine, Martin L. (GSFC-5670)" w:date="2016-09-02T11:28:00Z"/>
                <w:rFonts w:ascii="Calibri" w:hAnsi="Calibri"/>
                <w:color w:val="000000"/>
                <w:sz w:val="22"/>
                <w:szCs w:val="22"/>
              </w:rPr>
            </w:pPr>
            <w:ins w:id="17148" w:author="Perrine, Martin L. (GSFC-5670)" w:date="2016-09-02T11:28:00Z">
              <w:r w:rsidRPr="008D7F46">
                <w:rPr>
                  <w:rFonts w:ascii="Calibri" w:hAnsi="Calibri"/>
                  <w:color w:val="000000"/>
                  <w:sz w:val="22"/>
                  <w:szCs w:val="22"/>
                </w:rPr>
                <w:t>4.1</w:t>
              </w:r>
            </w:ins>
          </w:p>
        </w:tc>
        <w:tc>
          <w:tcPr>
            <w:tcW w:w="649" w:type="dxa"/>
            <w:tcBorders>
              <w:top w:val="nil"/>
              <w:left w:val="nil"/>
              <w:bottom w:val="single" w:sz="4" w:space="0" w:color="auto"/>
              <w:right w:val="single" w:sz="4" w:space="0" w:color="auto"/>
            </w:tcBorders>
            <w:shd w:val="clear" w:color="auto" w:fill="auto"/>
            <w:vAlign w:val="center"/>
            <w:hideMark/>
          </w:tcPr>
          <w:p w14:paraId="51CA03C0" w14:textId="77777777" w:rsidR="008D7F46" w:rsidRPr="008D7F46" w:rsidRDefault="008D7F46" w:rsidP="008D7F46">
            <w:pPr>
              <w:jc w:val="left"/>
              <w:rPr>
                <w:ins w:id="17149" w:author="Perrine, Martin L. (GSFC-5670)" w:date="2016-09-02T11:28:00Z"/>
                <w:rFonts w:ascii="Calibri" w:hAnsi="Calibri"/>
                <w:color w:val="000000"/>
                <w:sz w:val="22"/>
                <w:szCs w:val="22"/>
              </w:rPr>
            </w:pPr>
            <w:ins w:id="1715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4DFECD4B" w14:textId="77777777" w:rsidR="008D7F46" w:rsidRPr="008D7F46" w:rsidRDefault="008D7F46" w:rsidP="008D7F46">
            <w:pPr>
              <w:jc w:val="left"/>
              <w:rPr>
                <w:ins w:id="17151" w:author="Perrine, Martin L. (GSFC-5670)" w:date="2016-09-02T11:28:00Z"/>
                <w:rFonts w:ascii="Calibri" w:hAnsi="Calibri"/>
                <w:color w:val="000000"/>
                <w:sz w:val="22"/>
                <w:szCs w:val="22"/>
              </w:rPr>
            </w:pPr>
            <w:ins w:id="1715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43168957" w14:textId="77777777" w:rsidR="008D7F46" w:rsidRPr="008D7F46" w:rsidRDefault="008D7F46" w:rsidP="008D7F46">
            <w:pPr>
              <w:jc w:val="left"/>
              <w:rPr>
                <w:ins w:id="17153" w:author="Perrine, Martin L. (GSFC-5670)" w:date="2016-09-02T11:28:00Z"/>
                <w:rFonts w:ascii="Calibri" w:hAnsi="Calibri"/>
                <w:color w:val="000000"/>
                <w:sz w:val="22"/>
                <w:szCs w:val="22"/>
              </w:rPr>
            </w:pPr>
            <w:ins w:id="1715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529FB94D" w14:textId="77777777" w:rsidR="008D7F46" w:rsidRPr="008D7F46" w:rsidRDefault="008D7F46" w:rsidP="008D7F46">
            <w:pPr>
              <w:jc w:val="left"/>
              <w:rPr>
                <w:ins w:id="17155" w:author="Perrine, Martin L. (GSFC-5670)" w:date="2016-09-02T11:28:00Z"/>
                <w:rFonts w:ascii="Calibri" w:hAnsi="Calibri"/>
                <w:color w:val="000000"/>
                <w:sz w:val="22"/>
                <w:szCs w:val="22"/>
              </w:rPr>
            </w:pPr>
            <w:ins w:id="1715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5494B1FD" w14:textId="77777777" w:rsidR="008D7F46" w:rsidRPr="008D7F46" w:rsidRDefault="008D7F46" w:rsidP="008D7F46">
            <w:pPr>
              <w:jc w:val="left"/>
              <w:rPr>
                <w:ins w:id="17157" w:author="Perrine, Martin L. (GSFC-5670)" w:date="2016-09-02T11:28:00Z"/>
                <w:rFonts w:ascii="Calibri" w:hAnsi="Calibri"/>
                <w:color w:val="000000"/>
                <w:sz w:val="22"/>
                <w:szCs w:val="22"/>
              </w:rPr>
            </w:pPr>
            <w:ins w:id="1715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77D09C7" w14:textId="77777777" w:rsidR="008D7F46" w:rsidRPr="008D7F46" w:rsidRDefault="008D7F46" w:rsidP="008D7F46">
            <w:pPr>
              <w:jc w:val="left"/>
              <w:rPr>
                <w:ins w:id="17159" w:author="Perrine, Martin L. (GSFC-5670)" w:date="2016-09-02T11:28:00Z"/>
                <w:rFonts w:ascii="Calibri" w:hAnsi="Calibri"/>
                <w:color w:val="000000"/>
                <w:sz w:val="22"/>
                <w:szCs w:val="22"/>
              </w:rPr>
            </w:pPr>
            <w:ins w:id="1716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42ED1373" w14:textId="77777777" w:rsidR="008D7F46" w:rsidRPr="008D7F46" w:rsidRDefault="008D7F46" w:rsidP="008D7F46">
            <w:pPr>
              <w:jc w:val="left"/>
              <w:rPr>
                <w:ins w:id="17161" w:author="Perrine, Martin L. (GSFC-5670)" w:date="2016-09-02T11:28:00Z"/>
                <w:rFonts w:ascii="Calibri" w:hAnsi="Calibri"/>
                <w:color w:val="000000"/>
                <w:sz w:val="22"/>
                <w:szCs w:val="22"/>
              </w:rPr>
            </w:pPr>
            <w:ins w:id="17162" w:author="Perrine, Martin L. (GSFC-5670)" w:date="2016-09-02T11:28:00Z">
              <w:r w:rsidRPr="008D7F46">
                <w:rPr>
                  <w:rFonts w:ascii="Calibri" w:hAnsi="Calibri"/>
                  <w:color w:val="000000"/>
                  <w:sz w:val="22"/>
                  <w:szCs w:val="22"/>
                </w:rPr>
                <w:t xml:space="preserve"> W</w:t>
              </w:r>
            </w:ins>
          </w:p>
        </w:tc>
      </w:tr>
      <w:tr w:rsidR="008D7F46" w:rsidRPr="008D7F46" w14:paraId="47AEAE9A" w14:textId="77777777" w:rsidTr="008D7F46">
        <w:trPr>
          <w:trHeight w:val="576"/>
          <w:ins w:id="1716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2C3B6C7F" w14:textId="4E948330" w:rsidR="008D7F46" w:rsidRPr="008D7F46" w:rsidRDefault="00055AC4" w:rsidP="008D7F46">
            <w:pPr>
              <w:jc w:val="left"/>
              <w:rPr>
                <w:ins w:id="17164" w:author="Perrine, Martin L. (GSFC-5670)" w:date="2016-09-02T11:28:00Z"/>
                <w:rFonts w:ascii="Calibri" w:hAnsi="Calibri"/>
                <w:color w:val="000000"/>
                <w:sz w:val="22"/>
                <w:szCs w:val="22"/>
              </w:rPr>
            </w:pPr>
            <w:ins w:id="17165" w:author="Perrine, Martin L. (GSFC-5670)" w:date="2016-09-13T14:29:00Z">
              <w:r>
                <w:rPr>
                  <w:rFonts w:ascii="Calibri" w:hAnsi="Calibri"/>
                  <w:color w:val="000000"/>
                  <w:sz w:val="22"/>
                  <w:szCs w:val="22"/>
                </w:rPr>
                <w:lastRenderedPageBreak/>
                <w:t>DAPHNE</w:t>
              </w:r>
            </w:ins>
            <w:ins w:id="17166" w:author="Perrine, Martin L. (GSFC-5670)" w:date="2016-09-02T11:28:00Z">
              <w:r w:rsidR="008D7F46" w:rsidRPr="008D7F46">
                <w:rPr>
                  <w:rFonts w:ascii="Calibri" w:hAnsi="Calibri"/>
                  <w:color w:val="000000"/>
                  <w:sz w:val="22"/>
                  <w:szCs w:val="22"/>
                </w:rPr>
                <w:t>-ServAssure-003 no connection to MOC</w:t>
              </w:r>
            </w:ins>
          </w:p>
        </w:tc>
        <w:tc>
          <w:tcPr>
            <w:tcW w:w="588" w:type="dxa"/>
            <w:tcBorders>
              <w:top w:val="nil"/>
              <w:left w:val="nil"/>
              <w:bottom w:val="single" w:sz="4" w:space="0" w:color="auto"/>
              <w:right w:val="single" w:sz="4" w:space="0" w:color="auto"/>
            </w:tcBorders>
            <w:shd w:val="clear" w:color="auto" w:fill="auto"/>
            <w:vAlign w:val="center"/>
            <w:hideMark/>
          </w:tcPr>
          <w:p w14:paraId="7EBDFE21" w14:textId="77777777" w:rsidR="008D7F46" w:rsidRPr="008D7F46" w:rsidRDefault="008D7F46" w:rsidP="008D7F46">
            <w:pPr>
              <w:jc w:val="right"/>
              <w:rPr>
                <w:ins w:id="17167" w:author="Perrine, Martin L. (GSFC-5670)" w:date="2016-09-02T11:28:00Z"/>
                <w:rFonts w:ascii="Calibri" w:hAnsi="Calibri"/>
                <w:color w:val="000000"/>
                <w:sz w:val="22"/>
                <w:szCs w:val="22"/>
              </w:rPr>
            </w:pPr>
            <w:ins w:id="17168" w:author="Perrine, Martin L. (GSFC-5670)" w:date="2016-09-02T11:28:00Z">
              <w:r w:rsidRPr="008D7F46">
                <w:rPr>
                  <w:rFonts w:ascii="Calibri" w:hAnsi="Calibri"/>
                  <w:color w:val="000000"/>
                  <w:sz w:val="22"/>
                  <w:szCs w:val="22"/>
                </w:rPr>
                <w:t>4.3</w:t>
              </w:r>
            </w:ins>
          </w:p>
        </w:tc>
        <w:tc>
          <w:tcPr>
            <w:tcW w:w="649" w:type="dxa"/>
            <w:tcBorders>
              <w:top w:val="nil"/>
              <w:left w:val="nil"/>
              <w:bottom w:val="single" w:sz="4" w:space="0" w:color="auto"/>
              <w:right w:val="single" w:sz="4" w:space="0" w:color="auto"/>
            </w:tcBorders>
            <w:shd w:val="clear" w:color="auto" w:fill="auto"/>
            <w:vAlign w:val="center"/>
            <w:hideMark/>
          </w:tcPr>
          <w:p w14:paraId="59CB2874" w14:textId="77777777" w:rsidR="008D7F46" w:rsidRPr="008D7F46" w:rsidRDefault="008D7F46" w:rsidP="008D7F46">
            <w:pPr>
              <w:jc w:val="left"/>
              <w:rPr>
                <w:ins w:id="17169" w:author="Perrine, Martin L. (GSFC-5670)" w:date="2016-09-02T11:28:00Z"/>
                <w:rFonts w:ascii="Calibri" w:hAnsi="Calibri"/>
                <w:color w:val="000000"/>
                <w:sz w:val="22"/>
                <w:szCs w:val="22"/>
              </w:rPr>
            </w:pPr>
            <w:ins w:id="1717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61DBDCB4" w14:textId="77777777" w:rsidR="008D7F46" w:rsidRPr="008D7F46" w:rsidRDefault="008D7F46" w:rsidP="008D7F46">
            <w:pPr>
              <w:jc w:val="left"/>
              <w:rPr>
                <w:ins w:id="17171" w:author="Perrine, Martin L. (GSFC-5670)" w:date="2016-09-02T11:28:00Z"/>
                <w:rFonts w:ascii="Calibri" w:hAnsi="Calibri"/>
                <w:color w:val="000000"/>
                <w:sz w:val="22"/>
                <w:szCs w:val="22"/>
              </w:rPr>
            </w:pPr>
            <w:ins w:id="1717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4AAEDB2D" w14:textId="77777777" w:rsidR="008D7F46" w:rsidRPr="008D7F46" w:rsidRDefault="008D7F46" w:rsidP="008D7F46">
            <w:pPr>
              <w:jc w:val="left"/>
              <w:rPr>
                <w:ins w:id="17173" w:author="Perrine, Martin L. (GSFC-5670)" w:date="2016-09-02T11:28:00Z"/>
                <w:rFonts w:ascii="Calibri" w:hAnsi="Calibri"/>
                <w:color w:val="000000"/>
                <w:sz w:val="22"/>
                <w:szCs w:val="22"/>
              </w:rPr>
            </w:pPr>
            <w:ins w:id="1717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311B3BDE" w14:textId="77777777" w:rsidR="008D7F46" w:rsidRPr="008D7F46" w:rsidRDefault="008D7F46" w:rsidP="008D7F46">
            <w:pPr>
              <w:jc w:val="left"/>
              <w:rPr>
                <w:ins w:id="17175" w:author="Perrine, Martin L. (GSFC-5670)" w:date="2016-09-02T11:28:00Z"/>
                <w:rFonts w:ascii="Calibri" w:hAnsi="Calibri"/>
                <w:color w:val="000000"/>
                <w:sz w:val="22"/>
                <w:szCs w:val="22"/>
              </w:rPr>
            </w:pPr>
            <w:ins w:id="1717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7CD48A69" w14:textId="77777777" w:rsidR="008D7F46" w:rsidRPr="008D7F46" w:rsidRDefault="008D7F46" w:rsidP="008D7F46">
            <w:pPr>
              <w:jc w:val="left"/>
              <w:rPr>
                <w:ins w:id="17177" w:author="Perrine, Martin L. (GSFC-5670)" w:date="2016-09-02T11:28:00Z"/>
                <w:rFonts w:ascii="Calibri" w:hAnsi="Calibri"/>
                <w:color w:val="000000"/>
                <w:sz w:val="22"/>
                <w:szCs w:val="22"/>
              </w:rPr>
            </w:pPr>
            <w:ins w:id="1717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00CEEB63" w14:textId="77777777" w:rsidR="008D7F46" w:rsidRPr="008D7F46" w:rsidRDefault="008D7F46" w:rsidP="008D7F46">
            <w:pPr>
              <w:jc w:val="left"/>
              <w:rPr>
                <w:ins w:id="17179" w:author="Perrine, Martin L. (GSFC-5670)" w:date="2016-09-02T11:28:00Z"/>
                <w:rFonts w:ascii="Calibri" w:hAnsi="Calibri"/>
                <w:color w:val="000000"/>
                <w:sz w:val="22"/>
                <w:szCs w:val="22"/>
              </w:rPr>
            </w:pPr>
            <w:ins w:id="17180" w:author="Perrine, Martin L. (GSFC-5670)" w:date="2016-09-02T11:28:00Z">
              <w:r w:rsidRPr="008D7F46">
                <w:rPr>
                  <w:rFonts w:ascii="Calibri" w:hAnsi="Calibri"/>
                  <w:color w:val="000000"/>
                  <w:sz w:val="22"/>
                  <w:szCs w:val="22"/>
                </w:rPr>
                <w:t> X</w:t>
              </w:r>
            </w:ins>
          </w:p>
        </w:tc>
        <w:tc>
          <w:tcPr>
            <w:tcW w:w="865" w:type="dxa"/>
            <w:tcBorders>
              <w:top w:val="nil"/>
              <w:left w:val="nil"/>
              <w:bottom w:val="single" w:sz="4" w:space="0" w:color="auto"/>
              <w:right w:val="single" w:sz="4" w:space="0" w:color="auto"/>
            </w:tcBorders>
            <w:shd w:val="clear" w:color="auto" w:fill="auto"/>
            <w:vAlign w:val="center"/>
            <w:hideMark/>
          </w:tcPr>
          <w:p w14:paraId="1D28F794" w14:textId="77777777" w:rsidR="008D7F46" w:rsidRPr="008D7F46" w:rsidRDefault="008D7F46" w:rsidP="008D7F46">
            <w:pPr>
              <w:jc w:val="left"/>
              <w:rPr>
                <w:ins w:id="17181" w:author="Perrine, Martin L. (GSFC-5670)" w:date="2016-09-02T11:28:00Z"/>
                <w:rFonts w:ascii="Calibri" w:hAnsi="Calibri"/>
                <w:color w:val="000000"/>
                <w:sz w:val="22"/>
                <w:szCs w:val="22"/>
              </w:rPr>
            </w:pPr>
            <w:ins w:id="17182" w:author="Perrine, Martin L. (GSFC-5670)" w:date="2016-09-02T11:28:00Z">
              <w:r w:rsidRPr="008D7F46">
                <w:rPr>
                  <w:rFonts w:ascii="Calibri" w:hAnsi="Calibri"/>
                  <w:color w:val="000000"/>
                  <w:sz w:val="22"/>
                  <w:szCs w:val="22"/>
                </w:rPr>
                <w:t>T</w:t>
              </w:r>
            </w:ins>
          </w:p>
        </w:tc>
      </w:tr>
      <w:tr w:rsidR="008D7F46" w:rsidRPr="008D7F46" w14:paraId="68FDF6B8" w14:textId="77777777" w:rsidTr="008D7F46">
        <w:trPr>
          <w:trHeight w:val="864"/>
          <w:ins w:id="1718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136D1404" w14:textId="7FA0EBF8" w:rsidR="008D7F46" w:rsidRPr="008D7F46" w:rsidRDefault="00055AC4" w:rsidP="008D7F46">
            <w:pPr>
              <w:jc w:val="left"/>
              <w:rPr>
                <w:ins w:id="17184" w:author="Perrine, Martin L. (GSFC-5670)" w:date="2016-09-02T11:28:00Z"/>
                <w:rFonts w:ascii="Calibri" w:hAnsi="Calibri"/>
                <w:color w:val="000000"/>
                <w:sz w:val="22"/>
                <w:szCs w:val="22"/>
              </w:rPr>
            </w:pPr>
            <w:ins w:id="17185" w:author="Perrine, Martin L. (GSFC-5670)" w:date="2016-09-13T14:29:00Z">
              <w:r>
                <w:rPr>
                  <w:rFonts w:ascii="Calibri" w:hAnsi="Calibri"/>
                  <w:color w:val="000000"/>
                  <w:sz w:val="22"/>
                  <w:szCs w:val="22"/>
                </w:rPr>
                <w:t>DAPHNE</w:t>
              </w:r>
            </w:ins>
            <w:ins w:id="17186" w:author="Perrine, Martin L. (GSFC-5670)" w:date="2016-09-02T11:28:00Z">
              <w:r w:rsidR="008D7F46" w:rsidRPr="008D7F46">
                <w:rPr>
                  <w:rFonts w:ascii="Calibri" w:hAnsi="Calibri"/>
                  <w:color w:val="000000"/>
                  <w:sz w:val="22"/>
                  <w:szCs w:val="22"/>
                </w:rPr>
                <w:t>-ServAssure-004 Log of file delivery attempt</w:t>
              </w:r>
            </w:ins>
          </w:p>
        </w:tc>
        <w:tc>
          <w:tcPr>
            <w:tcW w:w="588" w:type="dxa"/>
            <w:tcBorders>
              <w:top w:val="nil"/>
              <w:left w:val="nil"/>
              <w:bottom w:val="single" w:sz="4" w:space="0" w:color="auto"/>
              <w:right w:val="single" w:sz="4" w:space="0" w:color="auto"/>
            </w:tcBorders>
            <w:shd w:val="clear" w:color="auto" w:fill="auto"/>
            <w:vAlign w:val="center"/>
            <w:hideMark/>
          </w:tcPr>
          <w:p w14:paraId="5AA592F3" w14:textId="77777777" w:rsidR="008D7F46" w:rsidRPr="008D7F46" w:rsidRDefault="008D7F46" w:rsidP="008D7F46">
            <w:pPr>
              <w:jc w:val="right"/>
              <w:rPr>
                <w:ins w:id="17187" w:author="Perrine, Martin L. (GSFC-5670)" w:date="2016-09-02T11:28:00Z"/>
                <w:rFonts w:ascii="Calibri" w:hAnsi="Calibri"/>
                <w:color w:val="000000"/>
                <w:sz w:val="22"/>
                <w:szCs w:val="22"/>
              </w:rPr>
            </w:pPr>
            <w:ins w:id="17188" w:author="Perrine, Martin L. (GSFC-5670)" w:date="2016-09-02T11:28:00Z">
              <w:r w:rsidRPr="008D7F46">
                <w:rPr>
                  <w:rFonts w:ascii="Calibri" w:hAnsi="Calibri"/>
                  <w:color w:val="000000"/>
                  <w:sz w:val="22"/>
                  <w:szCs w:val="22"/>
                </w:rPr>
                <w:t>4.4</w:t>
              </w:r>
            </w:ins>
          </w:p>
        </w:tc>
        <w:tc>
          <w:tcPr>
            <w:tcW w:w="649" w:type="dxa"/>
            <w:tcBorders>
              <w:top w:val="nil"/>
              <w:left w:val="nil"/>
              <w:bottom w:val="single" w:sz="4" w:space="0" w:color="auto"/>
              <w:right w:val="single" w:sz="4" w:space="0" w:color="auto"/>
            </w:tcBorders>
            <w:shd w:val="clear" w:color="auto" w:fill="auto"/>
            <w:vAlign w:val="center"/>
            <w:hideMark/>
          </w:tcPr>
          <w:p w14:paraId="1D0368A5" w14:textId="77777777" w:rsidR="008D7F46" w:rsidRPr="008D7F46" w:rsidRDefault="008D7F46" w:rsidP="008D7F46">
            <w:pPr>
              <w:jc w:val="left"/>
              <w:rPr>
                <w:ins w:id="17189" w:author="Perrine, Martin L. (GSFC-5670)" w:date="2016-09-02T11:28:00Z"/>
                <w:rFonts w:ascii="Calibri" w:hAnsi="Calibri"/>
                <w:color w:val="000000"/>
                <w:sz w:val="22"/>
                <w:szCs w:val="22"/>
              </w:rPr>
            </w:pPr>
            <w:ins w:id="17190" w:author="Perrine, Martin L. (GSFC-5670)" w:date="2016-09-02T11:28:00Z">
              <w:r w:rsidRPr="008D7F46">
                <w:rPr>
                  <w:rFonts w:ascii="Calibri" w:hAnsi="Calibri"/>
                  <w:color w:val="000000"/>
                  <w:sz w:val="22"/>
                  <w:szCs w:val="22"/>
                </w:rPr>
                <w:t> X </w:t>
              </w:r>
            </w:ins>
          </w:p>
        </w:tc>
        <w:tc>
          <w:tcPr>
            <w:tcW w:w="632" w:type="dxa"/>
            <w:tcBorders>
              <w:top w:val="nil"/>
              <w:left w:val="nil"/>
              <w:bottom w:val="single" w:sz="4" w:space="0" w:color="auto"/>
              <w:right w:val="single" w:sz="4" w:space="0" w:color="auto"/>
            </w:tcBorders>
            <w:shd w:val="clear" w:color="auto" w:fill="auto"/>
            <w:vAlign w:val="center"/>
            <w:hideMark/>
          </w:tcPr>
          <w:p w14:paraId="26D238CA" w14:textId="77777777" w:rsidR="008D7F46" w:rsidRPr="008D7F46" w:rsidRDefault="008D7F46" w:rsidP="008D7F46">
            <w:pPr>
              <w:jc w:val="left"/>
              <w:rPr>
                <w:ins w:id="17191" w:author="Perrine, Martin L. (GSFC-5670)" w:date="2016-09-02T11:28:00Z"/>
                <w:rFonts w:ascii="Calibri" w:hAnsi="Calibri"/>
                <w:color w:val="000000"/>
                <w:sz w:val="22"/>
                <w:szCs w:val="22"/>
              </w:rPr>
            </w:pPr>
            <w:ins w:id="1719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9D975B9" w14:textId="77777777" w:rsidR="008D7F46" w:rsidRPr="008D7F46" w:rsidRDefault="008D7F46" w:rsidP="008D7F46">
            <w:pPr>
              <w:jc w:val="left"/>
              <w:rPr>
                <w:ins w:id="17193" w:author="Perrine, Martin L. (GSFC-5670)" w:date="2016-09-02T11:28:00Z"/>
                <w:rFonts w:ascii="Calibri" w:hAnsi="Calibri"/>
                <w:color w:val="000000"/>
                <w:sz w:val="22"/>
                <w:szCs w:val="22"/>
              </w:rPr>
            </w:pPr>
            <w:ins w:id="1719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568619F7" w14:textId="77777777" w:rsidR="008D7F46" w:rsidRPr="008D7F46" w:rsidRDefault="008D7F46" w:rsidP="008D7F46">
            <w:pPr>
              <w:jc w:val="left"/>
              <w:rPr>
                <w:ins w:id="17195" w:author="Perrine, Martin L. (GSFC-5670)" w:date="2016-09-02T11:28:00Z"/>
                <w:rFonts w:ascii="Calibri" w:hAnsi="Calibri"/>
                <w:color w:val="000000"/>
                <w:sz w:val="22"/>
                <w:szCs w:val="22"/>
              </w:rPr>
            </w:pPr>
            <w:ins w:id="1719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719EF7D0" w14:textId="77777777" w:rsidR="008D7F46" w:rsidRPr="008D7F46" w:rsidRDefault="008D7F46" w:rsidP="008D7F46">
            <w:pPr>
              <w:jc w:val="left"/>
              <w:rPr>
                <w:ins w:id="17197" w:author="Perrine, Martin L. (GSFC-5670)" w:date="2016-09-02T11:28:00Z"/>
                <w:rFonts w:ascii="Calibri" w:hAnsi="Calibri"/>
                <w:color w:val="000000"/>
                <w:sz w:val="22"/>
                <w:szCs w:val="22"/>
              </w:rPr>
            </w:pPr>
            <w:ins w:id="1719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7A95D3A8" w14:textId="77777777" w:rsidR="008D7F46" w:rsidRPr="008D7F46" w:rsidRDefault="008D7F46" w:rsidP="008D7F46">
            <w:pPr>
              <w:jc w:val="left"/>
              <w:rPr>
                <w:ins w:id="17199" w:author="Perrine, Martin L. (GSFC-5670)" w:date="2016-09-02T11:28:00Z"/>
                <w:rFonts w:ascii="Calibri" w:hAnsi="Calibri"/>
                <w:color w:val="000000"/>
                <w:sz w:val="22"/>
                <w:szCs w:val="22"/>
              </w:rPr>
            </w:pPr>
            <w:ins w:id="17200" w:author="Perrine, Martin L. (GSFC-5670)" w:date="2016-09-02T11:28:00Z">
              <w:r w:rsidRPr="008D7F46">
                <w:rPr>
                  <w:rFonts w:ascii="Calibri" w:hAnsi="Calibri"/>
                  <w:color w:val="000000"/>
                  <w:sz w:val="22"/>
                  <w:szCs w:val="22"/>
                </w:rPr>
                <w:t>R</w:t>
              </w:r>
            </w:ins>
          </w:p>
        </w:tc>
        <w:tc>
          <w:tcPr>
            <w:tcW w:w="865" w:type="dxa"/>
            <w:tcBorders>
              <w:top w:val="nil"/>
              <w:left w:val="nil"/>
              <w:bottom w:val="single" w:sz="4" w:space="0" w:color="auto"/>
              <w:right w:val="single" w:sz="4" w:space="0" w:color="auto"/>
            </w:tcBorders>
            <w:shd w:val="clear" w:color="auto" w:fill="auto"/>
            <w:vAlign w:val="center"/>
            <w:hideMark/>
          </w:tcPr>
          <w:p w14:paraId="60E5BFDA" w14:textId="77777777" w:rsidR="008D7F46" w:rsidRPr="008D7F46" w:rsidRDefault="008D7F46" w:rsidP="008D7F46">
            <w:pPr>
              <w:jc w:val="left"/>
              <w:rPr>
                <w:ins w:id="17201" w:author="Perrine, Martin L. (GSFC-5670)" w:date="2016-09-02T11:28:00Z"/>
                <w:rFonts w:ascii="Calibri" w:hAnsi="Calibri"/>
                <w:color w:val="000000"/>
                <w:sz w:val="22"/>
                <w:szCs w:val="22"/>
              </w:rPr>
            </w:pPr>
            <w:ins w:id="17202" w:author="Perrine, Martin L. (GSFC-5670)" w:date="2016-09-02T11:28:00Z">
              <w:r w:rsidRPr="008D7F46">
                <w:rPr>
                  <w:rFonts w:ascii="Calibri" w:hAnsi="Calibri"/>
                  <w:color w:val="000000"/>
                  <w:sz w:val="22"/>
                  <w:szCs w:val="22"/>
                </w:rPr>
                <w:t>T</w:t>
              </w:r>
            </w:ins>
          </w:p>
        </w:tc>
      </w:tr>
      <w:tr w:rsidR="008D7F46" w:rsidRPr="008D7F46" w14:paraId="3CDBAE16" w14:textId="77777777" w:rsidTr="008D7F46">
        <w:trPr>
          <w:trHeight w:val="576"/>
          <w:ins w:id="1720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71EED997" w14:textId="46E65476" w:rsidR="008D7F46" w:rsidRPr="008D7F46" w:rsidRDefault="00055AC4" w:rsidP="008D7F46">
            <w:pPr>
              <w:jc w:val="left"/>
              <w:rPr>
                <w:ins w:id="17204" w:author="Perrine, Martin L. (GSFC-5670)" w:date="2016-09-02T11:28:00Z"/>
                <w:rFonts w:ascii="Calibri" w:hAnsi="Calibri"/>
                <w:color w:val="000000"/>
                <w:sz w:val="22"/>
                <w:szCs w:val="22"/>
              </w:rPr>
            </w:pPr>
            <w:ins w:id="17205" w:author="Perrine, Martin L. (GSFC-5670)" w:date="2016-09-13T14:29:00Z">
              <w:r>
                <w:rPr>
                  <w:rFonts w:ascii="Calibri" w:hAnsi="Calibri"/>
                  <w:color w:val="000000"/>
                  <w:sz w:val="22"/>
                  <w:szCs w:val="22"/>
                </w:rPr>
                <w:t>DAPHNE</w:t>
              </w:r>
            </w:ins>
            <w:ins w:id="17206" w:author="Perrine, Martin L. (GSFC-5670)" w:date="2016-09-02T11:28:00Z">
              <w:r w:rsidR="008D7F46" w:rsidRPr="008D7F46">
                <w:rPr>
                  <w:rFonts w:ascii="Calibri" w:hAnsi="Calibri"/>
                  <w:color w:val="000000"/>
                  <w:sz w:val="22"/>
                  <w:szCs w:val="22"/>
                </w:rPr>
                <w:t>-STD-001 Best commercial practices</w:t>
              </w:r>
            </w:ins>
          </w:p>
        </w:tc>
        <w:tc>
          <w:tcPr>
            <w:tcW w:w="588" w:type="dxa"/>
            <w:tcBorders>
              <w:top w:val="nil"/>
              <w:left w:val="nil"/>
              <w:bottom w:val="single" w:sz="4" w:space="0" w:color="auto"/>
              <w:right w:val="single" w:sz="4" w:space="0" w:color="auto"/>
            </w:tcBorders>
            <w:shd w:val="clear" w:color="auto" w:fill="auto"/>
            <w:vAlign w:val="center"/>
            <w:hideMark/>
          </w:tcPr>
          <w:p w14:paraId="731E7382" w14:textId="77777777" w:rsidR="008D7F46" w:rsidRPr="008D7F46" w:rsidRDefault="008D7F46" w:rsidP="008D7F46">
            <w:pPr>
              <w:jc w:val="right"/>
              <w:rPr>
                <w:ins w:id="17207" w:author="Perrine, Martin L. (GSFC-5670)" w:date="2016-09-02T11:28:00Z"/>
                <w:rFonts w:ascii="Calibri" w:hAnsi="Calibri"/>
                <w:color w:val="000000"/>
                <w:sz w:val="22"/>
                <w:szCs w:val="22"/>
              </w:rPr>
            </w:pPr>
            <w:ins w:id="17208" w:author="Perrine, Martin L. (GSFC-5670)" w:date="2016-09-02T11:28:00Z">
              <w:r w:rsidRPr="008D7F46">
                <w:rPr>
                  <w:rFonts w:ascii="Calibri" w:hAnsi="Calibri"/>
                  <w:color w:val="000000"/>
                  <w:sz w:val="22"/>
                  <w:szCs w:val="22"/>
                </w:rPr>
                <w:t>5.1</w:t>
              </w:r>
            </w:ins>
          </w:p>
        </w:tc>
        <w:tc>
          <w:tcPr>
            <w:tcW w:w="649" w:type="dxa"/>
            <w:tcBorders>
              <w:top w:val="nil"/>
              <w:left w:val="nil"/>
              <w:bottom w:val="single" w:sz="4" w:space="0" w:color="auto"/>
              <w:right w:val="single" w:sz="4" w:space="0" w:color="auto"/>
            </w:tcBorders>
            <w:shd w:val="clear" w:color="auto" w:fill="auto"/>
            <w:vAlign w:val="center"/>
            <w:hideMark/>
          </w:tcPr>
          <w:p w14:paraId="72423397" w14:textId="77777777" w:rsidR="008D7F46" w:rsidRPr="008D7F46" w:rsidRDefault="008D7F46" w:rsidP="008D7F46">
            <w:pPr>
              <w:jc w:val="left"/>
              <w:rPr>
                <w:ins w:id="17209" w:author="Perrine, Martin L. (GSFC-5670)" w:date="2016-09-02T11:28:00Z"/>
                <w:rFonts w:ascii="Calibri" w:hAnsi="Calibri"/>
                <w:color w:val="000000"/>
                <w:sz w:val="22"/>
                <w:szCs w:val="22"/>
              </w:rPr>
            </w:pPr>
            <w:ins w:id="1721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70C22150" w14:textId="77777777" w:rsidR="008D7F46" w:rsidRPr="008D7F46" w:rsidRDefault="008D7F46" w:rsidP="008D7F46">
            <w:pPr>
              <w:jc w:val="left"/>
              <w:rPr>
                <w:ins w:id="17211" w:author="Perrine, Martin L. (GSFC-5670)" w:date="2016-09-02T11:28:00Z"/>
                <w:rFonts w:ascii="Calibri" w:hAnsi="Calibri"/>
                <w:color w:val="000000"/>
                <w:sz w:val="22"/>
                <w:szCs w:val="22"/>
              </w:rPr>
            </w:pPr>
            <w:ins w:id="1721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284E4D5" w14:textId="77777777" w:rsidR="008D7F46" w:rsidRPr="008D7F46" w:rsidRDefault="008D7F46" w:rsidP="008D7F46">
            <w:pPr>
              <w:jc w:val="left"/>
              <w:rPr>
                <w:ins w:id="17213" w:author="Perrine, Martin L. (GSFC-5670)" w:date="2016-09-02T11:28:00Z"/>
                <w:rFonts w:ascii="Calibri" w:hAnsi="Calibri"/>
                <w:color w:val="000000"/>
                <w:sz w:val="22"/>
                <w:szCs w:val="22"/>
              </w:rPr>
            </w:pPr>
            <w:ins w:id="1721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1F4BB970" w14:textId="77777777" w:rsidR="008D7F46" w:rsidRPr="008D7F46" w:rsidRDefault="008D7F46" w:rsidP="008D7F46">
            <w:pPr>
              <w:jc w:val="left"/>
              <w:rPr>
                <w:ins w:id="17215" w:author="Perrine, Martin L. (GSFC-5670)" w:date="2016-09-02T11:28:00Z"/>
                <w:rFonts w:ascii="Calibri" w:hAnsi="Calibri"/>
                <w:color w:val="000000"/>
                <w:sz w:val="22"/>
                <w:szCs w:val="22"/>
              </w:rPr>
            </w:pPr>
            <w:ins w:id="1721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3715D368" w14:textId="77777777" w:rsidR="008D7F46" w:rsidRPr="008D7F46" w:rsidRDefault="008D7F46" w:rsidP="008D7F46">
            <w:pPr>
              <w:jc w:val="left"/>
              <w:rPr>
                <w:ins w:id="17217" w:author="Perrine, Martin L. (GSFC-5670)" w:date="2016-09-02T11:28:00Z"/>
                <w:rFonts w:ascii="Calibri" w:hAnsi="Calibri"/>
                <w:color w:val="000000"/>
                <w:sz w:val="22"/>
                <w:szCs w:val="22"/>
              </w:rPr>
            </w:pPr>
            <w:ins w:id="1721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5B5C0ED4" w14:textId="77777777" w:rsidR="008D7F46" w:rsidRPr="008D7F46" w:rsidRDefault="008D7F46" w:rsidP="008D7F46">
            <w:pPr>
              <w:jc w:val="left"/>
              <w:rPr>
                <w:ins w:id="17219" w:author="Perrine, Martin L. (GSFC-5670)" w:date="2016-09-02T11:28:00Z"/>
                <w:rFonts w:ascii="Calibri" w:hAnsi="Calibri"/>
                <w:color w:val="000000"/>
                <w:sz w:val="22"/>
                <w:szCs w:val="22"/>
              </w:rPr>
            </w:pPr>
            <w:ins w:id="1722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75B1B0E1" w14:textId="77777777" w:rsidR="008D7F46" w:rsidRPr="008D7F46" w:rsidRDefault="008D7F46" w:rsidP="008D7F46">
            <w:pPr>
              <w:jc w:val="left"/>
              <w:rPr>
                <w:ins w:id="17221" w:author="Perrine, Martin L. (GSFC-5670)" w:date="2016-09-02T11:28:00Z"/>
                <w:rFonts w:ascii="Calibri" w:hAnsi="Calibri"/>
                <w:color w:val="000000"/>
                <w:sz w:val="22"/>
                <w:szCs w:val="22"/>
              </w:rPr>
            </w:pPr>
            <w:ins w:id="17222" w:author="Perrine, Martin L. (GSFC-5670)" w:date="2016-09-02T11:28:00Z">
              <w:r w:rsidRPr="008D7F46">
                <w:rPr>
                  <w:rFonts w:ascii="Calibri" w:hAnsi="Calibri"/>
                  <w:color w:val="000000"/>
                  <w:sz w:val="22"/>
                  <w:szCs w:val="22"/>
                </w:rPr>
                <w:t xml:space="preserve"> W</w:t>
              </w:r>
            </w:ins>
          </w:p>
        </w:tc>
      </w:tr>
      <w:tr w:rsidR="008D7F46" w:rsidRPr="008D7F46" w14:paraId="038B3EAB" w14:textId="77777777" w:rsidTr="008D7F46">
        <w:trPr>
          <w:trHeight w:val="576"/>
          <w:ins w:id="1722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52B24FB1" w14:textId="612E6335" w:rsidR="008D7F46" w:rsidRPr="008D7F46" w:rsidRDefault="00055AC4" w:rsidP="008D7F46">
            <w:pPr>
              <w:jc w:val="left"/>
              <w:rPr>
                <w:ins w:id="17224" w:author="Perrine, Martin L. (GSFC-5670)" w:date="2016-09-02T11:28:00Z"/>
                <w:rFonts w:ascii="Calibri" w:hAnsi="Calibri"/>
                <w:color w:val="000000"/>
                <w:sz w:val="22"/>
                <w:szCs w:val="22"/>
              </w:rPr>
            </w:pPr>
            <w:ins w:id="17225" w:author="Perrine, Martin L. (GSFC-5670)" w:date="2016-09-13T14:29:00Z">
              <w:r>
                <w:rPr>
                  <w:rFonts w:ascii="Calibri" w:hAnsi="Calibri"/>
                  <w:color w:val="000000"/>
                  <w:sz w:val="22"/>
                  <w:szCs w:val="22"/>
                </w:rPr>
                <w:t>DAPHNE</w:t>
              </w:r>
            </w:ins>
            <w:ins w:id="17226" w:author="Perrine, Martin L. (GSFC-5670)" w:date="2016-09-02T11:28:00Z">
              <w:r w:rsidR="008D7F46" w:rsidRPr="008D7F46">
                <w:rPr>
                  <w:rFonts w:ascii="Calibri" w:hAnsi="Calibri"/>
                  <w:color w:val="000000"/>
                  <w:sz w:val="22"/>
                  <w:szCs w:val="22"/>
                </w:rPr>
                <w:t>-STD-002 Time &amp; Frequency input</w:t>
              </w:r>
            </w:ins>
          </w:p>
        </w:tc>
        <w:tc>
          <w:tcPr>
            <w:tcW w:w="588" w:type="dxa"/>
            <w:tcBorders>
              <w:top w:val="nil"/>
              <w:left w:val="nil"/>
              <w:bottom w:val="single" w:sz="4" w:space="0" w:color="auto"/>
              <w:right w:val="single" w:sz="4" w:space="0" w:color="auto"/>
            </w:tcBorders>
            <w:shd w:val="clear" w:color="auto" w:fill="auto"/>
            <w:vAlign w:val="center"/>
            <w:hideMark/>
          </w:tcPr>
          <w:p w14:paraId="1DA82101" w14:textId="77777777" w:rsidR="008D7F46" w:rsidRPr="008D7F46" w:rsidRDefault="008D7F46" w:rsidP="008D7F46">
            <w:pPr>
              <w:jc w:val="right"/>
              <w:rPr>
                <w:ins w:id="17227" w:author="Perrine, Martin L. (GSFC-5670)" w:date="2016-09-02T11:28:00Z"/>
                <w:rFonts w:ascii="Calibri" w:hAnsi="Calibri"/>
                <w:color w:val="000000"/>
                <w:sz w:val="22"/>
                <w:szCs w:val="22"/>
              </w:rPr>
            </w:pPr>
            <w:ins w:id="17228" w:author="Perrine, Martin L. (GSFC-5670)" w:date="2016-09-02T11:28:00Z">
              <w:r w:rsidRPr="008D7F46">
                <w:rPr>
                  <w:rFonts w:ascii="Calibri" w:hAnsi="Calibri"/>
                  <w:color w:val="000000"/>
                  <w:sz w:val="22"/>
                  <w:szCs w:val="22"/>
                </w:rPr>
                <w:t>5.2</w:t>
              </w:r>
            </w:ins>
          </w:p>
        </w:tc>
        <w:tc>
          <w:tcPr>
            <w:tcW w:w="649" w:type="dxa"/>
            <w:tcBorders>
              <w:top w:val="nil"/>
              <w:left w:val="nil"/>
              <w:bottom w:val="single" w:sz="4" w:space="0" w:color="auto"/>
              <w:right w:val="single" w:sz="4" w:space="0" w:color="auto"/>
            </w:tcBorders>
            <w:shd w:val="clear" w:color="auto" w:fill="auto"/>
            <w:vAlign w:val="center"/>
            <w:hideMark/>
          </w:tcPr>
          <w:p w14:paraId="5606E5D3" w14:textId="77777777" w:rsidR="008D7F46" w:rsidRPr="008D7F46" w:rsidRDefault="008D7F46" w:rsidP="008D7F46">
            <w:pPr>
              <w:jc w:val="left"/>
              <w:rPr>
                <w:ins w:id="17229" w:author="Perrine, Martin L. (GSFC-5670)" w:date="2016-09-02T11:28:00Z"/>
                <w:rFonts w:ascii="Calibri" w:hAnsi="Calibri"/>
                <w:color w:val="000000"/>
                <w:sz w:val="22"/>
                <w:szCs w:val="22"/>
              </w:rPr>
            </w:pPr>
            <w:ins w:id="1723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61ABADE9" w14:textId="77777777" w:rsidR="008D7F46" w:rsidRPr="008D7F46" w:rsidRDefault="008D7F46" w:rsidP="008D7F46">
            <w:pPr>
              <w:jc w:val="left"/>
              <w:rPr>
                <w:ins w:id="17231" w:author="Perrine, Martin L. (GSFC-5670)" w:date="2016-09-02T11:28:00Z"/>
                <w:rFonts w:ascii="Calibri" w:hAnsi="Calibri"/>
                <w:color w:val="000000"/>
                <w:sz w:val="22"/>
                <w:szCs w:val="22"/>
              </w:rPr>
            </w:pPr>
            <w:ins w:id="1723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123BB0D1" w14:textId="77777777" w:rsidR="008D7F46" w:rsidRPr="008D7F46" w:rsidRDefault="008D7F46" w:rsidP="008D7F46">
            <w:pPr>
              <w:jc w:val="left"/>
              <w:rPr>
                <w:ins w:id="17233" w:author="Perrine, Martin L. (GSFC-5670)" w:date="2016-09-02T11:28:00Z"/>
                <w:rFonts w:ascii="Calibri" w:hAnsi="Calibri"/>
                <w:color w:val="000000"/>
                <w:sz w:val="22"/>
                <w:szCs w:val="22"/>
              </w:rPr>
            </w:pPr>
            <w:ins w:id="1723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16FB0E5B" w14:textId="77777777" w:rsidR="008D7F46" w:rsidRPr="008D7F46" w:rsidRDefault="008D7F46" w:rsidP="008D7F46">
            <w:pPr>
              <w:jc w:val="left"/>
              <w:rPr>
                <w:ins w:id="17235" w:author="Perrine, Martin L. (GSFC-5670)" w:date="2016-09-02T11:28:00Z"/>
                <w:rFonts w:ascii="Calibri" w:hAnsi="Calibri"/>
                <w:color w:val="000000"/>
                <w:sz w:val="22"/>
                <w:szCs w:val="22"/>
              </w:rPr>
            </w:pPr>
            <w:ins w:id="1723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38627706" w14:textId="77777777" w:rsidR="008D7F46" w:rsidRPr="008D7F46" w:rsidRDefault="008D7F46" w:rsidP="008D7F46">
            <w:pPr>
              <w:jc w:val="left"/>
              <w:rPr>
                <w:ins w:id="17237" w:author="Perrine, Martin L. (GSFC-5670)" w:date="2016-09-02T11:28:00Z"/>
                <w:rFonts w:ascii="Calibri" w:hAnsi="Calibri"/>
                <w:color w:val="000000"/>
                <w:sz w:val="22"/>
                <w:szCs w:val="22"/>
              </w:rPr>
            </w:pPr>
            <w:ins w:id="1723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347D0356" w14:textId="77777777" w:rsidR="008D7F46" w:rsidRPr="008D7F46" w:rsidRDefault="008D7F46" w:rsidP="008D7F46">
            <w:pPr>
              <w:jc w:val="left"/>
              <w:rPr>
                <w:ins w:id="17239" w:author="Perrine, Martin L. (GSFC-5670)" w:date="2016-09-02T11:28:00Z"/>
                <w:rFonts w:ascii="Calibri" w:hAnsi="Calibri"/>
                <w:color w:val="000000"/>
                <w:sz w:val="22"/>
                <w:szCs w:val="22"/>
              </w:rPr>
            </w:pPr>
            <w:ins w:id="17240" w:author="Perrine, Martin L. (GSFC-5670)" w:date="2016-09-02T11:28:00Z">
              <w:r w:rsidRPr="008D7F46">
                <w:rPr>
                  <w:rFonts w:ascii="Calibri" w:hAnsi="Calibri"/>
                  <w:color w:val="000000"/>
                  <w:sz w:val="22"/>
                  <w:szCs w:val="22"/>
                </w:rPr>
                <w:t>X</w:t>
              </w:r>
            </w:ins>
          </w:p>
        </w:tc>
        <w:tc>
          <w:tcPr>
            <w:tcW w:w="865" w:type="dxa"/>
            <w:tcBorders>
              <w:top w:val="nil"/>
              <w:left w:val="nil"/>
              <w:bottom w:val="single" w:sz="4" w:space="0" w:color="auto"/>
              <w:right w:val="single" w:sz="4" w:space="0" w:color="auto"/>
            </w:tcBorders>
            <w:shd w:val="clear" w:color="auto" w:fill="auto"/>
            <w:vAlign w:val="center"/>
            <w:hideMark/>
          </w:tcPr>
          <w:p w14:paraId="3AF5D222" w14:textId="77777777" w:rsidR="008D7F46" w:rsidRPr="008D7F46" w:rsidRDefault="008D7F46" w:rsidP="008D7F46">
            <w:pPr>
              <w:jc w:val="left"/>
              <w:rPr>
                <w:ins w:id="17241" w:author="Perrine, Martin L. (GSFC-5670)" w:date="2016-09-02T11:28:00Z"/>
                <w:rFonts w:ascii="Calibri" w:hAnsi="Calibri"/>
                <w:color w:val="000000"/>
                <w:sz w:val="22"/>
                <w:szCs w:val="22"/>
              </w:rPr>
            </w:pPr>
            <w:ins w:id="17242" w:author="Perrine, Martin L. (GSFC-5670)" w:date="2016-09-02T11:28:00Z">
              <w:r w:rsidRPr="008D7F46">
                <w:rPr>
                  <w:rFonts w:ascii="Calibri" w:hAnsi="Calibri"/>
                  <w:color w:val="000000"/>
                  <w:sz w:val="22"/>
                  <w:szCs w:val="22"/>
                </w:rPr>
                <w:t>T</w:t>
              </w:r>
            </w:ins>
          </w:p>
        </w:tc>
      </w:tr>
      <w:tr w:rsidR="008D7F46" w:rsidRPr="008D7F46" w14:paraId="47ACB74B" w14:textId="77777777" w:rsidTr="008D7F46">
        <w:trPr>
          <w:trHeight w:val="576"/>
          <w:ins w:id="1724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0FEFD135" w14:textId="7425A327" w:rsidR="008D7F46" w:rsidRPr="008D7F46" w:rsidRDefault="00055AC4" w:rsidP="008D7F46">
            <w:pPr>
              <w:jc w:val="left"/>
              <w:rPr>
                <w:ins w:id="17244" w:author="Perrine, Martin L. (GSFC-5670)" w:date="2016-09-02T11:28:00Z"/>
                <w:rFonts w:ascii="Calibri" w:hAnsi="Calibri"/>
                <w:color w:val="000000"/>
                <w:sz w:val="22"/>
                <w:szCs w:val="22"/>
              </w:rPr>
            </w:pPr>
            <w:ins w:id="17245" w:author="Perrine, Martin L. (GSFC-5670)" w:date="2016-09-13T14:29:00Z">
              <w:r>
                <w:rPr>
                  <w:rFonts w:ascii="Calibri" w:hAnsi="Calibri"/>
                  <w:color w:val="000000"/>
                  <w:sz w:val="22"/>
                  <w:szCs w:val="22"/>
                </w:rPr>
                <w:t>DAPHNE</w:t>
              </w:r>
            </w:ins>
            <w:ins w:id="17246" w:author="Perrine, Martin L. (GSFC-5670)" w:date="2016-09-02T11:28:00Z">
              <w:r w:rsidR="008D7F46" w:rsidRPr="008D7F46">
                <w:rPr>
                  <w:rFonts w:ascii="Calibri" w:hAnsi="Calibri"/>
                  <w:color w:val="000000"/>
                  <w:sz w:val="22"/>
                  <w:szCs w:val="22"/>
                </w:rPr>
                <w:t>-STD-003 connectors/cables</w:t>
              </w:r>
            </w:ins>
          </w:p>
        </w:tc>
        <w:tc>
          <w:tcPr>
            <w:tcW w:w="588" w:type="dxa"/>
            <w:tcBorders>
              <w:top w:val="nil"/>
              <w:left w:val="nil"/>
              <w:bottom w:val="single" w:sz="4" w:space="0" w:color="auto"/>
              <w:right w:val="single" w:sz="4" w:space="0" w:color="auto"/>
            </w:tcBorders>
            <w:shd w:val="clear" w:color="auto" w:fill="auto"/>
            <w:vAlign w:val="center"/>
            <w:hideMark/>
          </w:tcPr>
          <w:p w14:paraId="7E39A2BC" w14:textId="77777777" w:rsidR="008D7F46" w:rsidRPr="008D7F46" w:rsidRDefault="008D7F46" w:rsidP="008D7F46">
            <w:pPr>
              <w:jc w:val="right"/>
              <w:rPr>
                <w:ins w:id="17247" w:author="Perrine, Martin L. (GSFC-5670)" w:date="2016-09-02T11:28:00Z"/>
                <w:rFonts w:ascii="Calibri" w:hAnsi="Calibri"/>
                <w:color w:val="000000"/>
                <w:sz w:val="22"/>
                <w:szCs w:val="22"/>
              </w:rPr>
            </w:pPr>
            <w:ins w:id="17248" w:author="Perrine, Martin L. (GSFC-5670)" w:date="2016-09-02T11:28:00Z">
              <w:r w:rsidRPr="008D7F46">
                <w:rPr>
                  <w:rFonts w:ascii="Calibri" w:hAnsi="Calibri"/>
                  <w:color w:val="000000"/>
                  <w:sz w:val="22"/>
                  <w:szCs w:val="22"/>
                </w:rPr>
                <w:t>5.3</w:t>
              </w:r>
            </w:ins>
          </w:p>
        </w:tc>
        <w:tc>
          <w:tcPr>
            <w:tcW w:w="649" w:type="dxa"/>
            <w:tcBorders>
              <w:top w:val="nil"/>
              <w:left w:val="nil"/>
              <w:bottom w:val="single" w:sz="4" w:space="0" w:color="auto"/>
              <w:right w:val="single" w:sz="4" w:space="0" w:color="auto"/>
            </w:tcBorders>
            <w:shd w:val="clear" w:color="auto" w:fill="auto"/>
            <w:vAlign w:val="center"/>
            <w:hideMark/>
          </w:tcPr>
          <w:p w14:paraId="04250741" w14:textId="77777777" w:rsidR="008D7F46" w:rsidRPr="008D7F46" w:rsidRDefault="008D7F46" w:rsidP="008D7F46">
            <w:pPr>
              <w:jc w:val="left"/>
              <w:rPr>
                <w:ins w:id="17249" w:author="Perrine, Martin L. (GSFC-5670)" w:date="2016-09-02T11:28:00Z"/>
                <w:rFonts w:ascii="Calibri" w:hAnsi="Calibri"/>
                <w:color w:val="000000"/>
                <w:sz w:val="22"/>
                <w:szCs w:val="22"/>
              </w:rPr>
            </w:pPr>
            <w:ins w:id="1725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1B93ECF5" w14:textId="77777777" w:rsidR="008D7F46" w:rsidRPr="008D7F46" w:rsidRDefault="008D7F46" w:rsidP="008D7F46">
            <w:pPr>
              <w:jc w:val="left"/>
              <w:rPr>
                <w:ins w:id="17251" w:author="Perrine, Martin L. (GSFC-5670)" w:date="2016-09-02T11:28:00Z"/>
                <w:rFonts w:ascii="Calibri" w:hAnsi="Calibri"/>
                <w:color w:val="000000"/>
                <w:sz w:val="22"/>
                <w:szCs w:val="22"/>
              </w:rPr>
            </w:pPr>
            <w:ins w:id="1725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14F62A27" w14:textId="77777777" w:rsidR="008D7F46" w:rsidRPr="008D7F46" w:rsidRDefault="008D7F46" w:rsidP="008D7F46">
            <w:pPr>
              <w:jc w:val="left"/>
              <w:rPr>
                <w:ins w:id="17253" w:author="Perrine, Martin L. (GSFC-5670)" w:date="2016-09-02T11:28:00Z"/>
                <w:rFonts w:ascii="Calibri" w:hAnsi="Calibri"/>
                <w:color w:val="000000"/>
                <w:sz w:val="22"/>
                <w:szCs w:val="22"/>
              </w:rPr>
            </w:pPr>
            <w:ins w:id="1725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42BBE805" w14:textId="77777777" w:rsidR="008D7F46" w:rsidRPr="008D7F46" w:rsidRDefault="008D7F46" w:rsidP="008D7F46">
            <w:pPr>
              <w:jc w:val="left"/>
              <w:rPr>
                <w:ins w:id="17255" w:author="Perrine, Martin L. (GSFC-5670)" w:date="2016-09-02T11:28:00Z"/>
                <w:rFonts w:ascii="Calibri" w:hAnsi="Calibri"/>
                <w:color w:val="000000"/>
                <w:sz w:val="22"/>
                <w:szCs w:val="22"/>
              </w:rPr>
            </w:pPr>
            <w:ins w:id="1725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3DC0D717" w14:textId="77777777" w:rsidR="008D7F46" w:rsidRPr="008D7F46" w:rsidRDefault="008D7F46" w:rsidP="008D7F46">
            <w:pPr>
              <w:jc w:val="left"/>
              <w:rPr>
                <w:ins w:id="17257" w:author="Perrine, Martin L. (GSFC-5670)" w:date="2016-09-02T11:28:00Z"/>
                <w:rFonts w:ascii="Calibri" w:hAnsi="Calibri"/>
                <w:color w:val="000000"/>
                <w:sz w:val="22"/>
                <w:szCs w:val="22"/>
              </w:rPr>
            </w:pPr>
            <w:ins w:id="1725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2A086DF1" w14:textId="77777777" w:rsidR="008D7F46" w:rsidRPr="008D7F46" w:rsidRDefault="008D7F46" w:rsidP="008D7F46">
            <w:pPr>
              <w:jc w:val="left"/>
              <w:rPr>
                <w:ins w:id="17259" w:author="Perrine, Martin L. (GSFC-5670)" w:date="2016-09-02T11:28:00Z"/>
                <w:rFonts w:ascii="Calibri" w:hAnsi="Calibri"/>
                <w:color w:val="000000"/>
                <w:sz w:val="22"/>
                <w:szCs w:val="22"/>
              </w:rPr>
            </w:pPr>
            <w:ins w:id="17260" w:author="Perrine, Martin L. (GSFC-5670)" w:date="2016-09-02T11:28:00Z">
              <w:r w:rsidRPr="008D7F46">
                <w:rPr>
                  <w:rFonts w:ascii="Calibri" w:hAnsi="Calibri"/>
                  <w:color w:val="000000"/>
                  <w:sz w:val="22"/>
                  <w:szCs w:val="22"/>
                </w:rPr>
                <w:t> </w:t>
              </w:r>
            </w:ins>
          </w:p>
        </w:tc>
        <w:tc>
          <w:tcPr>
            <w:tcW w:w="865" w:type="dxa"/>
            <w:tcBorders>
              <w:top w:val="nil"/>
              <w:left w:val="nil"/>
              <w:bottom w:val="single" w:sz="4" w:space="0" w:color="auto"/>
              <w:right w:val="single" w:sz="4" w:space="0" w:color="auto"/>
            </w:tcBorders>
            <w:shd w:val="clear" w:color="auto" w:fill="auto"/>
            <w:vAlign w:val="center"/>
            <w:hideMark/>
          </w:tcPr>
          <w:p w14:paraId="206E6F33" w14:textId="77777777" w:rsidR="008D7F46" w:rsidRPr="008D7F46" w:rsidRDefault="008D7F46" w:rsidP="008D7F46">
            <w:pPr>
              <w:jc w:val="left"/>
              <w:rPr>
                <w:ins w:id="17261" w:author="Perrine, Martin L. (GSFC-5670)" w:date="2016-09-02T11:28:00Z"/>
                <w:rFonts w:ascii="Calibri" w:hAnsi="Calibri"/>
                <w:color w:val="000000"/>
                <w:sz w:val="22"/>
                <w:szCs w:val="22"/>
              </w:rPr>
            </w:pPr>
            <w:ins w:id="17262" w:author="Perrine, Martin L. (GSFC-5670)" w:date="2016-09-02T11:28:00Z">
              <w:r w:rsidRPr="008D7F46">
                <w:rPr>
                  <w:rFonts w:ascii="Calibri" w:hAnsi="Calibri"/>
                  <w:color w:val="000000"/>
                  <w:sz w:val="22"/>
                  <w:szCs w:val="22"/>
                </w:rPr>
                <w:t>I</w:t>
              </w:r>
            </w:ins>
          </w:p>
        </w:tc>
      </w:tr>
      <w:tr w:rsidR="008D7F46" w:rsidRPr="008D7F46" w14:paraId="05446642" w14:textId="77777777" w:rsidTr="008D7F46">
        <w:trPr>
          <w:trHeight w:val="576"/>
          <w:ins w:id="17263"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480081D3" w14:textId="51584A54" w:rsidR="008D7F46" w:rsidRPr="008D7F46" w:rsidRDefault="00055AC4" w:rsidP="008D7F46">
            <w:pPr>
              <w:jc w:val="left"/>
              <w:rPr>
                <w:ins w:id="17264" w:author="Perrine, Martin L. (GSFC-5670)" w:date="2016-09-02T11:28:00Z"/>
                <w:rFonts w:ascii="Calibri" w:hAnsi="Calibri"/>
                <w:color w:val="000000"/>
                <w:sz w:val="22"/>
                <w:szCs w:val="22"/>
              </w:rPr>
            </w:pPr>
            <w:ins w:id="17265" w:author="Perrine, Martin L. (GSFC-5670)" w:date="2016-09-13T14:29:00Z">
              <w:r>
                <w:rPr>
                  <w:rFonts w:ascii="Calibri" w:hAnsi="Calibri"/>
                  <w:color w:val="000000"/>
                  <w:sz w:val="22"/>
                  <w:szCs w:val="22"/>
                </w:rPr>
                <w:t>DAPHNE</w:t>
              </w:r>
            </w:ins>
            <w:ins w:id="17266" w:author="Perrine, Martin L. (GSFC-5670)" w:date="2016-09-02T11:28:00Z">
              <w:r w:rsidR="008D7F46" w:rsidRPr="008D7F46">
                <w:rPr>
                  <w:rFonts w:ascii="Calibri" w:hAnsi="Calibri"/>
                  <w:color w:val="000000"/>
                  <w:sz w:val="22"/>
                  <w:szCs w:val="22"/>
                </w:rPr>
                <w:t>-STD-004 UTC for all time values</w:t>
              </w:r>
            </w:ins>
          </w:p>
        </w:tc>
        <w:tc>
          <w:tcPr>
            <w:tcW w:w="588" w:type="dxa"/>
            <w:tcBorders>
              <w:top w:val="nil"/>
              <w:left w:val="nil"/>
              <w:bottom w:val="single" w:sz="4" w:space="0" w:color="auto"/>
              <w:right w:val="single" w:sz="4" w:space="0" w:color="auto"/>
            </w:tcBorders>
            <w:shd w:val="clear" w:color="auto" w:fill="auto"/>
            <w:vAlign w:val="center"/>
            <w:hideMark/>
          </w:tcPr>
          <w:p w14:paraId="568163BA" w14:textId="77777777" w:rsidR="008D7F46" w:rsidRPr="008D7F46" w:rsidRDefault="008D7F46" w:rsidP="008D7F46">
            <w:pPr>
              <w:jc w:val="right"/>
              <w:rPr>
                <w:ins w:id="17267" w:author="Perrine, Martin L. (GSFC-5670)" w:date="2016-09-02T11:28:00Z"/>
                <w:rFonts w:ascii="Calibri" w:hAnsi="Calibri"/>
                <w:color w:val="000000"/>
                <w:sz w:val="22"/>
                <w:szCs w:val="22"/>
              </w:rPr>
            </w:pPr>
            <w:ins w:id="17268" w:author="Perrine, Martin L. (GSFC-5670)" w:date="2016-09-02T11:28:00Z">
              <w:r w:rsidRPr="008D7F46">
                <w:rPr>
                  <w:rFonts w:ascii="Calibri" w:hAnsi="Calibri"/>
                  <w:color w:val="000000"/>
                  <w:sz w:val="22"/>
                  <w:szCs w:val="22"/>
                </w:rPr>
                <w:t>5.4</w:t>
              </w:r>
            </w:ins>
          </w:p>
        </w:tc>
        <w:tc>
          <w:tcPr>
            <w:tcW w:w="649" w:type="dxa"/>
            <w:tcBorders>
              <w:top w:val="nil"/>
              <w:left w:val="nil"/>
              <w:bottom w:val="single" w:sz="4" w:space="0" w:color="auto"/>
              <w:right w:val="single" w:sz="4" w:space="0" w:color="auto"/>
            </w:tcBorders>
            <w:shd w:val="clear" w:color="auto" w:fill="auto"/>
            <w:vAlign w:val="center"/>
            <w:hideMark/>
          </w:tcPr>
          <w:p w14:paraId="3CDBBBE0" w14:textId="77777777" w:rsidR="008D7F46" w:rsidRPr="008D7F46" w:rsidRDefault="008D7F46" w:rsidP="008D7F46">
            <w:pPr>
              <w:jc w:val="left"/>
              <w:rPr>
                <w:ins w:id="17269" w:author="Perrine, Martin L. (GSFC-5670)" w:date="2016-09-02T11:28:00Z"/>
                <w:rFonts w:ascii="Calibri" w:hAnsi="Calibri"/>
                <w:color w:val="000000"/>
                <w:sz w:val="22"/>
                <w:szCs w:val="22"/>
              </w:rPr>
            </w:pPr>
            <w:ins w:id="17270"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54C34A07" w14:textId="77777777" w:rsidR="008D7F46" w:rsidRPr="008D7F46" w:rsidRDefault="008D7F46" w:rsidP="008D7F46">
            <w:pPr>
              <w:jc w:val="left"/>
              <w:rPr>
                <w:ins w:id="17271" w:author="Perrine, Martin L. (GSFC-5670)" w:date="2016-09-02T11:28:00Z"/>
                <w:rFonts w:ascii="Calibri" w:hAnsi="Calibri"/>
                <w:color w:val="000000"/>
                <w:sz w:val="22"/>
                <w:szCs w:val="22"/>
              </w:rPr>
            </w:pPr>
            <w:ins w:id="17272"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62FBDD96" w14:textId="77777777" w:rsidR="008D7F46" w:rsidRPr="008D7F46" w:rsidRDefault="008D7F46" w:rsidP="008D7F46">
            <w:pPr>
              <w:jc w:val="left"/>
              <w:rPr>
                <w:ins w:id="17273" w:author="Perrine, Martin L. (GSFC-5670)" w:date="2016-09-02T11:28:00Z"/>
                <w:rFonts w:ascii="Calibri" w:hAnsi="Calibri"/>
                <w:color w:val="000000"/>
                <w:sz w:val="22"/>
                <w:szCs w:val="22"/>
              </w:rPr>
            </w:pPr>
            <w:ins w:id="17274"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7370A4AC" w14:textId="77777777" w:rsidR="008D7F46" w:rsidRPr="008D7F46" w:rsidRDefault="008D7F46" w:rsidP="008D7F46">
            <w:pPr>
              <w:jc w:val="left"/>
              <w:rPr>
                <w:ins w:id="17275" w:author="Perrine, Martin L. (GSFC-5670)" w:date="2016-09-02T11:28:00Z"/>
                <w:rFonts w:ascii="Calibri" w:hAnsi="Calibri"/>
                <w:color w:val="000000"/>
                <w:sz w:val="22"/>
                <w:szCs w:val="22"/>
              </w:rPr>
            </w:pPr>
            <w:ins w:id="17276"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436A4AE0" w14:textId="77777777" w:rsidR="008D7F46" w:rsidRPr="008D7F46" w:rsidRDefault="008D7F46" w:rsidP="008D7F46">
            <w:pPr>
              <w:jc w:val="left"/>
              <w:rPr>
                <w:ins w:id="17277" w:author="Perrine, Martin L. (GSFC-5670)" w:date="2016-09-02T11:28:00Z"/>
                <w:rFonts w:ascii="Calibri" w:hAnsi="Calibri"/>
                <w:color w:val="000000"/>
                <w:sz w:val="22"/>
                <w:szCs w:val="22"/>
              </w:rPr>
            </w:pPr>
            <w:ins w:id="17278"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5FC75EE5" w14:textId="3592589F" w:rsidR="008D7F46" w:rsidRPr="008D7F46" w:rsidRDefault="008D7F46" w:rsidP="008D7F46">
            <w:pPr>
              <w:jc w:val="left"/>
              <w:rPr>
                <w:ins w:id="17279" w:author="Perrine, Martin L. (GSFC-5670)" w:date="2016-09-02T11:28:00Z"/>
                <w:rFonts w:ascii="Calibri" w:hAnsi="Calibri"/>
                <w:color w:val="000000"/>
                <w:sz w:val="22"/>
                <w:szCs w:val="22"/>
              </w:rPr>
            </w:pPr>
          </w:p>
        </w:tc>
        <w:tc>
          <w:tcPr>
            <w:tcW w:w="865" w:type="dxa"/>
            <w:tcBorders>
              <w:top w:val="nil"/>
              <w:left w:val="nil"/>
              <w:bottom w:val="single" w:sz="4" w:space="0" w:color="auto"/>
              <w:right w:val="single" w:sz="4" w:space="0" w:color="auto"/>
            </w:tcBorders>
            <w:shd w:val="clear" w:color="auto" w:fill="auto"/>
            <w:vAlign w:val="center"/>
            <w:hideMark/>
          </w:tcPr>
          <w:p w14:paraId="7E906A21" w14:textId="2C8AF08A" w:rsidR="008D7F46" w:rsidRPr="008D7F46" w:rsidRDefault="00C92146" w:rsidP="008D7F46">
            <w:pPr>
              <w:jc w:val="left"/>
              <w:rPr>
                <w:ins w:id="17280" w:author="Perrine, Martin L. (GSFC-5670)" w:date="2016-09-02T11:28:00Z"/>
                <w:rFonts w:ascii="Calibri" w:hAnsi="Calibri"/>
                <w:color w:val="000000"/>
                <w:sz w:val="22"/>
                <w:szCs w:val="22"/>
              </w:rPr>
            </w:pPr>
            <w:ins w:id="17281" w:author="Perrine, Martin L. (GSFC-5670)" w:date="2016-09-02T11:28:00Z">
              <w:r>
                <w:rPr>
                  <w:rFonts w:ascii="Calibri" w:hAnsi="Calibri"/>
                  <w:color w:val="000000"/>
                  <w:sz w:val="22"/>
                  <w:szCs w:val="22"/>
                </w:rPr>
                <w:t>I</w:t>
              </w:r>
            </w:ins>
          </w:p>
        </w:tc>
      </w:tr>
      <w:tr w:rsidR="008D7F46" w:rsidRPr="008D7F46" w14:paraId="2CA69758" w14:textId="77777777" w:rsidTr="008D7F46">
        <w:trPr>
          <w:trHeight w:val="864"/>
          <w:ins w:id="1728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2C13A59B" w14:textId="7F3F43F5" w:rsidR="008D7F46" w:rsidRPr="008D7F46" w:rsidRDefault="00055AC4" w:rsidP="008D7F46">
            <w:pPr>
              <w:jc w:val="left"/>
              <w:rPr>
                <w:ins w:id="17283" w:author="Perrine, Martin L. (GSFC-5670)" w:date="2016-09-02T11:28:00Z"/>
                <w:rFonts w:ascii="Calibri" w:hAnsi="Calibri"/>
                <w:color w:val="000000"/>
                <w:sz w:val="22"/>
                <w:szCs w:val="22"/>
              </w:rPr>
            </w:pPr>
            <w:ins w:id="17284" w:author="Perrine, Martin L. (GSFC-5670)" w:date="2016-09-13T14:29:00Z">
              <w:r>
                <w:rPr>
                  <w:rFonts w:ascii="Calibri" w:hAnsi="Calibri"/>
                  <w:color w:val="000000"/>
                  <w:sz w:val="22"/>
                  <w:szCs w:val="22"/>
                </w:rPr>
                <w:t>DAPHNE</w:t>
              </w:r>
            </w:ins>
            <w:ins w:id="17285" w:author="Perrine, Martin L. (GSFC-5670)" w:date="2016-09-02T11:28:00Z">
              <w:r w:rsidR="008D7F46" w:rsidRPr="008D7F46">
                <w:rPr>
                  <w:rFonts w:ascii="Calibri" w:hAnsi="Calibri"/>
                  <w:color w:val="000000"/>
                  <w:sz w:val="22"/>
                  <w:szCs w:val="22"/>
                </w:rPr>
                <w:t>-STD-006 NEN subsystem timing interface</w:t>
              </w:r>
            </w:ins>
          </w:p>
        </w:tc>
        <w:tc>
          <w:tcPr>
            <w:tcW w:w="588" w:type="dxa"/>
            <w:tcBorders>
              <w:top w:val="nil"/>
              <w:left w:val="nil"/>
              <w:bottom w:val="single" w:sz="4" w:space="0" w:color="auto"/>
              <w:right w:val="single" w:sz="4" w:space="0" w:color="auto"/>
            </w:tcBorders>
            <w:shd w:val="clear" w:color="auto" w:fill="auto"/>
            <w:vAlign w:val="center"/>
            <w:hideMark/>
          </w:tcPr>
          <w:p w14:paraId="08C4E48F" w14:textId="77777777" w:rsidR="008D7F46" w:rsidRPr="008D7F46" w:rsidRDefault="008D7F46" w:rsidP="008D7F46">
            <w:pPr>
              <w:jc w:val="right"/>
              <w:rPr>
                <w:ins w:id="17286" w:author="Perrine, Martin L. (GSFC-5670)" w:date="2016-09-02T11:28:00Z"/>
                <w:rFonts w:ascii="Calibri" w:hAnsi="Calibri"/>
                <w:color w:val="000000"/>
                <w:sz w:val="22"/>
                <w:szCs w:val="22"/>
              </w:rPr>
            </w:pPr>
            <w:ins w:id="17287" w:author="Perrine, Martin L. (GSFC-5670)" w:date="2016-09-02T11:28:00Z">
              <w:r w:rsidRPr="008D7F46">
                <w:rPr>
                  <w:rFonts w:ascii="Calibri" w:hAnsi="Calibri"/>
                  <w:color w:val="000000"/>
                  <w:sz w:val="22"/>
                  <w:szCs w:val="22"/>
                </w:rPr>
                <w:t>5.6</w:t>
              </w:r>
            </w:ins>
          </w:p>
        </w:tc>
        <w:tc>
          <w:tcPr>
            <w:tcW w:w="649" w:type="dxa"/>
            <w:tcBorders>
              <w:top w:val="nil"/>
              <w:left w:val="nil"/>
              <w:bottom w:val="single" w:sz="4" w:space="0" w:color="auto"/>
              <w:right w:val="single" w:sz="4" w:space="0" w:color="auto"/>
            </w:tcBorders>
            <w:shd w:val="clear" w:color="auto" w:fill="auto"/>
            <w:vAlign w:val="center"/>
            <w:hideMark/>
          </w:tcPr>
          <w:p w14:paraId="0480ECBD" w14:textId="77777777" w:rsidR="008D7F46" w:rsidRPr="008D7F46" w:rsidRDefault="008D7F46" w:rsidP="008D7F46">
            <w:pPr>
              <w:jc w:val="left"/>
              <w:rPr>
                <w:ins w:id="17288" w:author="Perrine, Martin L. (GSFC-5670)" w:date="2016-09-02T11:28:00Z"/>
                <w:rFonts w:ascii="Calibri" w:hAnsi="Calibri"/>
                <w:color w:val="000000"/>
                <w:sz w:val="22"/>
                <w:szCs w:val="22"/>
              </w:rPr>
            </w:pPr>
            <w:ins w:id="17289"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6106B745" w14:textId="77777777" w:rsidR="008D7F46" w:rsidRPr="008D7F46" w:rsidRDefault="008D7F46" w:rsidP="008D7F46">
            <w:pPr>
              <w:jc w:val="left"/>
              <w:rPr>
                <w:ins w:id="17290" w:author="Perrine, Martin L. (GSFC-5670)" w:date="2016-09-02T11:28:00Z"/>
                <w:rFonts w:ascii="Calibri" w:hAnsi="Calibri"/>
                <w:color w:val="000000"/>
                <w:sz w:val="22"/>
                <w:szCs w:val="22"/>
              </w:rPr>
            </w:pPr>
            <w:ins w:id="1729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59B1BD23" w14:textId="77777777" w:rsidR="008D7F46" w:rsidRPr="008D7F46" w:rsidRDefault="008D7F46" w:rsidP="008D7F46">
            <w:pPr>
              <w:jc w:val="left"/>
              <w:rPr>
                <w:ins w:id="17292" w:author="Perrine, Martin L. (GSFC-5670)" w:date="2016-09-02T11:28:00Z"/>
                <w:rFonts w:ascii="Calibri" w:hAnsi="Calibri"/>
                <w:color w:val="000000"/>
                <w:sz w:val="22"/>
                <w:szCs w:val="22"/>
              </w:rPr>
            </w:pPr>
            <w:ins w:id="1729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12B1D736" w14:textId="77777777" w:rsidR="008D7F46" w:rsidRPr="008D7F46" w:rsidRDefault="008D7F46" w:rsidP="008D7F46">
            <w:pPr>
              <w:jc w:val="left"/>
              <w:rPr>
                <w:ins w:id="17294" w:author="Perrine, Martin L. (GSFC-5670)" w:date="2016-09-02T11:28:00Z"/>
                <w:rFonts w:ascii="Calibri" w:hAnsi="Calibri"/>
                <w:color w:val="000000"/>
                <w:sz w:val="22"/>
                <w:szCs w:val="22"/>
              </w:rPr>
            </w:pPr>
            <w:ins w:id="1729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4B99F0E2" w14:textId="77777777" w:rsidR="008D7F46" w:rsidRPr="008D7F46" w:rsidRDefault="008D7F46" w:rsidP="008D7F46">
            <w:pPr>
              <w:jc w:val="left"/>
              <w:rPr>
                <w:ins w:id="17296" w:author="Perrine, Martin L. (GSFC-5670)" w:date="2016-09-02T11:28:00Z"/>
                <w:rFonts w:ascii="Calibri" w:hAnsi="Calibri"/>
                <w:color w:val="000000"/>
                <w:sz w:val="22"/>
                <w:szCs w:val="22"/>
              </w:rPr>
            </w:pPr>
            <w:ins w:id="1729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BBAE5C4" w14:textId="77777777" w:rsidR="008D7F46" w:rsidRPr="008D7F46" w:rsidRDefault="008D7F46" w:rsidP="008D7F46">
            <w:pPr>
              <w:jc w:val="left"/>
              <w:rPr>
                <w:ins w:id="17298" w:author="Perrine, Martin L. (GSFC-5670)" w:date="2016-09-02T11:28:00Z"/>
                <w:rFonts w:ascii="Calibri" w:hAnsi="Calibri"/>
                <w:color w:val="000000"/>
                <w:sz w:val="22"/>
                <w:szCs w:val="22"/>
              </w:rPr>
            </w:pPr>
            <w:ins w:id="17299" w:author="Perrine, Martin L. (GSFC-5670)" w:date="2016-09-02T11:28:00Z">
              <w:r w:rsidRPr="008D7F46">
                <w:rPr>
                  <w:rFonts w:ascii="Calibri" w:hAnsi="Calibri"/>
                  <w:color w:val="000000"/>
                  <w:sz w:val="22"/>
                  <w:szCs w:val="22"/>
                </w:rPr>
                <w:t>X</w:t>
              </w:r>
            </w:ins>
          </w:p>
        </w:tc>
        <w:tc>
          <w:tcPr>
            <w:tcW w:w="865" w:type="dxa"/>
            <w:tcBorders>
              <w:top w:val="nil"/>
              <w:left w:val="nil"/>
              <w:bottom w:val="single" w:sz="4" w:space="0" w:color="auto"/>
              <w:right w:val="single" w:sz="4" w:space="0" w:color="auto"/>
            </w:tcBorders>
            <w:shd w:val="clear" w:color="auto" w:fill="auto"/>
            <w:vAlign w:val="center"/>
            <w:hideMark/>
          </w:tcPr>
          <w:p w14:paraId="7C0D7DF8" w14:textId="77777777" w:rsidR="008D7F46" w:rsidRPr="008D7F46" w:rsidRDefault="008D7F46" w:rsidP="008D7F46">
            <w:pPr>
              <w:jc w:val="left"/>
              <w:rPr>
                <w:ins w:id="17300" w:author="Perrine, Martin L. (GSFC-5670)" w:date="2016-09-02T11:28:00Z"/>
                <w:rFonts w:ascii="Calibri" w:hAnsi="Calibri"/>
                <w:color w:val="000000"/>
                <w:sz w:val="22"/>
                <w:szCs w:val="22"/>
              </w:rPr>
            </w:pPr>
            <w:ins w:id="17301" w:author="Perrine, Martin L. (GSFC-5670)" w:date="2016-09-02T11:28:00Z">
              <w:r w:rsidRPr="008D7F46">
                <w:rPr>
                  <w:rFonts w:ascii="Calibri" w:hAnsi="Calibri"/>
                  <w:color w:val="000000"/>
                  <w:sz w:val="22"/>
                  <w:szCs w:val="22"/>
                </w:rPr>
                <w:t>T</w:t>
              </w:r>
            </w:ins>
          </w:p>
        </w:tc>
      </w:tr>
      <w:tr w:rsidR="008D7F46" w:rsidRPr="008D7F46" w14:paraId="0D63F1B5" w14:textId="77777777" w:rsidTr="008D7F46">
        <w:trPr>
          <w:trHeight w:val="576"/>
          <w:ins w:id="17302" w:author="Perrine, Martin L. (GSFC-5670)" w:date="2016-09-02T11:28:00Z"/>
        </w:trPr>
        <w:tc>
          <w:tcPr>
            <w:tcW w:w="2101" w:type="dxa"/>
            <w:tcBorders>
              <w:top w:val="nil"/>
              <w:left w:val="single" w:sz="4" w:space="0" w:color="auto"/>
              <w:bottom w:val="single" w:sz="4" w:space="0" w:color="auto"/>
              <w:right w:val="single" w:sz="4" w:space="0" w:color="auto"/>
            </w:tcBorders>
            <w:shd w:val="clear" w:color="auto" w:fill="auto"/>
            <w:vAlign w:val="center"/>
            <w:hideMark/>
          </w:tcPr>
          <w:p w14:paraId="0E08D560" w14:textId="7603C959" w:rsidR="008D7F46" w:rsidRPr="008D7F46" w:rsidRDefault="00055AC4" w:rsidP="008D7F46">
            <w:pPr>
              <w:jc w:val="left"/>
              <w:rPr>
                <w:ins w:id="17303" w:author="Perrine, Martin L. (GSFC-5670)" w:date="2016-09-02T11:28:00Z"/>
                <w:rFonts w:ascii="Calibri" w:hAnsi="Calibri"/>
                <w:color w:val="000000"/>
                <w:sz w:val="22"/>
                <w:szCs w:val="22"/>
              </w:rPr>
            </w:pPr>
            <w:ins w:id="17304" w:author="Perrine, Martin L. (GSFC-5670)" w:date="2016-09-13T14:29:00Z">
              <w:r>
                <w:rPr>
                  <w:rFonts w:ascii="Calibri" w:hAnsi="Calibri"/>
                  <w:color w:val="000000"/>
                  <w:sz w:val="22"/>
                  <w:szCs w:val="22"/>
                </w:rPr>
                <w:t>DAPHNE</w:t>
              </w:r>
            </w:ins>
            <w:ins w:id="17305" w:author="Perrine, Martin L. (GSFC-5670)" w:date="2016-09-02T11:28:00Z">
              <w:r w:rsidR="008D7F46" w:rsidRPr="008D7F46">
                <w:rPr>
                  <w:rFonts w:ascii="Calibri" w:hAnsi="Calibri"/>
                  <w:color w:val="000000"/>
                  <w:sz w:val="22"/>
                  <w:szCs w:val="22"/>
                </w:rPr>
                <w:t xml:space="preserve">-STD-007 Receive </w:t>
              </w:r>
              <w:proofErr w:type="spellStart"/>
              <w:r w:rsidR="008D7F46" w:rsidRPr="008D7F46">
                <w:rPr>
                  <w:rFonts w:ascii="Calibri" w:hAnsi="Calibri"/>
                  <w:color w:val="000000"/>
                  <w:sz w:val="22"/>
                  <w:szCs w:val="22"/>
                </w:rPr>
                <w:t>sNTP</w:t>
              </w:r>
              <w:proofErr w:type="spellEnd"/>
            </w:ins>
          </w:p>
        </w:tc>
        <w:tc>
          <w:tcPr>
            <w:tcW w:w="588" w:type="dxa"/>
            <w:tcBorders>
              <w:top w:val="nil"/>
              <w:left w:val="nil"/>
              <w:bottom w:val="single" w:sz="4" w:space="0" w:color="auto"/>
              <w:right w:val="single" w:sz="4" w:space="0" w:color="auto"/>
            </w:tcBorders>
            <w:shd w:val="clear" w:color="auto" w:fill="auto"/>
            <w:vAlign w:val="center"/>
            <w:hideMark/>
          </w:tcPr>
          <w:p w14:paraId="03EE8584" w14:textId="77777777" w:rsidR="008D7F46" w:rsidRPr="008D7F46" w:rsidRDefault="008D7F46" w:rsidP="008D7F46">
            <w:pPr>
              <w:jc w:val="right"/>
              <w:rPr>
                <w:ins w:id="17306" w:author="Perrine, Martin L. (GSFC-5670)" w:date="2016-09-02T11:28:00Z"/>
                <w:rFonts w:ascii="Calibri" w:hAnsi="Calibri"/>
                <w:color w:val="000000"/>
                <w:sz w:val="22"/>
                <w:szCs w:val="22"/>
              </w:rPr>
            </w:pPr>
            <w:ins w:id="17307" w:author="Perrine, Martin L. (GSFC-5670)" w:date="2016-09-02T11:28:00Z">
              <w:r w:rsidRPr="008D7F46">
                <w:rPr>
                  <w:rFonts w:ascii="Calibri" w:hAnsi="Calibri"/>
                  <w:color w:val="000000"/>
                  <w:sz w:val="22"/>
                  <w:szCs w:val="22"/>
                </w:rPr>
                <w:t>5.7</w:t>
              </w:r>
            </w:ins>
          </w:p>
        </w:tc>
        <w:tc>
          <w:tcPr>
            <w:tcW w:w="649" w:type="dxa"/>
            <w:tcBorders>
              <w:top w:val="nil"/>
              <w:left w:val="nil"/>
              <w:bottom w:val="single" w:sz="4" w:space="0" w:color="auto"/>
              <w:right w:val="single" w:sz="4" w:space="0" w:color="auto"/>
            </w:tcBorders>
            <w:shd w:val="clear" w:color="auto" w:fill="auto"/>
            <w:vAlign w:val="center"/>
            <w:hideMark/>
          </w:tcPr>
          <w:p w14:paraId="7084D0EC" w14:textId="77777777" w:rsidR="008D7F46" w:rsidRPr="008D7F46" w:rsidRDefault="008D7F46" w:rsidP="008D7F46">
            <w:pPr>
              <w:jc w:val="left"/>
              <w:rPr>
                <w:ins w:id="17308" w:author="Perrine, Martin L. (GSFC-5670)" w:date="2016-09-02T11:28:00Z"/>
                <w:rFonts w:ascii="Calibri" w:hAnsi="Calibri"/>
                <w:color w:val="000000"/>
                <w:sz w:val="22"/>
                <w:szCs w:val="22"/>
              </w:rPr>
            </w:pPr>
            <w:ins w:id="17309" w:author="Perrine, Martin L. (GSFC-5670)" w:date="2016-09-02T11:28:00Z">
              <w:r w:rsidRPr="008D7F46">
                <w:rPr>
                  <w:rFonts w:ascii="Calibri" w:hAnsi="Calibri"/>
                  <w:color w:val="000000"/>
                  <w:sz w:val="22"/>
                  <w:szCs w:val="22"/>
                </w:rPr>
                <w:t> </w:t>
              </w:r>
            </w:ins>
          </w:p>
        </w:tc>
        <w:tc>
          <w:tcPr>
            <w:tcW w:w="632" w:type="dxa"/>
            <w:tcBorders>
              <w:top w:val="nil"/>
              <w:left w:val="nil"/>
              <w:bottom w:val="single" w:sz="4" w:space="0" w:color="auto"/>
              <w:right w:val="single" w:sz="4" w:space="0" w:color="auto"/>
            </w:tcBorders>
            <w:shd w:val="clear" w:color="auto" w:fill="auto"/>
            <w:vAlign w:val="center"/>
            <w:hideMark/>
          </w:tcPr>
          <w:p w14:paraId="324FE1E0" w14:textId="77777777" w:rsidR="008D7F46" w:rsidRPr="008D7F46" w:rsidRDefault="008D7F46" w:rsidP="008D7F46">
            <w:pPr>
              <w:jc w:val="left"/>
              <w:rPr>
                <w:ins w:id="17310" w:author="Perrine, Martin L. (GSFC-5670)" w:date="2016-09-02T11:28:00Z"/>
                <w:rFonts w:ascii="Calibri" w:hAnsi="Calibri"/>
                <w:color w:val="000000"/>
                <w:sz w:val="22"/>
                <w:szCs w:val="22"/>
              </w:rPr>
            </w:pPr>
            <w:ins w:id="17311" w:author="Perrine, Martin L. (GSFC-5670)" w:date="2016-09-02T11:28:00Z">
              <w:r w:rsidRPr="008D7F46">
                <w:rPr>
                  <w:rFonts w:ascii="Calibri" w:hAnsi="Calibri"/>
                  <w:color w:val="000000"/>
                  <w:sz w:val="22"/>
                  <w:szCs w:val="22"/>
                </w:rPr>
                <w:t> </w:t>
              </w:r>
            </w:ins>
          </w:p>
        </w:tc>
        <w:tc>
          <w:tcPr>
            <w:tcW w:w="598" w:type="dxa"/>
            <w:tcBorders>
              <w:top w:val="nil"/>
              <w:left w:val="nil"/>
              <w:bottom w:val="single" w:sz="4" w:space="0" w:color="auto"/>
              <w:right w:val="single" w:sz="4" w:space="0" w:color="auto"/>
            </w:tcBorders>
            <w:shd w:val="clear" w:color="auto" w:fill="auto"/>
            <w:vAlign w:val="center"/>
            <w:hideMark/>
          </w:tcPr>
          <w:p w14:paraId="3D9916D5" w14:textId="77777777" w:rsidR="008D7F46" w:rsidRPr="008D7F46" w:rsidRDefault="008D7F46" w:rsidP="008D7F46">
            <w:pPr>
              <w:jc w:val="left"/>
              <w:rPr>
                <w:ins w:id="17312" w:author="Perrine, Martin L. (GSFC-5670)" w:date="2016-09-02T11:28:00Z"/>
                <w:rFonts w:ascii="Calibri" w:hAnsi="Calibri"/>
                <w:color w:val="000000"/>
                <w:sz w:val="22"/>
                <w:szCs w:val="22"/>
              </w:rPr>
            </w:pPr>
            <w:ins w:id="17313" w:author="Perrine, Martin L. (GSFC-5670)" w:date="2016-09-02T11:28:00Z">
              <w:r w:rsidRPr="008D7F46">
                <w:rPr>
                  <w:rFonts w:ascii="Calibri" w:hAnsi="Calibri"/>
                  <w:color w:val="000000"/>
                  <w:sz w:val="22"/>
                  <w:szCs w:val="22"/>
                </w:rPr>
                <w:t> </w:t>
              </w:r>
            </w:ins>
          </w:p>
        </w:tc>
        <w:tc>
          <w:tcPr>
            <w:tcW w:w="581" w:type="dxa"/>
            <w:tcBorders>
              <w:top w:val="nil"/>
              <w:left w:val="nil"/>
              <w:bottom w:val="single" w:sz="4" w:space="0" w:color="auto"/>
              <w:right w:val="single" w:sz="4" w:space="0" w:color="auto"/>
            </w:tcBorders>
            <w:shd w:val="clear" w:color="auto" w:fill="auto"/>
            <w:vAlign w:val="center"/>
            <w:hideMark/>
          </w:tcPr>
          <w:p w14:paraId="350DB5A8" w14:textId="77777777" w:rsidR="008D7F46" w:rsidRPr="008D7F46" w:rsidRDefault="008D7F46" w:rsidP="008D7F46">
            <w:pPr>
              <w:jc w:val="left"/>
              <w:rPr>
                <w:ins w:id="17314" w:author="Perrine, Martin L. (GSFC-5670)" w:date="2016-09-02T11:28:00Z"/>
                <w:rFonts w:ascii="Calibri" w:hAnsi="Calibri"/>
                <w:color w:val="000000"/>
                <w:sz w:val="22"/>
                <w:szCs w:val="22"/>
              </w:rPr>
            </w:pPr>
            <w:ins w:id="17315" w:author="Perrine, Martin L. (GSFC-5670)" w:date="2016-09-02T11:28:00Z">
              <w:r w:rsidRPr="008D7F46">
                <w:rPr>
                  <w:rFonts w:ascii="Calibri" w:hAnsi="Calibri"/>
                  <w:color w:val="000000"/>
                  <w:sz w:val="22"/>
                  <w:szCs w:val="22"/>
                </w:rPr>
                <w:t> </w:t>
              </w:r>
            </w:ins>
          </w:p>
        </w:tc>
        <w:tc>
          <w:tcPr>
            <w:tcW w:w="666" w:type="dxa"/>
            <w:tcBorders>
              <w:top w:val="nil"/>
              <w:left w:val="nil"/>
              <w:bottom w:val="single" w:sz="4" w:space="0" w:color="auto"/>
              <w:right w:val="single" w:sz="4" w:space="0" w:color="auto"/>
            </w:tcBorders>
            <w:shd w:val="clear" w:color="auto" w:fill="auto"/>
            <w:vAlign w:val="center"/>
            <w:hideMark/>
          </w:tcPr>
          <w:p w14:paraId="69FEC46C" w14:textId="77777777" w:rsidR="008D7F46" w:rsidRPr="008D7F46" w:rsidRDefault="008D7F46" w:rsidP="008D7F46">
            <w:pPr>
              <w:jc w:val="left"/>
              <w:rPr>
                <w:ins w:id="17316" w:author="Perrine, Martin L. (GSFC-5670)" w:date="2016-09-02T11:28:00Z"/>
                <w:rFonts w:ascii="Calibri" w:hAnsi="Calibri"/>
                <w:color w:val="000000"/>
                <w:sz w:val="22"/>
                <w:szCs w:val="22"/>
              </w:rPr>
            </w:pPr>
            <w:ins w:id="17317" w:author="Perrine, Martin L. (GSFC-5670)" w:date="2016-09-02T11:28:00Z">
              <w:r w:rsidRPr="008D7F46">
                <w:rPr>
                  <w:rFonts w:ascii="Calibri" w:hAnsi="Calibri"/>
                  <w:color w:val="000000"/>
                  <w:sz w:val="22"/>
                  <w:szCs w:val="22"/>
                </w:rPr>
                <w:t> </w:t>
              </w:r>
            </w:ins>
          </w:p>
        </w:tc>
        <w:tc>
          <w:tcPr>
            <w:tcW w:w="940" w:type="dxa"/>
            <w:tcBorders>
              <w:top w:val="nil"/>
              <w:left w:val="nil"/>
              <w:bottom w:val="single" w:sz="4" w:space="0" w:color="auto"/>
              <w:right w:val="single" w:sz="4" w:space="0" w:color="auto"/>
            </w:tcBorders>
            <w:shd w:val="clear" w:color="000000" w:fill="92D050"/>
            <w:vAlign w:val="center"/>
            <w:hideMark/>
          </w:tcPr>
          <w:p w14:paraId="6DC24DA1" w14:textId="77777777" w:rsidR="008D7F46" w:rsidRPr="008D7F46" w:rsidRDefault="008D7F46" w:rsidP="008D7F46">
            <w:pPr>
              <w:jc w:val="left"/>
              <w:rPr>
                <w:ins w:id="17318" w:author="Perrine, Martin L. (GSFC-5670)" w:date="2016-09-02T11:28:00Z"/>
                <w:rFonts w:ascii="Calibri" w:hAnsi="Calibri"/>
                <w:color w:val="000000"/>
                <w:sz w:val="22"/>
                <w:szCs w:val="22"/>
              </w:rPr>
            </w:pPr>
            <w:ins w:id="17319" w:author="Perrine, Martin L. (GSFC-5670)" w:date="2016-09-02T11:28:00Z">
              <w:r w:rsidRPr="008D7F46">
                <w:rPr>
                  <w:rFonts w:ascii="Calibri" w:hAnsi="Calibri"/>
                  <w:color w:val="000000"/>
                  <w:sz w:val="22"/>
                  <w:szCs w:val="22"/>
                </w:rPr>
                <w:t>X</w:t>
              </w:r>
            </w:ins>
          </w:p>
        </w:tc>
        <w:tc>
          <w:tcPr>
            <w:tcW w:w="865" w:type="dxa"/>
            <w:tcBorders>
              <w:top w:val="nil"/>
              <w:left w:val="nil"/>
              <w:bottom w:val="single" w:sz="4" w:space="0" w:color="auto"/>
              <w:right w:val="single" w:sz="4" w:space="0" w:color="auto"/>
            </w:tcBorders>
            <w:shd w:val="clear" w:color="auto" w:fill="auto"/>
            <w:vAlign w:val="center"/>
            <w:hideMark/>
          </w:tcPr>
          <w:p w14:paraId="522916FE" w14:textId="77777777" w:rsidR="008D7F46" w:rsidRPr="008D7F46" w:rsidRDefault="008D7F46" w:rsidP="008D7F46">
            <w:pPr>
              <w:jc w:val="left"/>
              <w:rPr>
                <w:ins w:id="17320" w:author="Perrine, Martin L. (GSFC-5670)" w:date="2016-09-02T11:28:00Z"/>
                <w:rFonts w:ascii="Calibri" w:hAnsi="Calibri"/>
                <w:color w:val="000000"/>
                <w:sz w:val="22"/>
                <w:szCs w:val="22"/>
              </w:rPr>
            </w:pPr>
            <w:ins w:id="17321" w:author="Perrine, Martin L. (GSFC-5670)" w:date="2016-09-02T11:28:00Z">
              <w:r w:rsidRPr="008D7F46">
                <w:rPr>
                  <w:rFonts w:ascii="Calibri" w:hAnsi="Calibri"/>
                  <w:color w:val="000000"/>
                  <w:sz w:val="22"/>
                  <w:szCs w:val="22"/>
                </w:rPr>
                <w:t>T</w:t>
              </w:r>
            </w:ins>
          </w:p>
        </w:tc>
      </w:tr>
    </w:tbl>
    <w:p w14:paraId="1DBBB153" w14:textId="3E63291E" w:rsidR="00551BA1" w:rsidRDefault="00551BA1">
      <w:pPr>
        <w:jc w:val="left"/>
      </w:pPr>
      <w:r>
        <w:br w:type="page"/>
      </w:r>
    </w:p>
    <w:p w14:paraId="448E8E73" w14:textId="0D1621EC" w:rsidR="00FC4A59" w:rsidRPr="008F3E36" w:rsidRDefault="00B540F7" w:rsidP="003E6F4E">
      <w:pPr>
        <w:pStyle w:val="Appendix"/>
      </w:pPr>
      <w:bookmarkStart w:id="17322" w:name="_Toc460592899"/>
      <w:r w:rsidRPr="008F3E36">
        <w:lastRenderedPageBreak/>
        <w:t>ACRONYMS AND ABBREVIATIONS</w:t>
      </w:r>
      <w:bookmarkEnd w:id="15998"/>
      <w:bookmarkEnd w:id="17322"/>
    </w:p>
    <w:p w14:paraId="2BFBAEB1" w14:textId="77777777" w:rsidR="00FC4A59" w:rsidRPr="00F47FA2" w:rsidRDefault="00FC4A59">
      <w:pPr>
        <w:pStyle w:val="Appendix1"/>
      </w:pPr>
      <w:bookmarkStart w:id="17323" w:name="_Toc242588026"/>
      <w:bookmarkStart w:id="17324" w:name="_Toc243375245"/>
      <w:bookmarkStart w:id="17325" w:name="_Toc246230952"/>
      <w:bookmarkStart w:id="17326" w:name="_Toc460592900"/>
      <w:r w:rsidRPr="00F47FA2">
        <w:t>Scope</w:t>
      </w:r>
      <w:bookmarkEnd w:id="17323"/>
      <w:bookmarkEnd w:id="17324"/>
      <w:bookmarkEnd w:id="17325"/>
      <w:bookmarkEnd w:id="17326"/>
    </w:p>
    <w:p w14:paraId="716978C4" w14:textId="78C4607D" w:rsidR="00FC4A59" w:rsidRDefault="00FC4A59">
      <w:pPr>
        <w:pPrChange w:id="17327" w:author="Muhammad, Alimayo (GSFC-5660)" w:date="2016-08-22T09:32:00Z">
          <w:pPr>
            <w:jc w:val="left"/>
          </w:pPr>
        </w:pPrChange>
      </w:pPr>
      <w:r>
        <w:t>This appendix lists the acronyms and abbreviations.</w:t>
      </w:r>
    </w:p>
    <w:p w14:paraId="764AE771" w14:textId="77777777" w:rsidR="007D72CE" w:rsidRPr="00A66335" w:rsidRDefault="00FC4A59">
      <w:pPr>
        <w:pStyle w:val="Appendix1"/>
      </w:pPr>
      <w:bookmarkStart w:id="17328" w:name="_Toc242588027"/>
      <w:bookmarkStart w:id="17329" w:name="_Toc243375246"/>
      <w:bookmarkStart w:id="17330" w:name="_Toc246230953"/>
      <w:bookmarkStart w:id="17331" w:name="_Toc460592901"/>
      <w:r w:rsidRPr="00F47FA2">
        <w:t>List of Acronyms and Abbreviations</w:t>
      </w:r>
      <w:bookmarkEnd w:id="17328"/>
      <w:bookmarkEnd w:id="17329"/>
      <w:bookmarkEnd w:id="17330"/>
      <w:bookmarkEnd w:id="17331"/>
    </w:p>
    <w:p w14:paraId="3F948F86" w14:textId="77777777" w:rsidR="00D84667" w:rsidRDefault="00D84667">
      <w:pPr>
        <w:jc w:val="center"/>
        <w:rPr>
          <w:ins w:id="17332" w:author="Muhammad, Alimayo (GSFC-5660)" w:date="2016-08-23T15:03:00Z"/>
        </w:rPr>
        <w:pPrChange w:id="17333" w:author="Muhammad, Alimayo (GSFC-5660)" w:date="2016-08-22T09:32:00Z">
          <w:pPr>
            <w:pStyle w:val="TableCaption"/>
          </w:pPr>
        </w:pPrChange>
      </w:pPr>
    </w:p>
    <w:p w14:paraId="5EB16284" w14:textId="3242590E" w:rsidR="006972A3" w:rsidRDefault="006972A3" w:rsidP="006972A3">
      <w:pPr>
        <w:pStyle w:val="TableCaption"/>
        <w:rPr>
          <w:ins w:id="17334" w:author="Muhammad, Alimayo (GSFC-5660)" w:date="2016-08-24T10:38:00Z"/>
        </w:rPr>
      </w:pPr>
      <w:bookmarkStart w:id="17335" w:name="_Toc460236113"/>
      <w:ins w:id="17336" w:author="Muhammad, Alimayo (GSFC-5660)" w:date="2016-08-24T10:38:00Z">
        <w:r>
          <w:t>Table </w:t>
        </w:r>
      </w:ins>
      <w:ins w:id="17337" w:author="Muhammad, Alimayo (GSFC-5660)" w:date="2016-08-25T09:44:00Z">
        <w:r w:rsidR="004952CD">
          <w:t>B</w:t>
        </w:r>
      </w:ins>
      <w:ins w:id="17338" w:author="Muhammad, Alimayo (GSFC-5660)" w:date="2016-08-24T10:38:00Z">
        <w:r>
          <w:t>-1</w:t>
        </w:r>
        <w:r w:rsidRPr="00DE2350">
          <w:t>—</w:t>
        </w:r>
      </w:ins>
      <w:ins w:id="17339" w:author="Muhammad, Alimayo (GSFC-5660)" w:date="2016-08-25T09:44:00Z">
        <w:r w:rsidR="004952CD">
          <w:t>Acronyms</w:t>
        </w:r>
      </w:ins>
      <w:bookmarkEnd w:id="17335"/>
    </w:p>
    <w:p w14:paraId="19C16324" w14:textId="561D55CB" w:rsidR="003D1378" w:rsidRPr="008D60FA" w:rsidRDefault="00F456D2">
      <w:pPr>
        <w:jc w:val="center"/>
        <w:pPrChange w:id="17340" w:author="Muhammad, Alimayo (GSFC-5660)" w:date="2016-08-24T10:38:00Z">
          <w:pPr>
            <w:pStyle w:val="TableCaption"/>
          </w:pPr>
        </w:pPrChange>
      </w:pPr>
      <w:del w:id="17341" w:author="Muhammad, Alimayo (GSFC-5660)" w:date="2016-08-24T10:38:00Z">
        <w:r w:rsidRPr="003D1378" w:rsidDel="006972A3">
          <w:rPr>
            <w:rFonts w:ascii="Times New Roman Bold"/>
            <w:rPrChange w:id="17342" w:author="Muhammad, Alimayo (GSFC-5660)" w:date="2016-08-22T09:32:00Z">
              <w:rPr/>
            </w:rPrChange>
          </w:rPr>
          <w:delText>Table</w:delText>
        </w:r>
        <w:r w:rsidRPr="003D1378" w:rsidDel="006972A3">
          <w:rPr>
            <w:rFonts w:ascii="Times New Roman Bold"/>
            <w:rPrChange w:id="17343" w:author="Muhammad, Alimayo (GSFC-5660)" w:date="2016-08-22T09:32:00Z">
              <w:rPr/>
            </w:rPrChange>
          </w:rPr>
          <w:delText> </w:delText>
        </w:r>
        <w:r w:rsidR="00561D20" w:rsidRPr="003D1378" w:rsidDel="006972A3">
          <w:rPr>
            <w:rFonts w:ascii="Times New Roman Bold"/>
            <w:rPrChange w:id="17344" w:author="Muhammad, Alimayo (GSFC-5660)" w:date="2016-08-22T09:32:00Z">
              <w:rPr/>
            </w:rPrChange>
          </w:rPr>
          <w:fldChar w:fldCharType="begin"/>
        </w:r>
        <w:r w:rsidRPr="003D1378" w:rsidDel="006972A3">
          <w:rPr>
            <w:rFonts w:ascii="Times New Roman Bold"/>
            <w:rPrChange w:id="17345" w:author="Muhammad, Alimayo (GSFC-5660)" w:date="2016-08-22T09:32:00Z">
              <w:rPr/>
            </w:rPrChange>
          </w:rPr>
          <w:delInstrText xml:space="preserve"> STYLEREF  \s Appendix </w:delInstrText>
        </w:r>
        <w:r w:rsidR="00561D20" w:rsidRPr="003D1378" w:rsidDel="006972A3">
          <w:rPr>
            <w:rFonts w:ascii="Times New Roman Bold"/>
            <w:rPrChange w:id="17346" w:author="Muhammad, Alimayo (GSFC-5660)" w:date="2016-08-22T09:32:00Z">
              <w:rPr/>
            </w:rPrChange>
          </w:rPr>
          <w:fldChar w:fldCharType="separate"/>
        </w:r>
        <w:r w:rsidR="00377DFC" w:rsidRPr="003D1378" w:rsidDel="006972A3">
          <w:rPr>
            <w:rFonts w:ascii="Times New Roman Bold"/>
            <w:noProof/>
            <w:rPrChange w:id="17347" w:author="Muhammad, Alimayo (GSFC-5660)" w:date="2016-08-22T09:32:00Z">
              <w:rPr>
                <w:noProof/>
              </w:rPr>
            </w:rPrChange>
          </w:rPr>
          <w:delText>B</w:delText>
        </w:r>
        <w:r w:rsidR="00561D20" w:rsidRPr="003D1378" w:rsidDel="006972A3">
          <w:rPr>
            <w:rFonts w:ascii="Times New Roman Bold"/>
            <w:rPrChange w:id="17348" w:author="Muhammad, Alimayo (GSFC-5660)" w:date="2016-08-22T09:32:00Z">
              <w:rPr/>
            </w:rPrChange>
          </w:rPr>
          <w:fldChar w:fldCharType="end"/>
        </w:r>
        <w:r w:rsidR="00F2119B" w:rsidRPr="003D1378" w:rsidDel="006972A3">
          <w:rPr>
            <w:rFonts w:ascii="Times New Roman Bold"/>
            <w:rPrChange w:id="17349" w:author="Muhammad, Alimayo (GSFC-5660)" w:date="2016-08-22T09:32:00Z">
              <w:rPr/>
            </w:rPrChange>
          </w:rPr>
          <w:delText>-</w:delText>
        </w:r>
        <w:r w:rsidRPr="003D1378" w:rsidDel="006972A3">
          <w:rPr>
            <w:rFonts w:ascii="Times New Roman Bold"/>
            <w:rPrChange w:id="17350" w:author="Muhammad, Alimayo (GSFC-5660)" w:date="2016-08-22T09:32:00Z">
              <w:rPr/>
            </w:rPrChange>
          </w:rPr>
          <w:delText>1</w:delText>
        </w:r>
        <w:r w:rsidRPr="003D1378" w:rsidDel="006972A3">
          <w:rPr>
            <w:rFonts w:ascii="Times New Roman Bold"/>
            <w:rPrChange w:id="17351" w:author="Muhammad, Alimayo (GSFC-5660)" w:date="2016-08-22T09:32:00Z">
              <w:rPr/>
            </w:rPrChange>
          </w:rPr>
          <w:delText>—</w:delText>
        </w:r>
        <w:r w:rsidRPr="003D1378" w:rsidDel="006972A3">
          <w:rPr>
            <w:rFonts w:ascii="Times New Roman Bold"/>
            <w:rPrChange w:id="17352" w:author="Muhammad, Alimayo (GSFC-5660)" w:date="2016-08-22T09:32:00Z">
              <w:rPr/>
            </w:rPrChange>
          </w:rPr>
          <w:delText>Acronyms</w:delText>
        </w:r>
      </w:del>
    </w:p>
    <w:tbl>
      <w:tblPr>
        <w:tblW w:w="0" w:type="auto"/>
        <w:jc w:val="center"/>
        <w:tblLayout w:type="fixed"/>
        <w:tblCellMar>
          <w:top w:w="29" w:type="dxa"/>
          <w:left w:w="0" w:type="dxa"/>
          <w:bottom w:w="29" w:type="dxa"/>
          <w:right w:w="0" w:type="dxa"/>
        </w:tblCellMar>
        <w:tblLook w:val="0000" w:firstRow="0" w:lastRow="0" w:firstColumn="0" w:lastColumn="0" w:noHBand="0" w:noVBand="0"/>
      </w:tblPr>
      <w:tblGrid>
        <w:gridCol w:w="2171"/>
        <w:gridCol w:w="5760"/>
      </w:tblGrid>
      <w:tr w:rsidR="00D67C05" w:rsidRPr="00622971" w14:paraId="2F1EFB75" w14:textId="77777777" w:rsidTr="003B5E9C">
        <w:trPr>
          <w:cantSplit/>
          <w:jc w:val="center"/>
        </w:trPr>
        <w:tc>
          <w:tcPr>
            <w:tcW w:w="2171" w:type="dxa"/>
            <w:tcBorders>
              <w:top w:val="nil"/>
              <w:left w:val="nil"/>
              <w:bottom w:val="nil"/>
              <w:right w:val="nil"/>
            </w:tcBorders>
          </w:tcPr>
          <w:p w14:paraId="6D603AA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AGO</w:t>
            </w:r>
          </w:p>
        </w:tc>
        <w:tc>
          <w:tcPr>
            <w:tcW w:w="5760" w:type="dxa"/>
            <w:tcBorders>
              <w:top w:val="nil"/>
              <w:left w:val="nil"/>
              <w:bottom w:val="nil"/>
              <w:right w:val="nil"/>
            </w:tcBorders>
          </w:tcPr>
          <w:p w14:paraId="1FB6491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Santiago Satellite Station, Santiago, Chile</w:t>
            </w:r>
          </w:p>
        </w:tc>
      </w:tr>
      <w:tr w:rsidR="00D67C05" w:rsidRPr="00622971" w14:paraId="5D8D13EF" w14:textId="77777777" w:rsidTr="003B5E9C">
        <w:trPr>
          <w:cantSplit/>
          <w:jc w:val="center"/>
        </w:trPr>
        <w:tc>
          <w:tcPr>
            <w:tcW w:w="2171" w:type="dxa"/>
            <w:tcBorders>
              <w:top w:val="nil"/>
              <w:left w:val="nil"/>
              <w:bottom w:val="nil"/>
              <w:right w:val="nil"/>
            </w:tcBorders>
          </w:tcPr>
          <w:p w14:paraId="52A173E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AQPSK</w:t>
            </w:r>
          </w:p>
        </w:tc>
        <w:tc>
          <w:tcPr>
            <w:tcW w:w="5760" w:type="dxa"/>
            <w:tcBorders>
              <w:top w:val="nil"/>
              <w:left w:val="nil"/>
              <w:bottom w:val="nil"/>
              <w:right w:val="nil"/>
            </w:tcBorders>
          </w:tcPr>
          <w:p w14:paraId="16E80178" w14:textId="77777777" w:rsidR="00D67C05" w:rsidRPr="008602F0" w:rsidRDefault="00D67C05" w:rsidP="00D67C05">
            <w:pPr>
              <w:pStyle w:val="BodyA"/>
              <w:spacing w:before="72" w:after="72" w:line="280" w:lineRule="atLeast"/>
              <w:rPr>
                <w:rFonts w:ascii="Times New Roman" w:hAnsi="Times New Roman"/>
              </w:rPr>
            </w:pPr>
            <w:r w:rsidRPr="008602F0">
              <w:rPr>
                <w:rStyle w:val="st1"/>
                <w:rFonts w:ascii="Times New Roman" w:hAnsi="Times New Roman"/>
                <w:color w:val="222222"/>
              </w:rPr>
              <w:t xml:space="preserve">Adaptive </w:t>
            </w:r>
            <w:proofErr w:type="spellStart"/>
            <w:r w:rsidRPr="008602F0">
              <w:rPr>
                <w:rFonts w:ascii="Times New Roman" w:hAnsi="Times New Roman"/>
                <w:u w:color="000000"/>
              </w:rPr>
              <w:t>Quadriphase</w:t>
            </w:r>
            <w:proofErr w:type="spellEnd"/>
            <w:r w:rsidRPr="008602F0">
              <w:rPr>
                <w:rFonts w:ascii="Times New Roman" w:hAnsi="Times New Roman"/>
                <w:u w:color="000000"/>
              </w:rPr>
              <w:t xml:space="preserve"> Shift Keyed</w:t>
            </w:r>
          </w:p>
        </w:tc>
      </w:tr>
      <w:tr w:rsidR="00D67C05" w:rsidRPr="00622971" w14:paraId="007F6D3F" w14:textId="77777777" w:rsidTr="003B5E9C">
        <w:trPr>
          <w:cantSplit/>
          <w:jc w:val="center"/>
        </w:trPr>
        <w:tc>
          <w:tcPr>
            <w:tcW w:w="2171" w:type="dxa"/>
            <w:tcBorders>
              <w:top w:val="nil"/>
              <w:left w:val="nil"/>
              <w:bottom w:val="nil"/>
              <w:right w:val="nil"/>
            </w:tcBorders>
          </w:tcPr>
          <w:p w14:paraId="0842B2A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ASCII</w:t>
            </w:r>
          </w:p>
        </w:tc>
        <w:tc>
          <w:tcPr>
            <w:tcW w:w="5760" w:type="dxa"/>
            <w:tcBorders>
              <w:top w:val="nil"/>
              <w:left w:val="nil"/>
              <w:bottom w:val="nil"/>
              <w:right w:val="nil"/>
            </w:tcBorders>
          </w:tcPr>
          <w:p w14:paraId="01CBBF8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American Standard Code for Information Interchange</w:t>
            </w:r>
          </w:p>
        </w:tc>
      </w:tr>
      <w:tr w:rsidR="00D67C05" w:rsidRPr="00622971" w14:paraId="04B6E504" w14:textId="77777777" w:rsidTr="003B5E9C">
        <w:trPr>
          <w:cantSplit/>
          <w:jc w:val="center"/>
        </w:trPr>
        <w:tc>
          <w:tcPr>
            <w:tcW w:w="2171" w:type="dxa"/>
            <w:tcBorders>
              <w:top w:val="nil"/>
              <w:left w:val="nil"/>
              <w:bottom w:val="nil"/>
              <w:right w:val="nil"/>
            </w:tcBorders>
          </w:tcPr>
          <w:p w14:paraId="338EBD24"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ASF</w:t>
            </w:r>
          </w:p>
        </w:tc>
        <w:tc>
          <w:tcPr>
            <w:tcW w:w="5760" w:type="dxa"/>
            <w:tcBorders>
              <w:top w:val="nil"/>
              <w:left w:val="nil"/>
              <w:bottom w:val="nil"/>
              <w:right w:val="nil"/>
            </w:tcBorders>
          </w:tcPr>
          <w:p w14:paraId="05FAE1D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Alaska Satellite Facility, Fairbanks, AK</w:t>
            </w:r>
          </w:p>
        </w:tc>
      </w:tr>
      <w:tr w:rsidR="00D67C05" w:rsidRPr="00622971" w14:paraId="342C9A14" w14:textId="77777777" w:rsidTr="003B5E9C">
        <w:trPr>
          <w:cantSplit/>
          <w:jc w:val="center"/>
        </w:trPr>
        <w:tc>
          <w:tcPr>
            <w:tcW w:w="2171" w:type="dxa"/>
            <w:tcBorders>
              <w:top w:val="nil"/>
              <w:left w:val="nil"/>
              <w:bottom w:val="nil"/>
              <w:right w:val="nil"/>
            </w:tcBorders>
          </w:tcPr>
          <w:p w14:paraId="777C757F"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t>Biθ</w:t>
            </w:r>
            <w:proofErr w:type="spellEnd"/>
            <w:r w:rsidRPr="008602F0">
              <w:rPr>
                <w:rFonts w:ascii="Times New Roman" w:hAnsi="Times New Roman"/>
              </w:rPr>
              <w:t>-L</w:t>
            </w:r>
          </w:p>
        </w:tc>
        <w:tc>
          <w:tcPr>
            <w:tcW w:w="5760" w:type="dxa"/>
            <w:tcBorders>
              <w:top w:val="nil"/>
              <w:left w:val="nil"/>
              <w:bottom w:val="nil"/>
              <w:right w:val="nil"/>
            </w:tcBorders>
          </w:tcPr>
          <w:p w14:paraId="7CB483AE"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t>Biphase</w:t>
            </w:r>
            <w:proofErr w:type="spellEnd"/>
            <w:r w:rsidRPr="008602F0">
              <w:rPr>
                <w:rFonts w:ascii="Times New Roman" w:hAnsi="Times New Roman"/>
              </w:rPr>
              <w:t xml:space="preserve"> Level</w:t>
            </w:r>
          </w:p>
        </w:tc>
      </w:tr>
      <w:tr w:rsidR="00D67C05" w:rsidRPr="00622971" w14:paraId="4CD77D5C" w14:textId="77777777" w:rsidTr="003B5E9C">
        <w:trPr>
          <w:cantSplit/>
          <w:jc w:val="center"/>
        </w:trPr>
        <w:tc>
          <w:tcPr>
            <w:tcW w:w="2171" w:type="dxa"/>
            <w:tcBorders>
              <w:top w:val="nil"/>
              <w:left w:val="nil"/>
              <w:bottom w:val="nil"/>
              <w:right w:val="nil"/>
            </w:tcBorders>
          </w:tcPr>
          <w:p w14:paraId="2E1FD273"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t>Biθ</w:t>
            </w:r>
            <w:proofErr w:type="spellEnd"/>
            <w:r w:rsidRPr="008602F0">
              <w:rPr>
                <w:rFonts w:ascii="Times New Roman" w:hAnsi="Times New Roman"/>
              </w:rPr>
              <w:t>-M</w:t>
            </w:r>
          </w:p>
        </w:tc>
        <w:tc>
          <w:tcPr>
            <w:tcW w:w="5760" w:type="dxa"/>
            <w:tcBorders>
              <w:top w:val="nil"/>
              <w:left w:val="nil"/>
              <w:bottom w:val="nil"/>
              <w:right w:val="nil"/>
            </w:tcBorders>
          </w:tcPr>
          <w:p w14:paraId="15D94FCF"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t>Biphase</w:t>
            </w:r>
            <w:proofErr w:type="spellEnd"/>
            <w:r w:rsidRPr="008602F0">
              <w:rPr>
                <w:rFonts w:ascii="Times New Roman" w:hAnsi="Times New Roman"/>
              </w:rPr>
              <w:t xml:space="preserve"> Mark</w:t>
            </w:r>
          </w:p>
        </w:tc>
      </w:tr>
      <w:tr w:rsidR="00D67C05" w:rsidRPr="00622971" w14:paraId="08726DD7" w14:textId="77777777" w:rsidTr="003B5E9C">
        <w:trPr>
          <w:cantSplit/>
          <w:jc w:val="center"/>
        </w:trPr>
        <w:tc>
          <w:tcPr>
            <w:tcW w:w="2171" w:type="dxa"/>
            <w:tcBorders>
              <w:top w:val="nil"/>
              <w:left w:val="nil"/>
              <w:bottom w:val="nil"/>
              <w:right w:val="nil"/>
            </w:tcBorders>
          </w:tcPr>
          <w:p w14:paraId="01F0FF01"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t>Biθ</w:t>
            </w:r>
            <w:proofErr w:type="spellEnd"/>
            <w:r w:rsidRPr="008602F0">
              <w:rPr>
                <w:rFonts w:ascii="Times New Roman" w:hAnsi="Times New Roman"/>
              </w:rPr>
              <w:t>-S</w:t>
            </w:r>
          </w:p>
        </w:tc>
        <w:tc>
          <w:tcPr>
            <w:tcW w:w="5760" w:type="dxa"/>
            <w:tcBorders>
              <w:top w:val="nil"/>
              <w:left w:val="nil"/>
              <w:bottom w:val="nil"/>
              <w:right w:val="nil"/>
            </w:tcBorders>
          </w:tcPr>
          <w:p w14:paraId="15736EE8"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t>Biphase</w:t>
            </w:r>
            <w:proofErr w:type="spellEnd"/>
            <w:r w:rsidRPr="008602F0">
              <w:rPr>
                <w:rFonts w:ascii="Times New Roman" w:hAnsi="Times New Roman"/>
              </w:rPr>
              <w:t xml:space="preserve"> Space</w:t>
            </w:r>
          </w:p>
        </w:tc>
      </w:tr>
      <w:tr w:rsidR="00D67C05" w:rsidRPr="00622971" w14:paraId="36CC3D07" w14:textId="77777777" w:rsidTr="003B5E9C">
        <w:trPr>
          <w:cantSplit/>
          <w:jc w:val="center"/>
        </w:trPr>
        <w:tc>
          <w:tcPr>
            <w:tcW w:w="2171" w:type="dxa"/>
            <w:tcBorders>
              <w:top w:val="nil"/>
              <w:left w:val="nil"/>
              <w:bottom w:val="nil"/>
              <w:right w:val="nil"/>
            </w:tcBorders>
          </w:tcPr>
          <w:p w14:paraId="28EC740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bps</w:t>
            </w:r>
          </w:p>
        </w:tc>
        <w:tc>
          <w:tcPr>
            <w:tcW w:w="5760" w:type="dxa"/>
            <w:tcBorders>
              <w:top w:val="nil"/>
              <w:left w:val="nil"/>
              <w:bottom w:val="nil"/>
              <w:right w:val="nil"/>
            </w:tcBorders>
          </w:tcPr>
          <w:p w14:paraId="122BD66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bits per second</w:t>
            </w:r>
          </w:p>
        </w:tc>
      </w:tr>
      <w:tr w:rsidR="00D67C05" w:rsidRPr="00622971" w14:paraId="63AE5C9F" w14:textId="77777777" w:rsidTr="003B5E9C">
        <w:trPr>
          <w:cantSplit/>
          <w:jc w:val="center"/>
        </w:trPr>
        <w:tc>
          <w:tcPr>
            <w:tcW w:w="2171" w:type="dxa"/>
            <w:tcBorders>
              <w:top w:val="nil"/>
              <w:left w:val="nil"/>
              <w:bottom w:val="nil"/>
              <w:right w:val="nil"/>
            </w:tcBorders>
          </w:tcPr>
          <w:p w14:paraId="544DFDB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BPSK</w:t>
            </w:r>
          </w:p>
        </w:tc>
        <w:tc>
          <w:tcPr>
            <w:tcW w:w="5760" w:type="dxa"/>
            <w:tcBorders>
              <w:top w:val="nil"/>
              <w:left w:val="nil"/>
              <w:bottom w:val="nil"/>
              <w:right w:val="nil"/>
            </w:tcBorders>
          </w:tcPr>
          <w:p w14:paraId="4F0A92CB"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t>Biphase</w:t>
            </w:r>
            <w:proofErr w:type="spellEnd"/>
            <w:r w:rsidRPr="008602F0">
              <w:rPr>
                <w:rFonts w:ascii="Times New Roman" w:hAnsi="Times New Roman"/>
              </w:rPr>
              <w:t xml:space="preserve"> shift keying</w:t>
            </w:r>
          </w:p>
        </w:tc>
      </w:tr>
      <w:tr w:rsidR="00D67C05" w:rsidRPr="00622971" w14:paraId="55427CCF" w14:textId="77777777" w:rsidTr="003B5E9C">
        <w:trPr>
          <w:cantSplit/>
          <w:jc w:val="center"/>
        </w:trPr>
        <w:tc>
          <w:tcPr>
            <w:tcW w:w="2171" w:type="dxa"/>
            <w:tcBorders>
              <w:top w:val="nil"/>
              <w:left w:val="nil"/>
              <w:bottom w:val="nil"/>
              <w:right w:val="nil"/>
            </w:tcBorders>
          </w:tcPr>
          <w:p w14:paraId="332428A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B/U</w:t>
            </w:r>
          </w:p>
        </w:tc>
        <w:tc>
          <w:tcPr>
            <w:tcW w:w="5760" w:type="dxa"/>
            <w:tcBorders>
              <w:top w:val="nil"/>
              <w:left w:val="nil"/>
              <w:bottom w:val="nil"/>
              <w:right w:val="nil"/>
            </w:tcBorders>
          </w:tcPr>
          <w:p w14:paraId="0D38C0A0"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Backup</w:t>
            </w:r>
          </w:p>
        </w:tc>
      </w:tr>
      <w:tr w:rsidR="00D67C05" w:rsidRPr="00622971" w14:paraId="118B48C6" w14:textId="77777777" w:rsidTr="003B5E9C">
        <w:trPr>
          <w:cantSplit/>
          <w:jc w:val="center"/>
        </w:trPr>
        <w:tc>
          <w:tcPr>
            <w:tcW w:w="2171" w:type="dxa"/>
            <w:tcBorders>
              <w:top w:val="nil"/>
              <w:left w:val="nil"/>
              <w:bottom w:val="nil"/>
              <w:right w:val="nil"/>
            </w:tcBorders>
          </w:tcPr>
          <w:p w14:paraId="72BB045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CCSDS</w:t>
            </w:r>
          </w:p>
        </w:tc>
        <w:tc>
          <w:tcPr>
            <w:tcW w:w="5760" w:type="dxa"/>
            <w:tcBorders>
              <w:top w:val="nil"/>
              <w:left w:val="nil"/>
              <w:bottom w:val="nil"/>
              <w:right w:val="nil"/>
            </w:tcBorders>
          </w:tcPr>
          <w:p w14:paraId="0BA3449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Consultative Committee for Space Data Standards</w:t>
            </w:r>
          </w:p>
        </w:tc>
      </w:tr>
      <w:tr w:rsidR="00D67C05" w:rsidRPr="00622971" w14:paraId="3AD33BA4" w14:textId="77777777" w:rsidTr="003B5E9C">
        <w:trPr>
          <w:cantSplit/>
          <w:jc w:val="center"/>
        </w:trPr>
        <w:tc>
          <w:tcPr>
            <w:tcW w:w="2171" w:type="dxa"/>
            <w:tcBorders>
              <w:top w:val="nil"/>
              <w:left w:val="nil"/>
              <w:bottom w:val="nil"/>
              <w:right w:val="nil"/>
            </w:tcBorders>
          </w:tcPr>
          <w:p w14:paraId="2773875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CRB</w:t>
            </w:r>
          </w:p>
        </w:tc>
        <w:tc>
          <w:tcPr>
            <w:tcW w:w="5760" w:type="dxa"/>
            <w:tcBorders>
              <w:top w:val="nil"/>
              <w:left w:val="nil"/>
              <w:bottom w:val="nil"/>
              <w:right w:val="nil"/>
            </w:tcBorders>
          </w:tcPr>
          <w:p w14:paraId="161B929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Configuration Review Board</w:t>
            </w:r>
          </w:p>
        </w:tc>
      </w:tr>
      <w:tr w:rsidR="00D67C05" w:rsidRPr="00622971" w14:paraId="630A6D61" w14:textId="77777777" w:rsidTr="003B5E9C">
        <w:trPr>
          <w:cantSplit/>
          <w:jc w:val="center"/>
        </w:trPr>
        <w:tc>
          <w:tcPr>
            <w:tcW w:w="2171" w:type="dxa"/>
            <w:tcBorders>
              <w:top w:val="nil"/>
              <w:left w:val="nil"/>
              <w:bottom w:val="nil"/>
              <w:right w:val="nil"/>
            </w:tcBorders>
          </w:tcPr>
          <w:p w14:paraId="54A3D06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dB</w:t>
            </w:r>
          </w:p>
        </w:tc>
        <w:tc>
          <w:tcPr>
            <w:tcW w:w="5760" w:type="dxa"/>
            <w:tcBorders>
              <w:top w:val="nil"/>
              <w:left w:val="nil"/>
              <w:bottom w:val="nil"/>
              <w:right w:val="nil"/>
            </w:tcBorders>
          </w:tcPr>
          <w:p w14:paraId="2B7FDB3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decibel</w:t>
            </w:r>
          </w:p>
        </w:tc>
      </w:tr>
      <w:tr w:rsidR="00D67C05" w:rsidRPr="00622971" w14:paraId="4ABDC708" w14:textId="77777777" w:rsidTr="003B5E9C">
        <w:trPr>
          <w:cantSplit/>
          <w:jc w:val="center"/>
        </w:trPr>
        <w:tc>
          <w:tcPr>
            <w:tcW w:w="2171" w:type="dxa"/>
            <w:tcBorders>
              <w:top w:val="nil"/>
              <w:left w:val="nil"/>
              <w:bottom w:val="nil"/>
              <w:right w:val="nil"/>
            </w:tcBorders>
          </w:tcPr>
          <w:p w14:paraId="22130140"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t>dBi</w:t>
            </w:r>
            <w:proofErr w:type="spellEnd"/>
          </w:p>
        </w:tc>
        <w:tc>
          <w:tcPr>
            <w:tcW w:w="5760" w:type="dxa"/>
            <w:tcBorders>
              <w:top w:val="nil"/>
              <w:left w:val="nil"/>
              <w:bottom w:val="nil"/>
              <w:right w:val="nil"/>
            </w:tcBorders>
          </w:tcPr>
          <w:p w14:paraId="4E23B40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Decibel referred to an Isotropic radiation source</w:t>
            </w:r>
          </w:p>
        </w:tc>
      </w:tr>
      <w:tr w:rsidR="00D67C05" w:rsidRPr="00622971" w14:paraId="47360C11" w14:textId="77777777" w:rsidTr="003B5E9C">
        <w:trPr>
          <w:cantSplit/>
          <w:jc w:val="center"/>
        </w:trPr>
        <w:tc>
          <w:tcPr>
            <w:tcW w:w="2171" w:type="dxa"/>
            <w:tcBorders>
              <w:top w:val="nil"/>
              <w:left w:val="nil"/>
              <w:bottom w:val="nil"/>
              <w:right w:val="nil"/>
            </w:tcBorders>
          </w:tcPr>
          <w:p w14:paraId="6D8965F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DCN</w:t>
            </w:r>
          </w:p>
        </w:tc>
        <w:tc>
          <w:tcPr>
            <w:tcW w:w="5760" w:type="dxa"/>
            <w:tcBorders>
              <w:top w:val="nil"/>
              <w:left w:val="nil"/>
              <w:bottom w:val="nil"/>
              <w:right w:val="nil"/>
            </w:tcBorders>
          </w:tcPr>
          <w:p w14:paraId="4B1A337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Document Change Notice</w:t>
            </w:r>
          </w:p>
        </w:tc>
      </w:tr>
      <w:tr w:rsidR="00D67C05" w:rsidRPr="00622971" w14:paraId="00AA1D22" w14:textId="77777777" w:rsidTr="003B5E9C">
        <w:trPr>
          <w:cantSplit/>
          <w:jc w:val="center"/>
        </w:trPr>
        <w:tc>
          <w:tcPr>
            <w:tcW w:w="2171" w:type="dxa"/>
            <w:tcBorders>
              <w:top w:val="nil"/>
              <w:left w:val="nil"/>
              <w:bottom w:val="nil"/>
              <w:right w:val="nil"/>
            </w:tcBorders>
          </w:tcPr>
          <w:p w14:paraId="7F79B0D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EIRP</w:t>
            </w:r>
          </w:p>
        </w:tc>
        <w:tc>
          <w:tcPr>
            <w:tcW w:w="5760" w:type="dxa"/>
            <w:tcBorders>
              <w:top w:val="nil"/>
              <w:left w:val="nil"/>
              <w:bottom w:val="nil"/>
              <w:right w:val="nil"/>
            </w:tcBorders>
          </w:tcPr>
          <w:p w14:paraId="7A82A2B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Effective Isotropic Radiated Power</w:t>
            </w:r>
          </w:p>
        </w:tc>
      </w:tr>
      <w:tr w:rsidR="00D67C05" w:rsidRPr="00622971" w14:paraId="5C606EBA" w14:textId="77777777" w:rsidTr="003B5E9C">
        <w:trPr>
          <w:cantSplit/>
          <w:jc w:val="center"/>
        </w:trPr>
        <w:tc>
          <w:tcPr>
            <w:tcW w:w="2171" w:type="dxa"/>
            <w:tcBorders>
              <w:top w:val="nil"/>
              <w:left w:val="nil"/>
              <w:bottom w:val="nil"/>
              <w:right w:val="nil"/>
            </w:tcBorders>
          </w:tcPr>
          <w:p w14:paraId="192C473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FM</w:t>
            </w:r>
          </w:p>
        </w:tc>
        <w:tc>
          <w:tcPr>
            <w:tcW w:w="5760" w:type="dxa"/>
            <w:tcBorders>
              <w:top w:val="nil"/>
              <w:left w:val="nil"/>
              <w:bottom w:val="nil"/>
              <w:right w:val="nil"/>
            </w:tcBorders>
          </w:tcPr>
          <w:p w14:paraId="52B3F23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Frequency Modulation</w:t>
            </w:r>
          </w:p>
        </w:tc>
      </w:tr>
      <w:tr w:rsidR="00D67C05" w:rsidRPr="00622971" w14:paraId="2E7BE872" w14:textId="77777777" w:rsidTr="003B5E9C">
        <w:trPr>
          <w:cantSplit/>
          <w:jc w:val="center"/>
        </w:trPr>
        <w:tc>
          <w:tcPr>
            <w:tcW w:w="2171" w:type="dxa"/>
            <w:tcBorders>
              <w:top w:val="nil"/>
              <w:left w:val="nil"/>
              <w:bottom w:val="nil"/>
              <w:right w:val="nil"/>
            </w:tcBorders>
          </w:tcPr>
          <w:p w14:paraId="7A84BB0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FTP</w:t>
            </w:r>
          </w:p>
        </w:tc>
        <w:tc>
          <w:tcPr>
            <w:tcW w:w="5760" w:type="dxa"/>
            <w:tcBorders>
              <w:top w:val="nil"/>
              <w:left w:val="nil"/>
              <w:bottom w:val="nil"/>
              <w:right w:val="nil"/>
            </w:tcBorders>
          </w:tcPr>
          <w:p w14:paraId="5107ACC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File transfer protocol</w:t>
            </w:r>
          </w:p>
        </w:tc>
      </w:tr>
      <w:tr w:rsidR="00D67C05" w:rsidRPr="00622971" w14:paraId="769847E9" w14:textId="77777777" w:rsidTr="003B5E9C">
        <w:trPr>
          <w:cantSplit/>
          <w:jc w:val="center"/>
        </w:trPr>
        <w:tc>
          <w:tcPr>
            <w:tcW w:w="2171" w:type="dxa"/>
            <w:tcBorders>
              <w:top w:val="nil"/>
              <w:left w:val="nil"/>
              <w:bottom w:val="nil"/>
              <w:right w:val="nil"/>
            </w:tcBorders>
          </w:tcPr>
          <w:p w14:paraId="62911FF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GDS</w:t>
            </w:r>
          </w:p>
        </w:tc>
        <w:tc>
          <w:tcPr>
            <w:tcW w:w="5760" w:type="dxa"/>
            <w:tcBorders>
              <w:top w:val="nil"/>
              <w:left w:val="nil"/>
              <w:bottom w:val="nil"/>
              <w:right w:val="nil"/>
            </w:tcBorders>
          </w:tcPr>
          <w:p w14:paraId="7483928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Goddard Dynamic Simulator</w:t>
            </w:r>
          </w:p>
        </w:tc>
      </w:tr>
      <w:tr w:rsidR="00D67C05" w:rsidRPr="00622971" w14:paraId="39E243EE" w14:textId="77777777" w:rsidTr="003B5E9C">
        <w:trPr>
          <w:cantSplit/>
          <w:jc w:val="center"/>
        </w:trPr>
        <w:tc>
          <w:tcPr>
            <w:tcW w:w="2171" w:type="dxa"/>
            <w:tcBorders>
              <w:top w:val="nil"/>
              <w:left w:val="nil"/>
              <w:bottom w:val="nil"/>
              <w:right w:val="nil"/>
            </w:tcBorders>
          </w:tcPr>
          <w:p w14:paraId="4B0BA8F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GEO</w:t>
            </w:r>
          </w:p>
        </w:tc>
        <w:tc>
          <w:tcPr>
            <w:tcW w:w="5760" w:type="dxa"/>
            <w:tcBorders>
              <w:top w:val="nil"/>
              <w:left w:val="nil"/>
              <w:bottom w:val="nil"/>
              <w:right w:val="nil"/>
            </w:tcBorders>
          </w:tcPr>
          <w:p w14:paraId="195DADD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Geosynchronous Earth Orbit</w:t>
            </w:r>
          </w:p>
        </w:tc>
      </w:tr>
      <w:tr w:rsidR="00D67C05" w:rsidRPr="00622971" w14:paraId="05288E5D" w14:textId="77777777" w:rsidTr="003B5E9C">
        <w:trPr>
          <w:cantSplit/>
          <w:jc w:val="center"/>
        </w:trPr>
        <w:tc>
          <w:tcPr>
            <w:tcW w:w="2171" w:type="dxa"/>
            <w:tcBorders>
              <w:top w:val="nil"/>
              <w:left w:val="nil"/>
              <w:bottom w:val="nil"/>
              <w:right w:val="nil"/>
            </w:tcBorders>
          </w:tcPr>
          <w:p w14:paraId="3854D7D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lastRenderedPageBreak/>
              <w:t>GSFC</w:t>
            </w:r>
          </w:p>
        </w:tc>
        <w:tc>
          <w:tcPr>
            <w:tcW w:w="5760" w:type="dxa"/>
            <w:tcBorders>
              <w:top w:val="nil"/>
              <w:left w:val="nil"/>
              <w:bottom w:val="nil"/>
              <w:right w:val="nil"/>
            </w:tcBorders>
          </w:tcPr>
          <w:p w14:paraId="29E9B09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Goddard Space Flight Center</w:t>
            </w:r>
          </w:p>
        </w:tc>
      </w:tr>
      <w:tr w:rsidR="00D67C05" w:rsidRPr="00622971" w14:paraId="6DED81AA" w14:textId="77777777" w:rsidTr="003B5E9C">
        <w:trPr>
          <w:cantSplit/>
          <w:jc w:val="center"/>
        </w:trPr>
        <w:tc>
          <w:tcPr>
            <w:tcW w:w="2171" w:type="dxa"/>
            <w:tcBorders>
              <w:top w:val="nil"/>
              <w:left w:val="nil"/>
              <w:bottom w:val="nil"/>
              <w:right w:val="nil"/>
            </w:tcBorders>
          </w:tcPr>
          <w:p w14:paraId="7FEA42C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HBK</w:t>
            </w:r>
          </w:p>
        </w:tc>
        <w:tc>
          <w:tcPr>
            <w:tcW w:w="5760" w:type="dxa"/>
            <w:tcBorders>
              <w:top w:val="nil"/>
              <w:left w:val="nil"/>
              <w:bottom w:val="nil"/>
              <w:right w:val="nil"/>
            </w:tcBorders>
          </w:tcPr>
          <w:p w14:paraId="5910A096"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t>Hartebeesthoek</w:t>
            </w:r>
            <w:proofErr w:type="spellEnd"/>
            <w:r w:rsidRPr="008602F0">
              <w:rPr>
                <w:rFonts w:ascii="Times New Roman" w:hAnsi="Times New Roman"/>
              </w:rPr>
              <w:t xml:space="preserve"> Ground Station, </w:t>
            </w:r>
            <w:proofErr w:type="spellStart"/>
            <w:r w:rsidRPr="008602F0">
              <w:rPr>
                <w:rFonts w:ascii="Times New Roman" w:hAnsi="Times New Roman"/>
              </w:rPr>
              <w:t>Hartebeesthoek</w:t>
            </w:r>
            <w:proofErr w:type="spellEnd"/>
            <w:r w:rsidRPr="008602F0">
              <w:rPr>
                <w:rFonts w:ascii="Times New Roman" w:hAnsi="Times New Roman"/>
              </w:rPr>
              <w:t>, South Africa</w:t>
            </w:r>
          </w:p>
        </w:tc>
      </w:tr>
      <w:tr w:rsidR="00D67C05" w:rsidRPr="00622971" w14:paraId="27D1AD5B" w14:textId="77777777" w:rsidTr="003B5E9C">
        <w:trPr>
          <w:cantSplit/>
          <w:jc w:val="center"/>
        </w:trPr>
        <w:tc>
          <w:tcPr>
            <w:tcW w:w="2171" w:type="dxa"/>
            <w:tcBorders>
              <w:top w:val="nil"/>
              <w:left w:val="nil"/>
              <w:bottom w:val="nil"/>
              <w:right w:val="nil"/>
            </w:tcBorders>
          </w:tcPr>
          <w:p w14:paraId="4B945B8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Hz</w:t>
            </w:r>
          </w:p>
        </w:tc>
        <w:tc>
          <w:tcPr>
            <w:tcW w:w="5760" w:type="dxa"/>
            <w:tcBorders>
              <w:top w:val="nil"/>
              <w:left w:val="nil"/>
              <w:bottom w:val="nil"/>
              <w:right w:val="nil"/>
            </w:tcBorders>
          </w:tcPr>
          <w:p w14:paraId="1588452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Hertz</w:t>
            </w:r>
          </w:p>
        </w:tc>
      </w:tr>
      <w:tr w:rsidR="00D67C05" w:rsidRPr="00622971" w14:paraId="171F100B" w14:textId="77777777" w:rsidTr="003B5E9C">
        <w:trPr>
          <w:cantSplit/>
          <w:jc w:val="center"/>
        </w:trPr>
        <w:tc>
          <w:tcPr>
            <w:tcW w:w="2171" w:type="dxa"/>
            <w:tcBorders>
              <w:top w:val="nil"/>
              <w:left w:val="nil"/>
              <w:bottom w:val="nil"/>
              <w:right w:val="nil"/>
            </w:tcBorders>
          </w:tcPr>
          <w:p w14:paraId="31F43AC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w:t>
            </w:r>
          </w:p>
        </w:tc>
        <w:tc>
          <w:tcPr>
            <w:tcW w:w="5760" w:type="dxa"/>
            <w:tcBorders>
              <w:top w:val="nil"/>
              <w:left w:val="nil"/>
              <w:bottom w:val="nil"/>
              <w:right w:val="nil"/>
            </w:tcBorders>
          </w:tcPr>
          <w:p w14:paraId="017F990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In-phase</w:t>
            </w:r>
          </w:p>
        </w:tc>
      </w:tr>
      <w:tr w:rsidR="00D67C05" w:rsidRPr="00622971" w14:paraId="751702F3" w14:textId="77777777" w:rsidTr="003B5E9C">
        <w:trPr>
          <w:cantSplit/>
          <w:jc w:val="center"/>
        </w:trPr>
        <w:tc>
          <w:tcPr>
            <w:tcW w:w="2171" w:type="dxa"/>
            <w:tcBorders>
              <w:top w:val="nil"/>
              <w:left w:val="nil"/>
              <w:bottom w:val="nil"/>
              <w:right w:val="nil"/>
            </w:tcBorders>
          </w:tcPr>
          <w:p w14:paraId="1DB72FB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I&amp;T</w:t>
            </w:r>
          </w:p>
        </w:tc>
        <w:tc>
          <w:tcPr>
            <w:tcW w:w="5760" w:type="dxa"/>
            <w:tcBorders>
              <w:top w:val="nil"/>
              <w:left w:val="nil"/>
              <w:bottom w:val="nil"/>
              <w:right w:val="nil"/>
            </w:tcBorders>
          </w:tcPr>
          <w:p w14:paraId="17AD796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Integration and Test</w:t>
            </w:r>
          </w:p>
        </w:tc>
      </w:tr>
      <w:tr w:rsidR="00D67C05" w:rsidRPr="00622971" w14:paraId="3E3D5A35" w14:textId="77777777" w:rsidTr="003B5E9C">
        <w:trPr>
          <w:cantSplit/>
          <w:jc w:val="center"/>
        </w:trPr>
        <w:tc>
          <w:tcPr>
            <w:tcW w:w="2171" w:type="dxa"/>
            <w:tcBorders>
              <w:top w:val="nil"/>
              <w:left w:val="nil"/>
              <w:bottom w:val="nil"/>
              <w:right w:val="nil"/>
            </w:tcBorders>
          </w:tcPr>
          <w:p w14:paraId="0ED9120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ICD</w:t>
            </w:r>
          </w:p>
        </w:tc>
        <w:tc>
          <w:tcPr>
            <w:tcW w:w="5760" w:type="dxa"/>
            <w:tcBorders>
              <w:top w:val="nil"/>
              <w:left w:val="nil"/>
              <w:bottom w:val="nil"/>
              <w:right w:val="nil"/>
            </w:tcBorders>
          </w:tcPr>
          <w:p w14:paraId="3894C45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Interface Control Document</w:t>
            </w:r>
          </w:p>
        </w:tc>
      </w:tr>
      <w:tr w:rsidR="00D67C05" w:rsidRPr="00622971" w14:paraId="6D40E57D" w14:textId="77777777" w:rsidTr="003B5E9C">
        <w:trPr>
          <w:cantSplit/>
          <w:jc w:val="center"/>
        </w:trPr>
        <w:tc>
          <w:tcPr>
            <w:tcW w:w="2171" w:type="dxa"/>
            <w:tcBorders>
              <w:top w:val="nil"/>
              <w:left w:val="nil"/>
              <w:bottom w:val="nil"/>
              <w:right w:val="nil"/>
            </w:tcBorders>
          </w:tcPr>
          <w:p w14:paraId="52BA6ED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ID</w:t>
            </w:r>
          </w:p>
        </w:tc>
        <w:tc>
          <w:tcPr>
            <w:tcW w:w="5760" w:type="dxa"/>
            <w:tcBorders>
              <w:top w:val="nil"/>
              <w:left w:val="nil"/>
              <w:bottom w:val="nil"/>
              <w:right w:val="nil"/>
            </w:tcBorders>
          </w:tcPr>
          <w:p w14:paraId="553BABF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Identification</w:t>
            </w:r>
          </w:p>
        </w:tc>
      </w:tr>
      <w:tr w:rsidR="00D67C05" w:rsidRPr="00622971" w14:paraId="4A4F7BD1" w14:textId="77777777" w:rsidTr="003B5E9C">
        <w:trPr>
          <w:cantSplit/>
          <w:jc w:val="center"/>
        </w:trPr>
        <w:tc>
          <w:tcPr>
            <w:tcW w:w="2171" w:type="dxa"/>
            <w:tcBorders>
              <w:top w:val="nil"/>
              <w:left w:val="nil"/>
              <w:bottom w:val="nil"/>
              <w:right w:val="nil"/>
            </w:tcBorders>
          </w:tcPr>
          <w:p w14:paraId="6DB0E68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IF</w:t>
            </w:r>
          </w:p>
        </w:tc>
        <w:tc>
          <w:tcPr>
            <w:tcW w:w="5760" w:type="dxa"/>
            <w:tcBorders>
              <w:top w:val="nil"/>
              <w:left w:val="nil"/>
              <w:bottom w:val="nil"/>
              <w:right w:val="nil"/>
            </w:tcBorders>
          </w:tcPr>
          <w:p w14:paraId="36893F5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Intermediate Frequency</w:t>
            </w:r>
          </w:p>
        </w:tc>
      </w:tr>
      <w:tr w:rsidR="00D67C05" w:rsidRPr="00622971" w14:paraId="2FD321DF" w14:textId="77777777" w:rsidTr="003B5E9C">
        <w:trPr>
          <w:cantSplit/>
          <w:jc w:val="center"/>
        </w:trPr>
        <w:tc>
          <w:tcPr>
            <w:tcW w:w="2171" w:type="dxa"/>
            <w:tcBorders>
              <w:top w:val="nil"/>
              <w:left w:val="nil"/>
              <w:bottom w:val="nil"/>
              <w:right w:val="nil"/>
            </w:tcBorders>
          </w:tcPr>
          <w:p w14:paraId="664DD5E4"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t>IONet</w:t>
            </w:r>
            <w:proofErr w:type="spellEnd"/>
          </w:p>
        </w:tc>
        <w:tc>
          <w:tcPr>
            <w:tcW w:w="5760" w:type="dxa"/>
            <w:tcBorders>
              <w:top w:val="nil"/>
              <w:left w:val="nil"/>
              <w:bottom w:val="nil"/>
              <w:right w:val="nil"/>
            </w:tcBorders>
          </w:tcPr>
          <w:p w14:paraId="53138B4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Internet Protocol Operational Network (NISN)</w:t>
            </w:r>
          </w:p>
        </w:tc>
      </w:tr>
      <w:tr w:rsidR="00D67C05" w:rsidRPr="00622971" w14:paraId="53586F8A" w14:textId="77777777" w:rsidTr="003B5E9C">
        <w:trPr>
          <w:cantSplit/>
          <w:jc w:val="center"/>
        </w:trPr>
        <w:tc>
          <w:tcPr>
            <w:tcW w:w="2171" w:type="dxa"/>
            <w:tcBorders>
              <w:top w:val="nil"/>
              <w:left w:val="nil"/>
              <w:bottom w:val="nil"/>
              <w:right w:val="nil"/>
            </w:tcBorders>
          </w:tcPr>
          <w:p w14:paraId="51C7443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IOPS</w:t>
            </w:r>
          </w:p>
        </w:tc>
        <w:tc>
          <w:tcPr>
            <w:tcW w:w="5760" w:type="dxa"/>
            <w:tcBorders>
              <w:top w:val="nil"/>
              <w:left w:val="nil"/>
              <w:bottom w:val="nil"/>
              <w:right w:val="nil"/>
            </w:tcBorders>
          </w:tcPr>
          <w:p w14:paraId="649215B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Input Output Operations per Second</w:t>
            </w:r>
          </w:p>
        </w:tc>
      </w:tr>
      <w:tr w:rsidR="00D67C05" w:rsidRPr="00622971" w14:paraId="102460D6" w14:textId="77777777" w:rsidTr="003B5E9C">
        <w:trPr>
          <w:cantSplit/>
          <w:jc w:val="center"/>
        </w:trPr>
        <w:tc>
          <w:tcPr>
            <w:tcW w:w="2171" w:type="dxa"/>
            <w:tcBorders>
              <w:top w:val="nil"/>
              <w:left w:val="nil"/>
              <w:bottom w:val="nil"/>
              <w:right w:val="nil"/>
            </w:tcBorders>
          </w:tcPr>
          <w:p w14:paraId="02BBDB5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IP</w:t>
            </w:r>
          </w:p>
        </w:tc>
        <w:tc>
          <w:tcPr>
            <w:tcW w:w="5760" w:type="dxa"/>
            <w:tcBorders>
              <w:top w:val="nil"/>
              <w:left w:val="nil"/>
              <w:bottom w:val="nil"/>
              <w:right w:val="nil"/>
            </w:tcBorders>
          </w:tcPr>
          <w:p w14:paraId="7BDAB37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Internet Protocol</w:t>
            </w:r>
          </w:p>
        </w:tc>
      </w:tr>
      <w:tr w:rsidR="00D67C05" w:rsidRPr="00622971" w14:paraId="7F093E61" w14:textId="77777777" w:rsidTr="003B5E9C">
        <w:trPr>
          <w:cantSplit/>
          <w:jc w:val="center"/>
        </w:trPr>
        <w:tc>
          <w:tcPr>
            <w:tcW w:w="2171" w:type="dxa"/>
            <w:tcBorders>
              <w:top w:val="nil"/>
              <w:left w:val="nil"/>
              <w:bottom w:val="nil"/>
              <w:right w:val="nil"/>
            </w:tcBorders>
          </w:tcPr>
          <w:p w14:paraId="5EA3B28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IRIS</w:t>
            </w:r>
          </w:p>
        </w:tc>
        <w:tc>
          <w:tcPr>
            <w:tcW w:w="5760" w:type="dxa"/>
            <w:tcBorders>
              <w:top w:val="nil"/>
              <w:left w:val="nil"/>
              <w:bottom w:val="nil"/>
              <w:right w:val="nil"/>
            </w:tcBorders>
          </w:tcPr>
          <w:p w14:paraId="4905CFF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Interface Region Imaging Spectrograph</w:t>
            </w:r>
          </w:p>
        </w:tc>
      </w:tr>
      <w:tr w:rsidR="00D67C05" w:rsidRPr="00622971" w14:paraId="03614EF1" w14:textId="77777777" w:rsidTr="003B5E9C">
        <w:trPr>
          <w:cantSplit/>
          <w:jc w:val="center"/>
        </w:trPr>
        <w:tc>
          <w:tcPr>
            <w:tcW w:w="2171" w:type="dxa"/>
            <w:tcBorders>
              <w:top w:val="nil"/>
              <w:left w:val="nil"/>
              <w:bottom w:val="nil"/>
              <w:right w:val="nil"/>
            </w:tcBorders>
          </w:tcPr>
          <w:p w14:paraId="20AAF9C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Kbps</w:t>
            </w:r>
          </w:p>
        </w:tc>
        <w:tc>
          <w:tcPr>
            <w:tcW w:w="5760" w:type="dxa"/>
            <w:tcBorders>
              <w:top w:val="nil"/>
              <w:left w:val="nil"/>
              <w:bottom w:val="nil"/>
              <w:right w:val="nil"/>
            </w:tcBorders>
          </w:tcPr>
          <w:p w14:paraId="5A3D793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Kilobits per second</w:t>
            </w:r>
          </w:p>
        </w:tc>
      </w:tr>
      <w:tr w:rsidR="00D67C05" w:rsidRPr="00622971" w14:paraId="3CAE6365" w14:textId="77777777" w:rsidTr="003B5E9C">
        <w:trPr>
          <w:cantSplit/>
          <w:jc w:val="center"/>
        </w:trPr>
        <w:tc>
          <w:tcPr>
            <w:tcW w:w="2171" w:type="dxa"/>
            <w:tcBorders>
              <w:top w:val="nil"/>
              <w:left w:val="nil"/>
              <w:bottom w:val="nil"/>
              <w:right w:val="nil"/>
            </w:tcBorders>
          </w:tcPr>
          <w:p w14:paraId="471E19F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kHz</w:t>
            </w:r>
          </w:p>
        </w:tc>
        <w:tc>
          <w:tcPr>
            <w:tcW w:w="5760" w:type="dxa"/>
            <w:tcBorders>
              <w:top w:val="nil"/>
              <w:left w:val="nil"/>
              <w:bottom w:val="nil"/>
              <w:right w:val="nil"/>
            </w:tcBorders>
          </w:tcPr>
          <w:p w14:paraId="68D7DFB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Kilohertz</w:t>
            </w:r>
          </w:p>
        </w:tc>
      </w:tr>
      <w:tr w:rsidR="00D67C05" w:rsidRPr="00622971" w14:paraId="712FC0C3" w14:textId="77777777" w:rsidTr="003B5E9C">
        <w:trPr>
          <w:cantSplit/>
          <w:jc w:val="center"/>
        </w:trPr>
        <w:tc>
          <w:tcPr>
            <w:tcW w:w="2171" w:type="dxa"/>
            <w:tcBorders>
              <w:top w:val="nil"/>
              <w:left w:val="nil"/>
              <w:bottom w:val="nil"/>
              <w:right w:val="nil"/>
            </w:tcBorders>
          </w:tcPr>
          <w:p w14:paraId="0927F376"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KIR</w:t>
            </w:r>
          </w:p>
        </w:tc>
        <w:tc>
          <w:tcPr>
            <w:tcW w:w="5760" w:type="dxa"/>
            <w:tcBorders>
              <w:top w:val="nil"/>
              <w:left w:val="nil"/>
              <w:bottom w:val="nil"/>
              <w:right w:val="nil"/>
            </w:tcBorders>
          </w:tcPr>
          <w:p w14:paraId="5CB39A3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Kiruna Tracking Station, Kiruna, Sweden</w:t>
            </w:r>
          </w:p>
        </w:tc>
      </w:tr>
      <w:tr w:rsidR="00D67C05" w:rsidRPr="00622971" w14:paraId="743CE6DF" w14:textId="77777777" w:rsidTr="003B5E9C">
        <w:trPr>
          <w:cantSplit/>
          <w:jc w:val="center"/>
        </w:trPr>
        <w:tc>
          <w:tcPr>
            <w:tcW w:w="2171" w:type="dxa"/>
            <w:tcBorders>
              <w:top w:val="nil"/>
              <w:left w:val="nil"/>
              <w:bottom w:val="nil"/>
              <w:right w:val="nil"/>
            </w:tcBorders>
          </w:tcPr>
          <w:p w14:paraId="5002ED0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KSAT</w:t>
            </w:r>
          </w:p>
        </w:tc>
        <w:tc>
          <w:tcPr>
            <w:tcW w:w="5760" w:type="dxa"/>
            <w:tcBorders>
              <w:top w:val="nil"/>
              <w:left w:val="nil"/>
              <w:bottom w:val="nil"/>
              <w:right w:val="nil"/>
            </w:tcBorders>
          </w:tcPr>
          <w:p w14:paraId="1B4D0170"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Kongsberg Satellite SA</w:t>
            </w:r>
          </w:p>
        </w:tc>
      </w:tr>
      <w:tr w:rsidR="00D67C05" w:rsidRPr="00622971" w14:paraId="76347E65" w14:textId="77777777" w:rsidTr="003B5E9C">
        <w:trPr>
          <w:cantSplit/>
          <w:jc w:val="center"/>
        </w:trPr>
        <w:tc>
          <w:tcPr>
            <w:tcW w:w="2171" w:type="dxa"/>
            <w:tcBorders>
              <w:top w:val="nil"/>
              <w:left w:val="nil"/>
              <w:bottom w:val="nil"/>
              <w:right w:val="nil"/>
            </w:tcBorders>
          </w:tcPr>
          <w:p w14:paraId="5F71FA4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LEO</w:t>
            </w:r>
          </w:p>
        </w:tc>
        <w:tc>
          <w:tcPr>
            <w:tcW w:w="5760" w:type="dxa"/>
            <w:tcBorders>
              <w:top w:val="nil"/>
              <w:left w:val="nil"/>
              <w:bottom w:val="nil"/>
              <w:right w:val="nil"/>
            </w:tcBorders>
          </w:tcPr>
          <w:p w14:paraId="329AC2E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Low Earth Orbit</w:t>
            </w:r>
          </w:p>
        </w:tc>
      </w:tr>
      <w:tr w:rsidR="00D67C05" w:rsidRPr="00622971" w14:paraId="438170DA" w14:textId="77777777" w:rsidTr="003B5E9C">
        <w:trPr>
          <w:cantSplit/>
          <w:jc w:val="center"/>
        </w:trPr>
        <w:tc>
          <w:tcPr>
            <w:tcW w:w="2171" w:type="dxa"/>
            <w:tcBorders>
              <w:top w:val="nil"/>
              <w:left w:val="nil"/>
              <w:bottom w:val="nil"/>
              <w:right w:val="nil"/>
            </w:tcBorders>
          </w:tcPr>
          <w:p w14:paraId="56E1DE6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LEO-T</w:t>
            </w:r>
          </w:p>
        </w:tc>
        <w:tc>
          <w:tcPr>
            <w:tcW w:w="5760" w:type="dxa"/>
            <w:tcBorders>
              <w:top w:val="nil"/>
              <w:left w:val="nil"/>
              <w:bottom w:val="nil"/>
              <w:right w:val="nil"/>
            </w:tcBorders>
          </w:tcPr>
          <w:p w14:paraId="321DFD0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Low Earth Orbiting Terminal</w:t>
            </w:r>
          </w:p>
        </w:tc>
      </w:tr>
      <w:tr w:rsidR="00D67C05" w:rsidRPr="00622971" w14:paraId="12E2FD7B" w14:textId="77777777" w:rsidTr="003B5E9C">
        <w:trPr>
          <w:cantSplit/>
          <w:jc w:val="center"/>
        </w:trPr>
        <w:tc>
          <w:tcPr>
            <w:tcW w:w="2171" w:type="dxa"/>
            <w:tcBorders>
              <w:top w:val="nil"/>
              <w:left w:val="nil"/>
              <w:bottom w:val="nil"/>
              <w:right w:val="nil"/>
            </w:tcBorders>
          </w:tcPr>
          <w:p w14:paraId="57D33D9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LHC</w:t>
            </w:r>
          </w:p>
        </w:tc>
        <w:tc>
          <w:tcPr>
            <w:tcW w:w="5760" w:type="dxa"/>
            <w:tcBorders>
              <w:top w:val="nil"/>
              <w:left w:val="nil"/>
              <w:bottom w:val="nil"/>
              <w:right w:val="nil"/>
            </w:tcBorders>
          </w:tcPr>
          <w:p w14:paraId="5DEE1D3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Left-Hand Circular (Polarization)</w:t>
            </w:r>
          </w:p>
        </w:tc>
      </w:tr>
      <w:tr w:rsidR="00D67C05" w:rsidRPr="00622971" w14:paraId="597E75AB" w14:textId="77777777" w:rsidTr="003B5E9C">
        <w:trPr>
          <w:cantSplit/>
          <w:jc w:val="center"/>
        </w:trPr>
        <w:tc>
          <w:tcPr>
            <w:tcW w:w="2171" w:type="dxa"/>
            <w:tcBorders>
              <w:top w:val="nil"/>
              <w:left w:val="nil"/>
              <w:bottom w:val="nil"/>
              <w:right w:val="nil"/>
            </w:tcBorders>
          </w:tcPr>
          <w:p w14:paraId="292303E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LNA</w:t>
            </w:r>
          </w:p>
        </w:tc>
        <w:tc>
          <w:tcPr>
            <w:tcW w:w="5760" w:type="dxa"/>
            <w:tcBorders>
              <w:top w:val="nil"/>
              <w:left w:val="nil"/>
              <w:bottom w:val="nil"/>
              <w:right w:val="nil"/>
            </w:tcBorders>
          </w:tcPr>
          <w:p w14:paraId="3F59221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Low Noise Amplifier</w:t>
            </w:r>
          </w:p>
        </w:tc>
      </w:tr>
      <w:tr w:rsidR="00D67C05" w:rsidRPr="00622971" w14:paraId="3F1E0C0A" w14:textId="77777777" w:rsidTr="003B5E9C">
        <w:trPr>
          <w:cantSplit/>
          <w:jc w:val="center"/>
        </w:trPr>
        <w:tc>
          <w:tcPr>
            <w:tcW w:w="2171" w:type="dxa"/>
            <w:tcBorders>
              <w:top w:val="nil"/>
              <w:left w:val="nil"/>
              <w:bottom w:val="nil"/>
              <w:right w:val="nil"/>
            </w:tcBorders>
          </w:tcPr>
          <w:p w14:paraId="637517B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LRO</w:t>
            </w:r>
          </w:p>
        </w:tc>
        <w:tc>
          <w:tcPr>
            <w:tcW w:w="5760" w:type="dxa"/>
            <w:tcBorders>
              <w:top w:val="nil"/>
              <w:left w:val="nil"/>
              <w:bottom w:val="nil"/>
              <w:right w:val="nil"/>
            </w:tcBorders>
          </w:tcPr>
          <w:p w14:paraId="1E1C4F61" w14:textId="77777777" w:rsidR="00D67C05" w:rsidRPr="008602F0" w:rsidRDefault="00D67C05" w:rsidP="00D67C05">
            <w:pPr>
              <w:pStyle w:val="BodyA"/>
              <w:spacing w:before="72" w:after="72" w:line="280" w:lineRule="atLeast"/>
              <w:rPr>
                <w:rFonts w:ascii="Times New Roman" w:hAnsi="Times New Roman"/>
              </w:rPr>
            </w:pPr>
            <w:r w:rsidRPr="008602F0">
              <w:rPr>
                <w:rFonts w:ascii="Times" w:hAnsi="Times"/>
              </w:rPr>
              <w:t>Lunar Reconnaissance Orbiter</w:t>
            </w:r>
          </w:p>
        </w:tc>
      </w:tr>
      <w:tr w:rsidR="00D67C05" w:rsidRPr="00622971" w14:paraId="7B8D4EE4" w14:textId="77777777" w:rsidTr="003B5E9C">
        <w:trPr>
          <w:cantSplit/>
          <w:jc w:val="center"/>
        </w:trPr>
        <w:tc>
          <w:tcPr>
            <w:tcW w:w="2171" w:type="dxa"/>
            <w:tcBorders>
              <w:top w:val="nil"/>
              <w:left w:val="nil"/>
              <w:bottom w:val="nil"/>
              <w:right w:val="nil"/>
            </w:tcBorders>
          </w:tcPr>
          <w:p w14:paraId="7EC0A04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Mbps</w:t>
            </w:r>
          </w:p>
        </w:tc>
        <w:tc>
          <w:tcPr>
            <w:tcW w:w="5760" w:type="dxa"/>
            <w:tcBorders>
              <w:top w:val="nil"/>
              <w:left w:val="nil"/>
              <w:bottom w:val="nil"/>
              <w:right w:val="nil"/>
            </w:tcBorders>
          </w:tcPr>
          <w:p w14:paraId="3ED1393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Megabits per second</w:t>
            </w:r>
          </w:p>
        </w:tc>
      </w:tr>
      <w:tr w:rsidR="00D67C05" w:rsidRPr="00622971" w14:paraId="468CEB85" w14:textId="77777777" w:rsidTr="003B5E9C">
        <w:trPr>
          <w:cantSplit/>
          <w:jc w:val="center"/>
        </w:trPr>
        <w:tc>
          <w:tcPr>
            <w:tcW w:w="2171" w:type="dxa"/>
            <w:tcBorders>
              <w:top w:val="nil"/>
              <w:left w:val="nil"/>
              <w:bottom w:val="nil"/>
              <w:right w:val="nil"/>
            </w:tcBorders>
          </w:tcPr>
          <w:p w14:paraId="77188573"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MDP</w:t>
            </w:r>
          </w:p>
        </w:tc>
        <w:tc>
          <w:tcPr>
            <w:tcW w:w="5760" w:type="dxa"/>
            <w:tcBorders>
              <w:top w:val="nil"/>
              <w:left w:val="nil"/>
              <w:bottom w:val="nil"/>
              <w:right w:val="nil"/>
            </w:tcBorders>
          </w:tcPr>
          <w:p w14:paraId="02C47A1A"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Multicast Dissemination Protocol</w:t>
            </w:r>
          </w:p>
        </w:tc>
      </w:tr>
      <w:tr w:rsidR="00D67C05" w:rsidRPr="00622971" w14:paraId="1CCF2C22" w14:textId="77777777" w:rsidTr="003B5E9C">
        <w:trPr>
          <w:cantSplit/>
          <w:jc w:val="center"/>
        </w:trPr>
        <w:tc>
          <w:tcPr>
            <w:tcW w:w="2171" w:type="dxa"/>
            <w:tcBorders>
              <w:top w:val="nil"/>
              <w:left w:val="nil"/>
              <w:bottom w:val="nil"/>
              <w:right w:val="nil"/>
            </w:tcBorders>
          </w:tcPr>
          <w:p w14:paraId="27343060"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MGS</w:t>
            </w:r>
          </w:p>
        </w:tc>
        <w:tc>
          <w:tcPr>
            <w:tcW w:w="5760" w:type="dxa"/>
            <w:tcBorders>
              <w:top w:val="nil"/>
              <w:left w:val="nil"/>
              <w:bottom w:val="nil"/>
              <w:right w:val="nil"/>
            </w:tcBorders>
          </w:tcPr>
          <w:p w14:paraId="1830A24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McMurdo Ground Station</w:t>
            </w:r>
          </w:p>
        </w:tc>
      </w:tr>
      <w:tr w:rsidR="00D67C05" w:rsidRPr="00622971" w14:paraId="769A00CF" w14:textId="77777777" w:rsidTr="003B5E9C">
        <w:trPr>
          <w:cantSplit/>
          <w:jc w:val="center"/>
        </w:trPr>
        <w:tc>
          <w:tcPr>
            <w:tcW w:w="2171" w:type="dxa"/>
            <w:tcBorders>
              <w:top w:val="nil"/>
              <w:left w:val="nil"/>
              <w:bottom w:val="nil"/>
              <w:right w:val="nil"/>
            </w:tcBorders>
          </w:tcPr>
          <w:p w14:paraId="52DCC4C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MHz</w:t>
            </w:r>
          </w:p>
        </w:tc>
        <w:tc>
          <w:tcPr>
            <w:tcW w:w="5760" w:type="dxa"/>
            <w:tcBorders>
              <w:top w:val="nil"/>
              <w:left w:val="nil"/>
              <w:bottom w:val="nil"/>
              <w:right w:val="nil"/>
            </w:tcBorders>
          </w:tcPr>
          <w:p w14:paraId="7A7506F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Megahertz</w:t>
            </w:r>
          </w:p>
        </w:tc>
      </w:tr>
      <w:tr w:rsidR="00D67C05" w:rsidRPr="00622971" w14:paraId="443ACCFA" w14:textId="77777777" w:rsidTr="003B5E9C">
        <w:trPr>
          <w:cantSplit/>
          <w:jc w:val="center"/>
        </w:trPr>
        <w:tc>
          <w:tcPr>
            <w:tcW w:w="2171" w:type="dxa"/>
            <w:tcBorders>
              <w:top w:val="nil"/>
              <w:left w:val="nil"/>
              <w:bottom w:val="nil"/>
              <w:right w:val="nil"/>
            </w:tcBorders>
          </w:tcPr>
          <w:p w14:paraId="0D1DEA6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MOC</w:t>
            </w:r>
          </w:p>
        </w:tc>
        <w:tc>
          <w:tcPr>
            <w:tcW w:w="5760" w:type="dxa"/>
            <w:tcBorders>
              <w:top w:val="nil"/>
              <w:left w:val="nil"/>
              <w:bottom w:val="nil"/>
              <w:right w:val="nil"/>
            </w:tcBorders>
          </w:tcPr>
          <w:p w14:paraId="4FB740B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Mission Operations Center</w:t>
            </w:r>
          </w:p>
        </w:tc>
      </w:tr>
      <w:tr w:rsidR="00D67C05" w:rsidRPr="00622971" w14:paraId="17F35A6A" w14:textId="77777777" w:rsidTr="003B5E9C">
        <w:trPr>
          <w:cantSplit/>
          <w:jc w:val="center"/>
        </w:trPr>
        <w:tc>
          <w:tcPr>
            <w:tcW w:w="2171" w:type="dxa"/>
            <w:tcBorders>
              <w:top w:val="nil"/>
              <w:left w:val="nil"/>
              <w:bottom w:val="nil"/>
              <w:right w:val="nil"/>
            </w:tcBorders>
          </w:tcPr>
          <w:p w14:paraId="1ED66F82"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t>msec</w:t>
            </w:r>
            <w:proofErr w:type="spellEnd"/>
          </w:p>
        </w:tc>
        <w:tc>
          <w:tcPr>
            <w:tcW w:w="5760" w:type="dxa"/>
            <w:tcBorders>
              <w:top w:val="nil"/>
              <w:left w:val="nil"/>
              <w:bottom w:val="nil"/>
              <w:right w:val="nil"/>
            </w:tcBorders>
          </w:tcPr>
          <w:p w14:paraId="23809C2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Milliseconds</w:t>
            </w:r>
          </w:p>
        </w:tc>
      </w:tr>
      <w:tr w:rsidR="00D67C05" w:rsidRPr="00622971" w14:paraId="64B697FB" w14:textId="77777777" w:rsidTr="003B5E9C">
        <w:trPr>
          <w:cantSplit/>
          <w:jc w:val="center"/>
        </w:trPr>
        <w:tc>
          <w:tcPr>
            <w:tcW w:w="2171" w:type="dxa"/>
            <w:tcBorders>
              <w:top w:val="nil"/>
              <w:left w:val="nil"/>
              <w:bottom w:val="nil"/>
              <w:right w:val="nil"/>
            </w:tcBorders>
          </w:tcPr>
          <w:p w14:paraId="6DE04A9B" w14:textId="77777777" w:rsidR="00D67C05" w:rsidRPr="008602F0" w:rsidRDefault="00D67C05" w:rsidP="00D67C05">
            <w:pPr>
              <w:pStyle w:val="BodyA"/>
              <w:spacing w:before="72" w:after="72" w:line="280" w:lineRule="atLeast"/>
              <w:rPr>
                <w:rFonts w:ascii="Times New Roman" w:hAnsi="Times New Roman"/>
              </w:rPr>
            </w:pPr>
            <w:proofErr w:type="spellStart"/>
            <w:r w:rsidRPr="008602F0">
              <w:rPr>
                <w:rFonts w:ascii="Times New Roman" w:hAnsi="Times New Roman"/>
              </w:rPr>
              <w:lastRenderedPageBreak/>
              <w:t>Msps</w:t>
            </w:r>
            <w:proofErr w:type="spellEnd"/>
          </w:p>
        </w:tc>
        <w:tc>
          <w:tcPr>
            <w:tcW w:w="5760" w:type="dxa"/>
            <w:tcBorders>
              <w:top w:val="nil"/>
              <w:left w:val="nil"/>
              <w:bottom w:val="nil"/>
              <w:right w:val="nil"/>
            </w:tcBorders>
          </w:tcPr>
          <w:p w14:paraId="509AFBB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Mega symbols per second</w:t>
            </w:r>
          </w:p>
        </w:tc>
      </w:tr>
      <w:tr w:rsidR="00D67C05" w:rsidRPr="00622971" w14:paraId="1D6B1F3B" w14:textId="77777777" w:rsidTr="003B5E9C">
        <w:trPr>
          <w:cantSplit/>
          <w:jc w:val="center"/>
        </w:trPr>
        <w:tc>
          <w:tcPr>
            <w:tcW w:w="2171" w:type="dxa"/>
            <w:tcBorders>
              <w:top w:val="nil"/>
              <w:left w:val="nil"/>
              <w:bottom w:val="nil"/>
              <w:right w:val="nil"/>
            </w:tcBorders>
          </w:tcPr>
          <w:p w14:paraId="4BF15A7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MTBF</w:t>
            </w:r>
          </w:p>
        </w:tc>
        <w:tc>
          <w:tcPr>
            <w:tcW w:w="5760" w:type="dxa"/>
            <w:tcBorders>
              <w:top w:val="nil"/>
              <w:left w:val="nil"/>
              <w:bottom w:val="nil"/>
              <w:right w:val="nil"/>
            </w:tcBorders>
          </w:tcPr>
          <w:p w14:paraId="0529533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Mean Time Between Failure</w:t>
            </w:r>
          </w:p>
        </w:tc>
      </w:tr>
      <w:tr w:rsidR="00D67C05" w:rsidRPr="00622971" w14:paraId="1F38D4FD" w14:textId="77777777" w:rsidTr="003B5E9C">
        <w:trPr>
          <w:cantSplit/>
          <w:jc w:val="center"/>
        </w:trPr>
        <w:tc>
          <w:tcPr>
            <w:tcW w:w="2171" w:type="dxa"/>
            <w:tcBorders>
              <w:top w:val="nil"/>
              <w:left w:val="nil"/>
              <w:bottom w:val="nil"/>
              <w:right w:val="nil"/>
            </w:tcBorders>
          </w:tcPr>
          <w:p w14:paraId="3199ECA2"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MTTR</w:t>
            </w:r>
          </w:p>
        </w:tc>
        <w:tc>
          <w:tcPr>
            <w:tcW w:w="5760" w:type="dxa"/>
            <w:tcBorders>
              <w:top w:val="nil"/>
              <w:left w:val="nil"/>
              <w:bottom w:val="nil"/>
              <w:right w:val="nil"/>
            </w:tcBorders>
          </w:tcPr>
          <w:p w14:paraId="7917C04A" w14:textId="77777777" w:rsidR="00D67C05" w:rsidRPr="008602F0" w:rsidRDefault="00D67C05" w:rsidP="00D67C05">
            <w:pPr>
              <w:pStyle w:val="BodyA"/>
              <w:spacing w:before="72" w:after="72" w:line="280" w:lineRule="atLeast"/>
              <w:rPr>
                <w:rFonts w:ascii="Times New Roman" w:hAnsi="Times New Roman"/>
                <w:szCs w:val="24"/>
              </w:rPr>
            </w:pPr>
            <w:r w:rsidRPr="008602F0">
              <w:rPr>
                <w:rFonts w:ascii="Times New Roman" w:hAnsi="Times New Roman"/>
                <w:szCs w:val="24"/>
              </w:rPr>
              <w:t>Mean Time To Restore Function</w:t>
            </w:r>
          </w:p>
        </w:tc>
      </w:tr>
      <w:tr w:rsidR="00D67C05" w:rsidRPr="00622971" w14:paraId="3B62433E" w14:textId="77777777" w:rsidTr="003B5E9C">
        <w:trPr>
          <w:cantSplit/>
          <w:jc w:val="center"/>
        </w:trPr>
        <w:tc>
          <w:tcPr>
            <w:tcW w:w="2171" w:type="dxa"/>
            <w:tcBorders>
              <w:top w:val="nil"/>
              <w:left w:val="nil"/>
              <w:bottom w:val="nil"/>
              <w:right w:val="nil"/>
            </w:tcBorders>
          </w:tcPr>
          <w:p w14:paraId="624FBC5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NASA</w:t>
            </w:r>
          </w:p>
        </w:tc>
        <w:tc>
          <w:tcPr>
            <w:tcW w:w="5760" w:type="dxa"/>
            <w:tcBorders>
              <w:top w:val="nil"/>
              <w:left w:val="nil"/>
              <w:bottom w:val="nil"/>
              <w:right w:val="nil"/>
            </w:tcBorders>
          </w:tcPr>
          <w:p w14:paraId="27F9F61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National Aeronautics and Space Administration</w:t>
            </w:r>
          </w:p>
        </w:tc>
      </w:tr>
      <w:tr w:rsidR="00D67C05" w:rsidRPr="00622971" w14:paraId="7FB127F9" w14:textId="77777777" w:rsidTr="003B5E9C">
        <w:trPr>
          <w:cantSplit/>
          <w:jc w:val="center"/>
        </w:trPr>
        <w:tc>
          <w:tcPr>
            <w:tcW w:w="2171" w:type="dxa"/>
            <w:tcBorders>
              <w:top w:val="nil"/>
              <w:left w:val="nil"/>
              <w:bottom w:val="nil"/>
              <w:right w:val="nil"/>
            </w:tcBorders>
          </w:tcPr>
          <w:p w14:paraId="43BA8388"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NEN</w:t>
            </w:r>
          </w:p>
        </w:tc>
        <w:tc>
          <w:tcPr>
            <w:tcW w:w="5760" w:type="dxa"/>
            <w:tcBorders>
              <w:top w:val="nil"/>
              <w:left w:val="nil"/>
              <w:bottom w:val="nil"/>
              <w:right w:val="nil"/>
            </w:tcBorders>
          </w:tcPr>
          <w:p w14:paraId="6554C25C" w14:textId="77777777" w:rsidR="00D67C05" w:rsidRPr="008602F0" w:rsidRDefault="00D67C05" w:rsidP="00D67C05">
            <w:pPr>
              <w:pStyle w:val="BodyA"/>
              <w:spacing w:before="72" w:after="72" w:line="280" w:lineRule="atLeast"/>
              <w:rPr>
                <w:rFonts w:ascii="Times New Roman" w:hAnsi="Times New Roman"/>
                <w:color w:val="auto"/>
              </w:rPr>
            </w:pPr>
            <w:r w:rsidRPr="008602F0">
              <w:rPr>
                <w:rFonts w:ascii="Times New Roman" w:hAnsi="Times New Roman"/>
                <w:color w:val="auto"/>
              </w:rPr>
              <w:t>Near Earth Network</w:t>
            </w:r>
          </w:p>
        </w:tc>
      </w:tr>
      <w:tr w:rsidR="00D67C05" w:rsidRPr="00622971" w14:paraId="4D5BD2C6" w14:textId="77777777" w:rsidTr="003B5E9C">
        <w:trPr>
          <w:cantSplit/>
          <w:jc w:val="center"/>
        </w:trPr>
        <w:tc>
          <w:tcPr>
            <w:tcW w:w="2171" w:type="dxa"/>
            <w:tcBorders>
              <w:top w:val="nil"/>
              <w:left w:val="nil"/>
              <w:bottom w:val="nil"/>
              <w:right w:val="nil"/>
            </w:tcBorders>
          </w:tcPr>
          <w:p w14:paraId="4A577285" w14:textId="0A504D60" w:rsidR="00D67C05" w:rsidRPr="008602F0" w:rsidRDefault="00D67C05" w:rsidP="00D67C05">
            <w:pPr>
              <w:pStyle w:val="BodyA"/>
              <w:spacing w:before="72" w:after="72" w:line="280" w:lineRule="atLeast"/>
              <w:rPr>
                <w:rFonts w:ascii="Times New Roman" w:hAnsi="Times New Roman"/>
              </w:rPr>
            </w:pPr>
            <w:del w:id="17353" w:author="Perrine, Martin L. (GSFC-5670)" w:date="2016-09-13T14:29:00Z">
              <w:r w:rsidRPr="008602F0" w:rsidDel="00055AC4">
                <w:rPr>
                  <w:rFonts w:ascii="Times New Roman" w:hAnsi="Times New Roman"/>
                </w:rPr>
                <w:delText>NENG</w:delText>
              </w:r>
            </w:del>
            <w:ins w:id="17354" w:author="Perrine, Martin L. (GSFC-5670)" w:date="2016-09-13T14:29:00Z">
              <w:r w:rsidR="00055AC4">
                <w:rPr>
                  <w:rFonts w:ascii="Times New Roman" w:hAnsi="Times New Roman"/>
                </w:rPr>
                <w:t>DAPHNE</w:t>
              </w:r>
            </w:ins>
          </w:p>
        </w:tc>
        <w:tc>
          <w:tcPr>
            <w:tcW w:w="5760" w:type="dxa"/>
            <w:tcBorders>
              <w:top w:val="nil"/>
              <w:left w:val="nil"/>
              <w:bottom w:val="nil"/>
              <w:right w:val="nil"/>
            </w:tcBorders>
          </w:tcPr>
          <w:p w14:paraId="17D123E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color w:val="auto"/>
              </w:rPr>
              <w:t>Near Earth Network Gateway</w:t>
            </w:r>
          </w:p>
        </w:tc>
      </w:tr>
      <w:tr w:rsidR="00D67C05" w:rsidRPr="00622971" w14:paraId="6AEC813E" w14:textId="77777777" w:rsidTr="003B5E9C">
        <w:trPr>
          <w:cantSplit/>
          <w:jc w:val="center"/>
        </w:trPr>
        <w:tc>
          <w:tcPr>
            <w:tcW w:w="2171" w:type="dxa"/>
            <w:tcBorders>
              <w:top w:val="nil"/>
              <w:left w:val="nil"/>
              <w:bottom w:val="nil"/>
              <w:right w:val="nil"/>
            </w:tcBorders>
          </w:tcPr>
          <w:p w14:paraId="56B1DF0E"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NISN</w:t>
            </w:r>
          </w:p>
        </w:tc>
        <w:tc>
          <w:tcPr>
            <w:tcW w:w="5760" w:type="dxa"/>
            <w:tcBorders>
              <w:top w:val="nil"/>
              <w:left w:val="nil"/>
              <w:bottom w:val="nil"/>
              <w:right w:val="nil"/>
            </w:tcBorders>
          </w:tcPr>
          <w:p w14:paraId="00C6EFD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NASA Integrated Services Network</w:t>
            </w:r>
          </w:p>
        </w:tc>
      </w:tr>
      <w:tr w:rsidR="00D67C05" w:rsidRPr="00622971" w14:paraId="24ABF762" w14:textId="77777777" w:rsidTr="003B5E9C">
        <w:trPr>
          <w:cantSplit/>
          <w:jc w:val="center"/>
        </w:trPr>
        <w:tc>
          <w:tcPr>
            <w:tcW w:w="2171" w:type="dxa"/>
            <w:tcBorders>
              <w:top w:val="nil"/>
              <w:left w:val="nil"/>
              <w:bottom w:val="nil"/>
              <w:right w:val="nil"/>
            </w:tcBorders>
          </w:tcPr>
          <w:p w14:paraId="0E271BD1"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NIST</w:t>
            </w:r>
          </w:p>
        </w:tc>
        <w:tc>
          <w:tcPr>
            <w:tcW w:w="5760" w:type="dxa"/>
            <w:tcBorders>
              <w:top w:val="nil"/>
              <w:left w:val="nil"/>
              <w:bottom w:val="nil"/>
              <w:right w:val="nil"/>
            </w:tcBorders>
          </w:tcPr>
          <w:p w14:paraId="0D62DC59"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bCs/>
                <w:lang w:val="en"/>
              </w:rPr>
              <w:t>National Institute of Standards and Technology</w:t>
            </w:r>
          </w:p>
        </w:tc>
      </w:tr>
      <w:tr w:rsidR="00D67C05" w:rsidRPr="00622971" w14:paraId="7872550C" w14:textId="77777777" w:rsidTr="003B5E9C">
        <w:trPr>
          <w:cantSplit/>
          <w:jc w:val="center"/>
        </w:trPr>
        <w:tc>
          <w:tcPr>
            <w:tcW w:w="2171" w:type="dxa"/>
            <w:tcBorders>
              <w:top w:val="nil"/>
              <w:left w:val="nil"/>
              <w:bottom w:val="nil"/>
              <w:right w:val="nil"/>
            </w:tcBorders>
          </w:tcPr>
          <w:p w14:paraId="743E3527"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NPR</w:t>
            </w:r>
          </w:p>
        </w:tc>
        <w:tc>
          <w:tcPr>
            <w:tcW w:w="5760" w:type="dxa"/>
            <w:tcBorders>
              <w:top w:val="nil"/>
              <w:left w:val="nil"/>
              <w:bottom w:val="nil"/>
              <w:right w:val="nil"/>
            </w:tcBorders>
          </w:tcPr>
          <w:p w14:paraId="118A0F1C"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NASA Procedural Requirements</w:t>
            </w:r>
          </w:p>
        </w:tc>
      </w:tr>
      <w:tr w:rsidR="00D67C05" w:rsidRPr="00622971" w14:paraId="40335CDA" w14:textId="77777777" w:rsidTr="003B5E9C">
        <w:trPr>
          <w:cantSplit/>
          <w:jc w:val="center"/>
        </w:trPr>
        <w:tc>
          <w:tcPr>
            <w:tcW w:w="2171" w:type="dxa"/>
            <w:tcBorders>
              <w:top w:val="nil"/>
              <w:left w:val="nil"/>
              <w:bottom w:val="nil"/>
              <w:right w:val="nil"/>
            </w:tcBorders>
          </w:tcPr>
          <w:p w14:paraId="5535B02F"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NRZ-L</w:t>
            </w:r>
          </w:p>
        </w:tc>
        <w:tc>
          <w:tcPr>
            <w:tcW w:w="5760" w:type="dxa"/>
            <w:tcBorders>
              <w:top w:val="nil"/>
              <w:left w:val="nil"/>
              <w:bottom w:val="nil"/>
              <w:right w:val="nil"/>
            </w:tcBorders>
          </w:tcPr>
          <w:p w14:paraId="07B4DA9D"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Non-return to Zero-Level</w:t>
            </w:r>
          </w:p>
        </w:tc>
      </w:tr>
      <w:tr w:rsidR="00D67C05" w:rsidRPr="00622971" w14:paraId="26A037C8" w14:textId="77777777" w:rsidTr="003B5E9C">
        <w:trPr>
          <w:cantSplit/>
          <w:jc w:val="center"/>
        </w:trPr>
        <w:tc>
          <w:tcPr>
            <w:tcW w:w="2171" w:type="dxa"/>
            <w:tcBorders>
              <w:top w:val="nil"/>
              <w:left w:val="nil"/>
              <w:bottom w:val="nil"/>
              <w:right w:val="nil"/>
            </w:tcBorders>
          </w:tcPr>
          <w:p w14:paraId="0D7DEA4B"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NRZ-M</w:t>
            </w:r>
          </w:p>
        </w:tc>
        <w:tc>
          <w:tcPr>
            <w:tcW w:w="5760" w:type="dxa"/>
            <w:tcBorders>
              <w:top w:val="nil"/>
              <w:left w:val="nil"/>
              <w:bottom w:val="nil"/>
              <w:right w:val="nil"/>
            </w:tcBorders>
          </w:tcPr>
          <w:p w14:paraId="32920395" w14:textId="77777777" w:rsidR="00D67C05" w:rsidRPr="008602F0" w:rsidRDefault="00D67C05" w:rsidP="00D67C05">
            <w:pPr>
              <w:pStyle w:val="BodyA"/>
              <w:spacing w:before="72" w:after="72" w:line="280" w:lineRule="atLeast"/>
              <w:rPr>
                <w:rFonts w:ascii="Times New Roman" w:hAnsi="Times New Roman"/>
              </w:rPr>
            </w:pPr>
            <w:r w:rsidRPr="008602F0">
              <w:rPr>
                <w:rFonts w:ascii="Times New Roman" w:hAnsi="Times New Roman"/>
              </w:rPr>
              <w:t>Non-return to Zero-Mark</w:t>
            </w:r>
          </w:p>
        </w:tc>
      </w:tr>
      <w:tr w:rsidR="00D67C05" w:rsidRPr="00622971" w14:paraId="012130D6" w14:textId="77777777" w:rsidTr="003B5E9C">
        <w:trPr>
          <w:cantSplit/>
          <w:jc w:val="center"/>
        </w:trPr>
        <w:tc>
          <w:tcPr>
            <w:tcW w:w="2171" w:type="dxa"/>
            <w:tcBorders>
              <w:top w:val="nil"/>
              <w:left w:val="nil"/>
              <w:bottom w:val="nil"/>
              <w:right w:val="nil"/>
            </w:tcBorders>
          </w:tcPr>
          <w:p w14:paraId="6B88C686"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Ops</w:t>
            </w:r>
          </w:p>
        </w:tc>
        <w:tc>
          <w:tcPr>
            <w:tcW w:w="5760" w:type="dxa"/>
            <w:tcBorders>
              <w:top w:val="nil"/>
              <w:left w:val="nil"/>
              <w:bottom w:val="nil"/>
              <w:right w:val="nil"/>
            </w:tcBorders>
          </w:tcPr>
          <w:p w14:paraId="7934FED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Operations</w:t>
            </w:r>
          </w:p>
        </w:tc>
      </w:tr>
      <w:tr w:rsidR="00D67C05" w:rsidRPr="00622971" w14:paraId="71A9EEE9" w14:textId="77777777" w:rsidTr="003B5E9C">
        <w:trPr>
          <w:cantSplit/>
          <w:jc w:val="center"/>
        </w:trPr>
        <w:tc>
          <w:tcPr>
            <w:tcW w:w="2171" w:type="dxa"/>
            <w:tcBorders>
              <w:top w:val="nil"/>
              <w:left w:val="nil"/>
              <w:bottom w:val="nil"/>
              <w:right w:val="nil"/>
            </w:tcBorders>
          </w:tcPr>
          <w:p w14:paraId="715B342B"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OQPSK</w:t>
            </w:r>
          </w:p>
        </w:tc>
        <w:tc>
          <w:tcPr>
            <w:tcW w:w="5760" w:type="dxa"/>
            <w:tcBorders>
              <w:top w:val="nil"/>
              <w:left w:val="nil"/>
              <w:bottom w:val="nil"/>
              <w:right w:val="nil"/>
            </w:tcBorders>
          </w:tcPr>
          <w:p w14:paraId="52ED38D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 xml:space="preserve">Offset </w:t>
            </w:r>
            <w:proofErr w:type="spellStart"/>
            <w:r w:rsidRPr="008602F0">
              <w:rPr>
                <w:rFonts w:ascii="Times New Roman" w:hAnsi="Times New Roman"/>
                <w:u w:color="000000"/>
              </w:rPr>
              <w:t>Quadriphase</w:t>
            </w:r>
            <w:proofErr w:type="spellEnd"/>
            <w:r w:rsidRPr="008602F0">
              <w:rPr>
                <w:rFonts w:ascii="Times New Roman" w:hAnsi="Times New Roman"/>
                <w:u w:color="000000"/>
              </w:rPr>
              <w:t xml:space="preserve"> Shift Keyed</w:t>
            </w:r>
          </w:p>
        </w:tc>
      </w:tr>
      <w:tr w:rsidR="00D67C05" w:rsidRPr="00622971" w14:paraId="3441F063" w14:textId="77777777" w:rsidTr="003B5E9C">
        <w:trPr>
          <w:cantSplit/>
          <w:jc w:val="center"/>
        </w:trPr>
        <w:tc>
          <w:tcPr>
            <w:tcW w:w="2171" w:type="dxa"/>
            <w:tcBorders>
              <w:top w:val="nil"/>
              <w:left w:val="nil"/>
              <w:bottom w:val="nil"/>
              <w:right w:val="nil"/>
            </w:tcBorders>
          </w:tcPr>
          <w:p w14:paraId="1F3F4EF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PCM</w:t>
            </w:r>
          </w:p>
        </w:tc>
        <w:tc>
          <w:tcPr>
            <w:tcW w:w="5760" w:type="dxa"/>
            <w:tcBorders>
              <w:top w:val="nil"/>
              <w:left w:val="nil"/>
              <w:bottom w:val="nil"/>
              <w:right w:val="nil"/>
            </w:tcBorders>
          </w:tcPr>
          <w:p w14:paraId="5AC43569"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Pulse Code Modulation</w:t>
            </w:r>
          </w:p>
        </w:tc>
      </w:tr>
      <w:tr w:rsidR="00D67C05" w:rsidRPr="00622971" w14:paraId="2B2D8343" w14:textId="77777777" w:rsidTr="003B5E9C">
        <w:trPr>
          <w:cantSplit/>
          <w:jc w:val="center"/>
        </w:trPr>
        <w:tc>
          <w:tcPr>
            <w:tcW w:w="2171" w:type="dxa"/>
            <w:tcBorders>
              <w:top w:val="nil"/>
              <w:left w:val="nil"/>
              <w:bottom w:val="nil"/>
              <w:right w:val="nil"/>
            </w:tcBorders>
          </w:tcPr>
          <w:p w14:paraId="60AFC76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PM</w:t>
            </w:r>
          </w:p>
        </w:tc>
        <w:tc>
          <w:tcPr>
            <w:tcW w:w="5760" w:type="dxa"/>
            <w:tcBorders>
              <w:top w:val="nil"/>
              <w:left w:val="nil"/>
              <w:bottom w:val="nil"/>
              <w:right w:val="nil"/>
            </w:tcBorders>
          </w:tcPr>
          <w:p w14:paraId="52809DAB"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Phase Modulation</w:t>
            </w:r>
          </w:p>
        </w:tc>
      </w:tr>
      <w:tr w:rsidR="00D67C05" w:rsidRPr="00622971" w14:paraId="42543B37" w14:textId="77777777" w:rsidTr="003B5E9C">
        <w:trPr>
          <w:cantSplit/>
          <w:jc w:val="center"/>
        </w:trPr>
        <w:tc>
          <w:tcPr>
            <w:tcW w:w="2171" w:type="dxa"/>
            <w:tcBorders>
              <w:top w:val="nil"/>
              <w:left w:val="nil"/>
              <w:bottom w:val="nil"/>
              <w:right w:val="nil"/>
            </w:tcBorders>
          </w:tcPr>
          <w:p w14:paraId="0C116886"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Q</w:t>
            </w:r>
          </w:p>
        </w:tc>
        <w:tc>
          <w:tcPr>
            <w:tcW w:w="5760" w:type="dxa"/>
            <w:tcBorders>
              <w:top w:val="nil"/>
              <w:left w:val="nil"/>
              <w:bottom w:val="nil"/>
              <w:right w:val="nil"/>
            </w:tcBorders>
          </w:tcPr>
          <w:p w14:paraId="12E3A59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Quadrature Phase</w:t>
            </w:r>
          </w:p>
        </w:tc>
      </w:tr>
      <w:tr w:rsidR="00D67C05" w:rsidRPr="00622971" w14:paraId="5BCDB2E3" w14:textId="77777777" w:rsidTr="003B5E9C">
        <w:trPr>
          <w:cantSplit/>
          <w:jc w:val="center"/>
        </w:trPr>
        <w:tc>
          <w:tcPr>
            <w:tcW w:w="2171" w:type="dxa"/>
            <w:tcBorders>
              <w:top w:val="nil"/>
              <w:left w:val="nil"/>
              <w:bottom w:val="nil"/>
              <w:right w:val="nil"/>
            </w:tcBorders>
          </w:tcPr>
          <w:p w14:paraId="34709103"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QPSK</w:t>
            </w:r>
          </w:p>
        </w:tc>
        <w:tc>
          <w:tcPr>
            <w:tcW w:w="5760" w:type="dxa"/>
            <w:tcBorders>
              <w:top w:val="nil"/>
              <w:left w:val="nil"/>
              <w:bottom w:val="nil"/>
              <w:right w:val="nil"/>
            </w:tcBorders>
          </w:tcPr>
          <w:p w14:paraId="5D77E65F" w14:textId="77777777" w:rsidR="00D67C05" w:rsidRPr="008602F0" w:rsidRDefault="00D67C05" w:rsidP="00D67C05">
            <w:pPr>
              <w:pStyle w:val="FreeFormA"/>
              <w:spacing w:before="72" w:after="72" w:line="280" w:lineRule="atLeast"/>
              <w:rPr>
                <w:rFonts w:ascii="Times New Roman" w:hAnsi="Times New Roman"/>
                <w:u w:color="000000"/>
              </w:rPr>
            </w:pPr>
            <w:proofErr w:type="spellStart"/>
            <w:r w:rsidRPr="008602F0">
              <w:rPr>
                <w:rFonts w:ascii="Times New Roman" w:hAnsi="Times New Roman"/>
                <w:u w:color="000000"/>
              </w:rPr>
              <w:t>Quadriphase</w:t>
            </w:r>
            <w:proofErr w:type="spellEnd"/>
            <w:r w:rsidRPr="008602F0">
              <w:rPr>
                <w:rFonts w:ascii="Times New Roman" w:hAnsi="Times New Roman"/>
                <w:u w:color="000000"/>
              </w:rPr>
              <w:t xml:space="preserve"> Shift Keyed</w:t>
            </w:r>
          </w:p>
        </w:tc>
      </w:tr>
      <w:tr w:rsidR="00D67C05" w:rsidRPr="00622971" w14:paraId="779A88C4" w14:textId="77777777" w:rsidTr="003B5E9C">
        <w:trPr>
          <w:cantSplit/>
          <w:jc w:val="center"/>
        </w:trPr>
        <w:tc>
          <w:tcPr>
            <w:tcW w:w="2171" w:type="dxa"/>
            <w:tcBorders>
              <w:top w:val="nil"/>
              <w:left w:val="nil"/>
              <w:bottom w:val="nil"/>
              <w:right w:val="nil"/>
            </w:tcBorders>
          </w:tcPr>
          <w:p w14:paraId="7D548946"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RAID</w:t>
            </w:r>
          </w:p>
        </w:tc>
        <w:tc>
          <w:tcPr>
            <w:tcW w:w="5760" w:type="dxa"/>
            <w:tcBorders>
              <w:top w:val="nil"/>
              <w:left w:val="nil"/>
              <w:bottom w:val="nil"/>
              <w:right w:val="nil"/>
            </w:tcBorders>
          </w:tcPr>
          <w:p w14:paraId="2F23485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Redundant Array of Independent Disks</w:t>
            </w:r>
          </w:p>
        </w:tc>
      </w:tr>
      <w:tr w:rsidR="00D67C05" w:rsidRPr="00622971" w14:paraId="1C3EE305" w14:textId="77777777" w:rsidTr="003B5E9C">
        <w:trPr>
          <w:cantSplit/>
          <w:jc w:val="center"/>
        </w:trPr>
        <w:tc>
          <w:tcPr>
            <w:tcW w:w="2171" w:type="dxa"/>
            <w:tcBorders>
              <w:top w:val="nil"/>
              <w:left w:val="nil"/>
              <w:bottom w:val="nil"/>
              <w:right w:val="nil"/>
            </w:tcBorders>
          </w:tcPr>
          <w:p w14:paraId="7E7DC7A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RF</w:t>
            </w:r>
          </w:p>
        </w:tc>
        <w:tc>
          <w:tcPr>
            <w:tcW w:w="5760" w:type="dxa"/>
            <w:tcBorders>
              <w:top w:val="nil"/>
              <w:left w:val="nil"/>
              <w:bottom w:val="nil"/>
              <w:right w:val="nil"/>
            </w:tcBorders>
          </w:tcPr>
          <w:p w14:paraId="3A60523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Radio Frequency</w:t>
            </w:r>
          </w:p>
        </w:tc>
      </w:tr>
      <w:tr w:rsidR="00D67C05" w:rsidRPr="00622971" w14:paraId="30AEB7F2" w14:textId="77777777" w:rsidTr="003B5E9C">
        <w:trPr>
          <w:cantSplit/>
          <w:jc w:val="center"/>
        </w:trPr>
        <w:tc>
          <w:tcPr>
            <w:tcW w:w="2171" w:type="dxa"/>
            <w:tcBorders>
              <w:top w:val="nil"/>
              <w:left w:val="nil"/>
              <w:bottom w:val="nil"/>
              <w:right w:val="nil"/>
            </w:tcBorders>
          </w:tcPr>
          <w:p w14:paraId="339804E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RHC</w:t>
            </w:r>
          </w:p>
        </w:tc>
        <w:tc>
          <w:tcPr>
            <w:tcW w:w="5760" w:type="dxa"/>
            <w:tcBorders>
              <w:top w:val="nil"/>
              <w:left w:val="nil"/>
              <w:bottom w:val="nil"/>
              <w:right w:val="nil"/>
            </w:tcBorders>
          </w:tcPr>
          <w:p w14:paraId="6A00830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Right Hand Circular (Polarization)</w:t>
            </w:r>
          </w:p>
        </w:tc>
      </w:tr>
      <w:tr w:rsidR="00D67C05" w:rsidRPr="00622971" w14:paraId="60D7B839" w14:textId="77777777" w:rsidTr="003B5E9C">
        <w:trPr>
          <w:cantSplit/>
          <w:jc w:val="center"/>
        </w:trPr>
        <w:tc>
          <w:tcPr>
            <w:tcW w:w="2171" w:type="dxa"/>
            <w:tcBorders>
              <w:top w:val="nil"/>
              <w:left w:val="nil"/>
              <w:bottom w:val="nil"/>
              <w:right w:val="nil"/>
            </w:tcBorders>
          </w:tcPr>
          <w:p w14:paraId="39D39F0C" w14:textId="77777777" w:rsidR="00D67C05" w:rsidRPr="008602F0" w:rsidRDefault="00D67C05" w:rsidP="00D67C05">
            <w:pPr>
              <w:pStyle w:val="FreeFormA"/>
              <w:spacing w:before="72" w:after="72" w:line="280" w:lineRule="atLeast"/>
              <w:rPr>
                <w:rFonts w:ascii="Times New Roman" w:hAnsi="Times New Roman"/>
                <w:u w:color="000000"/>
              </w:rPr>
            </w:pPr>
            <w:proofErr w:type="spellStart"/>
            <w:r w:rsidRPr="008602F0">
              <w:rPr>
                <w:rFonts w:ascii="Times New Roman" w:hAnsi="Times New Roman"/>
                <w:u w:color="000000"/>
              </w:rPr>
              <w:t>ScaN</w:t>
            </w:r>
            <w:proofErr w:type="spellEnd"/>
          </w:p>
        </w:tc>
        <w:tc>
          <w:tcPr>
            <w:tcW w:w="5760" w:type="dxa"/>
            <w:tcBorders>
              <w:top w:val="nil"/>
              <w:left w:val="nil"/>
              <w:bottom w:val="nil"/>
              <w:right w:val="nil"/>
            </w:tcBorders>
          </w:tcPr>
          <w:p w14:paraId="06896AE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 xml:space="preserve">Space Communications and Navigation </w:t>
            </w:r>
          </w:p>
        </w:tc>
      </w:tr>
      <w:tr w:rsidR="00D67C05" w:rsidRPr="00622971" w14:paraId="602A0FD2" w14:textId="77777777" w:rsidTr="003B5E9C">
        <w:trPr>
          <w:cantSplit/>
          <w:jc w:val="center"/>
        </w:trPr>
        <w:tc>
          <w:tcPr>
            <w:tcW w:w="2171" w:type="dxa"/>
            <w:tcBorders>
              <w:top w:val="nil"/>
              <w:left w:val="nil"/>
              <w:bottom w:val="nil"/>
              <w:right w:val="nil"/>
            </w:tcBorders>
          </w:tcPr>
          <w:p w14:paraId="4EC3506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SGS</w:t>
            </w:r>
          </w:p>
        </w:tc>
        <w:tc>
          <w:tcPr>
            <w:tcW w:w="5760" w:type="dxa"/>
            <w:tcBorders>
              <w:top w:val="nil"/>
              <w:left w:val="nil"/>
              <w:bottom w:val="nil"/>
              <w:right w:val="nil"/>
            </w:tcBorders>
          </w:tcPr>
          <w:p w14:paraId="35F05643"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Svalbard Ground Station, Svalbard, Norway</w:t>
            </w:r>
          </w:p>
        </w:tc>
      </w:tr>
      <w:tr w:rsidR="00D67C05" w:rsidRPr="00622971" w14:paraId="4D9514D2" w14:textId="77777777" w:rsidTr="003B5E9C">
        <w:trPr>
          <w:cantSplit/>
          <w:jc w:val="center"/>
        </w:trPr>
        <w:tc>
          <w:tcPr>
            <w:tcW w:w="2171" w:type="dxa"/>
            <w:tcBorders>
              <w:top w:val="nil"/>
              <w:left w:val="nil"/>
              <w:bottom w:val="nil"/>
              <w:right w:val="nil"/>
            </w:tcBorders>
          </w:tcPr>
          <w:p w14:paraId="48ADD01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SLR</w:t>
            </w:r>
          </w:p>
        </w:tc>
        <w:tc>
          <w:tcPr>
            <w:tcW w:w="5760" w:type="dxa"/>
            <w:tcBorders>
              <w:top w:val="nil"/>
              <w:left w:val="nil"/>
              <w:bottom w:val="nil"/>
              <w:right w:val="nil"/>
            </w:tcBorders>
          </w:tcPr>
          <w:p w14:paraId="4F1401C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Satellite Laser Ranging</w:t>
            </w:r>
          </w:p>
        </w:tc>
      </w:tr>
      <w:tr w:rsidR="00D67C05" w:rsidRPr="00622971" w14:paraId="6ABFD8F8" w14:textId="77777777" w:rsidTr="003B5E9C">
        <w:trPr>
          <w:cantSplit/>
          <w:jc w:val="center"/>
        </w:trPr>
        <w:tc>
          <w:tcPr>
            <w:tcW w:w="2171" w:type="dxa"/>
            <w:tcBorders>
              <w:top w:val="nil"/>
              <w:left w:val="nil"/>
              <w:bottom w:val="nil"/>
              <w:right w:val="nil"/>
            </w:tcBorders>
          </w:tcPr>
          <w:p w14:paraId="6B4C9AD9" w14:textId="77777777" w:rsidR="00D67C05" w:rsidRPr="008602F0" w:rsidRDefault="00D67C05" w:rsidP="00D67C05">
            <w:pPr>
              <w:pStyle w:val="FreeFormA"/>
              <w:spacing w:before="72" w:after="72" w:line="280" w:lineRule="atLeast"/>
              <w:rPr>
                <w:rFonts w:ascii="Times New Roman" w:hAnsi="Times New Roman"/>
                <w:u w:color="000000"/>
              </w:rPr>
            </w:pPr>
            <w:proofErr w:type="spellStart"/>
            <w:r w:rsidRPr="008602F0">
              <w:rPr>
                <w:rFonts w:ascii="Times New Roman" w:hAnsi="Times New Roman"/>
                <w:u w:color="000000"/>
              </w:rPr>
              <w:t>sNTP</w:t>
            </w:r>
            <w:proofErr w:type="spellEnd"/>
          </w:p>
        </w:tc>
        <w:tc>
          <w:tcPr>
            <w:tcW w:w="5760" w:type="dxa"/>
            <w:tcBorders>
              <w:top w:val="nil"/>
              <w:left w:val="nil"/>
              <w:bottom w:val="nil"/>
              <w:right w:val="nil"/>
            </w:tcBorders>
          </w:tcPr>
          <w:p w14:paraId="74DD5982"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Simple Network Timing Protocol</w:t>
            </w:r>
          </w:p>
        </w:tc>
      </w:tr>
      <w:tr w:rsidR="00D67C05" w:rsidRPr="00622971" w14:paraId="1FAE5EC2" w14:textId="77777777" w:rsidTr="003B5E9C">
        <w:trPr>
          <w:cantSplit/>
          <w:jc w:val="center"/>
        </w:trPr>
        <w:tc>
          <w:tcPr>
            <w:tcW w:w="2171" w:type="dxa"/>
            <w:tcBorders>
              <w:top w:val="nil"/>
              <w:left w:val="nil"/>
              <w:bottom w:val="nil"/>
              <w:right w:val="nil"/>
            </w:tcBorders>
          </w:tcPr>
          <w:p w14:paraId="5CF38EF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SCNS</w:t>
            </w:r>
          </w:p>
        </w:tc>
        <w:tc>
          <w:tcPr>
            <w:tcW w:w="5760" w:type="dxa"/>
            <w:tcBorders>
              <w:top w:val="nil"/>
              <w:left w:val="nil"/>
              <w:bottom w:val="nil"/>
              <w:right w:val="nil"/>
            </w:tcBorders>
          </w:tcPr>
          <w:p w14:paraId="06C070A7" w14:textId="77777777" w:rsidR="00D67C05" w:rsidRPr="008602F0" w:rsidRDefault="00D67C05" w:rsidP="00D67C05">
            <w:pPr>
              <w:pStyle w:val="FreeFormA"/>
              <w:spacing w:before="72" w:after="72" w:line="280" w:lineRule="atLeast"/>
              <w:rPr>
                <w:rFonts w:ascii="Times New Roman" w:hAnsi="Times New Roman"/>
                <w:szCs w:val="24"/>
                <w:u w:color="000000"/>
              </w:rPr>
            </w:pPr>
            <w:r w:rsidRPr="008602F0">
              <w:rPr>
                <w:rFonts w:ascii="Times New Roman" w:hAnsi="Times New Roman"/>
                <w:szCs w:val="24"/>
              </w:rPr>
              <w:t>Space Communications Network Services</w:t>
            </w:r>
          </w:p>
        </w:tc>
      </w:tr>
      <w:tr w:rsidR="00D67C05" w:rsidRPr="00622971" w14:paraId="7AB19793" w14:textId="77777777" w:rsidTr="003B5E9C">
        <w:trPr>
          <w:cantSplit/>
          <w:jc w:val="center"/>
        </w:trPr>
        <w:tc>
          <w:tcPr>
            <w:tcW w:w="2171" w:type="dxa"/>
            <w:tcBorders>
              <w:top w:val="nil"/>
              <w:left w:val="nil"/>
              <w:bottom w:val="nil"/>
              <w:right w:val="nil"/>
            </w:tcBorders>
          </w:tcPr>
          <w:p w14:paraId="7F75F2C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SQPSK</w:t>
            </w:r>
          </w:p>
        </w:tc>
        <w:tc>
          <w:tcPr>
            <w:tcW w:w="5760" w:type="dxa"/>
            <w:tcBorders>
              <w:top w:val="nil"/>
              <w:left w:val="nil"/>
              <w:bottom w:val="nil"/>
              <w:right w:val="nil"/>
            </w:tcBorders>
          </w:tcPr>
          <w:p w14:paraId="6AEF558B"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 xml:space="preserve">Staggered </w:t>
            </w:r>
            <w:proofErr w:type="spellStart"/>
            <w:r w:rsidRPr="008602F0">
              <w:rPr>
                <w:rFonts w:ascii="Times New Roman" w:hAnsi="Times New Roman"/>
                <w:u w:color="000000"/>
              </w:rPr>
              <w:t>Quadriphase</w:t>
            </w:r>
            <w:proofErr w:type="spellEnd"/>
            <w:r w:rsidRPr="008602F0">
              <w:rPr>
                <w:rFonts w:ascii="Times New Roman" w:hAnsi="Times New Roman"/>
                <w:u w:color="000000"/>
              </w:rPr>
              <w:t xml:space="preserve"> Shift Keying</w:t>
            </w:r>
          </w:p>
        </w:tc>
      </w:tr>
      <w:tr w:rsidR="00D67C05" w:rsidRPr="00622971" w14:paraId="7895F858" w14:textId="77777777" w:rsidTr="003B5E9C">
        <w:trPr>
          <w:cantSplit/>
          <w:jc w:val="center"/>
        </w:trPr>
        <w:tc>
          <w:tcPr>
            <w:tcW w:w="2171" w:type="dxa"/>
            <w:tcBorders>
              <w:top w:val="nil"/>
              <w:left w:val="nil"/>
              <w:bottom w:val="nil"/>
              <w:right w:val="nil"/>
            </w:tcBorders>
          </w:tcPr>
          <w:p w14:paraId="0A10D9C4"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SSC</w:t>
            </w:r>
          </w:p>
        </w:tc>
        <w:tc>
          <w:tcPr>
            <w:tcW w:w="5760" w:type="dxa"/>
            <w:tcBorders>
              <w:top w:val="nil"/>
              <w:left w:val="nil"/>
              <w:bottom w:val="nil"/>
              <w:right w:val="nil"/>
            </w:tcBorders>
          </w:tcPr>
          <w:p w14:paraId="437EF55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Swedish Space Corporation</w:t>
            </w:r>
          </w:p>
        </w:tc>
      </w:tr>
      <w:tr w:rsidR="00D67C05" w:rsidRPr="00622971" w14:paraId="1D4272C8" w14:textId="77777777" w:rsidTr="003B5E9C">
        <w:trPr>
          <w:cantSplit/>
          <w:jc w:val="center"/>
        </w:trPr>
        <w:tc>
          <w:tcPr>
            <w:tcW w:w="2171" w:type="dxa"/>
            <w:tcBorders>
              <w:top w:val="nil"/>
              <w:left w:val="nil"/>
              <w:bottom w:val="nil"/>
              <w:right w:val="nil"/>
            </w:tcBorders>
          </w:tcPr>
          <w:p w14:paraId="2C653298"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STDN</w:t>
            </w:r>
          </w:p>
        </w:tc>
        <w:tc>
          <w:tcPr>
            <w:tcW w:w="5760" w:type="dxa"/>
            <w:tcBorders>
              <w:top w:val="nil"/>
              <w:left w:val="nil"/>
              <w:bottom w:val="nil"/>
              <w:right w:val="nil"/>
            </w:tcBorders>
          </w:tcPr>
          <w:p w14:paraId="4152B6F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Spaceflight Tracking Data Network</w:t>
            </w:r>
          </w:p>
        </w:tc>
      </w:tr>
      <w:tr w:rsidR="00D67C05" w:rsidRPr="00622971" w14:paraId="259DA80E" w14:textId="77777777" w:rsidTr="003B5E9C">
        <w:trPr>
          <w:cantSplit/>
          <w:jc w:val="center"/>
        </w:trPr>
        <w:tc>
          <w:tcPr>
            <w:tcW w:w="2171" w:type="dxa"/>
            <w:tcBorders>
              <w:top w:val="nil"/>
              <w:left w:val="nil"/>
              <w:bottom w:val="nil"/>
              <w:right w:val="nil"/>
            </w:tcBorders>
          </w:tcPr>
          <w:p w14:paraId="193A33F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lastRenderedPageBreak/>
              <w:t>TCI/IP</w:t>
            </w:r>
          </w:p>
        </w:tc>
        <w:tc>
          <w:tcPr>
            <w:tcW w:w="5760" w:type="dxa"/>
            <w:tcBorders>
              <w:top w:val="nil"/>
              <w:left w:val="nil"/>
              <w:bottom w:val="nil"/>
              <w:right w:val="nil"/>
            </w:tcBorders>
          </w:tcPr>
          <w:p w14:paraId="68E7F48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rPr>
              <w:t>Transmission Control Protocol/Internet Protocol</w:t>
            </w:r>
          </w:p>
        </w:tc>
      </w:tr>
      <w:tr w:rsidR="00D67C05" w:rsidRPr="00622971" w14:paraId="1C7B6F3F" w14:textId="77777777" w:rsidTr="003B5E9C">
        <w:trPr>
          <w:cantSplit/>
          <w:jc w:val="center"/>
        </w:trPr>
        <w:tc>
          <w:tcPr>
            <w:tcW w:w="2171" w:type="dxa"/>
            <w:tcBorders>
              <w:top w:val="nil"/>
              <w:left w:val="nil"/>
              <w:bottom w:val="nil"/>
              <w:right w:val="nil"/>
            </w:tcBorders>
          </w:tcPr>
          <w:p w14:paraId="2C44EAF7"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TT&amp;C</w:t>
            </w:r>
          </w:p>
        </w:tc>
        <w:tc>
          <w:tcPr>
            <w:tcW w:w="5760" w:type="dxa"/>
            <w:tcBorders>
              <w:top w:val="nil"/>
              <w:left w:val="nil"/>
              <w:bottom w:val="nil"/>
              <w:right w:val="nil"/>
            </w:tcBorders>
          </w:tcPr>
          <w:p w14:paraId="6AF6E35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Telemetry, Tracking and Command</w:t>
            </w:r>
          </w:p>
        </w:tc>
      </w:tr>
      <w:tr w:rsidR="00D67C05" w:rsidRPr="00622971" w14:paraId="7E7EA357" w14:textId="77777777" w:rsidTr="003B5E9C">
        <w:trPr>
          <w:cantSplit/>
          <w:jc w:val="center"/>
        </w:trPr>
        <w:tc>
          <w:tcPr>
            <w:tcW w:w="2171" w:type="dxa"/>
            <w:tcBorders>
              <w:top w:val="nil"/>
              <w:left w:val="nil"/>
              <w:bottom w:val="nil"/>
              <w:right w:val="nil"/>
            </w:tcBorders>
          </w:tcPr>
          <w:p w14:paraId="46678F0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UHF</w:t>
            </w:r>
          </w:p>
        </w:tc>
        <w:tc>
          <w:tcPr>
            <w:tcW w:w="5760" w:type="dxa"/>
            <w:tcBorders>
              <w:top w:val="nil"/>
              <w:left w:val="nil"/>
              <w:bottom w:val="nil"/>
              <w:right w:val="nil"/>
            </w:tcBorders>
          </w:tcPr>
          <w:p w14:paraId="0DE75398"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Ultra High Frequency</w:t>
            </w:r>
          </w:p>
        </w:tc>
      </w:tr>
      <w:tr w:rsidR="00D67C05" w:rsidRPr="00622971" w14:paraId="233E588A" w14:textId="77777777" w:rsidTr="003B5E9C">
        <w:trPr>
          <w:cantSplit/>
          <w:jc w:val="center"/>
        </w:trPr>
        <w:tc>
          <w:tcPr>
            <w:tcW w:w="2171" w:type="dxa"/>
            <w:tcBorders>
              <w:top w:val="nil"/>
              <w:left w:val="nil"/>
              <w:bottom w:val="nil"/>
              <w:right w:val="nil"/>
            </w:tcBorders>
          </w:tcPr>
          <w:p w14:paraId="5B4D387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USN</w:t>
            </w:r>
          </w:p>
        </w:tc>
        <w:tc>
          <w:tcPr>
            <w:tcW w:w="5760" w:type="dxa"/>
            <w:tcBorders>
              <w:top w:val="nil"/>
              <w:left w:val="nil"/>
              <w:bottom w:val="nil"/>
              <w:right w:val="nil"/>
            </w:tcBorders>
          </w:tcPr>
          <w:p w14:paraId="3C7D053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Universal Space Network</w:t>
            </w:r>
          </w:p>
        </w:tc>
      </w:tr>
      <w:tr w:rsidR="00D67C05" w:rsidRPr="00622971" w14:paraId="56D3F606" w14:textId="77777777" w:rsidTr="003B5E9C">
        <w:trPr>
          <w:cantSplit/>
          <w:jc w:val="center"/>
        </w:trPr>
        <w:tc>
          <w:tcPr>
            <w:tcW w:w="2171" w:type="dxa"/>
            <w:tcBorders>
              <w:top w:val="nil"/>
              <w:left w:val="nil"/>
              <w:bottom w:val="nil"/>
              <w:right w:val="nil"/>
            </w:tcBorders>
          </w:tcPr>
          <w:p w14:paraId="29D77123"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UTC</w:t>
            </w:r>
          </w:p>
        </w:tc>
        <w:tc>
          <w:tcPr>
            <w:tcW w:w="5760" w:type="dxa"/>
            <w:tcBorders>
              <w:top w:val="nil"/>
              <w:left w:val="nil"/>
              <w:bottom w:val="nil"/>
              <w:right w:val="nil"/>
            </w:tcBorders>
          </w:tcPr>
          <w:p w14:paraId="491C1EB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Universal Time Code or Coordinated Universal Time</w:t>
            </w:r>
          </w:p>
        </w:tc>
      </w:tr>
      <w:tr w:rsidR="00D67C05" w:rsidRPr="00622971" w14:paraId="10FE8B0D" w14:textId="77777777" w:rsidTr="003B5E9C">
        <w:trPr>
          <w:cantSplit/>
          <w:jc w:val="center"/>
        </w:trPr>
        <w:tc>
          <w:tcPr>
            <w:tcW w:w="2171" w:type="dxa"/>
            <w:tcBorders>
              <w:top w:val="nil"/>
              <w:left w:val="nil"/>
              <w:bottom w:val="nil"/>
              <w:right w:val="nil"/>
            </w:tcBorders>
          </w:tcPr>
          <w:p w14:paraId="1C923B5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UQPSK</w:t>
            </w:r>
          </w:p>
        </w:tc>
        <w:tc>
          <w:tcPr>
            <w:tcW w:w="5760" w:type="dxa"/>
            <w:tcBorders>
              <w:top w:val="nil"/>
              <w:left w:val="nil"/>
              <w:bottom w:val="nil"/>
              <w:right w:val="nil"/>
            </w:tcBorders>
          </w:tcPr>
          <w:p w14:paraId="30FA64E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 xml:space="preserve">Unbalanced </w:t>
            </w:r>
            <w:proofErr w:type="spellStart"/>
            <w:r w:rsidRPr="008602F0">
              <w:rPr>
                <w:rFonts w:ascii="Times New Roman" w:hAnsi="Times New Roman"/>
                <w:u w:color="000000"/>
              </w:rPr>
              <w:t>Quadriphase</w:t>
            </w:r>
            <w:proofErr w:type="spellEnd"/>
            <w:r w:rsidRPr="008602F0">
              <w:rPr>
                <w:rFonts w:ascii="Times New Roman" w:hAnsi="Times New Roman"/>
                <w:u w:color="000000"/>
              </w:rPr>
              <w:t xml:space="preserve"> Shift Keying</w:t>
            </w:r>
          </w:p>
        </w:tc>
      </w:tr>
      <w:tr w:rsidR="00D67C05" w:rsidRPr="00622971" w14:paraId="5F439C0D" w14:textId="77777777" w:rsidTr="003B5E9C">
        <w:trPr>
          <w:cantSplit/>
          <w:jc w:val="center"/>
        </w:trPr>
        <w:tc>
          <w:tcPr>
            <w:tcW w:w="2171" w:type="dxa"/>
            <w:tcBorders>
              <w:top w:val="nil"/>
              <w:left w:val="nil"/>
              <w:bottom w:val="nil"/>
              <w:right w:val="nil"/>
            </w:tcBorders>
          </w:tcPr>
          <w:p w14:paraId="102938F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VC</w:t>
            </w:r>
          </w:p>
        </w:tc>
        <w:tc>
          <w:tcPr>
            <w:tcW w:w="5760" w:type="dxa"/>
            <w:tcBorders>
              <w:top w:val="nil"/>
              <w:left w:val="nil"/>
              <w:bottom w:val="nil"/>
              <w:right w:val="nil"/>
            </w:tcBorders>
          </w:tcPr>
          <w:p w14:paraId="187BC50F"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Virtual Channel</w:t>
            </w:r>
          </w:p>
        </w:tc>
      </w:tr>
      <w:tr w:rsidR="00D67C05" w:rsidRPr="00622971" w14:paraId="6FE3D884" w14:textId="77777777" w:rsidTr="003B5E9C">
        <w:trPr>
          <w:cantSplit/>
          <w:jc w:val="center"/>
        </w:trPr>
        <w:tc>
          <w:tcPr>
            <w:tcW w:w="2171" w:type="dxa"/>
            <w:tcBorders>
              <w:top w:val="nil"/>
              <w:left w:val="nil"/>
              <w:bottom w:val="nil"/>
              <w:right w:val="nil"/>
            </w:tcBorders>
          </w:tcPr>
          <w:p w14:paraId="3FC6832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VCID</w:t>
            </w:r>
          </w:p>
        </w:tc>
        <w:tc>
          <w:tcPr>
            <w:tcW w:w="5760" w:type="dxa"/>
            <w:tcBorders>
              <w:top w:val="nil"/>
              <w:left w:val="nil"/>
              <w:bottom w:val="nil"/>
              <w:right w:val="nil"/>
            </w:tcBorders>
          </w:tcPr>
          <w:p w14:paraId="3DA14BC0"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Virtual Channel Identifier</w:t>
            </w:r>
          </w:p>
        </w:tc>
      </w:tr>
      <w:tr w:rsidR="00D67C05" w:rsidRPr="00622971" w14:paraId="0AD90C00" w14:textId="77777777" w:rsidTr="003B5E9C">
        <w:trPr>
          <w:cantSplit/>
          <w:jc w:val="center"/>
        </w:trPr>
        <w:tc>
          <w:tcPr>
            <w:tcW w:w="2171" w:type="dxa"/>
            <w:tcBorders>
              <w:top w:val="nil"/>
              <w:left w:val="nil"/>
              <w:bottom w:val="nil"/>
              <w:right w:val="nil"/>
            </w:tcBorders>
          </w:tcPr>
          <w:p w14:paraId="12F64301"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VDCU</w:t>
            </w:r>
          </w:p>
        </w:tc>
        <w:tc>
          <w:tcPr>
            <w:tcW w:w="5760" w:type="dxa"/>
            <w:tcBorders>
              <w:top w:val="nil"/>
              <w:left w:val="nil"/>
              <w:bottom w:val="nil"/>
              <w:right w:val="nil"/>
            </w:tcBorders>
          </w:tcPr>
          <w:p w14:paraId="0C754B5E"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Virtual Channel Data Unit</w:t>
            </w:r>
          </w:p>
        </w:tc>
      </w:tr>
      <w:tr w:rsidR="00D67C05" w:rsidRPr="00622971" w14:paraId="4B717FD9" w14:textId="77777777" w:rsidTr="003B5E9C">
        <w:trPr>
          <w:cantSplit/>
          <w:jc w:val="center"/>
        </w:trPr>
        <w:tc>
          <w:tcPr>
            <w:tcW w:w="2171" w:type="dxa"/>
            <w:tcBorders>
              <w:top w:val="nil"/>
              <w:left w:val="nil"/>
              <w:bottom w:val="nil"/>
              <w:right w:val="nil"/>
            </w:tcBorders>
          </w:tcPr>
          <w:p w14:paraId="43AE0DFA"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VHF</w:t>
            </w:r>
          </w:p>
        </w:tc>
        <w:tc>
          <w:tcPr>
            <w:tcW w:w="5760" w:type="dxa"/>
            <w:tcBorders>
              <w:top w:val="nil"/>
              <w:left w:val="nil"/>
              <w:bottom w:val="nil"/>
              <w:right w:val="nil"/>
            </w:tcBorders>
          </w:tcPr>
          <w:p w14:paraId="075B0F9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Very High Frequency</w:t>
            </w:r>
          </w:p>
        </w:tc>
      </w:tr>
      <w:tr w:rsidR="00D67C05" w:rsidRPr="00622971" w14:paraId="2FCCA6D3" w14:textId="77777777" w:rsidTr="003B5E9C">
        <w:trPr>
          <w:cantSplit/>
          <w:jc w:val="center"/>
        </w:trPr>
        <w:tc>
          <w:tcPr>
            <w:tcW w:w="2171" w:type="dxa"/>
            <w:tcBorders>
              <w:top w:val="nil"/>
              <w:left w:val="nil"/>
              <w:bottom w:val="nil"/>
              <w:right w:val="nil"/>
            </w:tcBorders>
          </w:tcPr>
          <w:p w14:paraId="5C4294ED"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WAL</w:t>
            </w:r>
          </w:p>
        </w:tc>
        <w:tc>
          <w:tcPr>
            <w:tcW w:w="5760" w:type="dxa"/>
            <w:tcBorders>
              <w:top w:val="nil"/>
              <w:left w:val="nil"/>
              <w:bottom w:val="nil"/>
              <w:right w:val="nil"/>
            </w:tcBorders>
          </w:tcPr>
          <w:p w14:paraId="015833EC" w14:textId="77777777" w:rsidR="00D67C05" w:rsidRPr="008602F0" w:rsidRDefault="00D67C05" w:rsidP="00D67C05">
            <w:pPr>
              <w:pStyle w:val="FreeFormA"/>
              <w:spacing w:before="72" w:after="72" w:line="280" w:lineRule="atLeast"/>
              <w:rPr>
                <w:rFonts w:ascii="Times New Roman" w:hAnsi="Times New Roman"/>
                <w:u w:color="000000"/>
              </w:rPr>
            </w:pPr>
            <w:proofErr w:type="spellStart"/>
            <w:r w:rsidRPr="008602F0">
              <w:rPr>
                <w:rFonts w:ascii="Times New Roman" w:hAnsi="Times New Roman"/>
                <w:u w:color="000000"/>
              </w:rPr>
              <w:t>Weilheim</w:t>
            </w:r>
            <w:proofErr w:type="spellEnd"/>
            <w:r w:rsidRPr="008602F0">
              <w:rPr>
                <w:rFonts w:ascii="Times New Roman" w:hAnsi="Times New Roman"/>
                <w:u w:color="000000"/>
              </w:rPr>
              <w:t xml:space="preserve"> Tacking Station, </w:t>
            </w:r>
            <w:proofErr w:type="spellStart"/>
            <w:r w:rsidRPr="008602F0">
              <w:rPr>
                <w:rFonts w:ascii="Times New Roman" w:hAnsi="Times New Roman"/>
                <w:u w:color="000000"/>
              </w:rPr>
              <w:t>Weilheim</w:t>
            </w:r>
            <w:proofErr w:type="spellEnd"/>
            <w:r w:rsidRPr="008602F0">
              <w:rPr>
                <w:rFonts w:ascii="Times New Roman" w:hAnsi="Times New Roman"/>
                <w:u w:color="000000"/>
              </w:rPr>
              <w:t>, Germany</w:t>
            </w:r>
          </w:p>
        </w:tc>
      </w:tr>
      <w:tr w:rsidR="00D67C05" w:rsidRPr="00622971" w14:paraId="1D72B84F" w14:textId="77777777" w:rsidTr="003B5E9C">
        <w:trPr>
          <w:cantSplit/>
          <w:jc w:val="center"/>
        </w:trPr>
        <w:tc>
          <w:tcPr>
            <w:tcW w:w="2171" w:type="dxa"/>
            <w:tcBorders>
              <w:top w:val="nil"/>
              <w:left w:val="nil"/>
              <w:bottom w:val="nil"/>
              <w:right w:val="nil"/>
            </w:tcBorders>
          </w:tcPr>
          <w:p w14:paraId="5928A812"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WGS</w:t>
            </w:r>
          </w:p>
        </w:tc>
        <w:tc>
          <w:tcPr>
            <w:tcW w:w="5760" w:type="dxa"/>
            <w:tcBorders>
              <w:top w:val="nil"/>
              <w:left w:val="nil"/>
              <w:bottom w:val="nil"/>
              <w:right w:val="nil"/>
            </w:tcBorders>
          </w:tcPr>
          <w:p w14:paraId="07C4A17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Wallops Ground Station, Wallops Island, VA</w:t>
            </w:r>
          </w:p>
        </w:tc>
      </w:tr>
      <w:tr w:rsidR="00D67C05" w:rsidRPr="00622971" w14:paraId="27211EAE" w14:textId="77777777" w:rsidTr="003B5E9C">
        <w:trPr>
          <w:cantSplit/>
          <w:jc w:val="center"/>
        </w:trPr>
        <w:tc>
          <w:tcPr>
            <w:tcW w:w="2171" w:type="dxa"/>
            <w:tcBorders>
              <w:top w:val="nil"/>
              <w:left w:val="nil"/>
              <w:bottom w:val="nil"/>
              <w:right w:val="nil"/>
            </w:tcBorders>
          </w:tcPr>
          <w:p w14:paraId="55156805"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WFF</w:t>
            </w:r>
          </w:p>
        </w:tc>
        <w:tc>
          <w:tcPr>
            <w:tcW w:w="5760" w:type="dxa"/>
            <w:tcBorders>
              <w:top w:val="nil"/>
              <w:left w:val="nil"/>
              <w:bottom w:val="nil"/>
              <w:right w:val="nil"/>
            </w:tcBorders>
          </w:tcPr>
          <w:p w14:paraId="31445FEF"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Wallops Flight Facility, Wallops Island, VA</w:t>
            </w:r>
          </w:p>
        </w:tc>
      </w:tr>
      <w:tr w:rsidR="00D67C05" w:rsidRPr="00622971" w14:paraId="0CFF475F" w14:textId="77777777" w:rsidTr="003B5E9C">
        <w:trPr>
          <w:cantSplit/>
          <w:jc w:val="center"/>
        </w:trPr>
        <w:tc>
          <w:tcPr>
            <w:tcW w:w="2171" w:type="dxa"/>
            <w:tcBorders>
              <w:top w:val="nil"/>
              <w:left w:val="nil"/>
              <w:bottom w:val="nil"/>
              <w:right w:val="nil"/>
            </w:tcBorders>
          </w:tcPr>
          <w:p w14:paraId="3CA2BE4C" w14:textId="77777777" w:rsidR="00D67C05" w:rsidRPr="008602F0"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u w:color="000000"/>
              </w:rPr>
              <w:t>WSC</w:t>
            </w:r>
          </w:p>
        </w:tc>
        <w:tc>
          <w:tcPr>
            <w:tcW w:w="5760" w:type="dxa"/>
            <w:tcBorders>
              <w:top w:val="nil"/>
              <w:left w:val="nil"/>
              <w:bottom w:val="nil"/>
              <w:right w:val="nil"/>
            </w:tcBorders>
          </w:tcPr>
          <w:p w14:paraId="4A6B2F38" w14:textId="77777777" w:rsidR="00D67C05" w:rsidRPr="009F272B" w:rsidRDefault="00D67C05" w:rsidP="00D67C05">
            <w:pPr>
              <w:pStyle w:val="FreeFormA"/>
              <w:spacing w:before="72" w:after="72" w:line="280" w:lineRule="atLeast"/>
              <w:rPr>
                <w:rFonts w:ascii="Times New Roman" w:hAnsi="Times New Roman"/>
                <w:u w:color="000000"/>
              </w:rPr>
            </w:pPr>
            <w:r w:rsidRPr="008602F0">
              <w:rPr>
                <w:rFonts w:ascii="Times New Roman" w:hAnsi="Times New Roman"/>
              </w:rPr>
              <w:t>White Sands Complex, White Sands, NM</w:t>
            </w:r>
          </w:p>
        </w:tc>
      </w:tr>
    </w:tbl>
    <w:p w14:paraId="3861BAB0" w14:textId="77777777" w:rsidR="00F77004" w:rsidRDefault="00F77004" w:rsidP="00D23A6D">
      <w:pPr>
        <w:pStyle w:val="BodyText"/>
      </w:pPr>
    </w:p>
    <w:p w14:paraId="1843CE1A" w14:textId="77777777" w:rsidR="007D72CE" w:rsidRPr="008F3E36" w:rsidRDefault="007D72CE" w:rsidP="003E6F4E">
      <w:pPr>
        <w:pStyle w:val="Appendix"/>
      </w:pPr>
      <w:bookmarkStart w:id="17355" w:name="_Toc182361275"/>
      <w:bookmarkStart w:id="17356" w:name="_Toc243375248"/>
      <w:bookmarkStart w:id="17357" w:name="_Toc243376926"/>
      <w:bookmarkStart w:id="17358" w:name="_Toc243473171"/>
      <w:bookmarkEnd w:id="15999"/>
      <w:r>
        <w:br w:type="page"/>
      </w:r>
      <w:bookmarkStart w:id="17359" w:name="_Toc246230954"/>
      <w:bookmarkStart w:id="17360" w:name="_Toc460592902"/>
      <w:r w:rsidR="00B540F7" w:rsidRPr="008F3E36">
        <w:lastRenderedPageBreak/>
        <w:t>DEFINITIONS</w:t>
      </w:r>
      <w:bookmarkEnd w:id="17355"/>
      <w:bookmarkEnd w:id="17359"/>
      <w:bookmarkEnd w:id="17360"/>
    </w:p>
    <w:p w14:paraId="7C467EF4" w14:textId="77777777" w:rsidR="007D72CE" w:rsidRPr="00F47FA2" w:rsidRDefault="007D72CE" w:rsidP="003E6F4E">
      <w:pPr>
        <w:pStyle w:val="Appendix1"/>
      </w:pPr>
      <w:bookmarkStart w:id="17361" w:name="_Toc182361276"/>
      <w:bookmarkStart w:id="17362" w:name="_Toc246230955"/>
      <w:bookmarkStart w:id="17363" w:name="_Toc460592903"/>
      <w:r w:rsidRPr="00F47FA2">
        <w:t>Scope</w:t>
      </w:r>
      <w:bookmarkEnd w:id="17361"/>
      <w:bookmarkEnd w:id="17362"/>
      <w:bookmarkEnd w:id="17363"/>
    </w:p>
    <w:p w14:paraId="378149BB" w14:textId="20B68416" w:rsidR="007D72CE" w:rsidRDefault="007D72CE" w:rsidP="00D23A6D">
      <w:pPr>
        <w:jc w:val="center"/>
      </w:pPr>
      <w:r>
        <w:t>This appendix lists the definitions.</w:t>
      </w:r>
    </w:p>
    <w:p w14:paraId="75F664C5" w14:textId="77777777" w:rsidR="007D72CE" w:rsidRPr="00F47FA2" w:rsidRDefault="007D72CE" w:rsidP="003E6F4E">
      <w:pPr>
        <w:pStyle w:val="Appendix1"/>
      </w:pPr>
      <w:bookmarkStart w:id="17364" w:name="_Toc182361277"/>
      <w:bookmarkStart w:id="17365" w:name="_Toc246230956"/>
      <w:bookmarkStart w:id="17366" w:name="_Toc460592904"/>
      <w:r w:rsidRPr="00F47FA2">
        <w:t xml:space="preserve">List of </w:t>
      </w:r>
      <w:r>
        <w:t>Definitions</w:t>
      </w:r>
      <w:bookmarkEnd w:id="17364"/>
      <w:bookmarkEnd w:id="17365"/>
      <w:bookmarkEnd w:id="17366"/>
    </w:p>
    <w:p w14:paraId="0884D19B" w14:textId="77777777" w:rsidR="00F456D2" w:rsidRDefault="00F456D2" w:rsidP="00C82F74">
      <w:pPr>
        <w:pStyle w:val="TableCaption"/>
      </w:pPr>
      <w:bookmarkStart w:id="17367" w:name="_Toc460236114"/>
      <w:r>
        <w:t>Table </w:t>
      </w:r>
      <w:r w:rsidR="00561D20">
        <w:fldChar w:fldCharType="begin"/>
      </w:r>
      <w:r>
        <w:instrText xml:space="preserve"> STYLEREF  \s Appendix </w:instrText>
      </w:r>
      <w:r w:rsidR="00561D20">
        <w:fldChar w:fldCharType="separate"/>
      </w:r>
      <w:r w:rsidR="00EF27DF">
        <w:rPr>
          <w:noProof/>
        </w:rPr>
        <w:t>C</w:t>
      </w:r>
      <w:r w:rsidR="00561D20">
        <w:fldChar w:fldCharType="end"/>
      </w:r>
      <w:r w:rsidR="00F2119B">
        <w:t>-</w:t>
      </w:r>
      <w:r>
        <w:t>1</w:t>
      </w:r>
      <w:r w:rsidRPr="00DE2350">
        <w:t>—</w:t>
      </w:r>
      <w:r>
        <w:t>Definitions</w:t>
      </w:r>
      <w:bookmarkEnd w:id="17367"/>
    </w:p>
    <w:tbl>
      <w:tblPr>
        <w:tblW w:w="9576" w:type="dxa"/>
        <w:jc w:val="center"/>
        <w:tblLayout w:type="fixed"/>
        <w:tblCellMar>
          <w:top w:w="29" w:type="dxa"/>
          <w:left w:w="0" w:type="dxa"/>
          <w:bottom w:w="29" w:type="dxa"/>
          <w:right w:w="0" w:type="dxa"/>
        </w:tblCellMar>
        <w:tblLook w:val="01E0" w:firstRow="1" w:lastRow="1" w:firstColumn="1" w:lastColumn="1" w:noHBand="0" w:noVBand="0"/>
      </w:tblPr>
      <w:tblGrid>
        <w:gridCol w:w="9576"/>
      </w:tblGrid>
      <w:tr w:rsidR="007D72CE" w:rsidRPr="0042750F" w14:paraId="79EFA335" w14:textId="77777777" w:rsidTr="008661EE">
        <w:trPr>
          <w:cantSplit/>
          <w:jc w:val="center"/>
        </w:trPr>
        <w:tc>
          <w:tcPr>
            <w:tcW w:w="9576" w:type="dxa"/>
            <w:vAlign w:val="center"/>
          </w:tcPr>
          <w:p w14:paraId="6A69DA7B" w14:textId="77777777" w:rsidR="007D72CE" w:rsidRPr="0042750F" w:rsidRDefault="007D72CE" w:rsidP="0042750F">
            <w:pPr>
              <w:pStyle w:val="TableText"/>
              <w:rPr>
                <w:sz w:val="18"/>
              </w:rPr>
            </w:pPr>
            <w:r w:rsidRPr="0042750F">
              <w:rPr>
                <w:b/>
                <w:sz w:val="18"/>
              </w:rPr>
              <w:t>Activity</w:t>
            </w:r>
            <w:r w:rsidRPr="0042750F">
              <w:rPr>
                <w:sz w:val="18"/>
              </w:rPr>
              <w:t>: (1) Any of the project components or research functions that are executed to deliver a product or service or provide support or insight to mature technologies</w:t>
            </w:r>
            <w:r w:rsidR="00A450BF" w:rsidRPr="0042750F">
              <w:rPr>
                <w:sz w:val="18"/>
              </w:rPr>
              <w:t xml:space="preserve">.  </w:t>
            </w:r>
            <w:r w:rsidRPr="0042750F">
              <w:rPr>
                <w:sz w:val="18"/>
              </w:rPr>
              <w:t>(2) A set of tasks that describe the technical effort to accomplish a process and help generate expected outcomes.</w:t>
            </w:r>
          </w:p>
        </w:tc>
      </w:tr>
      <w:tr w:rsidR="007D72CE" w:rsidRPr="0042750F" w14:paraId="4FA548CA" w14:textId="77777777" w:rsidTr="008661EE">
        <w:trPr>
          <w:cantSplit/>
          <w:jc w:val="center"/>
        </w:trPr>
        <w:tc>
          <w:tcPr>
            <w:tcW w:w="9576" w:type="dxa"/>
            <w:vAlign w:val="center"/>
          </w:tcPr>
          <w:p w14:paraId="79551220" w14:textId="77777777" w:rsidR="007D72CE" w:rsidRPr="0042750F" w:rsidRDefault="007D72CE" w:rsidP="0042750F">
            <w:pPr>
              <w:pStyle w:val="TableText"/>
              <w:rPr>
                <w:sz w:val="18"/>
              </w:rPr>
            </w:pPr>
            <w:r w:rsidRPr="0042750F">
              <w:rPr>
                <w:b/>
                <w:sz w:val="18"/>
              </w:rPr>
              <w:t>Advanced Technology Development</w:t>
            </w:r>
            <w:r w:rsidRPr="0042750F">
              <w:rPr>
                <w:sz w:val="18"/>
              </w:rPr>
              <w:t>: ATD is one of four interrelated NASA product lines</w:t>
            </w:r>
            <w:r w:rsidR="00A450BF" w:rsidRPr="0042750F">
              <w:rPr>
                <w:sz w:val="18"/>
              </w:rPr>
              <w:t xml:space="preserve">.  </w:t>
            </w:r>
            <w:r w:rsidRPr="0042750F">
              <w:rPr>
                <w:sz w:val="18"/>
              </w:rPr>
              <w:t>ATD programs and projects are investments that produce entirely new capabilities or that help overcome technical limitations of existing systems</w:t>
            </w:r>
            <w:r w:rsidR="00A450BF" w:rsidRPr="0042750F">
              <w:rPr>
                <w:sz w:val="18"/>
              </w:rPr>
              <w:t xml:space="preserve">.  </w:t>
            </w:r>
            <w:r w:rsidRPr="0042750F">
              <w:rPr>
                <w:sz w:val="18"/>
              </w:rPr>
              <w:t>ATD is seen as a bridge between BAR and actual application in NASA, such as FS&amp;GS projects or elsewhere</w:t>
            </w:r>
            <w:r w:rsidR="00A450BF" w:rsidRPr="0042750F">
              <w:rPr>
                <w:sz w:val="18"/>
              </w:rPr>
              <w:t xml:space="preserve">.  </w:t>
            </w:r>
            <w:r w:rsidRPr="0042750F">
              <w:rPr>
                <w:sz w:val="18"/>
              </w:rPr>
              <w:t>ATD projects typically fall within a Technology Readiness Level (TRL) range of 4 to 6.</w:t>
            </w:r>
          </w:p>
        </w:tc>
      </w:tr>
      <w:tr w:rsidR="007D72CE" w:rsidRPr="0042750F" w14:paraId="28555B39" w14:textId="77777777" w:rsidTr="008661EE">
        <w:trPr>
          <w:cantSplit/>
          <w:jc w:val="center"/>
        </w:trPr>
        <w:tc>
          <w:tcPr>
            <w:tcW w:w="9576" w:type="dxa"/>
            <w:vAlign w:val="center"/>
          </w:tcPr>
          <w:p w14:paraId="12E64E45" w14:textId="77777777" w:rsidR="007D72CE" w:rsidRPr="0042750F" w:rsidRDefault="007D72CE" w:rsidP="0042750F">
            <w:pPr>
              <w:pStyle w:val="TableText"/>
              <w:rPr>
                <w:sz w:val="18"/>
              </w:rPr>
            </w:pPr>
            <w:r w:rsidRPr="0042750F">
              <w:rPr>
                <w:b/>
                <w:sz w:val="18"/>
              </w:rPr>
              <w:t>Architecture and Design</w:t>
            </w:r>
            <w:r w:rsidRPr="0042750F">
              <w:rPr>
                <w:sz w:val="18"/>
              </w:rPr>
              <w:t>: A description of the mission elements, their interfaces, their logical and physical layout, and the analysis of the design to determine expected performance and margins</w:t>
            </w:r>
            <w:r w:rsidR="00A450BF" w:rsidRPr="0042750F">
              <w:rPr>
                <w:sz w:val="18"/>
              </w:rPr>
              <w:t xml:space="preserve">.  </w:t>
            </w:r>
            <w:r w:rsidRPr="0042750F">
              <w:rPr>
                <w:sz w:val="18"/>
              </w:rPr>
              <w:t>Includes System Design Synthesis, System Design Analysis, and System Design Validation products.</w:t>
            </w:r>
          </w:p>
        </w:tc>
      </w:tr>
      <w:tr w:rsidR="007D72CE" w:rsidRPr="0042750F" w14:paraId="32519AC6" w14:textId="77777777" w:rsidTr="008661EE">
        <w:trPr>
          <w:cantSplit/>
          <w:jc w:val="center"/>
        </w:trPr>
        <w:tc>
          <w:tcPr>
            <w:tcW w:w="9576" w:type="dxa"/>
            <w:vAlign w:val="center"/>
          </w:tcPr>
          <w:p w14:paraId="6D996F59" w14:textId="77777777" w:rsidR="007D72CE" w:rsidRPr="0042750F" w:rsidRDefault="007D72CE" w:rsidP="0042750F">
            <w:pPr>
              <w:pStyle w:val="TableText"/>
              <w:rPr>
                <w:sz w:val="18"/>
              </w:rPr>
            </w:pPr>
            <w:r w:rsidRPr="0042750F">
              <w:rPr>
                <w:b/>
                <w:sz w:val="18"/>
              </w:rPr>
              <w:t>Baseline</w:t>
            </w:r>
            <w:r w:rsidRPr="0042750F">
              <w:rPr>
                <w:sz w:val="18"/>
              </w:rPr>
              <w:t>: An agreed-to set of requirements, designs, or documents that will have changes controlled through a formal approval and monitoring process.</w:t>
            </w:r>
          </w:p>
        </w:tc>
      </w:tr>
      <w:tr w:rsidR="007D72CE" w:rsidRPr="0042750F" w14:paraId="702A11B8" w14:textId="77777777" w:rsidTr="008661EE">
        <w:trPr>
          <w:cantSplit/>
          <w:jc w:val="center"/>
        </w:trPr>
        <w:tc>
          <w:tcPr>
            <w:tcW w:w="9576" w:type="dxa"/>
            <w:vAlign w:val="center"/>
          </w:tcPr>
          <w:p w14:paraId="7FAB7811" w14:textId="77777777" w:rsidR="007D72CE" w:rsidRPr="0042750F" w:rsidRDefault="007D72CE" w:rsidP="0042750F">
            <w:pPr>
              <w:pStyle w:val="TableText"/>
              <w:rPr>
                <w:sz w:val="18"/>
              </w:rPr>
            </w:pPr>
            <w:r w:rsidRPr="0042750F">
              <w:rPr>
                <w:b/>
                <w:sz w:val="18"/>
              </w:rPr>
              <w:t>Configuration Management</w:t>
            </w:r>
            <w:r w:rsidRPr="0042750F">
              <w:rPr>
                <w:sz w:val="18"/>
              </w:rPr>
              <w:t>: A systematic process for establishing and maintaining control and evaluation of all changes to baseline documentation, products (Configuration Items), and subsequent changes to that documentation which defines the original scope of effort</w:t>
            </w:r>
            <w:r w:rsidR="00A450BF" w:rsidRPr="0042750F">
              <w:rPr>
                <w:sz w:val="18"/>
              </w:rPr>
              <w:t xml:space="preserve">.  </w:t>
            </w:r>
            <w:r w:rsidRPr="0042750F">
              <w:rPr>
                <w:sz w:val="18"/>
              </w:rPr>
              <w:t>The systematic control, identification, status accounting, and verification of all Configuration Items throughout their life cycle.</w:t>
            </w:r>
          </w:p>
        </w:tc>
      </w:tr>
      <w:tr w:rsidR="007D72CE" w:rsidRPr="0042750F" w14:paraId="4AAE7B13" w14:textId="77777777" w:rsidTr="008661EE">
        <w:trPr>
          <w:cantSplit/>
          <w:jc w:val="center"/>
        </w:trPr>
        <w:tc>
          <w:tcPr>
            <w:tcW w:w="9576" w:type="dxa"/>
            <w:vAlign w:val="center"/>
          </w:tcPr>
          <w:p w14:paraId="18F6AF44" w14:textId="77777777" w:rsidR="007D72CE" w:rsidRPr="0042750F" w:rsidRDefault="007D72CE" w:rsidP="0042750F">
            <w:pPr>
              <w:pStyle w:val="TableText"/>
              <w:rPr>
                <w:sz w:val="18"/>
              </w:rPr>
            </w:pPr>
            <w:r w:rsidRPr="0042750F">
              <w:rPr>
                <w:b/>
                <w:sz w:val="18"/>
              </w:rPr>
              <w:t>Contractor</w:t>
            </w:r>
            <w:r w:rsidRPr="0042750F">
              <w:rPr>
                <w:sz w:val="18"/>
              </w:rPr>
              <w:t>: Per NPR 7123.1, a “contractor” is an individual, partnership, company, corporation, association, or other service having a contract with the Agency for the design, development, manufacture, maintenance, modification, operation, or supply of items or services under the terms of a contract to a program or project within the scope of this NPR.  Research grantees, research contractors, and research subcontractors are excluded from this definition.</w:t>
            </w:r>
          </w:p>
        </w:tc>
      </w:tr>
      <w:tr w:rsidR="007D72CE" w:rsidRPr="0042750F" w14:paraId="7E6C984D" w14:textId="77777777" w:rsidTr="008661EE">
        <w:trPr>
          <w:cantSplit/>
          <w:jc w:val="center"/>
        </w:trPr>
        <w:tc>
          <w:tcPr>
            <w:tcW w:w="9576" w:type="dxa"/>
            <w:vAlign w:val="center"/>
          </w:tcPr>
          <w:p w14:paraId="22B46AA9" w14:textId="77777777" w:rsidR="007D72CE" w:rsidRPr="0042750F" w:rsidRDefault="007D72CE" w:rsidP="0042750F">
            <w:pPr>
              <w:pStyle w:val="TableText"/>
              <w:rPr>
                <w:sz w:val="18"/>
              </w:rPr>
            </w:pPr>
            <w:r w:rsidRPr="0042750F">
              <w:rPr>
                <w:b/>
                <w:sz w:val="18"/>
              </w:rPr>
              <w:t>Customer</w:t>
            </w:r>
            <w:r w:rsidRPr="0042750F">
              <w:rPr>
                <w:sz w:val="18"/>
              </w:rPr>
              <w:t>: The organization or individual that has requested a product and will receive the product to be delivered</w:t>
            </w:r>
            <w:r w:rsidR="00A450BF" w:rsidRPr="0042750F">
              <w:rPr>
                <w:sz w:val="18"/>
              </w:rPr>
              <w:t xml:space="preserve">.  </w:t>
            </w:r>
            <w:r w:rsidRPr="0042750F">
              <w:rPr>
                <w:sz w:val="18"/>
              </w:rPr>
              <w:t>The customer may be an end user of the product, the acquiring agent for the end user, or the requestor of the work products from a technical effort</w:t>
            </w:r>
            <w:r w:rsidR="00A450BF" w:rsidRPr="0042750F">
              <w:rPr>
                <w:sz w:val="18"/>
              </w:rPr>
              <w:t xml:space="preserve">.  </w:t>
            </w:r>
            <w:r w:rsidRPr="0042750F">
              <w:rPr>
                <w:sz w:val="18"/>
              </w:rPr>
              <w:t>Each product within the system hierarchy has a customer</w:t>
            </w:r>
            <w:r w:rsidR="00A450BF" w:rsidRPr="0042750F">
              <w:rPr>
                <w:sz w:val="18"/>
              </w:rPr>
              <w:t xml:space="preserve">.  </w:t>
            </w:r>
            <w:r w:rsidRPr="0042750F">
              <w:rPr>
                <w:sz w:val="18"/>
              </w:rPr>
              <w:t>A subset of “stakeholders.</w:t>
            </w:r>
            <w:r w:rsidR="00A450BF" w:rsidRPr="0042750F">
              <w:rPr>
                <w:sz w:val="18"/>
              </w:rPr>
              <w:t xml:space="preserve">”  </w:t>
            </w:r>
            <w:r w:rsidRPr="0042750F">
              <w:rPr>
                <w:sz w:val="18"/>
              </w:rPr>
              <w:t>(</w:t>
            </w:r>
            <w:r w:rsidR="00A450BF" w:rsidRPr="0042750F">
              <w:rPr>
                <w:sz w:val="18"/>
              </w:rPr>
              <w:t>Refer to</w:t>
            </w:r>
            <w:r w:rsidRPr="0042750F">
              <w:rPr>
                <w:sz w:val="18"/>
              </w:rPr>
              <w:t xml:space="preserve"> Stakeholder.)</w:t>
            </w:r>
          </w:p>
        </w:tc>
      </w:tr>
      <w:tr w:rsidR="007D72CE" w:rsidRPr="0042750F" w14:paraId="7022DC70" w14:textId="77777777" w:rsidTr="008661EE">
        <w:trPr>
          <w:cantSplit/>
          <w:jc w:val="center"/>
        </w:trPr>
        <w:tc>
          <w:tcPr>
            <w:tcW w:w="9576" w:type="dxa"/>
            <w:vAlign w:val="center"/>
          </w:tcPr>
          <w:p w14:paraId="271BCA0B" w14:textId="77777777" w:rsidR="007D72CE" w:rsidRPr="0042750F" w:rsidRDefault="007D72CE" w:rsidP="0042750F">
            <w:pPr>
              <w:pStyle w:val="TableText"/>
              <w:rPr>
                <w:sz w:val="18"/>
              </w:rPr>
            </w:pPr>
            <w:r w:rsidRPr="0042750F">
              <w:rPr>
                <w:b/>
                <w:sz w:val="18"/>
              </w:rPr>
              <w:t>Decision Authority</w:t>
            </w:r>
            <w:r w:rsidRPr="0042750F">
              <w:rPr>
                <w:sz w:val="18"/>
              </w:rPr>
              <w:t>: The Agency’s responsible individual who authorizes the transition at a KDP to the next life-cycle phase for a program/project.</w:t>
            </w:r>
          </w:p>
        </w:tc>
      </w:tr>
      <w:tr w:rsidR="007D72CE" w:rsidRPr="0042750F" w14:paraId="4ACF13EB" w14:textId="77777777" w:rsidTr="008661EE">
        <w:trPr>
          <w:cantSplit/>
          <w:jc w:val="center"/>
        </w:trPr>
        <w:tc>
          <w:tcPr>
            <w:tcW w:w="9576" w:type="dxa"/>
            <w:vAlign w:val="center"/>
          </w:tcPr>
          <w:p w14:paraId="046FA9BB" w14:textId="77777777" w:rsidR="007D72CE" w:rsidRPr="0042750F" w:rsidRDefault="007D72CE" w:rsidP="0042750F">
            <w:pPr>
              <w:pStyle w:val="TableText"/>
              <w:rPr>
                <w:sz w:val="18"/>
              </w:rPr>
            </w:pPr>
            <w:r w:rsidRPr="0042750F">
              <w:rPr>
                <w:b/>
                <w:sz w:val="18"/>
              </w:rPr>
              <w:t>Designated Governing Authority</w:t>
            </w:r>
            <w:r w:rsidRPr="0042750F">
              <w:rPr>
                <w:sz w:val="18"/>
              </w:rPr>
              <w:t>: The management entity above the program, project, or activity level with technical oversight responsibility.</w:t>
            </w:r>
          </w:p>
        </w:tc>
      </w:tr>
      <w:tr w:rsidR="007D72CE" w:rsidRPr="0042750F" w14:paraId="6ABC099F" w14:textId="77777777" w:rsidTr="008661EE">
        <w:trPr>
          <w:cantSplit/>
          <w:jc w:val="center"/>
        </w:trPr>
        <w:tc>
          <w:tcPr>
            <w:tcW w:w="9576" w:type="dxa"/>
            <w:vAlign w:val="center"/>
          </w:tcPr>
          <w:p w14:paraId="053C05ED" w14:textId="77777777" w:rsidR="007D72CE" w:rsidRPr="0042750F" w:rsidRDefault="007D72CE" w:rsidP="0042750F">
            <w:pPr>
              <w:pStyle w:val="TableText"/>
              <w:rPr>
                <w:sz w:val="18"/>
              </w:rPr>
            </w:pPr>
            <w:r w:rsidRPr="0042750F">
              <w:rPr>
                <w:b/>
                <w:sz w:val="18"/>
              </w:rPr>
              <w:t>Entry Criteria</w:t>
            </w:r>
            <w:r w:rsidRPr="0042750F">
              <w:rPr>
                <w:sz w:val="18"/>
              </w:rPr>
              <w:t>: Minimum accomplishments each project needs to fulfill to enter into the next life-cycle phase or level of technical maturity.</w:t>
            </w:r>
          </w:p>
        </w:tc>
      </w:tr>
      <w:tr w:rsidR="007D72CE" w:rsidRPr="0042750F" w14:paraId="425299C3" w14:textId="77777777" w:rsidTr="008661EE">
        <w:trPr>
          <w:cantSplit/>
          <w:jc w:val="center"/>
        </w:trPr>
        <w:tc>
          <w:tcPr>
            <w:tcW w:w="9576" w:type="dxa"/>
            <w:vAlign w:val="center"/>
          </w:tcPr>
          <w:p w14:paraId="4AC9FF43" w14:textId="77777777" w:rsidR="007D72CE" w:rsidRPr="0042750F" w:rsidRDefault="007D72CE" w:rsidP="0042750F">
            <w:pPr>
              <w:pStyle w:val="TableText"/>
              <w:rPr>
                <w:sz w:val="18"/>
              </w:rPr>
            </w:pPr>
            <w:r w:rsidRPr="0042750F">
              <w:rPr>
                <w:b/>
                <w:sz w:val="18"/>
              </w:rPr>
              <w:t>Exit Criteria</w:t>
            </w:r>
            <w:r w:rsidRPr="0042750F">
              <w:rPr>
                <w:sz w:val="18"/>
              </w:rPr>
              <w:t>: Specific accomplishments that should be satisfactorily demonstrated before a project can progress to the next product-line life-cycle phase.</w:t>
            </w:r>
          </w:p>
        </w:tc>
      </w:tr>
      <w:tr w:rsidR="007D72CE" w:rsidRPr="0042750F" w14:paraId="6BF63AE0" w14:textId="77777777" w:rsidTr="008661EE">
        <w:trPr>
          <w:cantSplit/>
          <w:jc w:val="center"/>
        </w:trPr>
        <w:tc>
          <w:tcPr>
            <w:tcW w:w="9576" w:type="dxa"/>
            <w:vAlign w:val="center"/>
          </w:tcPr>
          <w:p w14:paraId="75E1A14F" w14:textId="77777777" w:rsidR="007D72CE" w:rsidRPr="0042750F" w:rsidRDefault="007D72CE" w:rsidP="0042750F">
            <w:pPr>
              <w:pStyle w:val="TableText"/>
              <w:rPr>
                <w:sz w:val="18"/>
              </w:rPr>
            </w:pPr>
            <w:r w:rsidRPr="0042750F">
              <w:rPr>
                <w:b/>
                <w:sz w:val="18"/>
              </w:rPr>
              <w:t>Expectation</w:t>
            </w:r>
            <w:r w:rsidRPr="0042750F">
              <w:rPr>
                <w:sz w:val="18"/>
              </w:rPr>
              <w:t xml:space="preserve">: Statements of needs, desires, </w:t>
            </w:r>
            <w:r w:rsidR="00A450BF" w:rsidRPr="0042750F">
              <w:rPr>
                <w:sz w:val="18"/>
              </w:rPr>
              <w:t>capabilities,</w:t>
            </w:r>
            <w:r w:rsidRPr="0042750F">
              <w:rPr>
                <w:sz w:val="18"/>
              </w:rPr>
              <w:t xml:space="preserve"> and wants that are not expressed as a requirement (not expressed as a “shall” statement) is to be referred to as an “expectation.</w:t>
            </w:r>
            <w:r w:rsidR="00A450BF" w:rsidRPr="0042750F">
              <w:rPr>
                <w:sz w:val="18"/>
              </w:rPr>
              <w:t xml:space="preserve">”  </w:t>
            </w:r>
            <w:r w:rsidRPr="0042750F">
              <w:rPr>
                <w:sz w:val="18"/>
              </w:rPr>
              <w:t>Once the set of expectations from applicable stakeholders is collected, analyzed, and converted into a “shall” statement, the “expectation” becomes a “requirement.</w:t>
            </w:r>
            <w:r w:rsidR="00A450BF" w:rsidRPr="0042750F">
              <w:rPr>
                <w:sz w:val="18"/>
              </w:rPr>
              <w:t xml:space="preserve">”  </w:t>
            </w:r>
            <w:r w:rsidRPr="0042750F">
              <w:rPr>
                <w:sz w:val="18"/>
              </w:rPr>
              <w:t>Expectations can be stated in either qualitative (</w:t>
            </w:r>
            <w:proofErr w:type="spellStart"/>
            <w:r w:rsidRPr="0042750F">
              <w:rPr>
                <w:sz w:val="18"/>
              </w:rPr>
              <w:t>nonmeasurable</w:t>
            </w:r>
            <w:proofErr w:type="spellEnd"/>
            <w:r w:rsidRPr="0042750F">
              <w:rPr>
                <w:sz w:val="18"/>
              </w:rPr>
              <w:t>) or quantitative (measurable) terms</w:t>
            </w:r>
            <w:r w:rsidR="00A450BF" w:rsidRPr="0042750F">
              <w:rPr>
                <w:sz w:val="18"/>
              </w:rPr>
              <w:t xml:space="preserve">.  </w:t>
            </w:r>
            <w:r w:rsidRPr="0042750F">
              <w:rPr>
                <w:sz w:val="18"/>
              </w:rPr>
              <w:t>Requirements are always stated in quantitative terms</w:t>
            </w:r>
            <w:r w:rsidR="00A450BF" w:rsidRPr="0042750F">
              <w:rPr>
                <w:sz w:val="18"/>
              </w:rPr>
              <w:t xml:space="preserve">.  </w:t>
            </w:r>
            <w:r w:rsidRPr="0042750F">
              <w:rPr>
                <w:sz w:val="18"/>
              </w:rPr>
              <w:t>Expectations can be stated in terms of functions, behaviors, or constraints with respect to the product being engineered or the process used to engineer the product.</w:t>
            </w:r>
          </w:p>
        </w:tc>
      </w:tr>
      <w:tr w:rsidR="007D72CE" w:rsidRPr="0042750F" w14:paraId="32ABB0B6" w14:textId="77777777" w:rsidTr="008661EE">
        <w:trPr>
          <w:cantSplit/>
          <w:jc w:val="center"/>
        </w:trPr>
        <w:tc>
          <w:tcPr>
            <w:tcW w:w="9576" w:type="dxa"/>
            <w:vAlign w:val="center"/>
          </w:tcPr>
          <w:p w14:paraId="603D81DC" w14:textId="77777777" w:rsidR="007D72CE" w:rsidRPr="0042750F" w:rsidRDefault="007D72CE" w:rsidP="0042750F">
            <w:pPr>
              <w:pStyle w:val="TableText"/>
              <w:rPr>
                <w:sz w:val="18"/>
              </w:rPr>
            </w:pPr>
            <w:r w:rsidRPr="0042750F">
              <w:rPr>
                <w:b/>
                <w:sz w:val="18"/>
              </w:rPr>
              <w:t>Flight Systems and Ground Support</w:t>
            </w:r>
            <w:r w:rsidRPr="0042750F">
              <w:rPr>
                <w:sz w:val="18"/>
              </w:rPr>
              <w:t>: FS&amp;GS is one of four interrelated NASA product lines</w:t>
            </w:r>
            <w:r w:rsidR="00A450BF" w:rsidRPr="0042750F">
              <w:rPr>
                <w:sz w:val="18"/>
              </w:rPr>
              <w:t xml:space="preserve">.  </w:t>
            </w:r>
            <w:r w:rsidRPr="0042750F">
              <w:rPr>
                <w:sz w:val="18"/>
              </w:rPr>
              <w:t>FS&amp;GS projects result in the most complex and visible of NASA investments</w:t>
            </w:r>
            <w:r w:rsidR="00A450BF" w:rsidRPr="0042750F">
              <w:rPr>
                <w:sz w:val="18"/>
              </w:rPr>
              <w:t xml:space="preserve">.  </w:t>
            </w:r>
            <w:r w:rsidRPr="0042750F">
              <w:rPr>
                <w:sz w:val="18"/>
              </w:rPr>
              <w:t>To manage these systems, the Formulation and Implementation phases for FS&amp;GS projects follow the NASA project life-cycle model consisting of phases A (Concept Development) through F (Closeout)</w:t>
            </w:r>
            <w:r w:rsidR="00A450BF" w:rsidRPr="0042750F">
              <w:rPr>
                <w:sz w:val="18"/>
              </w:rPr>
              <w:t xml:space="preserve">.  </w:t>
            </w:r>
            <w:r w:rsidRPr="0042750F">
              <w:rPr>
                <w:sz w:val="18"/>
              </w:rPr>
              <w:t>Primary drivers for FS&amp;GS projects are safety and mission success.</w:t>
            </w:r>
          </w:p>
        </w:tc>
      </w:tr>
      <w:tr w:rsidR="007D72CE" w:rsidRPr="0042750F" w14:paraId="444A7C23" w14:textId="77777777" w:rsidTr="008661EE">
        <w:trPr>
          <w:cantSplit/>
          <w:jc w:val="center"/>
        </w:trPr>
        <w:tc>
          <w:tcPr>
            <w:tcW w:w="9576" w:type="dxa"/>
            <w:vAlign w:val="center"/>
          </w:tcPr>
          <w:p w14:paraId="7FA6FD25" w14:textId="77777777" w:rsidR="007D72CE" w:rsidRPr="0042750F" w:rsidRDefault="007D72CE" w:rsidP="0042750F">
            <w:pPr>
              <w:pStyle w:val="TableText"/>
              <w:rPr>
                <w:sz w:val="18"/>
              </w:rPr>
            </w:pPr>
            <w:r w:rsidRPr="0042750F">
              <w:rPr>
                <w:b/>
                <w:sz w:val="18"/>
              </w:rPr>
              <w:t>Formulation Phase</w:t>
            </w:r>
            <w:r w:rsidRPr="0042750F">
              <w:rPr>
                <w:sz w:val="18"/>
              </w:rPr>
              <w:t xml:space="preserve">: The first part of the NASA management life cycle defined in NPR 7120.5 where system requirements are </w:t>
            </w:r>
            <w:proofErr w:type="spellStart"/>
            <w:r w:rsidRPr="0042750F">
              <w:rPr>
                <w:sz w:val="18"/>
              </w:rPr>
              <w:t>baselined</w:t>
            </w:r>
            <w:proofErr w:type="spellEnd"/>
            <w:r w:rsidRPr="0042750F">
              <w:rPr>
                <w:sz w:val="18"/>
              </w:rPr>
              <w:t xml:space="preserve">, feasible concepts are determined, a system definition is </w:t>
            </w:r>
            <w:proofErr w:type="spellStart"/>
            <w:r w:rsidRPr="0042750F">
              <w:rPr>
                <w:sz w:val="18"/>
              </w:rPr>
              <w:t>baselined</w:t>
            </w:r>
            <w:proofErr w:type="spellEnd"/>
            <w:r w:rsidRPr="0042750F">
              <w:rPr>
                <w:sz w:val="18"/>
              </w:rPr>
              <w:t xml:space="preserve"> for the selected concept(s), and preparation is made for progressing to the Implementation phase.</w:t>
            </w:r>
          </w:p>
        </w:tc>
      </w:tr>
      <w:tr w:rsidR="007D72CE" w:rsidRPr="0042750F" w14:paraId="4007305D" w14:textId="77777777" w:rsidTr="008661EE">
        <w:trPr>
          <w:cantSplit/>
          <w:jc w:val="center"/>
        </w:trPr>
        <w:tc>
          <w:tcPr>
            <w:tcW w:w="9576" w:type="dxa"/>
            <w:vAlign w:val="center"/>
          </w:tcPr>
          <w:p w14:paraId="788922C1" w14:textId="77777777" w:rsidR="007D72CE" w:rsidRPr="0042750F" w:rsidRDefault="007D72CE" w:rsidP="0042750F">
            <w:pPr>
              <w:pStyle w:val="TableText"/>
              <w:rPr>
                <w:sz w:val="18"/>
              </w:rPr>
            </w:pPr>
            <w:r w:rsidRPr="0042750F">
              <w:rPr>
                <w:sz w:val="18"/>
              </w:rPr>
              <w:lastRenderedPageBreak/>
              <w:t>I</w:t>
            </w:r>
            <w:r w:rsidRPr="0042750F">
              <w:rPr>
                <w:b/>
                <w:sz w:val="18"/>
              </w:rPr>
              <w:t>mplementation Phase</w:t>
            </w:r>
            <w:r w:rsidRPr="0042750F">
              <w:rPr>
                <w:sz w:val="18"/>
              </w:rPr>
              <w:t xml:space="preserve">: The part of the NASA management life cycle defined in NPR 7120.5 where the detailed design of system products is completed and the products to be deployed are fabricated, assembled, </w:t>
            </w:r>
            <w:r w:rsidR="00A450BF" w:rsidRPr="0042750F">
              <w:rPr>
                <w:sz w:val="18"/>
              </w:rPr>
              <w:t>integrated,</w:t>
            </w:r>
            <w:r w:rsidRPr="0042750F">
              <w:rPr>
                <w:sz w:val="18"/>
              </w:rPr>
              <w:t xml:space="preserve"> and tested; and the products are deployed to their customers or users for their assigned use or mission.</w:t>
            </w:r>
          </w:p>
        </w:tc>
      </w:tr>
      <w:tr w:rsidR="007D72CE" w:rsidRPr="0042750F" w14:paraId="4F521D3F" w14:textId="77777777" w:rsidTr="008661EE">
        <w:trPr>
          <w:cantSplit/>
          <w:jc w:val="center"/>
        </w:trPr>
        <w:tc>
          <w:tcPr>
            <w:tcW w:w="9576" w:type="dxa"/>
            <w:vAlign w:val="center"/>
          </w:tcPr>
          <w:p w14:paraId="6ED72923" w14:textId="77777777" w:rsidR="007D72CE" w:rsidRPr="0042750F" w:rsidRDefault="007D72CE" w:rsidP="0042750F">
            <w:pPr>
              <w:pStyle w:val="TableText"/>
              <w:rPr>
                <w:sz w:val="18"/>
              </w:rPr>
            </w:pPr>
            <w:r w:rsidRPr="0042750F">
              <w:rPr>
                <w:b/>
                <w:sz w:val="18"/>
              </w:rPr>
              <w:t>Interface Control Document (ICD)</w:t>
            </w:r>
            <w:r w:rsidRPr="0042750F">
              <w:rPr>
                <w:sz w:val="18"/>
              </w:rPr>
              <w:t>: A specification of the mechanical, thermal, electrical, power, command, data, and other interfaces that system elements must meet.</w:t>
            </w:r>
          </w:p>
        </w:tc>
      </w:tr>
      <w:tr w:rsidR="007D72CE" w:rsidRPr="0042750F" w14:paraId="4EB72EDB" w14:textId="77777777" w:rsidTr="008661EE">
        <w:trPr>
          <w:cantSplit/>
          <w:jc w:val="center"/>
        </w:trPr>
        <w:tc>
          <w:tcPr>
            <w:tcW w:w="9576" w:type="dxa"/>
            <w:vAlign w:val="center"/>
          </w:tcPr>
          <w:p w14:paraId="1C38EBB5" w14:textId="77777777" w:rsidR="007D72CE" w:rsidRPr="0042750F" w:rsidRDefault="007D72CE" w:rsidP="0042750F">
            <w:pPr>
              <w:pStyle w:val="TableText"/>
              <w:rPr>
                <w:sz w:val="18"/>
              </w:rPr>
            </w:pPr>
            <w:r w:rsidRPr="0042750F">
              <w:rPr>
                <w:b/>
                <w:sz w:val="18"/>
              </w:rPr>
              <w:t>Key Decision Point</w:t>
            </w:r>
            <w:r w:rsidRPr="0042750F">
              <w:rPr>
                <w:sz w:val="18"/>
              </w:rPr>
              <w:t>:  The event at which the Decision Authority determines the readiness of a program/project to progress to the next phase of the life cycle (or to the next KDP).</w:t>
            </w:r>
          </w:p>
        </w:tc>
      </w:tr>
      <w:tr w:rsidR="007D72CE" w:rsidRPr="0042750F" w14:paraId="2264EF1F" w14:textId="77777777" w:rsidTr="008661EE">
        <w:trPr>
          <w:cantSplit/>
          <w:jc w:val="center"/>
        </w:trPr>
        <w:tc>
          <w:tcPr>
            <w:tcW w:w="9576" w:type="dxa"/>
            <w:vAlign w:val="center"/>
          </w:tcPr>
          <w:p w14:paraId="648D78EC" w14:textId="77777777" w:rsidR="007D72CE" w:rsidRPr="0042750F" w:rsidRDefault="007D72CE" w:rsidP="0042750F">
            <w:pPr>
              <w:pStyle w:val="TableText"/>
              <w:rPr>
                <w:sz w:val="18"/>
              </w:rPr>
            </w:pPr>
            <w:r w:rsidRPr="0042750F">
              <w:rPr>
                <w:b/>
                <w:sz w:val="18"/>
              </w:rPr>
              <w:t>Level 1 Requirement</w:t>
            </w:r>
            <w:r w:rsidRPr="0042750F">
              <w:rPr>
                <w:sz w:val="18"/>
              </w:rPr>
              <w:t>: A Project’s fundamental and basic set of requirements levied by the Program or Headquarters on the project.</w:t>
            </w:r>
          </w:p>
        </w:tc>
      </w:tr>
      <w:tr w:rsidR="007D72CE" w:rsidRPr="0042750F" w14:paraId="5BB43242" w14:textId="77777777" w:rsidTr="008661EE">
        <w:trPr>
          <w:cantSplit/>
          <w:jc w:val="center"/>
        </w:trPr>
        <w:tc>
          <w:tcPr>
            <w:tcW w:w="9576" w:type="dxa"/>
            <w:vAlign w:val="center"/>
          </w:tcPr>
          <w:p w14:paraId="153635A2" w14:textId="77777777" w:rsidR="007D72CE" w:rsidRPr="0042750F" w:rsidRDefault="007D72CE" w:rsidP="0042750F">
            <w:pPr>
              <w:pStyle w:val="TableText"/>
              <w:rPr>
                <w:sz w:val="18"/>
              </w:rPr>
            </w:pPr>
            <w:r w:rsidRPr="0042750F">
              <w:rPr>
                <w:b/>
                <w:sz w:val="18"/>
              </w:rPr>
              <w:t>Logical Decomposition</w:t>
            </w:r>
            <w:r w:rsidRPr="0042750F">
              <w:rPr>
                <w:sz w:val="18"/>
              </w:rPr>
              <w:t>: The decomposition of the defined technical requirements by functions, time, and behaviors to determine the appropriate set of logical models and related derived technical requirements</w:t>
            </w:r>
            <w:r w:rsidR="00A450BF" w:rsidRPr="0042750F">
              <w:rPr>
                <w:sz w:val="18"/>
              </w:rPr>
              <w:t xml:space="preserve">.  </w:t>
            </w:r>
            <w:r w:rsidRPr="0042750F">
              <w:rPr>
                <w:sz w:val="18"/>
              </w:rPr>
              <w:t>Models may include functional flow block diagrams, timelines, data control flow, states and modes, behavior diagrams, operator tasks, and functional failure modes.</w:t>
            </w:r>
          </w:p>
        </w:tc>
      </w:tr>
      <w:tr w:rsidR="007D72CE" w:rsidRPr="0042750F" w14:paraId="2E88190F" w14:textId="77777777" w:rsidTr="008661EE">
        <w:trPr>
          <w:cantSplit/>
          <w:jc w:val="center"/>
        </w:trPr>
        <w:tc>
          <w:tcPr>
            <w:tcW w:w="9576" w:type="dxa"/>
            <w:vAlign w:val="center"/>
          </w:tcPr>
          <w:p w14:paraId="2AF906D6" w14:textId="77777777" w:rsidR="007D72CE" w:rsidRPr="0042750F" w:rsidRDefault="007D72CE" w:rsidP="0042750F">
            <w:pPr>
              <w:pStyle w:val="TableText"/>
              <w:rPr>
                <w:sz w:val="18"/>
              </w:rPr>
            </w:pPr>
            <w:r w:rsidRPr="0042750F">
              <w:rPr>
                <w:b/>
                <w:sz w:val="18"/>
              </w:rPr>
              <w:t>Measure of Effectiveness</w:t>
            </w:r>
            <w:r w:rsidRPr="0042750F">
              <w:rPr>
                <w:sz w:val="18"/>
              </w:rPr>
              <w:t>: A measure by which a stakeholder’s expectations will be judged in assessing satisfaction with products or systems produced and delivered in accordance with the associated technical effort</w:t>
            </w:r>
            <w:r w:rsidR="00A450BF" w:rsidRPr="0042750F">
              <w:rPr>
                <w:sz w:val="18"/>
              </w:rPr>
              <w:t xml:space="preserve">.  </w:t>
            </w:r>
            <w:r w:rsidRPr="0042750F">
              <w:rPr>
                <w:sz w:val="18"/>
              </w:rPr>
              <w:t>The MOE is deemed to be critical to not only the acceptability of the product by the stakeholder but also critical to operational/mission usage</w:t>
            </w:r>
            <w:r w:rsidR="00A450BF" w:rsidRPr="0042750F">
              <w:rPr>
                <w:sz w:val="18"/>
              </w:rPr>
              <w:t xml:space="preserve">.  </w:t>
            </w:r>
            <w:r w:rsidRPr="0042750F">
              <w:rPr>
                <w:sz w:val="18"/>
              </w:rPr>
              <w:t>An MOE is typically qualitative in nature or not able to be used directly as a “design-to” requirement.</w:t>
            </w:r>
          </w:p>
        </w:tc>
      </w:tr>
      <w:tr w:rsidR="007D72CE" w:rsidRPr="0042750F" w14:paraId="54D1BEA0" w14:textId="77777777" w:rsidTr="008661EE">
        <w:trPr>
          <w:cantSplit/>
          <w:jc w:val="center"/>
        </w:trPr>
        <w:tc>
          <w:tcPr>
            <w:tcW w:w="9576" w:type="dxa"/>
            <w:vAlign w:val="center"/>
          </w:tcPr>
          <w:p w14:paraId="36361BB5" w14:textId="77777777" w:rsidR="007D72CE" w:rsidRPr="0042750F" w:rsidRDefault="007D72CE" w:rsidP="0042750F">
            <w:pPr>
              <w:pStyle w:val="TableText"/>
              <w:rPr>
                <w:sz w:val="18"/>
              </w:rPr>
            </w:pPr>
            <w:r w:rsidRPr="0042750F">
              <w:rPr>
                <w:b/>
                <w:sz w:val="18"/>
              </w:rPr>
              <w:t>Measure of Performance</w:t>
            </w:r>
            <w:r w:rsidRPr="0042750F">
              <w:rPr>
                <w:sz w:val="18"/>
              </w:rPr>
              <w:t>: A quantitative measure that, when met by the design solution, will help ensure that an MOE for a product or system will be satisfied</w:t>
            </w:r>
            <w:r w:rsidR="00A450BF" w:rsidRPr="0042750F">
              <w:rPr>
                <w:sz w:val="18"/>
              </w:rPr>
              <w:t xml:space="preserve">.  </w:t>
            </w:r>
            <w:r w:rsidRPr="0042750F">
              <w:rPr>
                <w:sz w:val="18"/>
              </w:rPr>
              <w:t>These MOPs are given special attention during design to ensure that the MOEs to which they are associated are met</w:t>
            </w:r>
            <w:r w:rsidR="00A450BF" w:rsidRPr="0042750F">
              <w:rPr>
                <w:sz w:val="18"/>
              </w:rPr>
              <w:t xml:space="preserve">.  </w:t>
            </w:r>
            <w:r w:rsidRPr="0042750F">
              <w:rPr>
                <w:sz w:val="18"/>
              </w:rPr>
              <w:t>There are generally two or more measures of performance for each MOE.</w:t>
            </w:r>
          </w:p>
        </w:tc>
      </w:tr>
      <w:tr w:rsidR="007D72CE" w:rsidRPr="0042750F" w14:paraId="267640C3" w14:textId="77777777" w:rsidTr="008661EE">
        <w:trPr>
          <w:cantSplit/>
          <w:jc w:val="center"/>
        </w:trPr>
        <w:tc>
          <w:tcPr>
            <w:tcW w:w="9576" w:type="dxa"/>
            <w:vAlign w:val="center"/>
          </w:tcPr>
          <w:p w14:paraId="0D8AF218" w14:textId="77777777" w:rsidR="007D72CE" w:rsidRPr="0042750F" w:rsidRDefault="007D72CE" w:rsidP="0042750F">
            <w:pPr>
              <w:pStyle w:val="TableText"/>
              <w:rPr>
                <w:sz w:val="18"/>
              </w:rPr>
            </w:pPr>
            <w:r w:rsidRPr="0042750F">
              <w:rPr>
                <w:b/>
                <w:sz w:val="18"/>
              </w:rPr>
              <w:t>Other Interested Parties</w:t>
            </w:r>
            <w:r w:rsidRPr="0042750F">
              <w:rPr>
                <w:sz w:val="18"/>
              </w:rPr>
              <w:t>: A subset of “stakeholders,” other interested parties are groups or individuals that are not customers of a planned technical effort but may be affected by the resulting product, the manner in which the product is realized or used, or have a responsibility for providing life-cycle support services</w:t>
            </w:r>
            <w:r w:rsidR="00A450BF" w:rsidRPr="0042750F">
              <w:rPr>
                <w:sz w:val="18"/>
              </w:rPr>
              <w:t xml:space="preserve">.  </w:t>
            </w:r>
            <w:r w:rsidRPr="0042750F">
              <w:rPr>
                <w:sz w:val="18"/>
              </w:rPr>
              <w:t>A subset of “stakeholders.</w:t>
            </w:r>
            <w:r w:rsidR="00A450BF" w:rsidRPr="0042750F">
              <w:rPr>
                <w:sz w:val="18"/>
              </w:rPr>
              <w:t xml:space="preserve">”  </w:t>
            </w:r>
            <w:r w:rsidRPr="0042750F">
              <w:rPr>
                <w:sz w:val="18"/>
              </w:rPr>
              <w:t>(</w:t>
            </w:r>
            <w:r w:rsidR="00A450BF" w:rsidRPr="0042750F">
              <w:rPr>
                <w:sz w:val="18"/>
              </w:rPr>
              <w:t>Refer to</w:t>
            </w:r>
            <w:r w:rsidRPr="0042750F">
              <w:rPr>
                <w:sz w:val="18"/>
              </w:rPr>
              <w:t xml:space="preserve"> Stakeholder.)</w:t>
            </w:r>
          </w:p>
        </w:tc>
      </w:tr>
      <w:tr w:rsidR="007D72CE" w:rsidRPr="0042750F" w14:paraId="74BE56B6" w14:textId="77777777" w:rsidTr="008661EE">
        <w:trPr>
          <w:cantSplit/>
          <w:jc w:val="center"/>
        </w:trPr>
        <w:tc>
          <w:tcPr>
            <w:tcW w:w="9576" w:type="dxa"/>
            <w:vAlign w:val="center"/>
          </w:tcPr>
          <w:p w14:paraId="219F3B9A" w14:textId="77777777" w:rsidR="007D72CE" w:rsidRPr="0042750F" w:rsidRDefault="007D72CE" w:rsidP="0042750F">
            <w:pPr>
              <w:pStyle w:val="TableText"/>
              <w:rPr>
                <w:sz w:val="18"/>
              </w:rPr>
            </w:pPr>
            <w:r w:rsidRPr="0042750F">
              <w:rPr>
                <w:b/>
                <w:sz w:val="18"/>
              </w:rPr>
              <w:t>Operations Concept</w:t>
            </w:r>
            <w:r w:rsidRPr="0042750F">
              <w:rPr>
                <w:sz w:val="18"/>
              </w:rPr>
              <w:t>: A concept that defines how the mission will be verified, launched, commissioned, operated, and disposed of</w:t>
            </w:r>
            <w:r w:rsidR="00A450BF" w:rsidRPr="0042750F">
              <w:rPr>
                <w:sz w:val="18"/>
              </w:rPr>
              <w:t xml:space="preserve">.  </w:t>
            </w:r>
            <w:r w:rsidRPr="0042750F">
              <w:rPr>
                <w:sz w:val="18"/>
              </w:rPr>
              <w:t>Defines how the design is used to meet the requirements.</w:t>
            </w:r>
          </w:p>
        </w:tc>
      </w:tr>
      <w:tr w:rsidR="007D72CE" w:rsidRPr="0042750F" w14:paraId="4C7B4A9F" w14:textId="77777777" w:rsidTr="008661EE">
        <w:trPr>
          <w:cantSplit/>
          <w:jc w:val="center"/>
        </w:trPr>
        <w:tc>
          <w:tcPr>
            <w:tcW w:w="9576" w:type="dxa"/>
            <w:vAlign w:val="center"/>
          </w:tcPr>
          <w:p w14:paraId="4511872B" w14:textId="77777777" w:rsidR="007D72CE" w:rsidRPr="0042750F" w:rsidRDefault="007D72CE" w:rsidP="00BB13B1">
            <w:pPr>
              <w:pStyle w:val="TableText"/>
              <w:rPr>
                <w:sz w:val="18"/>
              </w:rPr>
            </w:pPr>
            <w:r w:rsidRPr="0042750F">
              <w:rPr>
                <w:b/>
                <w:sz w:val="18"/>
              </w:rPr>
              <w:t>Peer Review</w:t>
            </w:r>
            <w:r w:rsidRPr="0042750F">
              <w:rPr>
                <w:sz w:val="18"/>
              </w:rPr>
              <w:t>: Independent evaluation by internal or external subject matter experts who do not have a vested interest in the work product under review</w:t>
            </w:r>
            <w:r w:rsidR="00A450BF" w:rsidRPr="0042750F">
              <w:rPr>
                <w:sz w:val="18"/>
              </w:rPr>
              <w:t xml:space="preserve">.  </w:t>
            </w:r>
            <w:r w:rsidR="00E1525D">
              <w:rPr>
                <w:sz w:val="18"/>
              </w:rPr>
              <w:t>Peer reviews can be planned</w:t>
            </w:r>
            <w:r w:rsidR="00BB13B1">
              <w:rPr>
                <w:sz w:val="18"/>
              </w:rPr>
              <w:t xml:space="preserve"> </w:t>
            </w:r>
            <w:r w:rsidR="00E1525D" w:rsidRPr="0042750F">
              <w:rPr>
                <w:sz w:val="18"/>
              </w:rPr>
              <w:t>focused reviews</w:t>
            </w:r>
            <w:r w:rsidR="00EB7150">
              <w:rPr>
                <w:sz w:val="18"/>
              </w:rPr>
              <w:t xml:space="preserve"> </w:t>
            </w:r>
            <w:r w:rsidR="00E1525D" w:rsidRPr="0042750F">
              <w:rPr>
                <w:sz w:val="18"/>
              </w:rPr>
              <w:t>conducted on selected work products by the producer’s peers to identify defects and issues prior to that work product moving into a milestone review or approval cycle.</w:t>
            </w:r>
          </w:p>
        </w:tc>
      </w:tr>
      <w:tr w:rsidR="007D72CE" w:rsidRPr="0042750F" w14:paraId="321532CC" w14:textId="77777777" w:rsidTr="008661EE">
        <w:trPr>
          <w:cantSplit/>
          <w:jc w:val="center"/>
        </w:trPr>
        <w:tc>
          <w:tcPr>
            <w:tcW w:w="9576" w:type="dxa"/>
            <w:vAlign w:val="center"/>
          </w:tcPr>
          <w:p w14:paraId="30EA92F9" w14:textId="77777777" w:rsidR="007D72CE" w:rsidRPr="0042750F" w:rsidRDefault="007D72CE" w:rsidP="0042750F">
            <w:pPr>
              <w:pStyle w:val="TableText"/>
              <w:rPr>
                <w:sz w:val="18"/>
              </w:rPr>
            </w:pPr>
            <w:r w:rsidRPr="0042750F">
              <w:rPr>
                <w:b/>
                <w:sz w:val="18"/>
              </w:rPr>
              <w:t>Product</w:t>
            </w:r>
            <w:r w:rsidRPr="0042750F">
              <w:rPr>
                <w:sz w:val="18"/>
              </w:rPr>
              <w:t>: A part of a system consisting of end products that perform operational functions and enabling products that perform life-cycle services related to the end product or a result of the technical efforts in the form of a work product (e.g., plan, baseline, or test result).</w:t>
            </w:r>
          </w:p>
        </w:tc>
      </w:tr>
      <w:tr w:rsidR="007D72CE" w:rsidRPr="0042750F" w14:paraId="334A72BC" w14:textId="77777777" w:rsidTr="008661EE">
        <w:trPr>
          <w:cantSplit/>
          <w:jc w:val="center"/>
        </w:trPr>
        <w:tc>
          <w:tcPr>
            <w:tcW w:w="9576" w:type="dxa"/>
            <w:vAlign w:val="center"/>
          </w:tcPr>
          <w:p w14:paraId="724A9BDD" w14:textId="77777777" w:rsidR="007D72CE" w:rsidRPr="0042750F" w:rsidRDefault="007D72CE" w:rsidP="0042750F">
            <w:pPr>
              <w:pStyle w:val="TableText"/>
              <w:rPr>
                <w:sz w:val="18"/>
              </w:rPr>
            </w:pPr>
            <w:r w:rsidRPr="0042750F">
              <w:rPr>
                <w:b/>
                <w:sz w:val="18"/>
              </w:rPr>
              <w:t>Product-Based WBS Model</w:t>
            </w:r>
            <w:r w:rsidRPr="0042750F">
              <w:rPr>
                <w:sz w:val="18"/>
              </w:rPr>
              <w:t xml:space="preserve">: </w:t>
            </w:r>
            <w:r w:rsidR="00A450BF" w:rsidRPr="0042750F">
              <w:rPr>
                <w:sz w:val="18"/>
              </w:rPr>
              <w:t>Refer to</w:t>
            </w:r>
            <w:r w:rsidRPr="0042750F">
              <w:rPr>
                <w:sz w:val="18"/>
              </w:rPr>
              <w:t xml:space="preserve"> WBS model.</w:t>
            </w:r>
          </w:p>
        </w:tc>
      </w:tr>
      <w:tr w:rsidR="007D72CE" w:rsidRPr="0042750F" w14:paraId="56A0A13C" w14:textId="77777777" w:rsidTr="008661EE">
        <w:trPr>
          <w:cantSplit/>
          <w:jc w:val="center"/>
        </w:trPr>
        <w:tc>
          <w:tcPr>
            <w:tcW w:w="9576" w:type="dxa"/>
            <w:vAlign w:val="center"/>
          </w:tcPr>
          <w:p w14:paraId="4A205D1B" w14:textId="77777777" w:rsidR="007D72CE" w:rsidRPr="0042750F" w:rsidRDefault="007D72CE" w:rsidP="0042750F">
            <w:pPr>
              <w:pStyle w:val="TableText"/>
              <w:rPr>
                <w:sz w:val="18"/>
              </w:rPr>
            </w:pPr>
            <w:r w:rsidRPr="0042750F">
              <w:rPr>
                <w:b/>
                <w:sz w:val="18"/>
              </w:rPr>
              <w:t>Product Realization</w:t>
            </w:r>
            <w:r w:rsidRPr="0042750F">
              <w:rPr>
                <w:sz w:val="18"/>
              </w:rPr>
              <w:t>: The act of making, buying, or reusing a product, or the assembly and integration of lower level realized products into a new product, as well as the verification and validation that the product satisfies its appropriate set of requirements and the transition of the product to its customer.</w:t>
            </w:r>
          </w:p>
        </w:tc>
      </w:tr>
      <w:tr w:rsidR="007D72CE" w:rsidRPr="0042750F" w14:paraId="6B8C30C7" w14:textId="77777777" w:rsidTr="008661EE">
        <w:trPr>
          <w:cantSplit/>
          <w:jc w:val="center"/>
        </w:trPr>
        <w:tc>
          <w:tcPr>
            <w:tcW w:w="9576" w:type="dxa"/>
            <w:vAlign w:val="center"/>
          </w:tcPr>
          <w:p w14:paraId="6B565F20" w14:textId="77777777" w:rsidR="007D72CE" w:rsidRPr="0042750F" w:rsidRDefault="007D72CE" w:rsidP="0042750F">
            <w:pPr>
              <w:pStyle w:val="TableText"/>
              <w:rPr>
                <w:sz w:val="18"/>
              </w:rPr>
            </w:pPr>
            <w:r w:rsidRPr="0042750F">
              <w:rPr>
                <w:b/>
                <w:sz w:val="18"/>
              </w:rPr>
              <w:t>Program</w:t>
            </w:r>
            <w:r w:rsidRPr="0042750F">
              <w:rPr>
                <w:sz w:val="18"/>
              </w:rPr>
              <w:t>: A strategic investment by a mission directorate (or mission support office) that has defined goals, objectives, architecture, funding level, and a management structure that supports one or more projects.</w:t>
            </w:r>
          </w:p>
        </w:tc>
      </w:tr>
      <w:tr w:rsidR="007D72CE" w:rsidRPr="0042750F" w14:paraId="1516D6FE" w14:textId="77777777" w:rsidTr="008661EE">
        <w:trPr>
          <w:cantSplit/>
          <w:jc w:val="center"/>
        </w:trPr>
        <w:tc>
          <w:tcPr>
            <w:tcW w:w="9576" w:type="dxa"/>
            <w:vAlign w:val="center"/>
          </w:tcPr>
          <w:p w14:paraId="7C3840B2" w14:textId="77777777" w:rsidR="007D72CE" w:rsidRPr="0042750F" w:rsidRDefault="007D72CE" w:rsidP="0042750F">
            <w:pPr>
              <w:pStyle w:val="TableText"/>
              <w:rPr>
                <w:sz w:val="18"/>
              </w:rPr>
            </w:pPr>
            <w:r w:rsidRPr="0042750F">
              <w:rPr>
                <w:b/>
                <w:sz w:val="18"/>
              </w:rPr>
              <w:t>Project</w:t>
            </w:r>
            <w:r w:rsidRPr="0042750F">
              <w:rPr>
                <w:sz w:val="18"/>
              </w:rPr>
              <w:t>: (1) A specific investment having defined goals, objectives, requirements, life-cycle cost, a beginning, and an end</w:t>
            </w:r>
            <w:r w:rsidR="00A450BF" w:rsidRPr="0042750F">
              <w:rPr>
                <w:sz w:val="18"/>
              </w:rPr>
              <w:t xml:space="preserve">.  </w:t>
            </w:r>
            <w:r w:rsidRPr="0042750F">
              <w:rPr>
                <w:sz w:val="18"/>
              </w:rPr>
              <w:t>A project yields new or revised products or services that directly address NASA’s strategic needs</w:t>
            </w:r>
            <w:r w:rsidR="00A450BF" w:rsidRPr="0042750F">
              <w:rPr>
                <w:sz w:val="18"/>
              </w:rPr>
              <w:t xml:space="preserve">.  </w:t>
            </w:r>
            <w:r w:rsidRPr="0042750F">
              <w:rPr>
                <w:sz w:val="18"/>
              </w:rPr>
              <w:t>They may be performed wholly in-house; by Government, industry, academia partnerships; or through contracts with private industry</w:t>
            </w:r>
            <w:r w:rsidR="00A450BF" w:rsidRPr="0042750F">
              <w:rPr>
                <w:sz w:val="18"/>
              </w:rPr>
              <w:t xml:space="preserve">.  </w:t>
            </w:r>
            <w:r w:rsidRPr="0042750F">
              <w:rPr>
                <w:sz w:val="18"/>
              </w:rPr>
              <w:t>(2) A unit of work performed in programs, projects, and activities.</w:t>
            </w:r>
          </w:p>
        </w:tc>
      </w:tr>
      <w:tr w:rsidR="007D72CE" w:rsidRPr="0042750F" w14:paraId="190884FA" w14:textId="77777777" w:rsidTr="008661EE">
        <w:trPr>
          <w:cantSplit/>
          <w:jc w:val="center"/>
        </w:trPr>
        <w:tc>
          <w:tcPr>
            <w:tcW w:w="9576" w:type="dxa"/>
            <w:vAlign w:val="center"/>
          </w:tcPr>
          <w:p w14:paraId="28427829" w14:textId="77777777" w:rsidR="007D72CE" w:rsidRPr="0042750F" w:rsidRDefault="007D72CE" w:rsidP="0042750F">
            <w:pPr>
              <w:pStyle w:val="TableText"/>
              <w:rPr>
                <w:sz w:val="18"/>
              </w:rPr>
            </w:pPr>
            <w:r w:rsidRPr="0042750F">
              <w:rPr>
                <w:b/>
                <w:sz w:val="18"/>
              </w:rPr>
              <w:t>Realized Product</w:t>
            </w:r>
            <w:r w:rsidRPr="0042750F">
              <w:rPr>
                <w:sz w:val="18"/>
              </w:rPr>
              <w:t>: The desired output from the application of the four Product Realization Processes</w:t>
            </w:r>
            <w:r w:rsidR="00A450BF" w:rsidRPr="0042750F">
              <w:rPr>
                <w:sz w:val="18"/>
              </w:rPr>
              <w:t xml:space="preserve">.  </w:t>
            </w:r>
            <w:r w:rsidRPr="0042750F">
              <w:rPr>
                <w:sz w:val="18"/>
              </w:rPr>
              <w:t>The form of this product is dependent on the phase of the product-line life cycle and the phase exit criteria.</w:t>
            </w:r>
          </w:p>
        </w:tc>
      </w:tr>
      <w:tr w:rsidR="007D72CE" w:rsidRPr="0042750F" w14:paraId="5FEFAA65" w14:textId="77777777" w:rsidTr="008661EE">
        <w:trPr>
          <w:cantSplit/>
          <w:jc w:val="center"/>
        </w:trPr>
        <w:tc>
          <w:tcPr>
            <w:tcW w:w="9576" w:type="dxa"/>
            <w:vAlign w:val="center"/>
          </w:tcPr>
          <w:p w14:paraId="76E23A9E" w14:textId="77777777" w:rsidR="007D72CE" w:rsidRPr="0042750F" w:rsidRDefault="00A450BF" w:rsidP="0042750F">
            <w:pPr>
              <w:pStyle w:val="TableText"/>
              <w:rPr>
                <w:sz w:val="18"/>
              </w:rPr>
            </w:pPr>
            <w:r w:rsidRPr="0042750F">
              <w:rPr>
                <w:b/>
                <w:sz w:val="18"/>
              </w:rPr>
              <w:t>Relevant Stakeholder</w:t>
            </w:r>
            <w:r w:rsidRPr="0042750F">
              <w:rPr>
                <w:sz w:val="18"/>
              </w:rPr>
              <w:t>: Refer to Stakeholder.</w:t>
            </w:r>
          </w:p>
        </w:tc>
      </w:tr>
      <w:tr w:rsidR="007D72CE" w:rsidRPr="0042750F" w14:paraId="37959FBB" w14:textId="77777777" w:rsidTr="008661EE">
        <w:trPr>
          <w:cantSplit/>
          <w:jc w:val="center"/>
        </w:trPr>
        <w:tc>
          <w:tcPr>
            <w:tcW w:w="9576" w:type="dxa"/>
            <w:vAlign w:val="center"/>
          </w:tcPr>
          <w:p w14:paraId="0868CD38" w14:textId="77777777" w:rsidR="007D72CE" w:rsidRPr="0042750F" w:rsidRDefault="007D72CE" w:rsidP="0042750F">
            <w:pPr>
              <w:pStyle w:val="TableText"/>
              <w:rPr>
                <w:sz w:val="18"/>
              </w:rPr>
            </w:pPr>
            <w:r w:rsidRPr="0042750F">
              <w:rPr>
                <w:b/>
                <w:sz w:val="18"/>
              </w:rPr>
              <w:t>Requirement</w:t>
            </w:r>
            <w:r w:rsidRPr="0042750F">
              <w:rPr>
                <w:sz w:val="18"/>
              </w:rPr>
              <w:t>: The agreed upon need, desire, want, capability, capacity, or demand for personnel, equipment, facilities, or other resources or services by specified quantities for specific periods of time or at a specified time expressed as a “shall” statement</w:t>
            </w:r>
            <w:r w:rsidR="00A450BF" w:rsidRPr="0042750F">
              <w:rPr>
                <w:sz w:val="18"/>
              </w:rPr>
              <w:t>.  Acceptable form for a requirement statement is individually clear, correct, feasible to obtain, unambiguous in meaning, and can be validated at the level of the system structure at which stated.</w:t>
            </w:r>
          </w:p>
        </w:tc>
      </w:tr>
      <w:tr w:rsidR="007D72CE" w:rsidRPr="0042750F" w14:paraId="45989C00" w14:textId="77777777" w:rsidTr="008661EE">
        <w:trPr>
          <w:cantSplit/>
          <w:jc w:val="center"/>
        </w:trPr>
        <w:tc>
          <w:tcPr>
            <w:tcW w:w="9576" w:type="dxa"/>
            <w:vAlign w:val="center"/>
          </w:tcPr>
          <w:p w14:paraId="021DA03B" w14:textId="77777777" w:rsidR="007D72CE" w:rsidRPr="0042750F" w:rsidRDefault="007D72CE" w:rsidP="0042750F">
            <w:pPr>
              <w:pStyle w:val="TableText"/>
              <w:rPr>
                <w:sz w:val="18"/>
              </w:rPr>
            </w:pPr>
            <w:r w:rsidRPr="0042750F">
              <w:rPr>
                <w:b/>
                <w:sz w:val="18"/>
              </w:rPr>
              <w:t>Risk</w:t>
            </w:r>
            <w:r w:rsidRPr="0042750F">
              <w:rPr>
                <w:sz w:val="18"/>
              </w:rPr>
              <w:t>: The combination of the probability that a program or project will experience an undesired event (some examples include a cost overrun, schedule slippage, safety mishap, health problem, malicious activities, environmental impact, failure to achieve a needed scientific or technological breakthrough or mission success criteria) and the consequences, impact, or severity of the undesired event, were it to occur</w:t>
            </w:r>
            <w:r w:rsidR="00A450BF" w:rsidRPr="0042750F">
              <w:rPr>
                <w:sz w:val="18"/>
              </w:rPr>
              <w:t xml:space="preserve">.  </w:t>
            </w:r>
            <w:r w:rsidRPr="0042750F">
              <w:rPr>
                <w:sz w:val="18"/>
              </w:rPr>
              <w:t>Both the probability and consequences may have associated uncertainties</w:t>
            </w:r>
            <w:r w:rsidR="00A450BF" w:rsidRPr="0042750F">
              <w:rPr>
                <w:sz w:val="18"/>
              </w:rPr>
              <w:t xml:space="preserve">.  </w:t>
            </w:r>
            <w:r w:rsidRPr="0042750F">
              <w:rPr>
                <w:sz w:val="18"/>
              </w:rPr>
              <w:t>(Reference 7120.5.)</w:t>
            </w:r>
          </w:p>
        </w:tc>
      </w:tr>
      <w:tr w:rsidR="007D72CE" w:rsidRPr="0042750F" w14:paraId="08FB8994" w14:textId="77777777" w:rsidTr="008661EE">
        <w:trPr>
          <w:cantSplit/>
          <w:jc w:val="center"/>
        </w:trPr>
        <w:tc>
          <w:tcPr>
            <w:tcW w:w="9576" w:type="dxa"/>
            <w:vAlign w:val="center"/>
          </w:tcPr>
          <w:p w14:paraId="0AA5780F" w14:textId="77777777" w:rsidR="007D72CE" w:rsidRPr="0042750F" w:rsidRDefault="007D72CE" w:rsidP="0042750F">
            <w:pPr>
              <w:pStyle w:val="TableText"/>
              <w:rPr>
                <w:sz w:val="18"/>
              </w:rPr>
            </w:pPr>
            <w:r w:rsidRPr="0042750F">
              <w:rPr>
                <w:b/>
                <w:sz w:val="18"/>
              </w:rPr>
              <w:t>Software</w:t>
            </w:r>
            <w:r w:rsidRPr="0042750F">
              <w:rPr>
                <w:sz w:val="18"/>
              </w:rPr>
              <w:t>: As defined in NPD 2820.1, NASA Software Policy.</w:t>
            </w:r>
          </w:p>
        </w:tc>
      </w:tr>
      <w:tr w:rsidR="007D72CE" w:rsidRPr="0042750F" w14:paraId="1FC527ED" w14:textId="77777777" w:rsidTr="008661EE">
        <w:trPr>
          <w:cantSplit/>
          <w:jc w:val="center"/>
        </w:trPr>
        <w:tc>
          <w:tcPr>
            <w:tcW w:w="9576" w:type="dxa"/>
            <w:vAlign w:val="center"/>
          </w:tcPr>
          <w:p w14:paraId="34D9BA19" w14:textId="77777777" w:rsidR="007D72CE" w:rsidRPr="0042750F" w:rsidRDefault="007D72CE" w:rsidP="0042750F">
            <w:pPr>
              <w:pStyle w:val="TableText"/>
              <w:rPr>
                <w:sz w:val="18"/>
              </w:rPr>
            </w:pPr>
            <w:r w:rsidRPr="0042750F">
              <w:rPr>
                <w:b/>
                <w:sz w:val="18"/>
              </w:rPr>
              <w:t>Specification</w:t>
            </w:r>
            <w:r w:rsidRPr="0042750F">
              <w:rPr>
                <w:sz w:val="18"/>
              </w:rPr>
              <w:t>: A document that prescribes, in a complete, precise, verifiable manner, the requirements, design, behavior, or characteristics of a system or system component.</w:t>
            </w:r>
          </w:p>
        </w:tc>
      </w:tr>
      <w:tr w:rsidR="007D72CE" w:rsidRPr="0042750F" w14:paraId="3F66F08B" w14:textId="77777777" w:rsidTr="008661EE">
        <w:trPr>
          <w:cantSplit/>
          <w:jc w:val="center"/>
        </w:trPr>
        <w:tc>
          <w:tcPr>
            <w:tcW w:w="9576" w:type="dxa"/>
            <w:vAlign w:val="center"/>
          </w:tcPr>
          <w:p w14:paraId="69997694" w14:textId="77777777" w:rsidR="007D72CE" w:rsidRPr="0042750F" w:rsidRDefault="007D72CE" w:rsidP="0042750F">
            <w:pPr>
              <w:pStyle w:val="TableText"/>
              <w:rPr>
                <w:sz w:val="18"/>
              </w:rPr>
            </w:pPr>
            <w:r w:rsidRPr="0042750F">
              <w:rPr>
                <w:b/>
                <w:sz w:val="18"/>
              </w:rPr>
              <w:lastRenderedPageBreak/>
              <w:t>Stakeholder</w:t>
            </w:r>
            <w:r w:rsidRPr="0042750F">
              <w:rPr>
                <w:sz w:val="18"/>
              </w:rPr>
              <w:t>: A group or individual who is affected by or is in some way accountable for the outcome of an undertaking</w:t>
            </w:r>
            <w:r w:rsidR="00A450BF" w:rsidRPr="0042750F">
              <w:rPr>
                <w:sz w:val="18"/>
              </w:rPr>
              <w:t xml:space="preserve">.  </w:t>
            </w:r>
            <w:r w:rsidRPr="0042750F">
              <w:rPr>
                <w:sz w:val="18"/>
              </w:rPr>
              <w:t>The term “relevant stakeholder” is a subset of the term “stakeholder” and describes people or roles that are designated in a plan for stakeholder involvement</w:t>
            </w:r>
            <w:r w:rsidR="00A450BF" w:rsidRPr="0042750F">
              <w:rPr>
                <w:sz w:val="18"/>
              </w:rPr>
              <w:t xml:space="preserve">.  </w:t>
            </w:r>
            <w:r w:rsidRPr="0042750F">
              <w:rPr>
                <w:sz w:val="18"/>
              </w:rPr>
              <w:t>Since “stakeholder” may describe a very large number of people, a lot of time and effort would be consumed by attempting to deal with all of them</w:t>
            </w:r>
            <w:r w:rsidR="00A450BF" w:rsidRPr="0042750F">
              <w:rPr>
                <w:sz w:val="18"/>
              </w:rPr>
              <w:t xml:space="preserve">.  </w:t>
            </w:r>
            <w:r w:rsidRPr="0042750F">
              <w:rPr>
                <w:sz w:val="18"/>
              </w:rPr>
              <w:t>For this reason, “relevant stakeholder” is used in most practice statements to describe the people identified to contribute to a specific task</w:t>
            </w:r>
            <w:r w:rsidR="00A450BF" w:rsidRPr="0042750F">
              <w:rPr>
                <w:sz w:val="18"/>
              </w:rPr>
              <w:t xml:space="preserve">.  </w:t>
            </w:r>
            <w:r w:rsidRPr="0042750F">
              <w:rPr>
                <w:sz w:val="18"/>
              </w:rPr>
              <w:t>There are two main classes of stakeholders</w:t>
            </w:r>
            <w:r w:rsidR="00A450BF" w:rsidRPr="0042750F">
              <w:rPr>
                <w:sz w:val="18"/>
              </w:rPr>
              <w:t>.  Refer to</w:t>
            </w:r>
            <w:r w:rsidRPr="0042750F">
              <w:rPr>
                <w:sz w:val="18"/>
              </w:rPr>
              <w:t xml:space="preserve"> “customers” and “other interested parties.”</w:t>
            </w:r>
          </w:p>
        </w:tc>
      </w:tr>
      <w:tr w:rsidR="007D72CE" w:rsidRPr="0042750F" w14:paraId="4EEFA69C" w14:textId="77777777" w:rsidTr="008661EE">
        <w:trPr>
          <w:cantSplit/>
          <w:jc w:val="center"/>
        </w:trPr>
        <w:tc>
          <w:tcPr>
            <w:tcW w:w="9576" w:type="dxa"/>
            <w:vAlign w:val="center"/>
          </w:tcPr>
          <w:p w14:paraId="6B26EA19" w14:textId="77777777" w:rsidR="007D72CE" w:rsidRPr="0042750F" w:rsidRDefault="007D72CE" w:rsidP="0042750F">
            <w:pPr>
              <w:pStyle w:val="TableText"/>
              <w:rPr>
                <w:sz w:val="18"/>
              </w:rPr>
            </w:pPr>
            <w:r w:rsidRPr="0042750F">
              <w:rPr>
                <w:b/>
                <w:sz w:val="18"/>
              </w:rPr>
              <w:t>Success Criteria</w:t>
            </w:r>
            <w:r w:rsidRPr="0042750F">
              <w:rPr>
                <w:sz w:val="18"/>
              </w:rPr>
              <w:t>: Specific accomplishments that must be satisfactorily demonstrated to meet the objectives of a technical review so that a technical effort can progress further in the life cycle</w:t>
            </w:r>
            <w:r w:rsidR="00A450BF" w:rsidRPr="0042750F">
              <w:rPr>
                <w:sz w:val="18"/>
              </w:rPr>
              <w:t xml:space="preserve">.  </w:t>
            </w:r>
            <w:r w:rsidRPr="0042750F">
              <w:rPr>
                <w:sz w:val="18"/>
              </w:rPr>
              <w:t>Success criteria are documented in the corresponding technical review plan.</w:t>
            </w:r>
          </w:p>
        </w:tc>
      </w:tr>
      <w:tr w:rsidR="007D72CE" w:rsidRPr="0042750F" w14:paraId="1A54D2FD" w14:textId="77777777" w:rsidTr="008661EE">
        <w:trPr>
          <w:cantSplit/>
          <w:jc w:val="center"/>
        </w:trPr>
        <w:tc>
          <w:tcPr>
            <w:tcW w:w="9576" w:type="dxa"/>
            <w:vAlign w:val="center"/>
          </w:tcPr>
          <w:p w14:paraId="5AD78D4E" w14:textId="77777777" w:rsidR="007D72CE" w:rsidRPr="0042750F" w:rsidRDefault="00A450BF" w:rsidP="0042750F">
            <w:pPr>
              <w:pStyle w:val="TableText"/>
              <w:rPr>
                <w:sz w:val="18"/>
              </w:rPr>
            </w:pPr>
            <w:r w:rsidRPr="0042750F">
              <w:rPr>
                <w:b/>
                <w:sz w:val="18"/>
              </w:rPr>
              <w:t>Surveillance-Type Projects</w:t>
            </w:r>
            <w:r w:rsidRPr="0042750F">
              <w:rPr>
                <w:sz w:val="18"/>
              </w:rPr>
              <w:t>: A project where prime or external contractors do the majority of the development effort that requires NASA oversight.</w:t>
            </w:r>
          </w:p>
        </w:tc>
      </w:tr>
      <w:tr w:rsidR="007D72CE" w:rsidRPr="0042750F" w14:paraId="7A164B22" w14:textId="77777777" w:rsidTr="008661EE">
        <w:trPr>
          <w:cantSplit/>
          <w:jc w:val="center"/>
        </w:trPr>
        <w:tc>
          <w:tcPr>
            <w:tcW w:w="9576" w:type="dxa"/>
            <w:vAlign w:val="center"/>
          </w:tcPr>
          <w:p w14:paraId="432EEBBB" w14:textId="77777777" w:rsidR="007D72CE" w:rsidRPr="0042750F" w:rsidRDefault="007D72CE" w:rsidP="0042750F">
            <w:pPr>
              <w:pStyle w:val="TableText"/>
              <w:rPr>
                <w:sz w:val="18"/>
              </w:rPr>
            </w:pPr>
            <w:r w:rsidRPr="0042750F">
              <w:rPr>
                <w:b/>
                <w:sz w:val="18"/>
              </w:rPr>
              <w:t>System</w:t>
            </w:r>
            <w:r w:rsidRPr="0042750F">
              <w:rPr>
                <w:sz w:val="18"/>
              </w:rPr>
              <w:t>: (a) The combination of elements that function together to produce the capability to meet a need</w:t>
            </w:r>
            <w:r w:rsidR="00A450BF" w:rsidRPr="0042750F">
              <w:rPr>
                <w:sz w:val="18"/>
              </w:rPr>
              <w:t xml:space="preserve">.  </w:t>
            </w:r>
            <w:r w:rsidRPr="0042750F">
              <w:rPr>
                <w:sz w:val="18"/>
              </w:rPr>
              <w:t>The elements include all hardware, software, equipment, facilities, personnel, processes, and procedures needed for this purpose</w:t>
            </w:r>
            <w:r w:rsidR="00A450BF" w:rsidRPr="0042750F">
              <w:rPr>
                <w:sz w:val="18"/>
              </w:rPr>
              <w:t xml:space="preserve">.  </w:t>
            </w:r>
            <w:r w:rsidRPr="0042750F">
              <w:rPr>
                <w:sz w:val="18"/>
              </w:rPr>
              <w:t>(Refer to NPR 7120.5.</w:t>
            </w:r>
            <w:r w:rsidR="00A450BF" w:rsidRPr="0042750F">
              <w:rPr>
                <w:sz w:val="18"/>
              </w:rPr>
              <w:t xml:space="preserve">)  </w:t>
            </w:r>
            <w:r w:rsidRPr="0042750F">
              <w:rPr>
                <w:sz w:val="18"/>
              </w:rPr>
              <w:t>(b) The end product (which performs operational functions) and enabling products (which provide life-cycle support services to the operational end products) that make up a system</w:t>
            </w:r>
            <w:r w:rsidR="00A450BF" w:rsidRPr="0042750F">
              <w:rPr>
                <w:sz w:val="18"/>
              </w:rPr>
              <w:t xml:space="preserve">.  </w:t>
            </w:r>
            <w:r w:rsidRPr="0042750F">
              <w:rPr>
                <w:sz w:val="18"/>
              </w:rPr>
              <w:t>(</w:t>
            </w:r>
            <w:r w:rsidR="00A450BF" w:rsidRPr="0042750F">
              <w:rPr>
                <w:sz w:val="18"/>
              </w:rPr>
              <w:t>Refer to</w:t>
            </w:r>
            <w:r w:rsidRPr="0042750F">
              <w:rPr>
                <w:sz w:val="18"/>
              </w:rPr>
              <w:t xml:space="preserve"> WBS definition.)</w:t>
            </w:r>
          </w:p>
        </w:tc>
      </w:tr>
      <w:tr w:rsidR="007D72CE" w:rsidRPr="0042750F" w14:paraId="64C0445E" w14:textId="77777777" w:rsidTr="008661EE">
        <w:trPr>
          <w:cantSplit/>
          <w:jc w:val="center"/>
        </w:trPr>
        <w:tc>
          <w:tcPr>
            <w:tcW w:w="9576" w:type="dxa"/>
            <w:vAlign w:val="center"/>
          </w:tcPr>
          <w:p w14:paraId="444D4E43" w14:textId="77777777" w:rsidR="007D72CE" w:rsidRPr="0042750F" w:rsidRDefault="007D72CE" w:rsidP="0042750F">
            <w:pPr>
              <w:pStyle w:val="TableText"/>
              <w:rPr>
                <w:sz w:val="18"/>
              </w:rPr>
            </w:pPr>
            <w:r w:rsidRPr="0042750F">
              <w:rPr>
                <w:b/>
                <w:sz w:val="18"/>
              </w:rPr>
              <w:t>Systems Approach</w:t>
            </w:r>
            <w:r w:rsidRPr="0042750F">
              <w:rPr>
                <w:sz w:val="18"/>
              </w:rPr>
              <w:t>: The application of a systematic, disciplined engineering approach that is quantifiable, recursive, iterative, and repeatable for the development, operation, and maintenance of systems integrated into a whole throughout the life cycle of a project or program.</w:t>
            </w:r>
          </w:p>
        </w:tc>
      </w:tr>
      <w:tr w:rsidR="007D72CE" w:rsidRPr="0042750F" w14:paraId="3F70721F" w14:textId="77777777" w:rsidTr="008661EE">
        <w:trPr>
          <w:cantSplit/>
          <w:jc w:val="center"/>
        </w:trPr>
        <w:tc>
          <w:tcPr>
            <w:tcW w:w="9576" w:type="dxa"/>
            <w:vAlign w:val="center"/>
          </w:tcPr>
          <w:p w14:paraId="3F0BB6CB" w14:textId="77777777" w:rsidR="007D72CE" w:rsidRPr="0042750F" w:rsidRDefault="007D72CE" w:rsidP="0042750F">
            <w:pPr>
              <w:pStyle w:val="TableText"/>
              <w:rPr>
                <w:sz w:val="18"/>
              </w:rPr>
            </w:pPr>
            <w:r w:rsidRPr="0042750F">
              <w:rPr>
                <w:b/>
                <w:sz w:val="18"/>
              </w:rPr>
              <w:t>Systems Engineering Engine</w:t>
            </w:r>
            <w:r w:rsidRPr="0042750F">
              <w:rPr>
                <w:sz w:val="18"/>
              </w:rPr>
              <w:t>: The SE model provides the 17 technical processes and their relationship with each other</w:t>
            </w:r>
            <w:r w:rsidR="00A450BF" w:rsidRPr="0042750F">
              <w:rPr>
                <w:sz w:val="18"/>
              </w:rPr>
              <w:t xml:space="preserve">.  </w:t>
            </w:r>
            <w:r w:rsidRPr="0042750F">
              <w:rPr>
                <w:sz w:val="18"/>
              </w:rPr>
              <w:t>The model is called an “SE engine” in that the appropriate sets of processes are applied to the products being engineered to drive the technical effort.</w:t>
            </w:r>
          </w:p>
        </w:tc>
      </w:tr>
      <w:tr w:rsidR="007D72CE" w:rsidRPr="0042750F" w14:paraId="6ADEBA6F" w14:textId="77777777" w:rsidTr="008661EE">
        <w:trPr>
          <w:cantSplit/>
          <w:jc w:val="center"/>
        </w:trPr>
        <w:tc>
          <w:tcPr>
            <w:tcW w:w="9576" w:type="dxa"/>
            <w:vAlign w:val="center"/>
          </w:tcPr>
          <w:p w14:paraId="57D6EA13" w14:textId="77777777" w:rsidR="007D72CE" w:rsidRPr="0042750F" w:rsidRDefault="007D72CE" w:rsidP="0042750F">
            <w:pPr>
              <w:pStyle w:val="TableText"/>
              <w:rPr>
                <w:sz w:val="18"/>
              </w:rPr>
            </w:pPr>
            <w:r w:rsidRPr="0042750F">
              <w:rPr>
                <w:b/>
                <w:sz w:val="18"/>
              </w:rPr>
              <w:t>Systems Engineering Life-Cycle</w:t>
            </w:r>
            <w:r w:rsidRPr="0042750F">
              <w:rPr>
                <w:sz w:val="18"/>
              </w:rPr>
              <w:t>: Concept Studies (Phase A), Preliminary Analysis and Definition (Phase B), Design (Phase C), Development (Phase D), Mission Operations (Phase E) and Disposal (Phase F) are the systems engineering life-cycle phases</w:t>
            </w:r>
            <w:r w:rsidR="00A450BF" w:rsidRPr="0042750F">
              <w:rPr>
                <w:sz w:val="18"/>
              </w:rPr>
              <w:t xml:space="preserve">.  </w:t>
            </w:r>
            <w:r w:rsidRPr="0042750F">
              <w:rPr>
                <w:sz w:val="18"/>
              </w:rPr>
              <w:t>Development includes Acquisition, Fabrication, and Integration; Verification and Preparation for Deployment; and Deployment and Operations Verification.</w:t>
            </w:r>
          </w:p>
        </w:tc>
      </w:tr>
      <w:tr w:rsidR="007D72CE" w:rsidRPr="0042750F" w14:paraId="76CA2BE4" w14:textId="77777777" w:rsidTr="008661EE">
        <w:trPr>
          <w:cantSplit/>
          <w:jc w:val="center"/>
        </w:trPr>
        <w:tc>
          <w:tcPr>
            <w:tcW w:w="9576" w:type="dxa"/>
            <w:vAlign w:val="center"/>
          </w:tcPr>
          <w:p w14:paraId="7DA324DD" w14:textId="77777777" w:rsidR="007D72CE" w:rsidRPr="0042750F" w:rsidRDefault="007D72CE" w:rsidP="0042750F">
            <w:pPr>
              <w:pStyle w:val="TableText"/>
              <w:rPr>
                <w:sz w:val="18"/>
              </w:rPr>
            </w:pPr>
            <w:r w:rsidRPr="0042750F">
              <w:rPr>
                <w:b/>
                <w:sz w:val="18"/>
              </w:rPr>
              <w:t>Systems Engineering Management Plan (SEMP)</w:t>
            </w:r>
            <w:r w:rsidRPr="0042750F">
              <w:rPr>
                <w:sz w:val="18"/>
              </w:rPr>
              <w:t>: The SEMP identifies the roles and responsibility interfaces of the technical effort and how those interfaces will be managed</w:t>
            </w:r>
            <w:r w:rsidR="00A450BF" w:rsidRPr="0042750F">
              <w:rPr>
                <w:sz w:val="18"/>
              </w:rPr>
              <w:t xml:space="preserve">.  </w:t>
            </w:r>
            <w:r w:rsidRPr="0042750F">
              <w:rPr>
                <w:sz w:val="18"/>
              </w:rPr>
              <w:t>The SEMP is the vehicle that documents and communicates the technical approach, including the application of the common technical processes; resources to be used; and key technical tasks, activities, and events along with their metrics and success criteria.</w:t>
            </w:r>
          </w:p>
        </w:tc>
      </w:tr>
      <w:tr w:rsidR="007D72CE" w:rsidRPr="0042750F" w14:paraId="15EDF397" w14:textId="77777777" w:rsidTr="008661EE">
        <w:trPr>
          <w:cantSplit/>
          <w:jc w:val="center"/>
        </w:trPr>
        <w:tc>
          <w:tcPr>
            <w:tcW w:w="9576" w:type="dxa"/>
            <w:vAlign w:val="center"/>
          </w:tcPr>
          <w:p w14:paraId="4502C28A" w14:textId="77777777" w:rsidR="007D72CE" w:rsidRPr="0042750F" w:rsidRDefault="007D72CE" w:rsidP="0042750F">
            <w:pPr>
              <w:pStyle w:val="TableText"/>
              <w:rPr>
                <w:sz w:val="18"/>
              </w:rPr>
            </w:pPr>
            <w:r w:rsidRPr="0042750F">
              <w:rPr>
                <w:b/>
                <w:sz w:val="18"/>
              </w:rPr>
              <w:t>System Safety Engineering</w:t>
            </w:r>
            <w:r w:rsidRPr="0042750F">
              <w:rPr>
                <w:sz w:val="18"/>
              </w:rPr>
              <w:t>: The application of engineering and management principles, criteria, and techniques to achieve acceptable mishap risk, within the constraints of operational effectiveness and suitability, time, and cost, throughout all phases of the system life cycle.</w:t>
            </w:r>
          </w:p>
        </w:tc>
      </w:tr>
      <w:tr w:rsidR="007D72CE" w:rsidRPr="0042750F" w14:paraId="6620835E" w14:textId="77777777" w:rsidTr="008661EE">
        <w:trPr>
          <w:cantSplit/>
          <w:jc w:val="center"/>
        </w:trPr>
        <w:tc>
          <w:tcPr>
            <w:tcW w:w="9576" w:type="dxa"/>
            <w:vAlign w:val="center"/>
          </w:tcPr>
          <w:p w14:paraId="64A697F5" w14:textId="77777777" w:rsidR="007D72CE" w:rsidRPr="0042750F" w:rsidRDefault="007D72CE" w:rsidP="0042750F">
            <w:pPr>
              <w:pStyle w:val="TableText"/>
              <w:rPr>
                <w:sz w:val="18"/>
              </w:rPr>
            </w:pPr>
            <w:r w:rsidRPr="0042750F">
              <w:rPr>
                <w:b/>
                <w:sz w:val="18"/>
              </w:rPr>
              <w:t>System Structure</w:t>
            </w:r>
            <w:r w:rsidRPr="0042750F">
              <w:rPr>
                <w:sz w:val="18"/>
              </w:rPr>
              <w:t>: A system structure is made up of a layered structure of product-based WBS models</w:t>
            </w:r>
            <w:r w:rsidR="00A450BF" w:rsidRPr="0042750F">
              <w:rPr>
                <w:sz w:val="18"/>
              </w:rPr>
              <w:t>.  (Refer to WBS definition.)</w:t>
            </w:r>
          </w:p>
        </w:tc>
      </w:tr>
      <w:tr w:rsidR="007D72CE" w:rsidRPr="0042750F" w14:paraId="656D9322" w14:textId="77777777" w:rsidTr="008661EE">
        <w:trPr>
          <w:cantSplit/>
          <w:jc w:val="center"/>
        </w:trPr>
        <w:tc>
          <w:tcPr>
            <w:tcW w:w="9576" w:type="dxa"/>
            <w:vAlign w:val="center"/>
          </w:tcPr>
          <w:p w14:paraId="085CA689" w14:textId="77777777" w:rsidR="007D72CE" w:rsidRPr="0042750F" w:rsidRDefault="007D72CE" w:rsidP="0042750F">
            <w:pPr>
              <w:pStyle w:val="TableText"/>
              <w:rPr>
                <w:sz w:val="18"/>
              </w:rPr>
            </w:pPr>
            <w:r w:rsidRPr="0042750F">
              <w:rPr>
                <w:b/>
                <w:sz w:val="18"/>
              </w:rPr>
              <w:t>Technical Performance Measures</w:t>
            </w:r>
            <w:r w:rsidRPr="0042750F">
              <w:rPr>
                <w:sz w:val="18"/>
              </w:rPr>
              <w:t>: The set of critical or key performance parameters that are monitored by comparing the current actual achievement of the parameters with that anticipated at the current time and on future dates</w:t>
            </w:r>
            <w:r w:rsidR="00A450BF" w:rsidRPr="0042750F">
              <w:rPr>
                <w:sz w:val="18"/>
              </w:rPr>
              <w:t xml:space="preserve">.  </w:t>
            </w:r>
            <w:r w:rsidRPr="0042750F">
              <w:rPr>
                <w:sz w:val="18"/>
              </w:rPr>
              <w:t>Used to confirm progress and identify deficiencies that might jeopardize meeting a system requirement.  Assessed parameter values that fall outside an expected range around the anticipated values indicate a need for evaluation and corrective action</w:t>
            </w:r>
            <w:r w:rsidR="00A450BF" w:rsidRPr="0042750F">
              <w:rPr>
                <w:sz w:val="18"/>
              </w:rPr>
              <w:t xml:space="preserve">.  </w:t>
            </w:r>
            <w:r w:rsidRPr="0042750F">
              <w:rPr>
                <w:sz w:val="18"/>
              </w:rPr>
              <w:t>Technical performance measures are typically selected from the defined set of Measures of Performance (MOPs).</w:t>
            </w:r>
          </w:p>
        </w:tc>
      </w:tr>
      <w:tr w:rsidR="007D72CE" w:rsidRPr="0042750F" w14:paraId="54786BE8" w14:textId="77777777" w:rsidTr="008661EE">
        <w:trPr>
          <w:cantSplit/>
          <w:jc w:val="center"/>
        </w:trPr>
        <w:tc>
          <w:tcPr>
            <w:tcW w:w="9576" w:type="dxa"/>
            <w:vAlign w:val="center"/>
          </w:tcPr>
          <w:p w14:paraId="37B2767D" w14:textId="77777777" w:rsidR="007D72CE" w:rsidRPr="0042750F" w:rsidRDefault="007D72CE" w:rsidP="0042750F">
            <w:pPr>
              <w:pStyle w:val="TableText"/>
              <w:rPr>
                <w:sz w:val="18"/>
              </w:rPr>
            </w:pPr>
            <w:r w:rsidRPr="0042750F">
              <w:rPr>
                <w:b/>
                <w:sz w:val="18"/>
              </w:rPr>
              <w:t>Technology Readiness Level</w:t>
            </w:r>
            <w:r w:rsidRPr="0042750F">
              <w:rPr>
                <w:sz w:val="18"/>
              </w:rPr>
              <w:t>: Provides a scale against which to measure the maturity of a technology</w:t>
            </w:r>
            <w:r w:rsidR="00A450BF" w:rsidRPr="0042750F">
              <w:rPr>
                <w:sz w:val="18"/>
              </w:rPr>
              <w:t xml:space="preserve">.  </w:t>
            </w:r>
            <w:r w:rsidRPr="0042750F">
              <w:rPr>
                <w:sz w:val="18"/>
              </w:rPr>
              <w:t xml:space="preserve">TRLs range from 1, Basic Technology Research, to 9, Systems Test, </w:t>
            </w:r>
            <w:r w:rsidR="00A450BF" w:rsidRPr="0042750F">
              <w:rPr>
                <w:sz w:val="18"/>
              </w:rPr>
              <w:t>Launch,</w:t>
            </w:r>
            <w:r w:rsidRPr="0042750F">
              <w:rPr>
                <w:sz w:val="18"/>
              </w:rPr>
              <w:t xml:space="preserve"> and Operations</w:t>
            </w:r>
            <w:r w:rsidR="00A450BF" w:rsidRPr="0042750F">
              <w:rPr>
                <w:sz w:val="18"/>
              </w:rPr>
              <w:t xml:space="preserve">.  </w:t>
            </w:r>
            <w:r w:rsidRPr="0042750F">
              <w:rPr>
                <w:sz w:val="18"/>
              </w:rPr>
              <w:t>Typically, a TRL of 6 (i.e., technology demonstrated in a relevant environment) is required for a technology to be integrated into an SE process.</w:t>
            </w:r>
          </w:p>
        </w:tc>
      </w:tr>
      <w:tr w:rsidR="007D72CE" w:rsidRPr="0042750F" w14:paraId="1B48C0D7" w14:textId="77777777" w:rsidTr="008661EE">
        <w:trPr>
          <w:cantSplit/>
          <w:jc w:val="center"/>
        </w:trPr>
        <w:tc>
          <w:tcPr>
            <w:tcW w:w="9576" w:type="dxa"/>
            <w:vAlign w:val="center"/>
          </w:tcPr>
          <w:p w14:paraId="2AD07C99" w14:textId="77777777" w:rsidR="007D72CE" w:rsidRPr="0042750F" w:rsidRDefault="007D72CE" w:rsidP="0042750F">
            <w:pPr>
              <w:pStyle w:val="TableText"/>
              <w:rPr>
                <w:sz w:val="18"/>
              </w:rPr>
            </w:pPr>
            <w:r w:rsidRPr="0042750F">
              <w:rPr>
                <w:b/>
                <w:sz w:val="18"/>
              </w:rPr>
              <w:t>Technical Risk</w:t>
            </w:r>
            <w:r w:rsidRPr="0042750F">
              <w:rPr>
                <w:sz w:val="18"/>
              </w:rPr>
              <w:t>: Risk associated with the achievement of a technical goal, criterion, or objective.  It applies to undesired consequences related to technical performance, human safety, mission assets, or environment.</w:t>
            </w:r>
          </w:p>
        </w:tc>
      </w:tr>
      <w:tr w:rsidR="007D72CE" w:rsidRPr="0042750F" w14:paraId="0B76B3CA" w14:textId="77777777" w:rsidTr="008661EE">
        <w:trPr>
          <w:cantSplit/>
          <w:jc w:val="center"/>
        </w:trPr>
        <w:tc>
          <w:tcPr>
            <w:tcW w:w="9576" w:type="dxa"/>
            <w:vAlign w:val="center"/>
          </w:tcPr>
          <w:p w14:paraId="511AC7FA" w14:textId="77777777" w:rsidR="007D72CE" w:rsidRPr="0042750F" w:rsidRDefault="007D72CE" w:rsidP="0042750F">
            <w:pPr>
              <w:pStyle w:val="TableText"/>
              <w:rPr>
                <w:sz w:val="18"/>
              </w:rPr>
            </w:pPr>
            <w:r w:rsidRPr="0042750F">
              <w:rPr>
                <w:b/>
                <w:sz w:val="18"/>
              </w:rPr>
              <w:t>Validation (of a product)</w:t>
            </w:r>
            <w:r w:rsidRPr="0042750F">
              <w:rPr>
                <w:sz w:val="18"/>
              </w:rPr>
              <w:t>: Proof that the product accomplishes the intended purpose</w:t>
            </w:r>
            <w:r w:rsidR="00A450BF" w:rsidRPr="0042750F">
              <w:rPr>
                <w:sz w:val="18"/>
              </w:rPr>
              <w:t xml:space="preserve">.  </w:t>
            </w:r>
            <w:r w:rsidRPr="0042750F">
              <w:rPr>
                <w:sz w:val="18"/>
              </w:rPr>
              <w:t>Validation may be determined by a combination of test, analysis, and demonstration.</w:t>
            </w:r>
          </w:p>
        </w:tc>
      </w:tr>
      <w:tr w:rsidR="007D72CE" w:rsidRPr="0042750F" w14:paraId="0B88BA5D" w14:textId="77777777" w:rsidTr="008661EE">
        <w:trPr>
          <w:cantSplit/>
          <w:jc w:val="center"/>
        </w:trPr>
        <w:tc>
          <w:tcPr>
            <w:tcW w:w="9576" w:type="dxa"/>
            <w:vAlign w:val="center"/>
          </w:tcPr>
          <w:p w14:paraId="63DC0A6C" w14:textId="77777777" w:rsidR="007D72CE" w:rsidRPr="0042750F" w:rsidRDefault="007D72CE" w:rsidP="0042750F">
            <w:pPr>
              <w:pStyle w:val="TableText"/>
              <w:rPr>
                <w:sz w:val="18"/>
              </w:rPr>
            </w:pPr>
            <w:r w:rsidRPr="0042750F">
              <w:rPr>
                <w:b/>
                <w:sz w:val="18"/>
              </w:rPr>
              <w:t>Validated Requirements</w:t>
            </w:r>
            <w:r w:rsidRPr="0042750F">
              <w:rPr>
                <w:sz w:val="18"/>
              </w:rPr>
              <w:t>: A set of requirements that are well-formed (clear and un-ambiguous), complete (agrees with customer and stakeholder needs and expectations), consistent (conflict free), and individually verifiable and traceable to a higher-level requirement or goal.</w:t>
            </w:r>
          </w:p>
        </w:tc>
      </w:tr>
      <w:tr w:rsidR="007D72CE" w:rsidRPr="0042750F" w14:paraId="2CB9477D" w14:textId="77777777" w:rsidTr="008661EE">
        <w:trPr>
          <w:cantSplit/>
          <w:jc w:val="center"/>
        </w:trPr>
        <w:tc>
          <w:tcPr>
            <w:tcW w:w="9576" w:type="dxa"/>
            <w:vAlign w:val="center"/>
          </w:tcPr>
          <w:p w14:paraId="17622F32" w14:textId="77777777" w:rsidR="007D72CE" w:rsidRPr="0042750F" w:rsidRDefault="007D72CE" w:rsidP="0042750F">
            <w:pPr>
              <w:pStyle w:val="TableText"/>
              <w:rPr>
                <w:sz w:val="18"/>
              </w:rPr>
            </w:pPr>
            <w:r w:rsidRPr="0042750F">
              <w:rPr>
                <w:b/>
                <w:sz w:val="18"/>
              </w:rPr>
              <w:t>Verification (of a product)</w:t>
            </w:r>
            <w:r w:rsidRPr="0042750F">
              <w:rPr>
                <w:sz w:val="18"/>
              </w:rPr>
              <w:t>: Proof of compliance with specifications</w:t>
            </w:r>
            <w:r w:rsidR="00A450BF" w:rsidRPr="0042750F">
              <w:rPr>
                <w:sz w:val="18"/>
              </w:rPr>
              <w:t xml:space="preserve">.  </w:t>
            </w:r>
            <w:r w:rsidRPr="0042750F">
              <w:rPr>
                <w:sz w:val="18"/>
              </w:rPr>
              <w:t>Verification may be determined by test, analysis, demonstration, and inspection.</w:t>
            </w:r>
          </w:p>
        </w:tc>
      </w:tr>
      <w:tr w:rsidR="007D72CE" w:rsidRPr="0042750F" w14:paraId="03C83D7D" w14:textId="77777777" w:rsidTr="008661EE">
        <w:trPr>
          <w:cantSplit/>
          <w:jc w:val="center"/>
        </w:trPr>
        <w:tc>
          <w:tcPr>
            <w:tcW w:w="9576" w:type="dxa"/>
            <w:vAlign w:val="center"/>
          </w:tcPr>
          <w:p w14:paraId="5AF85456" w14:textId="77777777" w:rsidR="007D72CE" w:rsidRPr="0042750F" w:rsidRDefault="007D72CE" w:rsidP="0042750F">
            <w:pPr>
              <w:pStyle w:val="TableText"/>
              <w:rPr>
                <w:sz w:val="18"/>
              </w:rPr>
            </w:pPr>
            <w:r w:rsidRPr="0042750F">
              <w:rPr>
                <w:b/>
                <w:sz w:val="18"/>
              </w:rPr>
              <w:t>Waiver</w:t>
            </w:r>
            <w:r w:rsidRPr="0042750F">
              <w:rPr>
                <w:sz w:val="18"/>
              </w:rPr>
              <w:t>: A documented agreement intentionally releasing a program or project from meeting a requirement</w:t>
            </w:r>
            <w:r w:rsidR="00A450BF" w:rsidRPr="0042750F">
              <w:rPr>
                <w:sz w:val="18"/>
              </w:rPr>
              <w:t xml:space="preserve">.  </w:t>
            </w:r>
            <w:r w:rsidRPr="0042750F">
              <w:rPr>
                <w:sz w:val="18"/>
              </w:rPr>
              <w:t>(Some Centers use deviations prior to Implementation and waivers during Implementation).</w:t>
            </w:r>
          </w:p>
        </w:tc>
      </w:tr>
      <w:bookmarkEnd w:id="17356"/>
      <w:bookmarkEnd w:id="17357"/>
      <w:bookmarkEnd w:id="17358"/>
    </w:tbl>
    <w:p w14:paraId="240CA661" w14:textId="77777777" w:rsidR="00F97BB7" w:rsidRDefault="00F97BB7" w:rsidP="00694684">
      <w:pPr>
        <w:pStyle w:val="StyleListParagraphLeft"/>
      </w:pPr>
    </w:p>
    <w:p w14:paraId="4A9C9C3B" w14:textId="77777777" w:rsidR="00F97BB7" w:rsidRPr="00F97BB7" w:rsidRDefault="00F97BB7">
      <w:pPr>
        <w:rPr>
          <w:szCs w:val="24"/>
        </w:rPr>
      </w:pPr>
    </w:p>
    <w:sectPr w:rsidR="00F97BB7" w:rsidRPr="00F97BB7" w:rsidSect="00BD3FF8">
      <w:headerReference w:type="default" r:id="rId85"/>
      <w:headerReference w:type="first" r:id="rId86"/>
      <w:pgSz w:w="12240" w:h="15840" w:code="1"/>
      <w:pgMar w:top="1080" w:right="1440" w:bottom="720" w:left="1440" w:header="720" w:footer="720" w:gutter="0"/>
      <w:pgNumType w:start="1"/>
      <w:cols w:space="720"/>
      <w:noEndnote/>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A96C0A" w14:textId="77777777" w:rsidR="00FF3461" w:rsidRDefault="00FF3461">
      <w:r>
        <w:separator/>
      </w:r>
    </w:p>
  </w:endnote>
  <w:endnote w:type="continuationSeparator" w:id="0">
    <w:p w14:paraId="7BB81DE1" w14:textId="77777777" w:rsidR="00FF3461" w:rsidRDefault="00FF34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 New Roman Bold">
    <w:panose1 w:val="02020803070505020304"/>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ヒラギノ角ゴ Pro W3">
    <w:altName w:val="MS Mincho"/>
    <w:charset w:val="80"/>
    <w:family w:val="auto"/>
    <w:pitch w:val="variable"/>
    <w:sig w:usb0="00000000" w:usb1="7AC7FFFF" w:usb2="00000012" w:usb3="00000000" w:csb0="0002000D"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7E193" w14:textId="77777777" w:rsidR="003127AA" w:rsidRDefault="003127AA" w:rsidP="0054264E">
    <w:pPr>
      <w:pStyle w:val="Footer"/>
      <w:jc w:val="center"/>
    </w:pPr>
    <w:r w:rsidRPr="00966D82">
      <w:rPr>
        <w:szCs w:val="18"/>
      </w:rPr>
      <w:t>CHECK THE MASTER LIST</w:t>
    </w:r>
    <w:r>
      <w:rPr>
        <w:szCs w:val="18"/>
      </w:rPr>
      <w:t>—</w:t>
    </w:r>
    <w:r w:rsidRPr="00966D82">
      <w:rPr>
        <w:szCs w:val="18"/>
      </w:rPr>
      <w:t>VERIFY THAT THIS IS</w:t>
    </w:r>
    <w:r>
      <w:rPr>
        <w:szCs w:val="18"/>
      </w:rPr>
      <w:t xml:space="preserve"> THE CORRECT VERSION BEFORE USE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544667" w14:textId="77777777" w:rsidR="00FF3461" w:rsidRDefault="00FF3461">
      <w:r>
        <w:separator/>
      </w:r>
    </w:p>
  </w:footnote>
  <w:footnote w:type="continuationSeparator" w:id="0">
    <w:p w14:paraId="1DD5931C" w14:textId="77777777" w:rsidR="00FF3461" w:rsidRDefault="00FF346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7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8" w:type="dxa"/>
        <w:right w:w="58" w:type="dxa"/>
      </w:tblCellMar>
      <w:tblLook w:val="0000" w:firstRow="0" w:lastRow="0" w:firstColumn="0" w:lastColumn="0" w:noHBand="0" w:noVBand="0"/>
    </w:tblPr>
    <w:tblGrid>
      <w:gridCol w:w="4968"/>
      <w:gridCol w:w="3330"/>
      <w:gridCol w:w="1278"/>
    </w:tblGrid>
    <w:tr w:rsidR="003127AA" w:rsidRPr="00AD670C" w14:paraId="1CDBBB5B" w14:textId="77777777" w:rsidTr="00714810">
      <w:trPr>
        <w:cantSplit/>
        <w:jc w:val="center"/>
      </w:trPr>
      <w:tc>
        <w:tcPr>
          <w:tcW w:w="9576" w:type="dxa"/>
          <w:gridSpan w:val="3"/>
          <w:vAlign w:val="center"/>
        </w:tcPr>
        <w:p w14:paraId="22867FA6" w14:textId="77777777" w:rsidR="003127AA" w:rsidRPr="00D93FCB" w:rsidRDefault="003127AA" w:rsidP="0018158D">
          <w:pPr>
            <w:jc w:val="center"/>
            <w:rPr>
              <w:b/>
              <w:sz w:val="16"/>
              <w:szCs w:val="16"/>
            </w:rPr>
          </w:pPr>
          <w:r w:rsidRPr="00D93FCB">
            <w:rPr>
              <w:b/>
              <w:bCs/>
              <w:sz w:val="16"/>
              <w:szCs w:val="16"/>
            </w:rPr>
            <w:t>Space Communications and Navigation (</w:t>
          </w:r>
          <w:proofErr w:type="spellStart"/>
          <w:r w:rsidRPr="00D93FCB">
            <w:rPr>
              <w:b/>
              <w:bCs/>
              <w:sz w:val="16"/>
              <w:szCs w:val="16"/>
            </w:rPr>
            <w:t>SCaN</w:t>
          </w:r>
          <w:proofErr w:type="spellEnd"/>
          <w:r w:rsidRPr="00D93FCB">
            <w:rPr>
              <w:b/>
              <w:bCs/>
              <w:sz w:val="16"/>
              <w:szCs w:val="16"/>
            </w:rPr>
            <w:t>) Project</w:t>
          </w:r>
        </w:p>
      </w:tc>
    </w:tr>
    <w:tr w:rsidR="003127AA" w:rsidRPr="00AD670C" w14:paraId="334CFD74" w14:textId="77777777" w:rsidTr="00714810">
      <w:trPr>
        <w:cantSplit/>
        <w:jc w:val="center"/>
      </w:trPr>
      <w:tc>
        <w:tcPr>
          <w:tcW w:w="4968" w:type="dxa"/>
          <w:vMerge w:val="restart"/>
          <w:vAlign w:val="center"/>
        </w:tcPr>
        <w:p w14:paraId="34AF4071" w14:textId="50C122D8" w:rsidR="003127AA" w:rsidRPr="0018158D" w:rsidRDefault="003127AA" w:rsidP="0018158D">
          <w:pPr>
            <w:ind w:left="410" w:hanging="410"/>
            <w:rPr>
              <w:b/>
              <w:sz w:val="16"/>
              <w:szCs w:val="16"/>
            </w:rPr>
          </w:pPr>
          <w:r w:rsidRPr="00E31156">
            <w:rPr>
              <w:sz w:val="16"/>
              <w:szCs w:val="16"/>
            </w:rPr>
            <w:t xml:space="preserve">Title: </w:t>
          </w:r>
          <w:r w:rsidRPr="00E31156">
            <w:rPr>
              <w:b/>
              <w:sz w:val="16"/>
              <w:szCs w:val="16"/>
            </w:rPr>
            <w:t xml:space="preserve"> </w:t>
          </w:r>
          <w:r>
            <w:rPr>
              <w:b/>
              <w:sz w:val="16"/>
              <w:szCs w:val="16"/>
            </w:rPr>
            <w:t>Acceptance Test Procedure</w:t>
          </w:r>
          <w:r w:rsidRPr="0018158D">
            <w:rPr>
              <w:b/>
              <w:sz w:val="16"/>
              <w:szCs w:val="16"/>
            </w:rPr>
            <w:t xml:space="preserve"> Phase 1</w:t>
          </w:r>
          <w:r>
            <w:rPr>
              <w:b/>
              <w:sz w:val="16"/>
              <w:szCs w:val="16"/>
            </w:rPr>
            <w:t xml:space="preserve"> </w:t>
          </w:r>
          <w:r w:rsidRPr="0018158D">
            <w:rPr>
              <w:b/>
              <w:sz w:val="16"/>
              <w:szCs w:val="16"/>
            </w:rPr>
            <w:t>for the Near Earth Network (NEN) Gateway (</w:t>
          </w:r>
          <w:del w:id="1172" w:author="Perrine, Martin L. (GSFC-5670)" w:date="2016-09-13T14:29:00Z">
            <w:r w:rsidRPr="0018158D" w:rsidDel="00055AC4">
              <w:rPr>
                <w:b/>
                <w:sz w:val="16"/>
                <w:szCs w:val="16"/>
              </w:rPr>
              <w:delText>NENG</w:delText>
            </w:r>
          </w:del>
          <w:ins w:id="1173" w:author="Perrine, Martin L. (GSFC-5670)" w:date="2016-09-13T14:29:00Z">
            <w:r>
              <w:rPr>
                <w:b/>
                <w:sz w:val="16"/>
                <w:szCs w:val="16"/>
              </w:rPr>
              <w:t>DAPHNE</w:t>
            </w:r>
          </w:ins>
          <w:r w:rsidRPr="0018158D">
            <w:rPr>
              <w:b/>
              <w:sz w:val="16"/>
              <w:szCs w:val="16"/>
            </w:rPr>
            <w:t>)</w:t>
          </w:r>
        </w:p>
        <w:p w14:paraId="4247F33C" w14:textId="77777777" w:rsidR="003127AA" w:rsidRPr="00E31156" w:rsidRDefault="003127AA" w:rsidP="00E31156">
          <w:pPr>
            <w:ind w:left="410" w:hanging="410"/>
            <w:rPr>
              <w:b/>
              <w:sz w:val="16"/>
              <w:szCs w:val="16"/>
            </w:rPr>
          </w:pPr>
        </w:p>
      </w:tc>
      <w:tc>
        <w:tcPr>
          <w:tcW w:w="3330" w:type="dxa"/>
          <w:vAlign w:val="center"/>
        </w:tcPr>
        <w:p w14:paraId="5D4B29E0" w14:textId="1C62AABD" w:rsidR="003127AA" w:rsidRPr="00997E74" w:rsidRDefault="003127AA" w:rsidP="0037241C">
          <w:pPr>
            <w:rPr>
              <w:sz w:val="16"/>
              <w:szCs w:val="16"/>
              <w:lang w:val="fr-FR"/>
            </w:rPr>
          </w:pPr>
          <w:r w:rsidRPr="00997E74">
            <w:rPr>
              <w:sz w:val="16"/>
              <w:szCs w:val="16"/>
              <w:lang w:val="fr-FR"/>
            </w:rPr>
            <w:t>Document No.:</w:t>
          </w:r>
          <w:r>
            <w:rPr>
              <w:sz w:val="16"/>
              <w:szCs w:val="16"/>
              <w:lang w:val="fr-FR"/>
            </w:rPr>
            <w:t xml:space="preserve"> </w:t>
          </w:r>
          <w:del w:id="1174" w:author="Perrine, Martin L. (GSFC-5670)" w:date="2016-09-13T14:29:00Z">
            <w:r w:rsidRPr="009A05BB" w:rsidDel="00055AC4">
              <w:rPr>
                <w:b/>
                <w:sz w:val="16"/>
                <w:szCs w:val="16"/>
                <w:lang w:val="fr-FR"/>
              </w:rPr>
              <w:delText>NEN</w:delText>
            </w:r>
            <w:r w:rsidDel="00055AC4">
              <w:rPr>
                <w:b/>
                <w:sz w:val="16"/>
                <w:szCs w:val="16"/>
                <w:lang w:val="fr-FR"/>
              </w:rPr>
              <w:delText>G</w:delText>
            </w:r>
          </w:del>
          <w:ins w:id="1175" w:author="Perrine, Martin L. (GSFC-5670)" w:date="2016-09-13T14:29:00Z">
            <w:r>
              <w:rPr>
                <w:b/>
                <w:sz w:val="16"/>
                <w:szCs w:val="16"/>
                <w:lang w:val="fr-FR"/>
              </w:rPr>
              <w:t>DAPHNE</w:t>
            </w:r>
          </w:ins>
          <w:r w:rsidRPr="009A05BB">
            <w:rPr>
              <w:b/>
              <w:sz w:val="16"/>
              <w:szCs w:val="16"/>
              <w:lang w:val="fr-FR"/>
            </w:rPr>
            <w:t>-</w:t>
          </w:r>
          <w:r>
            <w:rPr>
              <w:b/>
              <w:sz w:val="16"/>
              <w:szCs w:val="16"/>
              <w:lang w:val="fr-FR"/>
            </w:rPr>
            <w:t>TP</w:t>
          </w:r>
          <w:r w:rsidRPr="009A05BB">
            <w:rPr>
              <w:b/>
              <w:sz w:val="16"/>
              <w:szCs w:val="16"/>
              <w:lang w:val="fr-FR"/>
            </w:rPr>
            <w:t>-000</w:t>
          </w:r>
          <w:r>
            <w:rPr>
              <w:b/>
              <w:sz w:val="16"/>
              <w:szCs w:val="16"/>
              <w:lang w:val="fr-FR"/>
            </w:rPr>
            <w:t>2</w:t>
          </w:r>
        </w:p>
      </w:tc>
      <w:tc>
        <w:tcPr>
          <w:tcW w:w="1278" w:type="dxa"/>
          <w:vAlign w:val="center"/>
        </w:tcPr>
        <w:p w14:paraId="2792517D" w14:textId="77777777" w:rsidR="003127AA" w:rsidRPr="00997E74" w:rsidRDefault="003127AA" w:rsidP="00E31156">
          <w:pPr>
            <w:rPr>
              <w:sz w:val="16"/>
              <w:szCs w:val="16"/>
            </w:rPr>
          </w:pPr>
          <w:r w:rsidRPr="00997E74">
            <w:rPr>
              <w:sz w:val="16"/>
              <w:szCs w:val="16"/>
            </w:rPr>
            <w:t xml:space="preserve">Revision: </w:t>
          </w:r>
          <w:r>
            <w:rPr>
              <w:sz w:val="16"/>
              <w:szCs w:val="16"/>
            </w:rPr>
            <w:t xml:space="preserve"> </w:t>
          </w:r>
          <w:r w:rsidRPr="00E31156">
            <w:rPr>
              <w:sz w:val="16"/>
              <w:szCs w:val="16"/>
            </w:rPr>
            <w:t>–</w:t>
          </w:r>
        </w:p>
      </w:tc>
    </w:tr>
    <w:tr w:rsidR="003127AA" w:rsidRPr="00AD670C" w14:paraId="3DE50D55" w14:textId="77777777" w:rsidTr="00714810">
      <w:trPr>
        <w:cantSplit/>
        <w:jc w:val="center"/>
      </w:trPr>
      <w:tc>
        <w:tcPr>
          <w:tcW w:w="4968" w:type="dxa"/>
          <w:vMerge/>
          <w:vAlign w:val="center"/>
        </w:tcPr>
        <w:p w14:paraId="2BA42B33" w14:textId="77777777" w:rsidR="003127AA" w:rsidRPr="00B83D84" w:rsidRDefault="003127AA" w:rsidP="0093536C">
          <w:pPr>
            <w:rPr>
              <w:b/>
              <w:sz w:val="16"/>
              <w:szCs w:val="16"/>
            </w:rPr>
          </w:pPr>
        </w:p>
      </w:tc>
      <w:tc>
        <w:tcPr>
          <w:tcW w:w="3330" w:type="dxa"/>
          <w:vAlign w:val="center"/>
        </w:tcPr>
        <w:p w14:paraId="541A181F" w14:textId="0A236BDB" w:rsidR="003127AA" w:rsidRPr="008239E7" w:rsidRDefault="003127AA" w:rsidP="0018158D">
          <w:pPr>
            <w:rPr>
              <w:b/>
              <w:sz w:val="16"/>
              <w:szCs w:val="16"/>
            </w:rPr>
          </w:pPr>
          <w:r w:rsidRPr="00E31156">
            <w:rPr>
              <w:sz w:val="16"/>
              <w:szCs w:val="16"/>
            </w:rPr>
            <w:t xml:space="preserve">Effective Date:  </w:t>
          </w:r>
          <w:ins w:id="1176" w:author="Perrine, Martin L. (GSFC-5670)" w:date="2016-09-13T14:25:00Z">
            <w:r>
              <w:rPr>
                <w:b/>
                <w:sz w:val="16"/>
                <w:szCs w:val="16"/>
              </w:rPr>
              <w:t>9</w:t>
            </w:r>
          </w:ins>
          <w:ins w:id="1177" w:author="Muhammad, Alimayo (GSFC-5660)" w:date="2016-08-25T11:25:00Z">
            <w:del w:id="1178" w:author="Perrine, Martin L. (GSFC-5670)" w:date="2016-09-13T14:25:00Z">
              <w:r w:rsidDel="00D501A9">
                <w:rPr>
                  <w:b/>
                  <w:sz w:val="16"/>
                  <w:szCs w:val="16"/>
                </w:rPr>
                <w:delText>8</w:delText>
              </w:r>
            </w:del>
          </w:ins>
          <w:del w:id="1179" w:author="Muhammad, Alimayo (GSFC-5660)" w:date="2016-08-25T11:25:00Z">
            <w:r w:rsidDel="000539ED">
              <w:rPr>
                <w:b/>
                <w:sz w:val="16"/>
                <w:szCs w:val="16"/>
              </w:rPr>
              <w:delText>7</w:delText>
            </w:r>
          </w:del>
          <w:r>
            <w:rPr>
              <w:b/>
              <w:sz w:val="16"/>
              <w:szCs w:val="16"/>
            </w:rPr>
            <w:t>/</w:t>
          </w:r>
          <w:ins w:id="1180" w:author="Perrine, Martin L. (GSFC-5670)" w:date="2016-09-13T14:25:00Z">
            <w:r>
              <w:rPr>
                <w:b/>
                <w:sz w:val="16"/>
                <w:szCs w:val="16"/>
              </w:rPr>
              <w:t>13</w:t>
            </w:r>
          </w:ins>
          <w:ins w:id="1181" w:author="Muhammad, Alimayo (GSFC-5660)" w:date="2016-08-25T11:25:00Z">
            <w:del w:id="1182" w:author="Perrine, Martin L. (GSFC-5670)" w:date="2016-09-13T14:25:00Z">
              <w:r w:rsidDel="00D501A9">
                <w:rPr>
                  <w:b/>
                  <w:sz w:val="16"/>
                  <w:szCs w:val="16"/>
                </w:rPr>
                <w:delText>25</w:delText>
              </w:r>
            </w:del>
          </w:ins>
          <w:del w:id="1183" w:author="Muhammad, Alimayo (GSFC-5660)" w:date="2016-08-25T11:25:00Z">
            <w:r w:rsidDel="000539ED">
              <w:rPr>
                <w:b/>
                <w:sz w:val="16"/>
                <w:szCs w:val="16"/>
              </w:rPr>
              <w:delText>07</w:delText>
            </w:r>
          </w:del>
          <w:r w:rsidRPr="00E31156">
            <w:rPr>
              <w:b/>
              <w:sz w:val="16"/>
              <w:szCs w:val="16"/>
            </w:rPr>
            <w:t>/20</w:t>
          </w:r>
          <w:r>
            <w:rPr>
              <w:b/>
              <w:sz w:val="16"/>
              <w:szCs w:val="16"/>
            </w:rPr>
            <w:t>16</w:t>
          </w:r>
        </w:p>
      </w:tc>
      <w:tc>
        <w:tcPr>
          <w:tcW w:w="1278" w:type="dxa"/>
          <w:vAlign w:val="center"/>
        </w:tcPr>
        <w:p w14:paraId="081C39E0" w14:textId="77777777" w:rsidR="003127AA" w:rsidRPr="00997E74" w:rsidRDefault="003127AA" w:rsidP="00D93FCB">
          <w:pPr>
            <w:rPr>
              <w:sz w:val="16"/>
              <w:szCs w:val="16"/>
            </w:rPr>
          </w:pPr>
          <w:r w:rsidRPr="00997E74">
            <w:rPr>
              <w:sz w:val="16"/>
              <w:szCs w:val="16"/>
            </w:rPr>
            <w:t xml:space="preserve">Page </w:t>
          </w:r>
          <w:r w:rsidRPr="00997E74">
            <w:rPr>
              <w:rStyle w:val="PageNumber"/>
              <w:b/>
              <w:sz w:val="16"/>
              <w:szCs w:val="16"/>
            </w:rPr>
            <w:fldChar w:fldCharType="begin"/>
          </w:r>
          <w:r w:rsidRPr="00997E74">
            <w:rPr>
              <w:rStyle w:val="PageNumber"/>
              <w:b/>
              <w:sz w:val="16"/>
              <w:szCs w:val="16"/>
            </w:rPr>
            <w:instrText xml:space="preserve"> PAGE </w:instrText>
          </w:r>
          <w:r w:rsidRPr="00997E74">
            <w:rPr>
              <w:rStyle w:val="PageNumber"/>
              <w:b/>
              <w:sz w:val="16"/>
              <w:szCs w:val="16"/>
            </w:rPr>
            <w:fldChar w:fldCharType="separate"/>
          </w:r>
          <w:r w:rsidR="00F25996">
            <w:rPr>
              <w:rStyle w:val="PageNumber"/>
              <w:b/>
              <w:noProof/>
              <w:sz w:val="16"/>
              <w:szCs w:val="16"/>
            </w:rPr>
            <w:t>vii</w:t>
          </w:r>
          <w:r w:rsidRPr="00997E74">
            <w:rPr>
              <w:rStyle w:val="PageNumber"/>
              <w:b/>
              <w:sz w:val="16"/>
              <w:szCs w:val="16"/>
            </w:rPr>
            <w:fldChar w:fldCharType="end"/>
          </w:r>
          <w:r w:rsidRPr="00997E74">
            <w:rPr>
              <w:rStyle w:val="PageNumber"/>
              <w:sz w:val="16"/>
              <w:szCs w:val="16"/>
            </w:rPr>
            <w:t xml:space="preserve"> of </w:t>
          </w:r>
          <w:fldSimple w:instr=" SECTIONPAGES  \* roman  \* MERGEFORMAT ">
            <w:r w:rsidR="00F25996" w:rsidRPr="00F25996">
              <w:rPr>
                <w:rStyle w:val="PageNumber"/>
                <w:noProof/>
                <w:sz w:val="16"/>
                <w:szCs w:val="16"/>
              </w:rPr>
              <w:t>vii</w:t>
            </w:r>
          </w:fldSimple>
        </w:p>
      </w:tc>
    </w:tr>
  </w:tbl>
  <w:p w14:paraId="173D503F" w14:textId="4DF7EB5F" w:rsidR="003127AA" w:rsidRDefault="003127A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7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8" w:type="dxa"/>
        <w:right w:w="58" w:type="dxa"/>
      </w:tblCellMar>
      <w:tblLook w:val="0000" w:firstRow="0" w:lastRow="0" w:firstColumn="0" w:lastColumn="0" w:noHBand="0" w:noVBand="0"/>
    </w:tblPr>
    <w:tblGrid>
      <w:gridCol w:w="4968"/>
      <w:gridCol w:w="3330"/>
      <w:gridCol w:w="1278"/>
    </w:tblGrid>
    <w:tr w:rsidR="003127AA" w:rsidRPr="00AD670C" w14:paraId="49889690" w14:textId="77777777" w:rsidTr="00714810">
      <w:trPr>
        <w:cantSplit/>
        <w:jc w:val="center"/>
      </w:trPr>
      <w:tc>
        <w:tcPr>
          <w:tcW w:w="9576" w:type="dxa"/>
          <w:gridSpan w:val="3"/>
          <w:vAlign w:val="center"/>
        </w:tcPr>
        <w:p w14:paraId="05DB4F94" w14:textId="77777777" w:rsidR="003127AA" w:rsidRPr="00EC64F5" w:rsidRDefault="003127AA" w:rsidP="0093536C">
          <w:pPr>
            <w:jc w:val="center"/>
            <w:rPr>
              <w:b/>
              <w:sz w:val="16"/>
              <w:szCs w:val="16"/>
            </w:rPr>
          </w:pPr>
          <w:r w:rsidRPr="00EC64F5">
            <w:rPr>
              <w:b/>
              <w:bCs/>
              <w:sz w:val="16"/>
              <w:szCs w:val="16"/>
            </w:rPr>
            <w:t>Space Communications and Navigation (</w:t>
          </w:r>
          <w:proofErr w:type="spellStart"/>
          <w:r w:rsidRPr="00EC64F5">
            <w:rPr>
              <w:b/>
              <w:bCs/>
              <w:sz w:val="16"/>
              <w:szCs w:val="16"/>
            </w:rPr>
            <w:t>SCaN</w:t>
          </w:r>
          <w:proofErr w:type="spellEnd"/>
          <w:r w:rsidRPr="00EC64F5">
            <w:rPr>
              <w:b/>
              <w:bCs/>
              <w:sz w:val="16"/>
              <w:szCs w:val="16"/>
            </w:rPr>
            <w:t xml:space="preserve">) </w:t>
          </w:r>
          <w:proofErr w:type="spellStart"/>
          <w:r w:rsidRPr="00EC64F5">
            <w:rPr>
              <w:b/>
              <w:bCs/>
              <w:sz w:val="16"/>
              <w:szCs w:val="16"/>
            </w:rPr>
            <w:t>Testbed</w:t>
          </w:r>
          <w:proofErr w:type="spellEnd"/>
          <w:r w:rsidRPr="00EC64F5">
            <w:rPr>
              <w:b/>
              <w:bCs/>
              <w:sz w:val="16"/>
              <w:szCs w:val="16"/>
            </w:rPr>
            <w:t xml:space="preserve"> Project</w:t>
          </w:r>
        </w:p>
      </w:tc>
    </w:tr>
    <w:tr w:rsidR="003127AA" w:rsidRPr="00AD670C" w14:paraId="60B45BC1" w14:textId="77777777" w:rsidTr="00714810">
      <w:trPr>
        <w:cantSplit/>
        <w:jc w:val="center"/>
      </w:trPr>
      <w:tc>
        <w:tcPr>
          <w:tcW w:w="4968" w:type="dxa"/>
          <w:vMerge w:val="restart"/>
          <w:vAlign w:val="center"/>
        </w:tcPr>
        <w:p w14:paraId="1804FC30" w14:textId="103CC837" w:rsidR="003127AA" w:rsidRPr="0097000E" w:rsidRDefault="003127AA" w:rsidP="009A05BB">
          <w:pPr>
            <w:ind w:left="410" w:hanging="410"/>
            <w:rPr>
              <w:b/>
              <w:sz w:val="16"/>
              <w:szCs w:val="16"/>
            </w:rPr>
          </w:pPr>
          <w:r w:rsidRPr="0097000E">
            <w:rPr>
              <w:sz w:val="16"/>
              <w:szCs w:val="16"/>
            </w:rPr>
            <w:t xml:space="preserve">Title: </w:t>
          </w:r>
          <w:r w:rsidRPr="0097000E">
            <w:rPr>
              <w:b/>
              <w:sz w:val="16"/>
              <w:szCs w:val="16"/>
            </w:rPr>
            <w:t xml:space="preserve"> </w:t>
          </w:r>
          <w:r>
            <w:rPr>
              <w:b/>
              <w:sz w:val="16"/>
              <w:szCs w:val="16"/>
            </w:rPr>
            <w:t>Acceptance Test Procedure</w:t>
          </w:r>
          <w:r w:rsidRPr="0018158D">
            <w:rPr>
              <w:b/>
              <w:sz w:val="16"/>
              <w:szCs w:val="16"/>
            </w:rPr>
            <w:t xml:space="preserve"> Phase 1</w:t>
          </w:r>
          <w:r>
            <w:rPr>
              <w:b/>
              <w:sz w:val="16"/>
              <w:szCs w:val="16"/>
            </w:rPr>
            <w:t xml:space="preserve"> </w:t>
          </w:r>
          <w:r w:rsidRPr="0018158D">
            <w:rPr>
              <w:b/>
              <w:sz w:val="16"/>
              <w:szCs w:val="16"/>
            </w:rPr>
            <w:t>for the Near Earth Network (NEN) Gateway (</w:t>
          </w:r>
          <w:del w:id="17368" w:author="Perrine, Martin L. (GSFC-5670)" w:date="2016-09-13T14:29:00Z">
            <w:r w:rsidRPr="0018158D" w:rsidDel="00055AC4">
              <w:rPr>
                <w:b/>
                <w:sz w:val="16"/>
                <w:szCs w:val="16"/>
              </w:rPr>
              <w:delText>NENG</w:delText>
            </w:r>
          </w:del>
          <w:ins w:id="17369" w:author="Perrine, Martin L. (GSFC-5670)" w:date="2016-09-13T14:29:00Z">
            <w:r>
              <w:rPr>
                <w:b/>
                <w:sz w:val="16"/>
                <w:szCs w:val="16"/>
              </w:rPr>
              <w:t>DAPHNE</w:t>
            </w:r>
          </w:ins>
          <w:r w:rsidRPr="0018158D">
            <w:rPr>
              <w:b/>
              <w:sz w:val="16"/>
              <w:szCs w:val="16"/>
            </w:rPr>
            <w:t>)</w:t>
          </w:r>
        </w:p>
      </w:tc>
      <w:tc>
        <w:tcPr>
          <w:tcW w:w="3330" w:type="dxa"/>
          <w:vAlign w:val="center"/>
        </w:tcPr>
        <w:p w14:paraId="124B8A2B" w14:textId="5FF121D9" w:rsidR="003127AA" w:rsidRPr="00997E74" w:rsidRDefault="003127AA">
          <w:pPr>
            <w:rPr>
              <w:sz w:val="16"/>
              <w:szCs w:val="16"/>
              <w:lang w:val="fr-FR"/>
            </w:rPr>
          </w:pPr>
          <w:r w:rsidRPr="00997E74">
            <w:rPr>
              <w:sz w:val="16"/>
              <w:szCs w:val="16"/>
              <w:lang w:val="fr-FR"/>
            </w:rPr>
            <w:t>Document No.:</w:t>
          </w:r>
          <w:r>
            <w:rPr>
              <w:sz w:val="16"/>
              <w:szCs w:val="16"/>
              <w:lang w:val="fr-FR"/>
            </w:rPr>
            <w:t xml:space="preserve"> </w:t>
          </w:r>
          <w:r w:rsidRPr="009A05BB">
            <w:rPr>
              <w:b/>
              <w:sz w:val="16"/>
              <w:szCs w:val="16"/>
              <w:lang w:val="fr-FR"/>
            </w:rPr>
            <w:t>NEN-</w:t>
          </w:r>
          <w:r>
            <w:rPr>
              <w:b/>
              <w:sz w:val="16"/>
              <w:szCs w:val="16"/>
              <w:lang w:val="fr-FR"/>
            </w:rPr>
            <w:t>TP</w:t>
          </w:r>
          <w:r w:rsidRPr="009A05BB">
            <w:rPr>
              <w:b/>
              <w:sz w:val="16"/>
              <w:szCs w:val="16"/>
              <w:lang w:val="fr-FR"/>
            </w:rPr>
            <w:t>-000</w:t>
          </w:r>
          <w:r>
            <w:rPr>
              <w:b/>
              <w:sz w:val="16"/>
              <w:szCs w:val="16"/>
              <w:lang w:val="fr-FR"/>
            </w:rPr>
            <w:t>2</w:t>
          </w:r>
        </w:p>
      </w:tc>
      <w:tc>
        <w:tcPr>
          <w:tcW w:w="1278" w:type="dxa"/>
          <w:vAlign w:val="center"/>
        </w:tcPr>
        <w:p w14:paraId="77004718" w14:textId="77777777" w:rsidR="003127AA" w:rsidRPr="00997E74" w:rsidRDefault="003127AA" w:rsidP="0086202D">
          <w:pPr>
            <w:rPr>
              <w:sz w:val="16"/>
              <w:szCs w:val="16"/>
            </w:rPr>
          </w:pPr>
          <w:r w:rsidRPr="00997E74">
            <w:rPr>
              <w:sz w:val="16"/>
              <w:szCs w:val="16"/>
            </w:rPr>
            <w:t xml:space="preserve">Revision: </w:t>
          </w:r>
          <w:r>
            <w:rPr>
              <w:sz w:val="16"/>
              <w:szCs w:val="16"/>
            </w:rPr>
            <w:t xml:space="preserve"> </w:t>
          </w:r>
          <w:r w:rsidRPr="00E31156">
            <w:rPr>
              <w:sz w:val="16"/>
              <w:szCs w:val="16"/>
            </w:rPr>
            <w:t>–</w:t>
          </w:r>
        </w:p>
      </w:tc>
    </w:tr>
    <w:tr w:rsidR="003127AA" w:rsidRPr="00AD670C" w14:paraId="6F6ADA8E" w14:textId="77777777" w:rsidTr="00714810">
      <w:trPr>
        <w:cantSplit/>
        <w:jc w:val="center"/>
      </w:trPr>
      <w:tc>
        <w:tcPr>
          <w:tcW w:w="4968" w:type="dxa"/>
          <w:vMerge/>
          <w:vAlign w:val="center"/>
        </w:tcPr>
        <w:p w14:paraId="0230D4A8" w14:textId="77777777" w:rsidR="003127AA" w:rsidRPr="00B83D84" w:rsidRDefault="003127AA" w:rsidP="0093536C">
          <w:pPr>
            <w:rPr>
              <w:b/>
              <w:sz w:val="16"/>
              <w:szCs w:val="16"/>
            </w:rPr>
          </w:pPr>
        </w:p>
      </w:tc>
      <w:tc>
        <w:tcPr>
          <w:tcW w:w="3330" w:type="dxa"/>
          <w:vAlign w:val="center"/>
        </w:tcPr>
        <w:p w14:paraId="265AE6D5" w14:textId="6607A637" w:rsidR="003127AA" w:rsidRPr="00E31156" w:rsidRDefault="003127AA">
          <w:pPr>
            <w:rPr>
              <w:sz w:val="16"/>
              <w:szCs w:val="16"/>
            </w:rPr>
          </w:pPr>
          <w:r w:rsidRPr="00E31156">
            <w:rPr>
              <w:sz w:val="16"/>
              <w:szCs w:val="16"/>
            </w:rPr>
            <w:t xml:space="preserve">Effective Date:  </w:t>
          </w:r>
          <w:r>
            <w:rPr>
              <w:b/>
              <w:sz w:val="16"/>
              <w:szCs w:val="16"/>
            </w:rPr>
            <w:t>0</w:t>
          </w:r>
          <w:ins w:id="17370" w:author="Perrine, Martin L. (GSFC-5670)" w:date="2016-09-13T14:26:00Z">
            <w:r>
              <w:rPr>
                <w:b/>
                <w:sz w:val="16"/>
                <w:szCs w:val="16"/>
              </w:rPr>
              <w:t>9/13/</w:t>
            </w:r>
          </w:ins>
          <w:ins w:id="17371" w:author="Muhammad, Alimayo (GSFC-5660)" w:date="2016-08-25T11:26:00Z">
            <w:del w:id="17372" w:author="Perrine, Martin L. (GSFC-5670)" w:date="2016-09-13T14:26:00Z">
              <w:r w:rsidDel="00D501A9">
                <w:rPr>
                  <w:b/>
                  <w:sz w:val="16"/>
                  <w:szCs w:val="16"/>
                </w:rPr>
                <w:delText>8</w:delText>
              </w:r>
            </w:del>
          </w:ins>
          <w:del w:id="17373" w:author="Muhammad, Alimayo (GSFC-5660)" w:date="2016-08-25T11:26:00Z">
            <w:r w:rsidDel="00984B08">
              <w:rPr>
                <w:b/>
                <w:sz w:val="16"/>
                <w:szCs w:val="16"/>
              </w:rPr>
              <w:delText>7</w:delText>
            </w:r>
          </w:del>
          <w:del w:id="17374" w:author="Perrine, Martin L. (GSFC-5670)" w:date="2016-09-13T14:26:00Z">
            <w:r w:rsidRPr="00E31156" w:rsidDel="00D501A9">
              <w:rPr>
                <w:b/>
                <w:sz w:val="16"/>
                <w:szCs w:val="16"/>
              </w:rPr>
              <w:delText>/</w:delText>
            </w:r>
          </w:del>
          <w:ins w:id="17375" w:author="Muhammad, Alimayo (GSFC-5660)" w:date="2016-08-25T11:26:00Z">
            <w:del w:id="17376" w:author="Perrine, Martin L. (GSFC-5670)" w:date="2016-09-13T14:26:00Z">
              <w:r w:rsidDel="00D501A9">
                <w:rPr>
                  <w:b/>
                  <w:sz w:val="16"/>
                  <w:szCs w:val="16"/>
                </w:rPr>
                <w:delText>25</w:delText>
              </w:r>
            </w:del>
          </w:ins>
          <w:del w:id="17377" w:author="Muhammad, Alimayo (GSFC-5660)" w:date="2016-08-25T11:26:00Z">
            <w:r w:rsidDel="00984B08">
              <w:rPr>
                <w:b/>
                <w:sz w:val="16"/>
                <w:szCs w:val="16"/>
              </w:rPr>
              <w:delText>07</w:delText>
            </w:r>
          </w:del>
          <w:del w:id="17378" w:author="Perrine, Martin L. (GSFC-5670)" w:date="2016-09-13T14:26:00Z">
            <w:r w:rsidRPr="00E31156" w:rsidDel="00D501A9">
              <w:rPr>
                <w:b/>
                <w:sz w:val="16"/>
                <w:szCs w:val="16"/>
              </w:rPr>
              <w:delText>/</w:delText>
            </w:r>
          </w:del>
          <w:r w:rsidRPr="00E31156">
            <w:rPr>
              <w:b/>
              <w:sz w:val="16"/>
              <w:szCs w:val="16"/>
            </w:rPr>
            <w:t>201</w:t>
          </w:r>
          <w:r>
            <w:rPr>
              <w:b/>
              <w:sz w:val="16"/>
              <w:szCs w:val="16"/>
            </w:rPr>
            <w:t>6</w:t>
          </w:r>
        </w:p>
      </w:tc>
      <w:tc>
        <w:tcPr>
          <w:tcW w:w="1278" w:type="dxa"/>
          <w:vAlign w:val="center"/>
        </w:tcPr>
        <w:p w14:paraId="08563CE5" w14:textId="77777777" w:rsidR="003127AA" w:rsidRPr="00997E74" w:rsidRDefault="003127AA" w:rsidP="00D93FCB">
          <w:pPr>
            <w:rPr>
              <w:sz w:val="16"/>
              <w:szCs w:val="16"/>
            </w:rPr>
          </w:pPr>
          <w:r w:rsidRPr="00997E74">
            <w:rPr>
              <w:sz w:val="16"/>
              <w:szCs w:val="16"/>
            </w:rPr>
            <w:t xml:space="preserve">Page </w:t>
          </w:r>
          <w:r w:rsidRPr="00997E74">
            <w:rPr>
              <w:rStyle w:val="PageNumber"/>
              <w:b/>
              <w:sz w:val="16"/>
              <w:szCs w:val="16"/>
            </w:rPr>
            <w:fldChar w:fldCharType="begin"/>
          </w:r>
          <w:r w:rsidRPr="00997E74">
            <w:rPr>
              <w:rStyle w:val="PageNumber"/>
              <w:b/>
              <w:sz w:val="16"/>
              <w:szCs w:val="16"/>
            </w:rPr>
            <w:instrText xml:space="preserve"> PAGE </w:instrText>
          </w:r>
          <w:r w:rsidRPr="00997E74">
            <w:rPr>
              <w:rStyle w:val="PageNumber"/>
              <w:b/>
              <w:sz w:val="16"/>
              <w:szCs w:val="16"/>
            </w:rPr>
            <w:fldChar w:fldCharType="separate"/>
          </w:r>
          <w:r w:rsidR="00F25996">
            <w:rPr>
              <w:rStyle w:val="PageNumber"/>
              <w:b/>
              <w:noProof/>
              <w:sz w:val="16"/>
              <w:szCs w:val="16"/>
            </w:rPr>
            <w:t>40</w:t>
          </w:r>
          <w:r w:rsidRPr="00997E74">
            <w:rPr>
              <w:rStyle w:val="PageNumber"/>
              <w:b/>
              <w:sz w:val="16"/>
              <w:szCs w:val="16"/>
            </w:rPr>
            <w:fldChar w:fldCharType="end"/>
          </w:r>
          <w:r w:rsidRPr="00997E74">
            <w:rPr>
              <w:rStyle w:val="PageNumber"/>
              <w:sz w:val="16"/>
              <w:szCs w:val="16"/>
            </w:rPr>
            <w:t xml:space="preserve"> of </w:t>
          </w:r>
          <w:fldSimple w:instr=" SECTIONPAGES  \* Arabic  \* MERGEFORMAT ">
            <w:r w:rsidR="00F25996" w:rsidRPr="00F25996">
              <w:rPr>
                <w:rStyle w:val="PageNumber"/>
                <w:noProof/>
                <w:sz w:val="16"/>
                <w:szCs w:val="16"/>
              </w:rPr>
              <w:t>89</w:t>
            </w:r>
          </w:fldSimple>
        </w:p>
      </w:tc>
    </w:tr>
  </w:tbl>
  <w:sdt>
    <w:sdtPr>
      <w:id w:val="1541468597"/>
      <w:docPartObj>
        <w:docPartGallery w:val="Watermarks"/>
        <w:docPartUnique/>
      </w:docPartObj>
    </w:sdtPr>
    <w:sdtContent>
      <w:p w14:paraId="714F70B8" w14:textId="4C7BABE9" w:rsidR="003127AA" w:rsidRDefault="003127AA">
        <w:pPr>
          <w:pStyle w:val="Header"/>
        </w:pPr>
        <w:r>
          <w:rPr>
            <w:noProof/>
          </w:rPr>
          <w:pict w14:anchorId="0AE46C4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2"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90186" w14:textId="77777777" w:rsidR="003127AA" w:rsidRPr="00BD10D5" w:rsidRDefault="003127AA" w:rsidP="00BD10D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D3223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1004F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04C25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AAD4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4A6246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7826E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B6A23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AD899D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70CC7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04A67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353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1E26A39"/>
    <w:multiLevelType w:val="hybridMultilevel"/>
    <w:tmpl w:val="20E2CD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D908A2"/>
    <w:multiLevelType w:val="hybridMultilevel"/>
    <w:tmpl w:val="E0D01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772F49"/>
    <w:multiLevelType w:val="hybridMultilevel"/>
    <w:tmpl w:val="1B9A3950"/>
    <w:lvl w:ilvl="0" w:tplc="1E2CF078">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D843BC"/>
    <w:multiLevelType w:val="multilevel"/>
    <w:tmpl w:val="0E120A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0B317769"/>
    <w:multiLevelType w:val="hybridMultilevel"/>
    <w:tmpl w:val="C5E45BCA"/>
    <w:lvl w:ilvl="0" w:tplc="E34A375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925E7B"/>
    <w:multiLevelType w:val="hybridMultilevel"/>
    <w:tmpl w:val="BF06D12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0DAC44F4"/>
    <w:multiLevelType w:val="hybridMultilevel"/>
    <w:tmpl w:val="EB7A2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C8536E"/>
    <w:multiLevelType w:val="hybridMultilevel"/>
    <w:tmpl w:val="8F74F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966988"/>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067BAE"/>
    <w:multiLevelType w:val="hybridMultilevel"/>
    <w:tmpl w:val="31B07268"/>
    <w:lvl w:ilvl="0" w:tplc="EA8453B8">
      <w:start w:val="1"/>
      <w:numFmt w:val="decimal"/>
      <w:lvlText w:val="%1)"/>
      <w:lvlJc w:val="left"/>
      <w:pPr>
        <w:ind w:left="1104" w:hanging="360"/>
      </w:pPr>
      <w:rPr>
        <w:rFonts w:hint="default"/>
        <w:color w:val="000000"/>
      </w:rPr>
    </w:lvl>
    <w:lvl w:ilvl="1" w:tplc="04090019">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21" w15:restartNumberingAfterBreak="0">
    <w:nsid w:val="131A068D"/>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2" w15:restartNumberingAfterBreak="0">
    <w:nsid w:val="149C49EB"/>
    <w:multiLevelType w:val="hybridMultilevel"/>
    <w:tmpl w:val="16565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556901"/>
    <w:multiLevelType w:val="hybridMultilevel"/>
    <w:tmpl w:val="25A491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78B7287"/>
    <w:multiLevelType w:val="hybridMultilevel"/>
    <w:tmpl w:val="03F049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C3566E9"/>
    <w:multiLevelType w:val="hybridMultilevel"/>
    <w:tmpl w:val="A46089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1EE333C8"/>
    <w:multiLevelType w:val="hybridMultilevel"/>
    <w:tmpl w:val="33FA6B5A"/>
    <w:lvl w:ilvl="0" w:tplc="FA2E7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E72FE5"/>
    <w:multiLevelType w:val="hybridMultilevel"/>
    <w:tmpl w:val="EDBAA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1FBA5F86"/>
    <w:multiLevelType w:val="hybridMultilevel"/>
    <w:tmpl w:val="03F049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0F51342"/>
    <w:multiLevelType w:val="hybridMultilevel"/>
    <w:tmpl w:val="13F4C3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E33A67"/>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7A6C9B"/>
    <w:multiLevelType w:val="hybridMultilevel"/>
    <w:tmpl w:val="4DC84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E275E1"/>
    <w:multiLevelType w:val="hybridMultilevel"/>
    <w:tmpl w:val="0D387646"/>
    <w:lvl w:ilvl="0" w:tplc="F89297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7F34743"/>
    <w:multiLevelType w:val="hybridMultilevel"/>
    <w:tmpl w:val="68F4C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2A2C115C"/>
    <w:multiLevelType w:val="hybridMultilevel"/>
    <w:tmpl w:val="CC6E54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C02C18"/>
    <w:multiLevelType w:val="hybridMultilevel"/>
    <w:tmpl w:val="EA3218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6F4F74"/>
    <w:multiLevelType w:val="hybridMultilevel"/>
    <w:tmpl w:val="1B9A3950"/>
    <w:lvl w:ilvl="0" w:tplc="1E2CF078">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246F80"/>
    <w:multiLevelType w:val="hybridMultilevel"/>
    <w:tmpl w:val="CC6E54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D27266"/>
    <w:multiLevelType w:val="hybridMultilevel"/>
    <w:tmpl w:val="E7428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EF0791"/>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727487"/>
    <w:multiLevelType w:val="hybridMultilevel"/>
    <w:tmpl w:val="9086F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2D960DA"/>
    <w:multiLevelType w:val="hybridMultilevel"/>
    <w:tmpl w:val="72F80A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3B14104"/>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3D6650E"/>
    <w:multiLevelType w:val="hybridMultilevel"/>
    <w:tmpl w:val="8A30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705AC2"/>
    <w:multiLevelType w:val="hybridMultilevel"/>
    <w:tmpl w:val="648CCDAC"/>
    <w:lvl w:ilvl="0" w:tplc="FAAEA3E4">
      <w:start w:val="1"/>
      <w:numFmt w:val="decimal"/>
      <w:lvlText w:val="%1."/>
      <w:lvlJc w:val="left"/>
      <w:pPr>
        <w:ind w:left="1080" w:hanging="360"/>
      </w:pPr>
      <w:rPr>
        <w:rFonts w:ascii="Times New Roman" w:eastAsia="Times New Roman"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96B068D"/>
    <w:multiLevelType w:val="multilevel"/>
    <w:tmpl w:val="448C2230"/>
    <w:styleLink w:val="111111"/>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hint="default"/>
      </w:rPr>
    </w:lvl>
    <w:lvl w:ilvl="3">
      <w:start w:val="1"/>
      <w:numFmt w:val="decimal"/>
      <w:lvlText w:val="%1.%2.%3.%4"/>
      <w:lvlJc w:val="left"/>
      <w:pPr>
        <w:tabs>
          <w:tab w:val="num" w:pos="3240"/>
        </w:tabs>
        <w:ind w:left="64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6" w15:restartNumberingAfterBreak="0">
    <w:nsid w:val="3A2C6226"/>
    <w:multiLevelType w:val="multilevel"/>
    <w:tmpl w:val="FBDEFFA8"/>
    <w:lvl w:ilvl="0">
      <w:start w:val="1"/>
      <w:numFmt w:val="upperLetter"/>
      <w:pStyle w:val="Appendix"/>
      <w:lvlText w:val="APPENDIX %1"/>
      <w:lvlJc w:val="left"/>
      <w:pPr>
        <w:tabs>
          <w:tab w:val="num" w:pos="1440"/>
        </w:tabs>
        <w:ind w:left="0" w:firstLine="0"/>
      </w:pPr>
      <w:rPr>
        <w:rFonts w:ascii="Arial" w:hAnsi="Arial" w:cs="Arial" w:hint="default"/>
        <w:b/>
        <w:i w:val="0"/>
        <w:sz w:val="28"/>
        <w:szCs w:val="28"/>
      </w:rPr>
    </w:lvl>
    <w:lvl w:ilvl="1">
      <w:start w:val="1"/>
      <w:numFmt w:val="decimal"/>
      <w:pStyle w:val="Appendix1"/>
      <w:lvlText w:val="%1.%2"/>
      <w:lvlJc w:val="left"/>
      <w:pPr>
        <w:tabs>
          <w:tab w:val="num" w:pos="360"/>
        </w:tabs>
        <w:ind w:left="0" w:firstLine="0"/>
      </w:pPr>
      <w:rPr>
        <w:rFonts w:ascii="Arial" w:hAnsi="Arial" w:cs="Arial" w:hint="default"/>
        <w:b/>
        <w:i w:val="0"/>
        <w:sz w:val="24"/>
        <w:szCs w:val="24"/>
      </w:rPr>
    </w:lvl>
    <w:lvl w:ilvl="2">
      <w:start w:val="1"/>
      <w:numFmt w:val="decimal"/>
      <w:pStyle w:val="Appendix2"/>
      <w:lvlText w:val="%1.%2.%3"/>
      <w:lvlJc w:val="left"/>
      <w:pPr>
        <w:tabs>
          <w:tab w:val="num" w:pos="720"/>
        </w:tabs>
        <w:ind w:left="0" w:firstLine="0"/>
      </w:pPr>
      <w:rPr>
        <w:rFonts w:ascii="Arial" w:hAnsi="Arial" w:hint="default"/>
        <w:b/>
        <w:i w:val="0"/>
        <w:sz w:val="24"/>
      </w:rPr>
    </w:lvl>
    <w:lvl w:ilvl="3">
      <w:start w:val="1"/>
      <w:numFmt w:val="decimal"/>
      <w:pStyle w:val="Appendix3"/>
      <w:lvlText w:val="%1.%2.%3.%4"/>
      <w:lvlJc w:val="left"/>
      <w:pPr>
        <w:tabs>
          <w:tab w:val="num" w:pos="1080"/>
        </w:tabs>
        <w:ind w:left="0" w:firstLine="0"/>
      </w:pPr>
      <w:rPr>
        <w:rFonts w:ascii="Arial" w:hAnsi="Arial" w:hint="default"/>
        <w:b/>
        <w:i w:val="0"/>
        <w:sz w:val="24"/>
      </w:rPr>
    </w:lvl>
    <w:lvl w:ilvl="4">
      <w:start w:val="1"/>
      <w:numFmt w:val="decimal"/>
      <w:pStyle w:val="Appendix4"/>
      <w:lvlText w:val="%1.%2.%3.%4.%5"/>
      <w:lvlJc w:val="left"/>
      <w:pPr>
        <w:tabs>
          <w:tab w:val="num" w:pos="1080"/>
        </w:tabs>
        <w:ind w:left="0" w:firstLine="0"/>
      </w:pPr>
      <w:rPr>
        <w:rFonts w:ascii="Arial" w:hAnsi="Arial" w:hint="default"/>
        <w:b/>
        <w:i w:val="0"/>
        <w:sz w:val="24"/>
      </w:rPr>
    </w:lvl>
    <w:lvl w:ilvl="5">
      <w:start w:val="1"/>
      <w:numFmt w:val="decimal"/>
      <w:pStyle w:val="Appendix5"/>
      <w:lvlText w:val="%1.%2.%3.%4.%5.%6"/>
      <w:lvlJc w:val="left"/>
      <w:pPr>
        <w:tabs>
          <w:tab w:val="num" w:pos="1440"/>
        </w:tabs>
        <w:ind w:left="0" w:firstLine="0"/>
      </w:pPr>
      <w:rPr>
        <w:rFonts w:ascii="Arial" w:hAnsi="Arial" w:hint="default"/>
        <w:b/>
        <w:i w:val="0"/>
        <w:sz w:val="24"/>
      </w:rPr>
    </w:lvl>
    <w:lvl w:ilvl="6">
      <w:start w:val="1"/>
      <w:numFmt w:val="decimal"/>
      <w:pStyle w:val="Appendix6"/>
      <w:lvlText w:val="%1.%2.%3.%4.%5.%6.%7"/>
      <w:lvlJc w:val="left"/>
      <w:pPr>
        <w:tabs>
          <w:tab w:val="num" w:pos="1440"/>
        </w:tabs>
        <w:ind w:left="0" w:firstLine="0"/>
      </w:pPr>
      <w:rPr>
        <w:rFonts w:ascii="Arial" w:hAnsi="Arial" w:hint="default"/>
        <w:b/>
        <w:i w:val="0"/>
        <w:sz w:val="24"/>
      </w:rPr>
    </w:lvl>
    <w:lvl w:ilvl="7">
      <w:start w:val="1"/>
      <w:numFmt w:val="decimal"/>
      <w:lvlText w:val="%1.%2.%3.%4.%5.%6.%7.%8"/>
      <w:lvlJc w:val="left"/>
      <w:pPr>
        <w:tabs>
          <w:tab w:val="num" w:pos="1800"/>
        </w:tabs>
        <w:ind w:left="0" w:firstLine="0"/>
      </w:pPr>
      <w:rPr>
        <w:rFonts w:ascii="Arial" w:hAnsi="Arial" w:hint="default"/>
        <w:b/>
        <w:i w:val="0"/>
        <w:sz w:val="24"/>
      </w:rPr>
    </w:lvl>
    <w:lvl w:ilvl="8">
      <w:start w:val="1"/>
      <w:numFmt w:val="decimal"/>
      <w:lvlText w:val="%1.%2.%3.%4.%5.%6.%7.%8.%9"/>
      <w:lvlJc w:val="left"/>
      <w:pPr>
        <w:tabs>
          <w:tab w:val="num" w:pos="1800"/>
        </w:tabs>
        <w:ind w:left="0" w:firstLine="0"/>
      </w:pPr>
      <w:rPr>
        <w:rFonts w:ascii="Arial" w:hAnsi="Arial" w:hint="default"/>
        <w:b/>
        <w:i w:val="0"/>
        <w:sz w:val="24"/>
      </w:rPr>
    </w:lvl>
  </w:abstractNum>
  <w:abstractNum w:abstractNumId="47" w15:restartNumberingAfterBreak="0">
    <w:nsid w:val="3EBE5329"/>
    <w:multiLevelType w:val="hybridMultilevel"/>
    <w:tmpl w:val="6BDEA46E"/>
    <w:lvl w:ilvl="0" w:tplc="BCDA7272">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C602E4"/>
    <w:multiLevelType w:val="multilevel"/>
    <w:tmpl w:val="774868E0"/>
    <w:lvl w:ilvl="0">
      <w:start w:val="1"/>
      <w:numFmt w:val="decimal"/>
      <w:lvlText w:val="%1."/>
      <w:lvlJc w:val="left"/>
      <w:pPr>
        <w:ind w:left="1080" w:hanging="360"/>
      </w:pPr>
    </w:lvl>
    <w:lvl w:ilvl="1">
      <w:start w:val="1"/>
      <w:numFmt w:val="lowerLetter"/>
      <w:lvlText w:val="%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9" w15:restartNumberingAfterBreak="0">
    <w:nsid w:val="41E64F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2A576AA"/>
    <w:multiLevelType w:val="hybridMultilevel"/>
    <w:tmpl w:val="442CB27E"/>
    <w:lvl w:ilvl="0" w:tplc="0ED4472C">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44301771"/>
    <w:multiLevelType w:val="hybridMultilevel"/>
    <w:tmpl w:val="1F1CD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45E02E0"/>
    <w:multiLevelType w:val="multilevel"/>
    <w:tmpl w:val="774868E0"/>
    <w:lvl w:ilvl="0">
      <w:start w:val="1"/>
      <w:numFmt w:val="decimal"/>
      <w:lvlText w:val="%1."/>
      <w:lvlJc w:val="left"/>
      <w:pPr>
        <w:ind w:left="1080" w:hanging="360"/>
      </w:pPr>
    </w:lvl>
    <w:lvl w:ilvl="1">
      <w:start w:val="1"/>
      <w:numFmt w:val="lowerLetter"/>
      <w:lvlText w:val="%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3" w15:restartNumberingAfterBreak="0">
    <w:nsid w:val="449E2CBC"/>
    <w:multiLevelType w:val="hybridMultilevel"/>
    <w:tmpl w:val="E356037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15:restartNumberingAfterBreak="0">
    <w:nsid w:val="47B41737"/>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E1636C"/>
    <w:multiLevelType w:val="hybridMultilevel"/>
    <w:tmpl w:val="E2D8322A"/>
    <w:lvl w:ilvl="0" w:tplc="D8B2E510">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3790AA8"/>
    <w:multiLevelType w:val="hybridMultilevel"/>
    <w:tmpl w:val="33580C9E"/>
    <w:lvl w:ilvl="0" w:tplc="AF8AD7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3CD14AF"/>
    <w:multiLevelType w:val="hybridMultilevel"/>
    <w:tmpl w:val="6AF49662"/>
    <w:lvl w:ilvl="0" w:tplc="AFB2BB0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3E37326"/>
    <w:multiLevelType w:val="hybridMultilevel"/>
    <w:tmpl w:val="7BAC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790061"/>
    <w:multiLevelType w:val="hybridMultilevel"/>
    <w:tmpl w:val="47201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C20633"/>
    <w:multiLevelType w:val="hybridMultilevel"/>
    <w:tmpl w:val="CBDEB328"/>
    <w:lvl w:ilvl="0" w:tplc="82543ACE">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59C3501A"/>
    <w:multiLevelType w:val="hybridMultilevel"/>
    <w:tmpl w:val="552A8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B5D49C2"/>
    <w:multiLevelType w:val="multilevel"/>
    <w:tmpl w:val="F87431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BF05794"/>
    <w:multiLevelType w:val="multilevel"/>
    <w:tmpl w:val="9482B37A"/>
    <w:lvl w:ilvl="0">
      <w:start w:val="1"/>
      <w:numFmt w:val="bullet"/>
      <w:pStyle w:val="BulletedList"/>
      <w:lvlText w:val=""/>
      <w:lvlJc w:val="left"/>
      <w:pPr>
        <w:tabs>
          <w:tab w:val="num" w:pos="720"/>
        </w:tabs>
        <w:ind w:left="720" w:hanging="360"/>
      </w:pPr>
      <w:rPr>
        <w:rFonts w:ascii="Wingdings" w:hAnsi="Wingdings" w:hint="default"/>
        <w:sz w:val="22"/>
        <w:szCs w:val="24"/>
      </w:rPr>
    </w:lvl>
    <w:lvl w:ilvl="1">
      <w:start w:val="1"/>
      <w:numFmt w:val="bullet"/>
      <w:lvlText w:val=""/>
      <w:lvlJc w:val="left"/>
      <w:pPr>
        <w:tabs>
          <w:tab w:val="num" w:pos="1080"/>
        </w:tabs>
        <w:ind w:left="1080" w:hanging="360"/>
      </w:pPr>
      <w:rPr>
        <w:rFonts w:ascii="Symbol" w:hAnsi="Symbol" w:hint="default"/>
        <w:sz w:val="22"/>
        <w:szCs w:val="22"/>
      </w:rPr>
    </w:lvl>
    <w:lvl w:ilvl="2">
      <w:start w:val="1"/>
      <w:numFmt w:val="bullet"/>
      <w:lvlText w:val=""/>
      <w:lvlJc w:val="left"/>
      <w:pPr>
        <w:tabs>
          <w:tab w:val="num" w:pos="1440"/>
        </w:tabs>
        <w:ind w:left="1080" w:firstLine="0"/>
      </w:pPr>
      <w:rPr>
        <w:rFonts w:ascii="Symbol" w:hAnsi="Symbol" w:hint="default"/>
      </w:rPr>
    </w:lvl>
    <w:lvl w:ilvl="3">
      <w:start w:val="1"/>
      <w:numFmt w:val="bullet"/>
      <w:lvlText w:val=""/>
      <w:lvlJc w:val="left"/>
      <w:pPr>
        <w:tabs>
          <w:tab w:val="num" w:pos="1800"/>
        </w:tabs>
        <w:ind w:left="1440" w:firstLine="0"/>
      </w:pPr>
      <w:rPr>
        <w:rFonts w:ascii="Symbol" w:hAnsi="Symbol" w:hint="default"/>
        <w:sz w:val="16"/>
        <w:szCs w:val="16"/>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BF756F0"/>
    <w:multiLevelType w:val="hybridMultilevel"/>
    <w:tmpl w:val="3AC89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795CBE"/>
    <w:multiLevelType w:val="multilevel"/>
    <w:tmpl w:val="C2A6FDBC"/>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66" w15:restartNumberingAfterBreak="0">
    <w:nsid w:val="5CBA1A91"/>
    <w:multiLevelType w:val="hybridMultilevel"/>
    <w:tmpl w:val="3D4E6356"/>
    <w:lvl w:ilvl="0" w:tplc="71AEB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CEA390A"/>
    <w:multiLevelType w:val="multilevel"/>
    <w:tmpl w:val="D0E443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5D5314FC"/>
    <w:multiLevelType w:val="multilevel"/>
    <w:tmpl w:val="5CC44C92"/>
    <w:lvl w:ilvl="0">
      <w:start w:val="1"/>
      <w:numFmt w:val="decimal"/>
      <w:lvlText w:val="%1."/>
      <w:lvlJc w:val="left"/>
      <w:pPr>
        <w:ind w:left="360" w:hanging="360"/>
      </w:pPr>
      <w:rPr>
        <w:rFonts w:hint="default"/>
      </w:rPr>
    </w:lvl>
    <w:lvl w:ilvl="1">
      <w:start w:val="1"/>
      <w:numFmt w:val="decimal"/>
      <w:lvlText w:val="%1.%2."/>
      <w:lvlJc w:val="left"/>
      <w:pPr>
        <w:ind w:left="1062" w:hanging="432"/>
      </w:pPr>
      <w:rPr>
        <w:rFonts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3240" w:hanging="1080"/>
      </w:pPr>
      <w:rPr>
        <w:rFonts w:hint="default"/>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0BB3DCB"/>
    <w:multiLevelType w:val="hybridMultilevel"/>
    <w:tmpl w:val="D1DA2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2BC21FE"/>
    <w:multiLevelType w:val="hybridMultilevel"/>
    <w:tmpl w:val="576C2A2E"/>
    <w:lvl w:ilvl="0" w:tplc="76AE721C">
      <w:start w:val="1"/>
      <w:numFmt w:val="decimal"/>
      <w:pStyle w:val="StyleListParagraphLef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5D1490B"/>
    <w:multiLevelType w:val="hybridMultilevel"/>
    <w:tmpl w:val="195074C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6FD3FBE"/>
    <w:multiLevelType w:val="hybridMultilevel"/>
    <w:tmpl w:val="195074C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3" w15:restartNumberingAfterBreak="0">
    <w:nsid w:val="69EC56DB"/>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AE23CAB"/>
    <w:multiLevelType w:val="hybridMultilevel"/>
    <w:tmpl w:val="33FA6B5A"/>
    <w:lvl w:ilvl="0" w:tplc="FA2E7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BD50A96"/>
    <w:multiLevelType w:val="hybridMultilevel"/>
    <w:tmpl w:val="8EBEB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342798"/>
    <w:multiLevelType w:val="hybridMultilevel"/>
    <w:tmpl w:val="5FFCE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DA6439D"/>
    <w:multiLevelType w:val="hybridMultilevel"/>
    <w:tmpl w:val="83D8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01A709D"/>
    <w:multiLevelType w:val="hybridMultilevel"/>
    <w:tmpl w:val="ED929130"/>
    <w:lvl w:ilvl="0" w:tplc="054696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0A35F88"/>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0" w15:restartNumberingAfterBreak="0">
    <w:nsid w:val="737D5C4F"/>
    <w:multiLevelType w:val="multilevel"/>
    <w:tmpl w:val="00D897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751F786D"/>
    <w:multiLevelType w:val="hybridMultilevel"/>
    <w:tmpl w:val="F7CC13BA"/>
    <w:lvl w:ilvl="0" w:tplc="55A2B40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CE37010"/>
    <w:multiLevelType w:val="hybridMultilevel"/>
    <w:tmpl w:val="3D4E6356"/>
    <w:lvl w:ilvl="0" w:tplc="71AEB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E8467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F0B13D8"/>
    <w:multiLevelType w:val="hybridMultilevel"/>
    <w:tmpl w:val="F3742ECC"/>
    <w:lvl w:ilvl="0" w:tplc="8FC0348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63"/>
  </w:num>
  <w:num w:numId="3">
    <w:abstractNumId w:val="46"/>
  </w:num>
  <w:num w:numId="4">
    <w:abstractNumId w:val="68"/>
  </w:num>
  <w:num w:numId="5">
    <w:abstractNumId w:val="23"/>
  </w:num>
  <w:num w:numId="6">
    <w:abstractNumId w:val="79"/>
  </w:num>
  <w:num w:numId="7">
    <w:abstractNumId w:val="52"/>
  </w:num>
  <w:num w:numId="8">
    <w:abstractNumId w:val="36"/>
  </w:num>
  <w:num w:numId="9">
    <w:abstractNumId w:val="57"/>
  </w:num>
  <w:num w:numId="10">
    <w:abstractNumId w:val="44"/>
  </w:num>
  <w:num w:numId="11">
    <w:abstractNumId w:val="32"/>
  </w:num>
  <w:num w:numId="12">
    <w:abstractNumId w:val="55"/>
  </w:num>
  <w:num w:numId="13">
    <w:abstractNumId w:val="33"/>
  </w:num>
  <w:num w:numId="14">
    <w:abstractNumId w:val="27"/>
  </w:num>
  <w:num w:numId="15">
    <w:abstractNumId w:val="17"/>
  </w:num>
  <w:num w:numId="16">
    <w:abstractNumId w:val="35"/>
  </w:num>
  <w:num w:numId="17">
    <w:abstractNumId w:val="34"/>
  </w:num>
  <w:num w:numId="18">
    <w:abstractNumId w:val="58"/>
  </w:num>
  <w:num w:numId="19">
    <w:abstractNumId w:val="19"/>
  </w:num>
  <w:num w:numId="20">
    <w:abstractNumId w:val="54"/>
  </w:num>
  <w:num w:numId="21">
    <w:abstractNumId w:val="30"/>
  </w:num>
  <w:num w:numId="22">
    <w:abstractNumId w:val="41"/>
  </w:num>
  <w:num w:numId="23">
    <w:abstractNumId w:val="37"/>
  </w:num>
  <w:num w:numId="24">
    <w:abstractNumId w:val="43"/>
  </w:num>
  <w:num w:numId="25">
    <w:abstractNumId w:val="31"/>
  </w:num>
  <w:num w:numId="2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40"/>
  </w:num>
  <w:num w:numId="31">
    <w:abstractNumId w:val="29"/>
  </w:num>
  <w:num w:numId="32">
    <w:abstractNumId w:val="26"/>
  </w:num>
  <w:num w:numId="33">
    <w:abstractNumId w:val="20"/>
  </w:num>
  <w:num w:numId="34">
    <w:abstractNumId w:val="11"/>
  </w:num>
  <w:num w:numId="35">
    <w:abstractNumId w:val="9"/>
  </w:num>
  <w:num w:numId="36">
    <w:abstractNumId w:val="7"/>
  </w:num>
  <w:num w:numId="37">
    <w:abstractNumId w:val="6"/>
  </w:num>
  <w:num w:numId="38">
    <w:abstractNumId w:val="5"/>
  </w:num>
  <w:num w:numId="39">
    <w:abstractNumId w:val="4"/>
  </w:num>
  <w:num w:numId="40">
    <w:abstractNumId w:val="8"/>
  </w:num>
  <w:num w:numId="41">
    <w:abstractNumId w:val="3"/>
  </w:num>
  <w:num w:numId="42">
    <w:abstractNumId w:val="2"/>
  </w:num>
  <w:num w:numId="43">
    <w:abstractNumId w:val="1"/>
  </w:num>
  <w:num w:numId="44">
    <w:abstractNumId w:val="0"/>
  </w:num>
  <w:num w:numId="45">
    <w:abstractNumId w:val="74"/>
  </w:num>
  <w:num w:numId="46">
    <w:abstractNumId w:val="81"/>
  </w:num>
  <w:num w:numId="47">
    <w:abstractNumId w:val="67"/>
  </w:num>
  <w:num w:numId="48">
    <w:abstractNumId w:val="83"/>
  </w:num>
  <w:num w:numId="49">
    <w:abstractNumId w:val="65"/>
  </w:num>
  <w:num w:numId="50">
    <w:abstractNumId w:val="49"/>
  </w:num>
  <w:num w:numId="51">
    <w:abstractNumId w:val="14"/>
  </w:num>
  <w:num w:numId="52">
    <w:abstractNumId w:val="62"/>
  </w:num>
  <w:num w:numId="53">
    <w:abstractNumId w:val="84"/>
  </w:num>
  <w:num w:numId="54">
    <w:abstractNumId w:val="15"/>
  </w:num>
  <w:num w:numId="55">
    <w:abstractNumId w:val="10"/>
  </w:num>
  <w:num w:numId="56">
    <w:abstractNumId w:val="21"/>
  </w:num>
  <w:num w:numId="57">
    <w:abstractNumId w:val="24"/>
  </w:num>
  <w:num w:numId="58">
    <w:abstractNumId w:val="28"/>
  </w:num>
  <w:num w:numId="5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0"/>
  </w:num>
  <w:num w:numId="6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6"/>
  </w:num>
  <w:num w:numId="63">
    <w:abstractNumId w:val="51"/>
  </w:num>
  <w:num w:numId="64">
    <w:abstractNumId w:val="75"/>
  </w:num>
  <w:num w:numId="65">
    <w:abstractNumId w:val="47"/>
  </w:num>
  <w:num w:numId="66">
    <w:abstractNumId w:val="38"/>
  </w:num>
  <w:num w:numId="67">
    <w:abstractNumId w:val="69"/>
  </w:num>
  <w:num w:numId="68">
    <w:abstractNumId w:val="70"/>
  </w:num>
  <w:num w:numId="69">
    <w:abstractNumId w:val="78"/>
  </w:num>
  <w:num w:numId="70">
    <w:abstractNumId w:val="59"/>
  </w:num>
  <w:num w:numId="71">
    <w:abstractNumId w:val="39"/>
  </w:num>
  <w:num w:numId="72">
    <w:abstractNumId w:val="73"/>
  </w:num>
  <w:num w:numId="73">
    <w:abstractNumId w:val="13"/>
  </w:num>
  <w:num w:numId="74">
    <w:abstractNumId w:val="64"/>
  </w:num>
  <w:num w:numId="75">
    <w:abstractNumId w:val="42"/>
  </w:num>
  <w:num w:numId="76">
    <w:abstractNumId w:val="77"/>
  </w:num>
  <w:num w:numId="77">
    <w:abstractNumId w:val="66"/>
  </w:num>
  <w:num w:numId="78">
    <w:abstractNumId w:val="82"/>
  </w:num>
  <w:num w:numId="79">
    <w:abstractNumId w:val="48"/>
  </w:num>
  <w:num w:numId="80">
    <w:abstractNumId w:val="61"/>
  </w:num>
  <w:num w:numId="81">
    <w:abstractNumId w:val="16"/>
  </w:num>
  <w:num w:numId="82">
    <w:abstractNumId w:val="72"/>
  </w:num>
  <w:num w:numId="83">
    <w:abstractNumId w:val="22"/>
  </w:num>
  <w:num w:numId="84">
    <w:abstractNumId w:val="12"/>
  </w:num>
  <w:num w:numId="85">
    <w:abstractNumId w:val="53"/>
  </w:num>
  <w:num w:numId="86">
    <w:abstractNumId w:val="25"/>
  </w:num>
  <w:num w:numId="87">
    <w:abstractNumId w:val="71"/>
  </w:num>
  <w:num w:numId="88">
    <w:abstractNumId w:val="56"/>
  </w:num>
  <w:num w:numId="89">
    <w:abstractNumId w:val="80"/>
  </w:num>
  <w:numIdMacAtCleanup w:val="8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rrine, Martin L. (GSFC-5670)">
    <w15:presenceInfo w15:providerId="AD" w15:userId="S-1-5-21-330711430-3775241029-4075259233-97246"/>
  </w15:person>
  <w15:person w15:author="Muhammad, Alimayo (GSFC-5660)">
    <w15:presenceInfo w15:providerId="AD" w15:userId="S-1-5-21-330711430-3775241029-4075259233-4690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68"/>
  <w:embedSystemFonts/>
  <w:activeWritingStyle w:appName="MSWord" w:lang="en-US" w:vendorID="64" w:dllVersion="131078" w:nlCheck="1" w:checkStyle="1"/>
  <w:activeWritingStyle w:appName="MSWord" w:lang="fr-FR" w:vendorID="64" w:dllVersion="131078" w:nlCheck="1" w:checkStyle="1"/>
  <w:proofState w:spelling="clean" w:grammar="clean"/>
  <w:attachedTemplate r:id="rId1"/>
  <w:stylePaneFormatFilter w:val="1F24" w:allStyles="0" w:customStyles="0" w:latentStyles="1" w:stylesInUse="0" w:headingStyles="1" w:numberingStyles="0" w:tableStyles="0" w:directFormattingOnRuns="1" w:directFormattingOnParagraphs="1" w:directFormattingOnNumbering="1" w:directFormattingOnTables="1" w:clearFormatting="1" w:top3HeadingStyles="0" w:visibleStyles="0" w:alternateStyleNames="0"/>
  <w:stylePaneSortMethod w:val="0000"/>
  <w:revisionView w:markup="0"/>
  <w:trackRevisions/>
  <w:documentProtection w:formatting="1" w:enforcement="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C08"/>
    <w:rsid w:val="00000457"/>
    <w:rsid w:val="00002B00"/>
    <w:rsid w:val="00003DCD"/>
    <w:rsid w:val="00006C34"/>
    <w:rsid w:val="000105AA"/>
    <w:rsid w:val="000105DD"/>
    <w:rsid w:val="00010897"/>
    <w:rsid w:val="0001201D"/>
    <w:rsid w:val="0001285A"/>
    <w:rsid w:val="00013C0D"/>
    <w:rsid w:val="00014048"/>
    <w:rsid w:val="00014871"/>
    <w:rsid w:val="00014CD8"/>
    <w:rsid w:val="00015DAE"/>
    <w:rsid w:val="00016A6B"/>
    <w:rsid w:val="00016F8F"/>
    <w:rsid w:val="000173CE"/>
    <w:rsid w:val="00020E64"/>
    <w:rsid w:val="000255F5"/>
    <w:rsid w:val="00027782"/>
    <w:rsid w:val="00030C30"/>
    <w:rsid w:val="0003289B"/>
    <w:rsid w:val="00033259"/>
    <w:rsid w:val="000347B3"/>
    <w:rsid w:val="000351A6"/>
    <w:rsid w:val="0003536D"/>
    <w:rsid w:val="000363C0"/>
    <w:rsid w:val="00040F7E"/>
    <w:rsid w:val="00041EFF"/>
    <w:rsid w:val="000435FB"/>
    <w:rsid w:val="00043C0D"/>
    <w:rsid w:val="00044515"/>
    <w:rsid w:val="00045688"/>
    <w:rsid w:val="0004610A"/>
    <w:rsid w:val="00046199"/>
    <w:rsid w:val="0005058D"/>
    <w:rsid w:val="00050709"/>
    <w:rsid w:val="000519EC"/>
    <w:rsid w:val="00052C4A"/>
    <w:rsid w:val="000539ED"/>
    <w:rsid w:val="0005422C"/>
    <w:rsid w:val="00054E31"/>
    <w:rsid w:val="00055AC4"/>
    <w:rsid w:val="00057FBA"/>
    <w:rsid w:val="0006091F"/>
    <w:rsid w:val="00062A38"/>
    <w:rsid w:val="0006341D"/>
    <w:rsid w:val="000635CF"/>
    <w:rsid w:val="00065132"/>
    <w:rsid w:val="000657B9"/>
    <w:rsid w:val="00066D63"/>
    <w:rsid w:val="00067050"/>
    <w:rsid w:val="000704B8"/>
    <w:rsid w:val="00071D49"/>
    <w:rsid w:val="000721A0"/>
    <w:rsid w:val="000725EE"/>
    <w:rsid w:val="00073404"/>
    <w:rsid w:val="00075F3F"/>
    <w:rsid w:val="000778D9"/>
    <w:rsid w:val="000842AB"/>
    <w:rsid w:val="00084925"/>
    <w:rsid w:val="00091892"/>
    <w:rsid w:val="00091EB3"/>
    <w:rsid w:val="0009280E"/>
    <w:rsid w:val="00094019"/>
    <w:rsid w:val="00094D57"/>
    <w:rsid w:val="00094DE5"/>
    <w:rsid w:val="00094FA5"/>
    <w:rsid w:val="000950AB"/>
    <w:rsid w:val="00096A1D"/>
    <w:rsid w:val="000A072A"/>
    <w:rsid w:val="000A2101"/>
    <w:rsid w:val="000A2B32"/>
    <w:rsid w:val="000A42D5"/>
    <w:rsid w:val="000A56FD"/>
    <w:rsid w:val="000A57B0"/>
    <w:rsid w:val="000A5CB7"/>
    <w:rsid w:val="000A617D"/>
    <w:rsid w:val="000A6638"/>
    <w:rsid w:val="000A72FC"/>
    <w:rsid w:val="000A743A"/>
    <w:rsid w:val="000A79DD"/>
    <w:rsid w:val="000B146B"/>
    <w:rsid w:val="000B1E78"/>
    <w:rsid w:val="000B381D"/>
    <w:rsid w:val="000B4728"/>
    <w:rsid w:val="000B4A90"/>
    <w:rsid w:val="000B7E55"/>
    <w:rsid w:val="000C0583"/>
    <w:rsid w:val="000C0D38"/>
    <w:rsid w:val="000C4906"/>
    <w:rsid w:val="000C4A58"/>
    <w:rsid w:val="000C6197"/>
    <w:rsid w:val="000C6563"/>
    <w:rsid w:val="000C6DE6"/>
    <w:rsid w:val="000C7668"/>
    <w:rsid w:val="000C78B8"/>
    <w:rsid w:val="000C7F2A"/>
    <w:rsid w:val="000D05A1"/>
    <w:rsid w:val="000D0813"/>
    <w:rsid w:val="000D0FD3"/>
    <w:rsid w:val="000D23E9"/>
    <w:rsid w:val="000D24BB"/>
    <w:rsid w:val="000D2F7B"/>
    <w:rsid w:val="000D49D1"/>
    <w:rsid w:val="000D5C54"/>
    <w:rsid w:val="000D7C5A"/>
    <w:rsid w:val="000E17C1"/>
    <w:rsid w:val="000E338A"/>
    <w:rsid w:val="000E4FE0"/>
    <w:rsid w:val="000E5111"/>
    <w:rsid w:val="000E7355"/>
    <w:rsid w:val="000E798E"/>
    <w:rsid w:val="000F024C"/>
    <w:rsid w:val="000F077A"/>
    <w:rsid w:val="000F0EDE"/>
    <w:rsid w:val="000F1FB7"/>
    <w:rsid w:val="000F2369"/>
    <w:rsid w:val="000F30A7"/>
    <w:rsid w:val="000F5E7F"/>
    <w:rsid w:val="000F735A"/>
    <w:rsid w:val="0010127B"/>
    <w:rsid w:val="00102FCE"/>
    <w:rsid w:val="00104D6E"/>
    <w:rsid w:val="0010626B"/>
    <w:rsid w:val="00106271"/>
    <w:rsid w:val="00106A6A"/>
    <w:rsid w:val="001076E9"/>
    <w:rsid w:val="00112A10"/>
    <w:rsid w:val="00112C07"/>
    <w:rsid w:val="001141D9"/>
    <w:rsid w:val="0011471C"/>
    <w:rsid w:val="001152EE"/>
    <w:rsid w:val="00115782"/>
    <w:rsid w:val="001177C0"/>
    <w:rsid w:val="00121A46"/>
    <w:rsid w:val="00122777"/>
    <w:rsid w:val="001241E2"/>
    <w:rsid w:val="0012457C"/>
    <w:rsid w:val="00124EC0"/>
    <w:rsid w:val="0012506A"/>
    <w:rsid w:val="001268A6"/>
    <w:rsid w:val="00126D4E"/>
    <w:rsid w:val="001301D5"/>
    <w:rsid w:val="00131273"/>
    <w:rsid w:val="001313F5"/>
    <w:rsid w:val="00131751"/>
    <w:rsid w:val="00132B0A"/>
    <w:rsid w:val="001343ED"/>
    <w:rsid w:val="001354DC"/>
    <w:rsid w:val="00136432"/>
    <w:rsid w:val="00137911"/>
    <w:rsid w:val="00137BB9"/>
    <w:rsid w:val="00140100"/>
    <w:rsid w:val="00140D62"/>
    <w:rsid w:val="001416CD"/>
    <w:rsid w:val="00141A6B"/>
    <w:rsid w:val="00141EAE"/>
    <w:rsid w:val="00142C19"/>
    <w:rsid w:val="00146AC8"/>
    <w:rsid w:val="00150583"/>
    <w:rsid w:val="001511E8"/>
    <w:rsid w:val="00151D29"/>
    <w:rsid w:val="001536F5"/>
    <w:rsid w:val="00155014"/>
    <w:rsid w:val="0015645D"/>
    <w:rsid w:val="00157CA8"/>
    <w:rsid w:val="00157D08"/>
    <w:rsid w:val="00157D0B"/>
    <w:rsid w:val="0016032B"/>
    <w:rsid w:val="00160F04"/>
    <w:rsid w:val="00161B8B"/>
    <w:rsid w:val="00164A74"/>
    <w:rsid w:val="001657D4"/>
    <w:rsid w:val="0016654F"/>
    <w:rsid w:val="00166CA3"/>
    <w:rsid w:val="0016710A"/>
    <w:rsid w:val="00167260"/>
    <w:rsid w:val="001701A4"/>
    <w:rsid w:val="0017074D"/>
    <w:rsid w:val="00172925"/>
    <w:rsid w:val="00173F1A"/>
    <w:rsid w:val="00175E99"/>
    <w:rsid w:val="0018082C"/>
    <w:rsid w:val="0018158D"/>
    <w:rsid w:val="00181E67"/>
    <w:rsid w:val="00182D98"/>
    <w:rsid w:val="00186AF4"/>
    <w:rsid w:val="00187ABF"/>
    <w:rsid w:val="00187E19"/>
    <w:rsid w:val="001910B1"/>
    <w:rsid w:val="001916EA"/>
    <w:rsid w:val="00192B6D"/>
    <w:rsid w:val="001946F9"/>
    <w:rsid w:val="00194BE5"/>
    <w:rsid w:val="00195D3C"/>
    <w:rsid w:val="00196471"/>
    <w:rsid w:val="00196AFB"/>
    <w:rsid w:val="001A0079"/>
    <w:rsid w:val="001A00D5"/>
    <w:rsid w:val="001A01DD"/>
    <w:rsid w:val="001A3661"/>
    <w:rsid w:val="001A52C1"/>
    <w:rsid w:val="001A5ECF"/>
    <w:rsid w:val="001A6408"/>
    <w:rsid w:val="001A6976"/>
    <w:rsid w:val="001A6CAB"/>
    <w:rsid w:val="001A740D"/>
    <w:rsid w:val="001B1EA0"/>
    <w:rsid w:val="001B1F32"/>
    <w:rsid w:val="001B685D"/>
    <w:rsid w:val="001B719D"/>
    <w:rsid w:val="001B7DFD"/>
    <w:rsid w:val="001B7F2F"/>
    <w:rsid w:val="001C0FA1"/>
    <w:rsid w:val="001C160C"/>
    <w:rsid w:val="001C1B79"/>
    <w:rsid w:val="001C34F4"/>
    <w:rsid w:val="001C3987"/>
    <w:rsid w:val="001C3E2F"/>
    <w:rsid w:val="001C444D"/>
    <w:rsid w:val="001C5D50"/>
    <w:rsid w:val="001C66B1"/>
    <w:rsid w:val="001C747E"/>
    <w:rsid w:val="001D2C79"/>
    <w:rsid w:val="001D33B4"/>
    <w:rsid w:val="001D4C04"/>
    <w:rsid w:val="001D5046"/>
    <w:rsid w:val="001D602E"/>
    <w:rsid w:val="001D62A0"/>
    <w:rsid w:val="001D728F"/>
    <w:rsid w:val="001D78AF"/>
    <w:rsid w:val="001E0B39"/>
    <w:rsid w:val="001E0FAA"/>
    <w:rsid w:val="001E39B7"/>
    <w:rsid w:val="001E3FC6"/>
    <w:rsid w:val="001E4DCC"/>
    <w:rsid w:val="001E7A79"/>
    <w:rsid w:val="001E7F5B"/>
    <w:rsid w:val="001F0157"/>
    <w:rsid w:val="001F06BB"/>
    <w:rsid w:val="001F0F41"/>
    <w:rsid w:val="001F12DF"/>
    <w:rsid w:val="001F1B26"/>
    <w:rsid w:val="001F1C2F"/>
    <w:rsid w:val="001F2A16"/>
    <w:rsid w:val="001F46FF"/>
    <w:rsid w:val="001F525A"/>
    <w:rsid w:val="001F5639"/>
    <w:rsid w:val="001F565F"/>
    <w:rsid w:val="001F62F2"/>
    <w:rsid w:val="001F630E"/>
    <w:rsid w:val="001F6436"/>
    <w:rsid w:val="00201E51"/>
    <w:rsid w:val="00202C1D"/>
    <w:rsid w:val="00202E1F"/>
    <w:rsid w:val="00203945"/>
    <w:rsid w:val="00205083"/>
    <w:rsid w:val="0021087C"/>
    <w:rsid w:val="00210B37"/>
    <w:rsid w:val="002127AC"/>
    <w:rsid w:val="00212CD4"/>
    <w:rsid w:val="00213F59"/>
    <w:rsid w:val="00216821"/>
    <w:rsid w:val="0021715C"/>
    <w:rsid w:val="002171BB"/>
    <w:rsid w:val="00217DAB"/>
    <w:rsid w:val="0022273F"/>
    <w:rsid w:val="002227DC"/>
    <w:rsid w:val="00224184"/>
    <w:rsid w:val="0022798D"/>
    <w:rsid w:val="00227E5C"/>
    <w:rsid w:val="00230273"/>
    <w:rsid w:val="00230D0E"/>
    <w:rsid w:val="002349C5"/>
    <w:rsid w:val="0023530E"/>
    <w:rsid w:val="00235D73"/>
    <w:rsid w:val="00235F5C"/>
    <w:rsid w:val="00237871"/>
    <w:rsid w:val="00237AC9"/>
    <w:rsid w:val="00240154"/>
    <w:rsid w:val="00240D15"/>
    <w:rsid w:val="00241B0B"/>
    <w:rsid w:val="002420BB"/>
    <w:rsid w:val="0024272E"/>
    <w:rsid w:val="00245A07"/>
    <w:rsid w:val="0024720A"/>
    <w:rsid w:val="002504DB"/>
    <w:rsid w:val="00250CCF"/>
    <w:rsid w:val="002516C8"/>
    <w:rsid w:val="00252E7D"/>
    <w:rsid w:val="00254D21"/>
    <w:rsid w:val="002557DC"/>
    <w:rsid w:val="00256135"/>
    <w:rsid w:val="002564D7"/>
    <w:rsid w:val="0025721A"/>
    <w:rsid w:val="002573D6"/>
    <w:rsid w:val="00260190"/>
    <w:rsid w:val="002608C2"/>
    <w:rsid w:val="00261DFF"/>
    <w:rsid w:val="002627B5"/>
    <w:rsid w:val="00262FF8"/>
    <w:rsid w:val="00263CDC"/>
    <w:rsid w:val="00264F7D"/>
    <w:rsid w:val="00265571"/>
    <w:rsid w:val="00265644"/>
    <w:rsid w:val="00266F67"/>
    <w:rsid w:val="00267E30"/>
    <w:rsid w:val="0027177A"/>
    <w:rsid w:val="00272D2A"/>
    <w:rsid w:val="002730A4"/>
    <w:rsid w:val="002731F6"/>
    <w:rsid w:val="00273CFC"/>
    <w:rsid w:val="00275B52"/>
    <w:rsid w:val="00275E5F"/>
    <w:rsid w:val="00280DA4"/>
    <w:rsid w:val="00280F17"/>
    <w:rsid w:val="00282268"/>
    <w:rsid w:val="0028287D"/>
    <w:rsid w:val="0028351A"/>
    <w:rsid w:val="00284666"/>
    <w:rsid w:val="00284E4A"/>
    <w:rsid w:val="002857C5"/>
    <w:rsid w:val="00286683"/>
    <w:rsid w:val="002873E5"/>
    <w:rsid w:val="00293A88"/>
    <w:rsid w:val="002949A3"/>
    <w:rsid w:val="00294A67"/>
    <w:rsid w:val="002974A5"/>
    <w:rsid w:val="002A57FF"/>
    <w:rsid w:val="002A5855"/>
    <w:rsid w:val="002A6569"/>
    <w:rsid w:val="002A69AC"/>
    <w:rsid w:val="002B1545"/>
    <w:rsid w:val="002B2297"/>
    <w:rsid w:val="002B4BF7"/>
    <w:rsid w:val="002B5756"/>
    <w:rsid w:val="002C01F4"/>
    <w:rsid w:val="002C03D9"/>
    <w:rsid w:val="002C0CC5"/>
    <w:rsid w:val="002C17BF"/>
    <w:rsid w:val="002C37D4"/>
    <w:rsid w:val="002C65EB"/>
    <w:rsid w:val="002C78E6"/>
    <w:rsid w:val="002C7C41"/>
    <w:rsid w:val="002D006A"/>
    <w:rsid w:val="002D2741"/>
    <w:rsid w:val="002D3E53"/>
    <w:rsid w:val="002D51A3"/>
    <w:rsid w:val="002D69D3"/>
    <w:rsid w:val="002D6BE3"/>
    <w:rsid w:val="002D6E7D"/>
    <w:rsid w:val="002D7340"/>
    <w:rsid w:val="002E02FA"/>
    <w:rsid w:val="002E0BF8"/>
    <w:rsid w:val="002E1143"/>
    <w:rsid w:val="002E2115"/>
    <w:rsid w:val="002E3294"/>
    <w:rsid w:val="002E3546"/>
    <w:rsid w:val="002E4396"/>
    <w:rsid w:val="002E4593"/>
    <w:rsid w:val="002E5FB6"/>
    <w:rsid w:val="002E6615"/>
    <w:rsid w:val="002E6B20"/>
    <w:rsid w:val="002E7850"/>
    <w:rsid w:val="002F2599"/>
    <w:rsid w:val="002F2F58"/>
    <w:rsid w:val="002F32EA"/>
    <w:rsid w:val="002F3C8A"/>
    <w:rsid w:val="002F4F1B"/>
    <w:rsid w:val="002F6359"/>
    <w:rsid w:val="002F6C3A"/>
    <w:rsid w:val="0030002D"/>
    <w:rsid w:val="0030073B"/>
    <w:rsid w:val="0030180A"/>
    <w:rsid w:val="00301B9B"/>
    <w:rsid w:val="0030293E"/>
    <w:rsid w:val="0030466B"/>
    <w:rsid w:val="00304774"/>
    <w:rsid w:val="00304F2A"/>
    <w:rsid w:val="00305610"/>
    <w:rsid w:val="003059C4"/>
    <w:rsid w:val="00305ADB"/>
    <w:rsid w:val="003073CF"/>
    <w:rsid w:val="0031030D"/>
    <w:rsid w:val="00311330"/>
    <w:rsid w:val="003117AA"/>
    <w:rsid w:val="00311E39"/>
    <w:rsid w:val="00311FA9"/>
    <w:rsid w:val="003127AA"/>
    <w:rsid w:val="003127BA"/>
    <w:rsid w:val="00312CB0"/>
    <w:rsid w:val="00314653"/>
    <w:rsid w:val="00316DFA"/>
    <w:rsid w:val="003200E5"/>
    <w:rsid w:val="0032089B"/>
    <w:rsid w:val="00320EAD"/>
    <w:rsid w:val="0032171B"/>
    <w:rsid w:val="00321821"/>
    <w:rsid w:val="003244BF"/>
    <w:rsid w:val="00326A56"/>
    <w:rsid w:val="00326DD5"/>
    <w:rsid w:val="0033024C"/>
    <w:rsid w:val="00330BC6"/>
    <w:rsid w:val="003322DA"/>
    <w:rsid w:val="00333F05"/>
    <w:rsid w:val="00334178"/>
    <w:rsid w:val="003350F1"/>
    <w:rsid w:val="00335A77"/>
    <w:rsid w:val="00336411"/>
    <w:rsid w:val="0033746F"/>
    <w:rsid w:val="003376E6"/>
    <w:rsid w:val="0034180C"/>
    <w:rsid w:val="003419DA"/>
    <w:rsid w:val="00342252"/>
    <w:rsid w:val="00342758"/>
    <w:rsid w:val="00344F1D"/>
    <w:rsid w:val="003457A0"/>
    <w:rsid w:val="00346211"/>
    <w:rsid w:val="0035129E"/>
    <w:rsid w:val="00352A8A"/>
    <w:rsid w:val="003531AA"/>
    <w:rsid w:val="00353BA3"/>
    <w:rsid w:val="00353DA6"/>
    <w:rsid w:val="0035464D"/>
    <w:rsid w:val="00356391"/>
    <w:rsid w:val="003574B0"/>
    <w:rsid w:val="00357656"/>
    <w:rsid w:val="00360A81"/>
    <w:rsid w:val="00361137"/>
    <w:rsid w:val="00361AE7"/>
    <w:rsid w:val="00361E3E"/>
    <w:rsid w:val="0036291A"/>
    <w:rsid w:val="00362F82"/>
    <w:rsid w:val="003642D6"/>
    <w:rsid w:val="00364776"/>
    <w:rsid w:val="003669AD"/>
    <w:rsid w:val="00367378"/>
    <w:rsid w:val="0037241C"/>
    <w:rsid w:val="003733FA"/>
    <w:rsid w:val="00373872"/>
    <w:rsid w:val="00374949"/>
    <w:rsid w:val="0037557C"/>
    <w:rsid w:val="00376311"/>
    <w:rsid w:val="00376F04"/>
    <w:rsid w:val="0037744E"/>
    <w:rsid w:val="00377DFC"/>
    <w:rsid w:val="00380302"/>
    <w:rsid w:val="0038139B"/>
    <w:rsid w:val="00381D4A"/>
    <w:rsid w:val="00383D9C"/>
    <w:rsid w:val="00384610"/>
    <w:rsid w:val="003860DC"/>
    <w:rsid w:val="00386256"/>
    <w:rsid w:val="00387A04"/>
    <w:rsid w:val="003909CC"/>
    <w:rsid w:val="00391B9B"/>
    <w:rsid w:val="00392A78"/>
    <w:rsid w:val="00397703"/>
    <w:rsid w:val="003A0D68"/>
    <w:rsid w:val="003A16AF"/>
    <w:rsid w:val="003A33A6"/>
    <w:rsid w:val="003A4249"/>
    <w:rsid w:val="003A45E8"/>
    <w:rsid w:val="003A529C"/>
    <w:rsid w:val="003A5DBA"/>
    <w:rsid w:val="003A7274"/>
    <w:rsid w:val="003B16FC"/>
    <w:rsid w:val="003B2167"/>
    <w:rsid w:val="003B5E9C"/>
    <w:rsid w:val="003B6307"/>
    <w:rsid w:val="003B66CD"/>
    <w:rsid w:val="003B673F"/>
    <w:rsid w:val="003B7439"/>
    <w:rsid w:val="003B7902"/>
    <w:rsid w:val="003C17BE"/>
    <w:rsid w:val="003C1982"/>
    <w:rsid w:val="003C4660"/>
    <w:rsid w:val="003C4F61"/>
    <w:rsid w:val="003C5011"/>
    <w:rsid w:val="003C600B"/>
    <w:rsid w:val="003C706D"/>
    <w:rsid w:val="003D1378"/>
    <w:rsid w:val="003D15A6"/>
    <w:rsid w:val="003D44F0"/>
    <w:rsid w:val="003D4532"/>
    <w:rsid w:val="003D5B70"/>
    <w:rsid w:val="003E21B6"/>
    <w:rsid w:val="003E3F64"/>
    <w:rsid w:val="003E46DA"/>
    <w:rsid w:val="003E522A"/>
    <w:rsid w:val="003E6F4E"/>
    <w:rsid w:val="003E7234"/>
    <w:rsid w:val="003E78FD"/>
    <w:rsid w:val="003F30FF"/>
    <w:rsid w:val="003F6E93"/>
    <w:rsid w:val="003F7340"/>
    <w:rsid w:val="004011FE"/>
    <w:rsid w:val="004022C1"/>
    <w:rsid w:val="00404AD3"/>
    <w:rsid w:val="004062B4"/>
    <w:rsid w:val="00406AAD"/>
    <w:rsid w:val="00412EFB"/>
    <w:rsid w:val="00413324"/>
    <w:rsid w:val="00415346"/>
    <w:rsid w:val="00416117"/>
    <w:rsid w:val="00417097"/>
    <w:rsid w:val="00423996"/>
    <w:rsid w:val="004242A2"/>
    <w:rsid w:val="00425BD5"/>
    <w:rsid w:val="004269D4"/>
    <w:rsid w:val="00426A05"/>
    <w:rsid w:val="0042750F"/>
    <w:rsid w:val="004279E0"/>
    <w:rsid w:val="0043047E"/>
    <w:rsid w:val="00431063"/>
    <w:rsid w:val="00433A28"/>
    <w:rsid w:val="0043459A"/>
    <w:rsid w:val="00435411"/>
    <w:rsid w:val="00436235"/>
    <w:rsid w:val="004416D5"/>
    <w:rsid w:val="00441D83"/>
    <w:rsid w:val="004420AF"/>
    <w:rsid w:val="00442CED"/>
    <w:rsid w:val="00443E18"/>
    <w:rsid w:val="00446E49"/>
    <w:rsid w:val="0044704E"/>
    <w:rsid w:val="004506FE"/>
    <w:rsid w:val="00451BD7"/>
    <w:rsid w:val="00451E28"/>
    <w:rsid w:val="004561CC"/>
    <w:rsid w:val="0045657E"/>
    <w:rsid w:val="00457044"/>
    <w:rsid w:val="004625D1"/>
    <w:rsid w:val="004662F1"/>
    <w:rsid w:val="00466F7C"/>
    <w:rsid w:val="00470734"/>
    <w:rsid w:val="0047096C"/>
    <w:rsid w:val="00474A66"/>
    <w:rsid w:val="0047587C"/>
    <w:rsid w:val="00480342"/>
    <w:rsid w:val="0048164D"/>
    <w:rsid w:val="00481872"/>
    <w:rsid w:val="00481C95"/>
    <w:rsid w:val="00481E5D"/>
    <w:rsid w:val="004834C7"/>
    <w:rsid w:val="0048419E"/>
    <w:rsid w:val="00484284"/>
    <w:rsid w:val="00485681"/>
    <w:rsid w:val="0048761E"/>
    <w:rsid w:val="00490392"/>
    <w:rsid w:val="00493C45"/>
    <w:rsid w:val="00493EA5"/>
    <w:rsid w:val="00494BDF"/>
    <w:rsid w:val="00494F00"/>
    <w:rsid w:val="004952CD"/>
    <w:rsid w:val="00495501"/>
    <w:rsid w:val="004956AA"/>
    <w:rsid w:val="00495B2C"/>
    <w:rsid w:val="00496F89"/>
    <w:rsid w:val="00496FA2"/>
    <w:rsid w:val="00497274"/>
    <w:rsid w:val="004A11E8"/>
    <w:rsid w:val="004A1DF9"/>
    <w:rsid w:val="004A4034"/>
    <w:rsid w:val="004A6317"/>
    <w:rsid w:val="004B020A"/>
    <w:rsid w:val="004B05DA"/>
    <w:rsid w:val="004B22F4"/>
    <w:rsid w:val="004B30D9"/>
    <w:rsid w:val="004B30E6"/>
    <w:rsid w:val="004B3F57"/>
    <w:rsid w:val="004B4451"/>
    <w:rsid w:val="004B56B2"/>
    <w:rsid w:val="004B5D2E"/>
    <w:rsid w:val="004B6521"/>
    <w:rsid w:val="004C5701"/>
    <w:rsid w:val="004C5C8E"/>
    <w:rsid w:val="004C79B5"/>
    <w:rsid w:val="004D130D"/>
    <w:rsid w:val="004D1742"/>
    <w:rsid w:val="004D1B75"/>
    <w:rsid w:val="004D2170"/>
    <w:rsid w:val="004D73DD"/>
    <w:rsid w:val="004E3C0D"/>
    <w:rsid w:val="004E3FE3"/>
    <w:rsid w:val="004E4190"/>
    <w:rsid w:val="004E56CC"/>
    <w:rsid w:val="004E67A8"/>
    <w:rsid w:val="004E70C6"/>
    <w:rsid w:val="004F0930"/>
    <w:rsid w:val="004F457D"/>
    <w:rsid w:val="004F77B4"/>
    <w:rsid w:val="0050053A"/>
    <w:rsid w:val="00501148"/>
    <w:rsid w:val="00502241"/>
    <w:rsid w:val="005032C1"/>
    <w:rsid w:val="00503A81"/>
    <w:rsid w:val="005064FD"/>
    <w:rsid w:val="00511247"/>
    <w:rsid w:val="00511670"/>
    <w:rsid w:val="00511DC3"/>
    <w:rsid w:val="00512C03"/>
    <w:rsid w:val="00514E66"/>
    <w:rsid w:val="005152B5"/>
    <w:rsid w:val="005153A6"/>
    <w:rsid w:val="005157B2"/>
    <w:rsid w:val="00517BE8"/>
    <w:rsid w:val="00520883"/>
    <w:rsid w:val="00520EFF"/>
    <w:rsid w:val="005211F4"/>
    <w:rsid w:val="005231EC"/>
    <w:rsid w:val="00523F30"/>
    <w:rsid w:val="00525E6D"/>
    <w:rsid w:val="005271B3"/>
    <w:rsid w:val="00531220"/>
    <w:rsid w:val="00531852"/>
    <w:rsid w:val="00532E69"/>
    <w:rsid w:val="005341B4"/>
    <w:rsid w:val="00535BDB"/>
    <w:rsid w:val="00535EF0"/>
    <w:rsid w:val="0053798F"/>
    <w:rsid w:val="00537A7C"/>
    <w:rsid w:val="00540841"/>
    <w:rsid w:val="00540C3F"/>
    <w:rsid w:val="00541C81"/>
    <w:rsid w:val="0054264E"/>
    <w:rsid w:val="00542C5A"/>
    <w:rsid w:val="005438C4"/>
    <w:rsid w:val="0054584D"/>
    <w:rsid w:val="005465AD"/>
    <w:rsid w:val="005504F9"/>
    <w:rsid w:val="00551BA1"/>
    <w:rsid w:val="00552B80"/>
    <w:rsid w:val="00553BE2"/>
    <w:rsid w:val="005554CD"/>
    <w:rsid w:val="00557129"/>
    <w:rsid w:val="00560C66"/>
    <w:rsid w:val="00561D20"/>
    <w:rsid w:val="00561DAD"/>
    <w:rsid w:val="00562AB6"/>
    <w:rsid w:val="00563025"/>
    <w:rsid w:val="0056311F"/>
    <w:rsid w:val="005720BD"/>
    <w:rsid w:val="00573600"/>
    <w:rsid w:val="0057560F"/>
    <w:rsid w:val="00576A92"/>
    <w:rsid w:val="00577D21"/>
    <w:rsid w:val="00577D3E"/>
    <w:rsid w:val="00581D74"/>
    <w:rsid w:val="00583CBD"/>
    <w:rsid w:val="00587478"/>
    <w:rsid w:val="00587872"/>
    <w:rsid w:val="00587B7D"/>
    <w:rsid w:val="00593A18"/>
    <w:rsid w:val="005944F3"/>
    <w:rsid w:val="00594BF3"/>
    <w:rsid w:val="00596C08"/>
    <w:rsid w:val="005974AB"/>
    <w:rsid w:val="005A0129"/>
    <w:rsid w:val="005A0460"/>
    <w:rsid w:val="005A19E4"/>
    <w:rsid w:val="005A3399"/>
    <w:rsid w:val="005A3408"/>
    <w:rsid w:val="005A3F6F"/>
    <w:rsid w:val="005A50F5"/>
    <w:rsid w:val="005A53F7"/>
    <w:rsid w:val="005A60F6"/>
    <w:rsid w:val="005A6255"/>
    <w:rsid w:val="005A6CF0"/>
    <w:rsid w:val="005A703A"/>
    <w:rsid w:val="005B070F"/>
    <w:rsid w:val="005B1DCB"/>
    <w:rsid w:val="005B200A"/>
    <w:rsid w:val="005B323B"/>
    <w:rsid w:val="005B3303"/>
    <w:rsid w:val="005B3441"/>
    <w:rsid w:val="005B359C"/>
    <w:rsid w:val="005B3874"/>
    <w:rsid w:val="005B399E"/>
    <w:rsid w:val="005B4CDE"/>
    <w:rsid w:val="005B667A"/>
    <w:rsid w:val="005C0402"/>
    <w:rsid w:val="005C1020"/>
    <w:rsid w:val="005C2397"/>
    <w:rsid w:val="005C360C"/>
    <w:rsid w:val="005C5E05"/>
    <w:rsid w:val="005C603D"/>
    <w:rsid w:val="005D12D4"/>
    <w:rsid w:val="005D21C1"/>
    <w:rsid w:val="005D25E1"/>
    <w:rsid w:val="005D38B6"/>
    <w:rsid w:val="005D4D93"/>
    <w:rsid w:val="005D512B"/>
    <w:rsid w:val="005D588D"/>
    <w:rsid w:val="005D6C78"/>
    <w:rsid w:val="005E4CEF"/>
    <w:rsid w:val="005E6A58"/>
    <w:rsid w:val="005F5798"/>
    <w:rsid w:val="005F7586"/>
    <w:rsid w:val="00601CCF"/>
    <w:rsid w:val="006045FC"/>
    <w:rsid w:val="00605644"/>
    <w:rsid w:val="00605ACD"/>
    <w:rsid w:val="00607214"/>
    <w:rsid w:val="006072C6"/>
    <w:rsid w:val="0061167A"/>
    <w:rsid w:val="00613166"/>
    <w:rsid w:val="006162AD"/>
    <w:rsid w:val="00617957"/>
    <w:rsid w:val="00620E38"/>
    <w:rsid w:val="006224B2"/>
    <w:rsid w:val="00622561"/>
    <w:rsid w:val="00622971"/>
    <w:rsid w:val="006234B2"/>
    <w:rsid w:val="0062382E"/>
    <w:rsid w:val="00626133"/>
    <w:rsid w:val="0062693A"/>
    <w:rsid w:val="00626E1B"/>
    <w:rsid w:val="00631450"/>
    <w:rsid w:val="006317C5"/>
    <w:rsid w:val="00631C72"/>
    <w:rsid w:val="006325E0"/>
    <w:rsid w:val="00632D7D"/>
    <w:rsid w:val="00634C46"/>
    <w:rsid w:val="00636C64"/>
    <w:rsid w:val="00636E7C"/>
    <w:rsid w:val="00636F3B"/>
    <w:rsid w:val="006374D5"/>
    <w:rsid w:val="00640B96"/>
    <w:rsid w:val="00643EAD"/>
    <w:rsid w:val="006450FC"/>
    <w:rsid w:val="00645DFC"/>
    <w:rsid w:val="00647E7F"/>
    <w:rsid w:val="006507CC"/>
    <w:rsid w:val="00650E8E"/>
    <w:rsid w:val="00651BF5"/>
    <w:rsid w:val="00654C5F"/>
    <w:rsid w:val="0065562F"/>
    <w:rsid w:val="006608FE"/>
    <w:rsid w:val="006612F1"/>
    <w:rsid w:val="0066242B"/>
    <w:rsid w:val="00662984"/>
    <w:rsid w:val="00662F0B"/>
    <w:rsid w:val="00664B7C"/>
    <w:rsid w:val="00665E72"/>
    <w:rsid w:val="00666E51"/>
    <w:rsid w:val="006679BA"/>
    <w:rsid w:val="00670590"/>
    <w:rsid w:val="006713E9"/>
    <w:rsid w:val="0067224C"/>
    <w:rsid w:val="006739D9"/>
    <w:rsid w:val="006746A5"/>
    <w:rsid w:val="00675367"/>
    <w:rsid w:val="006760FA"/>
    <w:rsid w:val="006803DA"/>
    <w:rsid w:val="00680FB5"/>
    <w:rsid w:val="006823CB"/>
    <w:rsid w:val="00683018"/>
    <w:rsid w:val="0068314F"/>
    <w:rsid w:val="00691B96"/>
    <w:rsid w:val="00691F18"/>
    <w:rsid w:val="0069374B"/>
    <w:rsid w:val="00694684"/>
    <w:rsid w:val="006957C0"/>
    <w:rsid w:val="006968DC"/>
    <w:rsid w:val="00696B3C"/>
    <w:rsid w:val="006971D2"/>
    <w:rsid w:val="006972A3"/>
    <w:rsid w:val="00697C73"/>
    <w:rsid w:val="006A03AC"/>
    <w:rsid w:val="006A178E"/>
    <w:rsid w:val="006A35CB"/>
    <w:rsid w:val="006A4F5A"/>
    <w:rsid w:val="006A5103"/>
    <w:rsid w:val="006A674D"/>
    <w:rsid w:val="006A6FFD"/>
    <w:rsid w:val="006A77D6"/>
    <w:rsid w:val="006B011F"/>
    <w:rsid w:val="006B194F"/>
    <w:rsid w:val="006B360D"/>
    <w:rsid w:val="006B6977"/>
    <w:rsid w:val="006B72D1"/>
    <w:rsid w:val="006C11D5"/>
    <w:rsid w:val="006C26E2"/>
    <w:rsid w:val="006C2AEA"/>
    <w:rsid w:val="006C2F65"/>
    <w:rsid w:val="006C5381"/>
    <w:rsid w:val="006C61BF"/>
    <w:rsid w:val="006C6E4D"/>
    <w:rsid w:val="006C6F12"/>
    <w:rsid w:val="006D09B4"/>
    <w:rsid w:val="006D10B8"/>
    <w:rsid w:val="006D1DF4"/>
    <w:rsid w:val="006D6322"/>
    <w:rsid w:val="006D6902"/>
    <w:rsid w:val="006E12BC"/>
    <w:rsid w:val="006E1B3D"/>
    <w:rsid w:val="006E2149"/>
    <w:rsid w:val="006E3B35"/>
    <w:rsid w:val="006E3D02"/>
    <w:rsid w:val="006E4E4F"/>
    <w:rsid w:val="006E6B3E"/>
    <w:rsid w:val="006E6F3C"/>
    <w:rsid w:val="006E7373"/>
    <w:rsid w:val="006E73BB"/>
    <w:rsid w:val="006F2B99"/>
    <w:rsid w:val="006F2D53"/>
    <w:rsid w:val="006F55F5"/>
    <w:rsid w:val="006F57BA"/>
    <w:rsid w:val="007007C9"/>
    <w:rsid w:val="00701BAB"/>
    <w:rsid w:val="00701FED"/>
    <w:rsid w:val="007051FF"/>
    <w:rsid w:val="00706469"/>
    <w:rsid w:val="00706BA8"/>
    <w:rsid w:val="007073F6"/>
    <w:rsid w:val="00707F00"/>
    <w:rsid w:val="0071254F"/>
    <w:rsid w:val="00714536"/>
    <w:rsid w:val="00714810"/>
    <w:rsid w:val="007159FB"/>
    <w:rsid w:val="00717C56"/>
    <w:rsid w:val="00717CB6"/>
    <w:rsid w:val="0072195E"/>
    <w:rsid w:val="007236E3"/>
    <w:rsid w:val="00724926"/>
    <w:rsid w:val="00726071"/>
    <w:rsid w:val="00726D04"/>
    <w:rsid w:val="0073263F"/>
    <w:rsid w:val="00733373"/>
    <w:rsid w:val="0073353E"/>
    <w:rsid w:val="00733B5A"/>
    <w:rsid w:val="007351C0"/>
    <w:rsid w:val="00735580"/>
    <w:rsid w:val="00735A01"/>
    <w:rsid w:val="00735B91"/>
    <w:rsid w:val="0073797C"/>
    <w:rsid w:val="007412D4"/>
    <w:rsid w:val="00742B61"/>
    <w:rsid w:val="00745752"/>
    <w:rsid w:val="0075027E"/>
    <w:rsid w:val="00750A5C"/>
    <w:rsid w:val="00751CEC"/>
    <w:rsid w:val="0075329C"/>
    <w:rsid w:val="00753421"/>
    <w:rsid w:val="00753AF3"/>
    <w:rsid w:val="00756E7E"/>
    <w:rsid w:val="007615AA"/>
    <w:rsid w:val="00762C8B"/>
    <w:rsid w:val="00762CFF"/>
    <w:rsid w:val="007632A5"/>
    <w:rsid w:val="00764247"/>
    <w:rsid w:val="00764A5E"/>
    <w:rsid w:val="00765728"/>
    <w:rsid w:val="00765E26"/>
    <w:rsid w:val="00770FF2"/>
    <w:rsid w:val="00771733"/>
    <w:rsid w:val="00772392"/>
    <w:rsid w:val="00772A31"/>
    <w:rsid w:val="007730ED"/>
    <w:rsid w:val="00776482"/>
    <w:rsid w:val="00780150"/>
    <w:rsid w:val="00780BF7"/>
    <w:rsid w:val="00780C30"/>
    <w:rsid w:val="007815C6"/>
    <w:rsid w:val="00781951"/>
    <w:rsid w:val="00783A32"/>
    <w:rsid w:val="00785DD7"/>
    <w:rsid w:val="00787948"/>
    <w:rsid w:val="00792463"/>
    <w:rsid w:val="0079481A"/>
    <w:rsid w:val="00794A74"/>
    <w:rsid w:val="00795208"/>
    <w:rsid w:val="00796394"/>
    <w:rsid w:val="007A0B80"/>
    <w:rsid w:val="007A1D61"/>
    <w:rsid w:val="007A39E2"/>
    <w:rsid w:val="007A4097"/>
    <w:rsid w:val="007A68DC"/>
    <w:rsid w:val="007A69C8"/>
    <w:rsid w:val="007A6FCB"/>
    <w:rsid w:val="007B0061"/>
    <w:rsid w:val="007B0476"/>
    <w:rsid w:val="007B050B"/>
    <w:rsid w:val="007B06EC"/>
    <w:rsid w:val="007B107D"/>
    <w:rsid w:val="007B11CB"/>
    <w:rsid w:val="007B1FA8"/>
    <w:rsid w:val="007B2DEF"/>
    <w:rsid w:val="007B4AA8"/>
    <w:rsid w:val="007B5D20"/>
    <w:rsid w:val="007B631B"/>
    <w:rsid w:val="007B7B1B"/>
    <w:rsid w:val="007C0FB1"/>
    <w:rsid w:val="007C1C06"/>
    <w:rsid w:val="007C2B4F"/>
    <w:rsid w:val="007C333E"/>
    <w:rsid w:val="007C375C"/>
    <w:rsid w:val="007D3135"/>
    <w:rsid w:val="007D4D3A"/>
    <w:rsid w:val="007D52B6"/>
    <w:rsid w:val="007D6860"/>
    <w:rsid w:val="007D6899"/>
    <w:rsid w:val="007D72CE"/>
    <w:rsid w:val="007D7376"/>
    <w:rsid w:val="007D7E2F"/>
    <w:rsid w:val="007E0417"/>
    <w:rsid w:val="007E0846"/>
    <w:rsid w:val="007E503C"/>
    <w:rsid w:val="007E56AA"/>
    <w:rsid w:val="007E5794"/>
    <w:rsid w:val="007E64D7"/>
    <w:rsid w:val="007E7AD5"/>
    <w:rsid w:val="007F339D"/>
    <w:rsid w:val="007F34A1"/>
    <w:rsid w:val="007F3585"/>
    <w:rsid w:val="007F7EEB"/>
    <w:rsid w:val="007F7F54"/>
    <w:rsid w:val="00800057"/>
    <w:rsid w:val="00803814"/>
    <w:rsid w:val="008041B9"/>
    <w:rsid w:val="00804D76"/>
    <w:rsid w:val="00806551"/>
    <w:rsid w:val="00806569"/>
    <w:rsid w:val="0081086D"/>
    <w:rsid w:val="0081119D"/>
    <w:rsid w:val="00811E79"/>
    <w:rsid w:val="00812A86"/>
    <w:rsid w:val="00813574"/>
    <w:rsid w:val="0081471F"/>
    <w:rsid w:val="00815FBF"/>
    <w:rsid w:val="008177A3"/>
    <w:rsid w:val="00817B08"/>
    <w:rsid w:val="008212CA"/>
    <w:rsid w:val="008239E7"/>
    <w:rsid w:val="00824492"/>
    <w:rsid w:val="0082503B"/>
    <w:rsid w:val="00826002"/>
    <w:rsid w:val="008265A1"/>
    <w:rsid w:val="008269EC"/>
    <w:rsid w:val="008272F1"/>
    <w:rsid w:val="00827EEF"/>
    <w:rsid w:val="0083008C"/>
    <w:rsid w:val="00831B51"/>
    <w:rsid w:val="008331A9"/>
    <w:rsid w:val="00834291"/>
    <w:rsid w:val="00835E1D"/>
    <w:rsid w:val="008368D8"/>
    <w:rsid w:val="0083775C"/>
    <w:rsid w:val="008378EE"/>
    <w:rsid w:val="00840993"/>
    <w:rsid w:val="008425F8"/>
    <w:rsid w:val="00842ED1"/>
    <w:rsid w:val="008432DF"/>
    <w:rsid w:val="00843EBA"/>
    <w:rsid w:val="008451E1"/>
    <w:rsid w:val="00845437"/>
    <w:rsid w:val="00846623"/>
    <w:rsid w:val="00846ABE"/>
    <w:rsid w:val="00846EC9"/>
    <w:rsid w:val="00850184"/>
    <w:rsid w:val="00851299"/>
    <w:rsid w:val="008515D7"/>
    <w:rsid w:val="0085666C"/>
    <w:rsid w:val="008572BF"/>
    <w:rsid w:val="0086041C"/>
    <w:rsid w:val="008611BF"/>
    <w:rsid w:val="008613A9"/>
    <w:rsid w:val="0086202D"/>
    <w:rsid w:val="00865815"/>
    <w:rsid w:val="00865D3D"/>
    <w:rsid w:val="008661EE"/>
    <w:rsid w:val="008665E7"/>
    <w:rsid w:val="00866913"/>
    <w:rsid w:val="00870140"/>
    <w:rsid w:val="00873617"/>
    <w:rsid w:val="00874B12"/>
    <w:rsid w:val="00874DAB"/>
    <w:rsid w:val="008756B3"/>
    <w:rsid w:val="00875FAD"/>
    <w:rsid w:val="0087686F"/>
    <w:rsid w:val="00881BDB"/>
    <w:rsid w:val="0088311E"/>
    <w:rsid w:val="00883768"/>
    <w:rsid w:val="00884177"/>
    <w:rsid w:val="008843B7"/>
    <w:rsid w:val="00884DAB"/>
    <w:rsid w:val="008873D4"/>
    <w:rsid w:val="008904B8"/>
    <w:rsid w:val="00892A37"/>
    <w:rsid w:val="00893591"/>
    <w:rsid w:val="008948CE"/>
    <w:rsid w:val="00895304"/>
    <w:rsid w:val="008956FF"/>
    <w:rsid w:val="00896054"/>
    <w:rsid w:val="00896B79"/>
    <w:rsid w:val="00897BB5"/>
    <w:rsid w:val="008A1487"/>
    <w:rsid w:val="008A1E8E"/>
    <w:rsid w:val="008A4D80"/>
    <w:rsid w:val="008A6371"/>
    <w:rsid w:val="008A6CCC"/>
    <w:rsid w:val="008B168D"/>
    <w:rsid w:val="008B28B1"/>
    <w:rsid w:val="008B28FC"/>
    <w:rsid w:val="008B718F"/>
    <w:rsid w:val="008C02C9"/>
    <w:rsid w:val="008C1CC0"/>
    <w:rsid w:val="008C313B"/>
    <w:rsid w:val="008C39EF"/>
    <w:rsid w:val="008C4141"/>
    <w:rsid w:val="008C462F"/>
    <w:rsid w:val="008C5DE1"/>
    <w:rsid w:val="008C73BC"/>
    <w:rsid w:val="008D1EAD"/>
    <w:rsid w:val="008D3B31"/>
    <w:rsid w:val="008D55C5"/>
    <w:rsid w:val="008D5DAB"/>
    <w:rsid w:val="008D60FA"/>
    <w:rsid w:val="008D7F46"/>
    <w:rsid w:val="008E1FD4"/>
    <w:rsid w:val="008E4BC2"/>
    <w:rsid w:val="008E6768"/>
    <w:rsid w:val="008F066A"/>
    <w:rsid w:val="008F09EA"/>
    <w:rsid w:val="008F0F8C"/>
    <w:rsid w:val="008F1A70"/>
    <w:rsid w:val="008F392A"/>
    <w:rsid w:val="008F3B39"/>
    <w:rsid w:val="008F3E36"/>
    <w:rsid w:val="008F41D6"/>
    <w:rsid w:val="008F47F4"/>
    <w:rsid w:val="008F51E3"/>
    <w:rsid w:val="008F6789"/>
    <w:rsid w:val="0090127B"/>
    <w:rsid w:val="00902027"/>
    <w:rsid w:val="00902220"/>
    <w:rsid w:val="00902F6B"/>
    <w:rsid w:val="00903655"/>
    <w:rsid w:val="00904AB1"/>
    <w:rsid w:val="00910A87"/>
    <w:rsid w:val="00911006"/>
    <w:rsid w:val="009112B5"/>
    <w:rsid w:val="00911E3C"/>
    <w:rsid w:val="00914D0C"/>
    <w:rsid w:val="00914E26"/>
    <w:rsid w:val="009150EC"/>
    <w:rsid w:val="009169FB"/>
    <w:rsid w:val="009215D9"/>
    <w:rsid w:val="00921601"/>
    <w:rsid w:val="009225E9"/>
    <w:rsid w:val="00923948"/>
    <w:rsid w:val="00924046"/>
    <w:rsid w:val="009257AE"/>
    <w:rsid w:val="00926DD0"/>
    <w:rsid w:val="0092716D"/>
    <w:rsid w:val="009273D6"/>
    <w:rsid w:val="00927859"/>
    <w:rsid w:val="00927C30"/>
    <w:rsid w:val="00930F8B"/>
    <w:rsid w:val="00931315"/>
    <w:rsid w:val="009326EE"/>
    <w:rsid w:val="00932957"/>
    <w:rsid w:val="00933196"/>
    <w:rsid w:val="00934C20"/>
    <w:rsid w:val="0093536C"/>
    <w:rsid w:val="009371AF"/>
    <w:rsid w:val="0094001A"/>
    <w:rsid w:val="00940336"/>
    <w:rsid w:val="009418F0"/>
    <w:rsid w:val="00941CD2"/>
    <w:rsid w:val="009432D2"/>
    <w:rsid w:val="00944280"/>
    <w:rsid w:val="0094598E"/>
    <w:rsid w:val="00945BB2"/>
    <w:rsid w:val="00946523"/>
    <w:rsid w:val="00946E76"/>
    <w:rsid w:val="00947CB3"/>
    <w:rsid w:val="00950D43"/>
    <w:rsid w:val="00951215"/>
    <w:rsid w:val="00951512"/>
    <w:rsid w:val="00953360"/>
    <w:rsid w:val="00953E21"/>
    <w:rsid w:val="00953EA9"/>
    <w:rsid w:val="00954C41"/>
    <w:rsid w:val="00955480"/>
    <w:rsid w:val="00956283"/>
    <w:rsid w:val="00960761"/>
    <w:rsid w:val="00962946"/>
    <w:rsid w:val="00964A24"/>
    <w:rsid w:val="0096791F"/>
    <w:rsid w:val="0097000E"/>
    <w:rsid w:val="00971DBF"/>
    <w:rsid w:val="00973D87"/>
    <w:rsid w:val="0097411D"/>
    <w:rsid w:val="00975186"/>
    <w:rsid w:val="00976FE5"/>
    <w:rsid w:val="0097756F"/>
    <w:rsid w:val="00977906"/>
    <w:rsid w:val="009779F1"/>
    <w:rsid w:val="00980E81"/>
    <w:rsid w:val="0098237C"/>
    <w:rsid w:val="0098329E"/>
    <w:rsid w:val="00984B08"/>
    <w:rsid w:val="00984E7A"/>
    <w:rsid w:val="00985779"/>
    <w:rsid w:val="00995111"/>
    <w:rsid w:val="00996C51"/>
    <w:rsid w:val="00997E74"/>
    <w:rsid w:val="009A05BB"/>
    <w:rsid w:val="009A0B22"/>
    <w:rsid w:val="009A125A"/>
    <w:rsid w:val="009A21AF"/>
    <w:rsid w:val="009A2FF5"/>
    <w:rsid w:val="009A4138"/>
    <w:rsid w:val="009A4B93"/>
    <w:rsid w:val="009A4DDB"/>
    <w:rsid w:val="009A4FF5"/>
    <w:rsid w:val="009A5035"/>
    <w:rsid w:val="009A5449"/>
    <w:rsid w:val="009A58CB"/>
    <w:rsid w:val="009A673A"/>
    <w:rsid w:val="009A6F14"/>
    <w:rsid w:val="009A7D22"/>
    <w:rsid w:val="009B0353"/>
    <w:rsid w:val="009B0B8F"/>
    <w:rsid w:val="009B1599"/>
    <w:rsid w:val="009B1786"/>
    <w:rsid w:val="009B3CC2"/>
    <w:rsid w:val="009B4752"/>
    <w:rsid w:val="009B66FC"/>
    <w:rsid w:val="009B69B7"/>
    <w:rsid w:val="009C0403"/>
    <w:rsid w:val="009C0CD0"/>
    <w:rsid w:val="009C2045"/>
    <w:rsid w:val="009C2332"/>
    <w:rsid w:val="009C299F"/>
    <w:rsid w:val="009C3E56"/>
    <w:rsid w:val="009C527E"/>
    <w:rsid w:val="009C591F"/>
    <w:rsid w:val="009D0DEE"/>
    <w:rsid w:val="009D0FB2"/>
    <w:rsid w:val="009D21F4"/>
    <w:rsid w:val="009D383C"/>
    <w:rsid w:val="009D7390"/>
    <w:rsid w:val="009D79A7"/>
    <w:rsid w:val="009E05A1"/>
    <w:rsid w:val="009E215C"/>
    <w:rsid w:val="009E33C4"/>
    <w:rsid w:val="009E5196"/>
    <w:rsid w:val="009E53B3"/>
    <w:rsid w:val="009E55BC"/>
    <w:rsid w:val="009E5A72"/>
    <w:rsid w:val="009E7E10"/>
    <w:rsid w:val="009E7EE2"/>
    <w:rsid w:val="009F01F1"/>
    <w:rsid w:val="009F33E8"/>
    <w:rsid w:val="009F398E"/>
    <w:rsid w:val="009F4D0C"/>
    <w:rsid w:val="009F59FE"/>
    <w:rsid w:val="009F6CE0"/>
    <w:rsid w:val="009F7EC3"/>
    <w:rsid w:val="00A01B76"/>
    <w:rsid w:val="00A03FEF"/>
    <w:rsid w:val="00A05A52"/>
    <w:rsid w:val="00A05DB3"/>
    <w:rsid w:val="00A06565"/>
    <w:rsid w:val="00A065DD"/>
    <w:rsid w:val="00A07939"/>
    <w:rsid w:val="00A115C6"/>
    <w:rsid w:val="00A1181C"/>
    <w:rsid w:val="00A11B07"/>
    <w:rsid w:val="00A125D6"/>
    <w:rsid w:val="00A12FCB"/>
    <w:rsid w:val="00A14B15"/>
    <w:rsid w:val="00A16FA6"/>
    <w:rsid w:val="00A179AE"/>
    <w:rsid w:val="00A17B85"/>
    <w:rsid w:val="00A206D9"/>
    <w:rsid w:val="00A22F3C"/>
    <w:rsid w:val="00A24BBF"/>
    <w:rsid w:val="00A3039C"/>
    <w:rsid w:val="00A30FAC"/>
    <w:rsid w:val="00A31586"/>
    <w:rsid w:val="00A3401B"/>
    <w:rsid w:val="00A347EC"/>
    <w:rsid w:val="00A408AD"/>
    <w:rsid w:val="00A43283"/>
    <w:rsid w:val="00A449B9"/>
    <w:rsid w:val="00A44FD4"/>
    <w:rsid w:val="00A450BF"/>
    <w:rsid w:val="00A5174B"/>
    <w:rsid w:val="00A51903"/>
    <w:rsid w:val="00A538EB"/>
    <w:rsid w:val="00A55641"/>
    <w:rsid w:val="00A6038E"/>
    <w:rsid w:val="00A606B1"/>
    <w:rsid w:val="00A60AC8"/>
    <w:rsid w:val="00A613C5"/>
    <w:rsid w:val="00A62D36"/>
    <w:rsid w:val="00A65534"/>
    <w:rsid w:val="00A66335"/>
    <w:rsid w:val="00A71AF3"/>
    <w:rsid w:val="00A71FC6"/>
    <w:rsid w:val="00A73784"/>
    <w:rsid w:val="00A73BD0"/>
    <w:rsid w:val="00A7475F"/>
    <w:rsid w:val="00A74CAF"/>
    <w:rsid w:val="00A7661F"/>
    <w:rsid w:val="00A76D95"/>
    <w:rsid w:val="00A80113"/>
    <w:rsid w:val="00A80857"/>
    <w:rsid w:val="00A812E9"/>
    <w:rsid w:val="00A8142B"/>
    <w:rsid w:val="00A825DF"/>
    <w:rsid w:val="00A84BEF"/>
    <w:rsid w:val="00A855C5"/>
    <w:rsid w:val="00A85A8D"/>
    <w:rsid w:val="00A905DE"/>
    <w:rsid w:val="00A90671"/>
    <w:rsid w:val="00A91A3C"/>
    <w:rsid w:val="00A92FDE"/>
    <w:rsid w:val="00A94623"/>
    <w:rsid w:val="00A95BA0"/>
    <w:rsid w:val="00AA0141"/>
    <w:rsid w:val="00AA01E0"/>
    <w:rsid w:val="00AA0F2D"/>
    <w:rsid w:val="00AA2E75"/>
    <w:rsid w:val="00AA32D3"/>
    <w:rsid w:val="00AA4349"/>
    <w:rsid w:val="00AA4E70"/>
    <w:rsid w:val="00AA58A0"/>
    <w:rsid w:val="00AA666B"/>
    <w:rsid w:val="00AB2010"/>
    <w:rsid w:val="00AB3A9A"/>
    <w:rsid w:val="00AB3B94"/>
    <w:rsid w:val="00AC45E6"/>
    <w:rsid w:val="00AC4DD7"/>
    <w:rsid w:val="00AC6579"/>
    <w:rsid w:val="00AC71AD"/>
    <w:rsid w:val="00AD0E25"/>
    <w:rsid w:val="00AD19B0"/>
    <w:rsid w:val="00AD1F65"/>
    <w:rsid w:val="00AD2632"/>
    <w:rsid w:val="00AD4FCD"/>
    <w:rsid w:val="00AD5D35"/>
    <w:rsid w:val="00AD5FE8"/>
    <w:rsid w:val="00AD670C"/>
    <w:rsid w:val="00AD6727"/>
    <w:rsid w:val="00AD6B0A"/>
    <w:rsid w:val="00AD77A3"/>
    <w:rsid w:val="00AE1493"/>
    <w:rsid w:val="00AE198C"/>
    <w:rsid w:val="00AE26E6"/>
    <w:rsid w:val="00AE3B8E"/>
    <w:rsid w:val="00AE6B7E"/>
    <w:rsid w:val="00AE6FE8"/>
    <w:rsid w:val="00AE7865"/>
    <w:rsid w:val="00AE79A5"/>
    <w:rsid w:val="00AE7FFD"/>
    <w:rsid w:val="00AF18A4"/>
    <w:rsid w:val="00AF1C22"/>
    <w:rsid w:val="00AF35A4"/>
    <w:rsid w:val="00AF6598"/>
    <w:rsid w:val="00AF7184"/>
    <w:rsid w:val="00AF7B51"/>
    <w:rsid w:val="00B03AB8"/>
    <w:rsid w:val="00B04F9C"/>
    <w:rsid w:val="00B058E2"/>
    <w:rsid w:val="00B06D62"/>
    <w:rsid w:val="00B1048B"/>
    <w:rsid w:val="00B111E1"/>
    <w:rsid w:val="00B15611"/>
    <w:rsid w:val="00B1767A"/>
    <w:rsid w:val="00B178B0"/>
    <w:rsid w:val="00B17CA9"/>
    <w:rsid w:val="00B20479"/>
    <w:rsid w:val="00B21282"/>
    <w:rsid w:val="00B21C1E"/>
    <w:rsid w:val="00B23679"/>
    <w:rsid w:val="00B3103A"/>
    <w:rsid w:val="00B31781"/>
    <w:rsid w:val="00B31965"/>
    <w:rsid w:val="00B32519"/>
    <w:rsid w:val="00B34690"/>
    <w:rsid w:val="00B34E3C"/>
    <w:rsid w:val="00B367B5"/>
    <w:rsid w:val="00B37DA7"/>
    <w:rsid w:val="00B42C2A"/>
    <w:rsid w:val="00B442E0"/>
    <w:rsid w:val="00B463A3"/>
    <w:rsid w:val="00B47A39"/>
    <w:rsid w:val="00B5152A"/>
    <w:rsid w:val="00B540F7"/>
    <w:rsid w:val="00B548F8"/>
    <w:rsid w:val="00B56747"/>
    <w:rsid w:val="00B57251"/>
    <w:rsid w:val="00B57D71"/>
    <w:rsid w:val="00B60F5E"/>
    <w:rsid w:val="00B61687"/>
    <w:rsid w:val="00B623F4"/>
    <w:rsid w:val="00B62FA5"/>
    <w:rsid w:val="00B63F6F"/>
    <w:rsid w:val="00B65958"/>
    <w:rsid w:val="00B661EE"/>
    <w:rsid w:val="00B66322"/>
    <w:rsid w:val="00B6771E"/>
    <w:rsid w:val="00B71251"/>
    <w:rsid w:val="00B71C78"/>
    <w:rsid w:val="00B7391D"/>
    <w:rsid w:val="00B73D78"/>
    <w:rsid w:val="00B74059"/>
    <w:rsid w:val="00B748E6"/>
    <w:rsid w:val="00B74A65"/>
    <w:rsid w:val="00B756BC"/>
    <w:rsid w:val="00B76B9F"/>
    <w:rsid w:val="00B76EEC"/>
    <w:rsid w:val="00B77290"/>
    <w:rsid w:val="00B772B5"/>
    <w:rsid w:val="00B77F11"/>
    <w:rsid w:val="00B8020B"/>
    <w:rsid w:val="00B809C6"/>
    <w:rsid w:val="00B80EBC"/>
    <w:rsid w:val="00B82E75"/>
    <w:rsid w:val="00B83449"/>
    <w:rsid w:val="00B83D84"/>
    <w:rsid w:val="00B847BC"/>
    <w:rsid w:val="00B85479"/>
    <w:rsid w:val="00B87667"/>
    <w:rsid w:val="00B90C25"/>
    <w:rsid w:val="00B916DC"/>
    <w:rsid w:val="00B956D7"/>
    <w:rsid w:val="00B956DE"/>
    <w:rsid w:val="00BA06D0"/>
    <w:rsid w:val="00BA077F"/>
    <w:rsid w:val="00BA2801"/>
    <w:rsid w:val="00BA2CBC"/>
    <w:rsid w:val="00BA4098"/>
    <w:rsid w:val="00BA6239"/>
    <w:rsid w:val="00BA69D9"/>
    <w:rsid w:val="00BA72E6"/>
    <w:rsid w:val="00BB13B1"/>
    <w:rsid w:val="00BB15B3"/>
    <w:rsid w:val="00BB1BE0"/>
    <w:rsid w:val="00BB4A9C"/>
    <w:rsid w:val="00BB6C94"/>
    <w:rsid w:val="00BB7ED0"/>
    <w:rsid w:val="00BC10C3"/>
    <w:rsid w:val="00BC502F"/>
    <w:rsid w:val="00BC51E7"/>
    <w:rsid w:val="00BC5ED3"/>
    <w:rsid w:val="00BC7AC6"/>
    <w:rsid w:val="00BD0660"/>
    <w:rsid w:val="00BD10D5"/>
    <w:rsid w:val="00BD3FF8"/>
    <w:rsid w:val="00BD6085"/>
    <w:rsid w:val="00BD62C8"/>
    <w:rsid w:val="00BD7EDB"/>
    <w:rsid w:val="00BE281F"/>
    <w:rsid w:val="00BE3C67"/>
    <w:rsid w:val="00BE3E56"/>
    <w:rsid w:val="00BE439E"/>
    <w:rsid w:val="00BE5DF9"/>
    <w:rsid w:val="00BE6B24"/>
    <w:rsid w:val="00BE707C"/>
    <w:rsid w:val="00BF1CFD"/>
    <w:rsid w:val="00BF56DF"/>
    <w:rsid w:val="00BF6B11"/>
    <w:rsid w:val="00BF716C"/>
    <w:rsid w:val="00C00976"/>
    <w:rsid w:val="00C01E12"/>
    <w:rsid w:val="00C03685"/>
    <w:rsid w:val="00C03E2F"/>
    <w:rsid w:val="00C0438A"/>
    <w:rsid w:val="00C05DF7"/>
    <w:rsid w:val="00C1173A"/>
    <w:rsid w:val="00C11F35"/>
    <w:rsid w:val="00C15B5F"/>
    <w:rsid w:val="00C174FF"/>
    <w:rsid w:val="00C2156B"/>
    <w:rsid w:val="00C215BB"/>
    <w:rsid w:val="00C23AD0"/>
    <w:rsid w:val="00C24CEA"/>
    <w:rsid w:val="00C2555B"/>
    <w:rsid w:val="00C262C6"/>
    <w:rsid w:val="00C26E72"/>
    <w:rsid w:val="00C313C1"/>
    <w:rsid w:val="00C33551"/>
    <w:rsid w:val="00C33D1C"/>
    <w:rsid w:val="00C3762E"/>
    <w:rsid w:val="00C40E13"/>
    <w:rsid w:val="00C44978"/>
    <w:rsid w:val="00C45883"/>
    <w:rsid w:val="00C45ACA"/>
    <w:rsid w:val="00C505B5"/>
    <w:rsid w:val="00C524ED"/>
    <w:rsid w:val="00C526BE"/>
    <w:rsid w:val="00C52C15"/>
    <w:rsid w:val="00C53005"/>
    <w:rsid w:val="00C539E6"/>
    <w:rsid w:val="00C54445"/>
    <w:rsid w:val="00C54681"/>
    <w:rsid w:val="00C55672"/>
    <w:rsid w:val="00C5606B"/>
    <w:rsid w:val="00C57F4E"/>
    <w:rsid w:val="00C6059D"/>
    <w:rsid w:val="00C6130E"/>
    <w:rsid w:val="00C61FB9"/>
    <w:rsid w:val="00C657F1"/>
    <w:rsid w:val="00C673AF"/>
    <w:rsid w:val="00C67F03"/>
    <w:rsid w:val="00C7124A"/>
    <w:rsid w:val="00C71F27"/>
    <w:rsid w:val="00C7373C"/>
    <w:rsid w:val="00C7405D"/>
    <w:rsid w:val="00C766A1"/>
    <w:rsid w:val="00C76D98"/>
    <w:rsid w:val="00C77205"/>
    <w:rsid w:val="00C77466"/>
    <w:rsid w:val="00C77C6C"/>
    <w:rsid w:val="00C81019"/>
    <w:rsid w:val="00C82F74"/>
    <w:rsid w:val="00C83BB3"/>
    <w:rsid w:val="00C847B0"/>
    <w:rsid w:val="00C855E8"/>
    <w:rsid w:val="00C9096A"/>
    <w:rsid w:val="00C90C0D"/>
    <w:rsid w:val="00C92146"/>
    <w:rsid w:val="00C9508F"/>
    <w:rsid w:val="00C956EA"/>
    <w:rsid w:val="00C9678C"/>
    <w:rsid w:val="00C96E7C"/>
    <w:rsid w:val="00C976AD"/>
    <w:rsid w:val="00C97FDA"/>
    <w:rsid w:val="00CA02DB"/>
    <w:rsid w:val="00CA1932"/>
    <w:rsid w:val="00CA217E"/>
    <w:rsid w:val="00CA7D19"/>
    <w:rsid w:val="00CB0983"/>
    <w:rsid w:val="00CB2F5F"/>
    <w:rsid w:val="00CB4AFF"/>
    <w:rsid w:val="00CB5F0F"/>
    <w:rsid w:val="00CB61F8"/>
    <w:rsid w:val="00CB7522"/>
    <w:rsid w:val="00CC0122"/>
    <w:rsid w:val="00CC1177"/>
    <w:rsid w:val="00CC1B57"/>
    <w:rsid w:val="00CC322B"/>
    <w:rsid w:val="00CC3D44"/>
    <w:rsid w:val="00CC73A9"/>
    <w:rsid w:val="00CD2AE6"/>
    <w:rsid w:val="00CD30E2"/>
    <w:rsid w:val="00CD553F"/>
    <w:rsid w:val="00CD5634"/>
    <w:rsid w:val="00CE0143"/>
    <w:rsid w:val="00CE0549"/>
    <w:rsid w:val="00CE148E"/>
    <w:rsid w:val="00CE33A9"/>
    <w:rsid w:val="00CE370A"/>
    <w:rsid w:val="00CE37DD"/>
    <w:rsid w:val="00CE517B"/>
    <w:rsid w:val="00CE5C60"/>
    <w:rsid w:val="00CE5D37"/>
    <w:rsid w:val="00CE662B"/>
    <w:rsid w:val="00CF0B44"/>
    <w:rsid w:val="00CF113D"/>
    <w:rsid w:val="00CF3587"/>
    <w:rsid w:val="00CF4018"/>
    <w:rsid w:val="00CF49C4"/>
    <w:rsid w:val="00CF4E69"/>
    <w:rsid w:val="00CF5473"/>
    <w:rsid w:val="00CF5792"/>
    <w:rsid w:val="00CF63C1"/>
    <w:rsid w:val="00CF651B"/>
    <w:rsid w:val="00D00391"/>
    <w:rsid w:val="00D00844"/>
    <w:rsid w:val="00D01474"/>
    <w:rsid w:val="00D0149B"/>
    <w:rsid w:val="00D042EC"/>
    <w:rsid w:val="00D05217"/>
    <w:rsid w:val="00D05343"/>
    <w:rsid w:val="00D06357"/>
    <w:rsid w:val="00D07979"/>
    <w:rsid w:val="00D1188D"/>
    <w:rsid w:val="00D13DCB"/>
    <w:rsid w:val="00D14000"/>
    <w:rsid w:val="00D20F0F"/>
    <w:rsid w:val="00D21B21"/>
    <w:rsid w:val="00D237F7"/>
    <w:rsid w:val="00D23A6D"/>
    <w:rsid w:val="00D24CFD"/>
    <w:rsid w:val="00D2561D"/>
    <w:rsid w:val="00D25875"/>
    <w:rsid w:val="00D25AD0"/>
    <w:rsid w:val="00D260E6"/>
    <w:rsid w:val="00D266D3"/>
    <w:rsid w:val="00D271C4"/>
    <w:rsid w:val="00D27664"/>
    <w:rsid w:val="00D276FE"/>
    <w:rsid w:val="00D27D5C"/>
    <w:rsid w:val="00D30100"/>
    <w:rsid w:val="00D3101B"/>
    <w:rsid w:val="00D3150A"/>
    <w:rsid w:val="00D31EA6"/>
    <w:rsid w:val="00D3257C"/>
    <w:rsid w:val="00D33749"/>
    <w:rsid w:val="00D349FE"/>
    <w:rsid w:val="00D34B98"/>
    <w:rsid w:val="00D35909"/>
    <w:rsid w:val="00D361CA"/>
    <w:rsid w:val="00D36F88"/>
    <w:rsid w:val="00D37F09"/>
    <w:rsid w:val="00D43BB7"/>
    <w:rsid w:val="00D43D5B"/>
    <w:rsid w:val="00D447AF"/>
    <w:rsid w:val="00D4562A"/>
    <w:rsid w:val="00D45AA8"/>
    <w:rsid w:val="00D45B57"/>
    <w:rsid w:val="00D46C95"/>
    <w:rsid w:val="00D47EB7"/>
    <w:rsid w:val="00D501A9"/>
    <w:rsid w:val="00D51BA9"/>
    <w:rsid w:val="00D5216A"/>
    <w:rsid w:val="00D5232D"/>
    <w:rsid w:val="00D53EDB"/>
    <w:rsid w:val="00D54712"/>
    <w:rsid w:val="00D57672"/>
    <w:rsid w:val="00D57695"/>
    <w:rsid w:val="00D6041C"/>
    <w:rsid w:val="00D60D52"/>
    <w:rsid w:val="00D6102A"/>
    <w:rsid w:val="00D64C65"/>
    <w:rsid w:val="00D6546E"/>
    <w:rsid w:val="00D66346"/>
    <w:rsid w:val="00D663E7"/>
    <w:rsid w:val="00D66984"/>
    <w:rsid w:val="00D66A06"/>
    <w:rsid w:val="00D67C05"/>
    <w:rsid w:val="00D73672"/>
    <w:rsid w:val="00D755CD"/>
    <w:rsid w:val="00D76535"/>
    <w:rsid w:val="00D767BA"/>
    <w:rsid w:val="00D80FC0"/>
    <w:rsid w:val="00D82E2C"/>
    <w:rsid w:val="00D84667"/>
    <w:rsid w:val="00D873C4"/>
    <w:rsid w:val="00D874A6"/>
    <w:rsid w:val="00D874BC"/>
    <w:rsid w:val="00D90911"/>
    <w:rsid w:val="00D91923"/>
    <w:rsid w:val="00D91AF7"/>
    <w:rsid w:val="00D929FB"/>
    <w:rsid w:val="00D93163"/>
    <w:rsid w:val="00D93FCB"/>
    <w:rsid w:val="00D945A8"/>
    <w:rsid w:val="00D96A4F"/>
    <w:rsid w:val="00DA2FB6"/>
    <w:rsid w:val="00DA4DCA"/>
    <w:rsid w:val="00DB0624"/>
    <w:rsid w:val="00DB0BA2"/>
    <w:rsid w:val="00DB0BC2"/>
    <w:rsid w:val="00DB2817"/>
    <w:rsid w:val="00DB3701"/>
    <w:rsid w:val="00DB7CD4"/>
    <w:rsid w:val="00DC080C"/>
    <w:rsid w:val="00DC2380"/>
    <w:rsid w:val="00DC2D14"/>
    <w:rsid w:val="00DC4651"/>
    <w:rsid w:val="00DC4D2D"/>
    <w:rsid w:val="00DC5925"/>
    <w:rsid w:val="00DD1562"/>
    <w:rsid w:val="00DD2925"/>
    <w:rsid w:val="00DD2D49"/>
    <w:rsid w:val="00DD3FD8"/>
    <w:rsid w:val="00DD402F"/>
    <w:rsid w:val="00DE2350"/>
    <w:rsid w:val="00DE25A9"/>
    <w:rsid w:val="00DE64D7"/>
    <w:rsid w:val="00DE6B28"/>
    <w:rsid w:val="00DE6EE7"/>
    <w:rsid w:val="00DE6F76"/>
    <w:rsid w:val="00DE767F"/>
    <w:rsid w:val="00DF1D2D"/>
    <w:rsid w:val="00DF2661"/>
    <w:rsid w:val="00DF4656"/>
    <w:rsid w:val="00DF5458"/>
    <w:rsid w:val="00DF70E5"/>
    <w:rsid w:val="00E01534"/>
    <w:rsid w:val="00E02BF7"/>
    <w:rsid w:val="00E042A3"/>
    <w:rsid w:val="00E04DF5"/>
    <w:rsid w:val="00E05F1B"/>
    <w:rsid w:val="00E10BC9"/>
    <w:rsid w:val="00E121F3"/>
    <w:rsid w:val="00E1400C"/>
    <w:rsid w:val="00E14D13"/>
    <w:rsid w:val="00E15036"/>
    <w:rsid w:val="00E15083"/>
    <w:rsid w:val="00E1525D"/>
    <w:rsid w:val="00E2147A"/>
    <w:rsid w:val="00E22492"/>
    <w:rsid w:val="00E22C35"/>
    <w:rsid w:val="00E23CB8"/>
    <w:rsid w:val="00E23FF7"/>
    <w:rsid w:val="00E240A5"/>
    <w:rsid w:val="00E24160"/>
    <w:rsid w:val="00E26DC0"/>
    <w:rsid w:val="00E27E52"/>
    <w:rsid w:val="00E31156"/>
    <w:rsid w:val="00E32EC4"/>
    <w:rsid w:val="00E34C73"/>
    <w:rsid w:val="00E354ED"/>
    <w:rsid w:val="00E425AD"/>
    <w:rsid w:val="00E431E9"/>
    <w:rsid w:val="00E44FC5"/>
    <w:rsid w:val="00E4526A"/>
    <w:rsid w:val="00E46584"/>
    <w:rsid w:val="00E46DB7"/>
    <w:rsid w:val="00E4729E"/>
    <w:rsid w:val="00E475ED"/>
    <w:rsid w:val="00E478BA"/>
    <w:rsid w:val="00E50CF0"/>
    <w:rsid w:val="00E51216"/>
    <w:rsid w:val="00E51784"/>
    <w:rsid w:val="00E52440"/>
    <w:rsid w:val="00E54136"/>
    <w:rsid w:val="00E54B16"/>
    <w:rsid w:val="00E54DEA"/>
    <w:rsid w:val="00E6018F"/>
    <w:rsid w:val="00E60BB4"/>
    <w:rsid w:val="00E60DCD"/>
    <w:rsid w:val="00E60E69"/>
    <w:rsid w:val="00E61033"/>
    <w:rsid w:val="00E67448"/>
    <w:rsid w:val="00E71508"/>
    <w:rsid w:val="00E71F45"/>
    <w:rsid w:val="00E746B1"/>
    <w:rsid w:val="00E749BA"/>
    <w:rsid w:val="00E75373"/>
    <w:rsid w:val="00E77C23"/>
    <w:rsid w:val="00E81F17"/>
    <w:rsid w:val="00E8294F"/>
    <w:rsid w:val="00E855A8"/>
    <w:rsid w:val="00E8686B"/>
    <w:rsid w:val="00E86F5A"/>
    <w:rsid w:val="00E87010"/>
    <w:rsid w:val="00E8731E"/>
    <w:rsid w:val="00E874FD"/>
    <w:rsid w:val="00E91337"/>
    <w:rsid w:val="00E92275"/>
    <w:rsid w:val="00E933BA"/>
    <w:rsid w:val="00E93CA8"/>
    <w:rsid w:val="00E94F93"/>
    <w:rsid w:val="00E96BF2"/>
    <w:rsid w:val="00E96ECA"/>
    <w:rsid w:val="00E9737C"/>
    <w:rsid w:val="00EA0467"/>
    <w:rsid w:val="00EA1FEC"/>
    <w:rsid w:val="00EA265B"/>
    <w:rsid w:val="00EA4715"/>
    <w:rsid w:val="00EA4C08"/>
    <w:rsid w:val="00EA4CA8"/>
    <w:rsid w:val="00EA610D"/>
    <w:rsid w:val="00EA622D"/>
    <w:rsid w:val="00EA701F"/>
    <w:rsid w:val="00EB0C50"/>
    <w:rsid w:val="00EB1E80"/>
    <w:rsid w:val="00EB40B5"/>
    <w:rsid w:val="00EB468D"/>
    <w:rsid w:val="00EB4E4E"/>
    <w:rsid w:val="00EB56EF"/>
    <w:rsid w:val="00EB5A0D"/>
    <w:rsid w:val="00EB7150"/>
    <w:rsid w:val="00EC04F2"/>
    <w:rsid w:val="00EC242C"/>
    <w:rsid w:val="00EC3D5E"/>
    <w:rsid w:val="00EC4D82"/>
    <w:rsid w:val="00EC64F5"/>
    <w:rsid w:val="00EC696C"/>
    <w:rsid w:val="00ED22BF"/>
    <w:rsid w:val="00ED2632"/>
    <w:rsid w:val="00ED26E6"/>
    <w:rsid w:val="00ED2CA4"/>
    <w:rsid w:val="00ED2DD0"/>
    <w:rsid w:val="00ED555C"/>
    <w:rsid w:val="00ED7708"/>
    <w:rsid w:val="00ED7C85"/>
    <w:rsid w:val="00ED7E28"/>
    <w:rsid w:val="00EE05CD"/>
    <w:rsid w:val="00EE07DA"/>
    <w:rsid w:val="00EE1DB6"/>
    <w:rsid w:val="00EE2A21"/>
    <w:rsid w:val="00EE46F6"/>
    <w:rsid w:val="00EE49DE"/>
    <w:rsid w:val="00EE7371"/>
    <w:rsid w:val="00EE77EB"/>
    <w:rsid w:val="00EE7BC1"/>
    <w:rsid w:val="00EF135E"/>
    <w:rsid w:val="00EF27DF"/>
    <w:rsid w:val="00EF2B4D"/>
    <w:rsid w:val="00EF51C1"/>
    <w:rsid w:val="00EF54CB"/>
    <w:rsid w:val="00EF571E"/>
    <w:rsid w:val="00EF61F5"/>
    <w:rsid w:val="00F00B83"/>
    <w:rsid w:val="00F0133E"/>
    <w:rsid w:val="00F03C00"/>
    <w:rsid w:val="00F069B0"/>
    <w:rsid w:val="00F06A28"/>
    <w:rsid w:val="00F1186A"/>
    <w:rsid w:val="00F123CC"/>
    <w:rsid w:val="00F130CA"/>
    <w:rsid w:val="00F13582"/>
    <w:rsid w:val="00F13D2C"/>
    <w:rsid w:val="00F15E95"/>
    <w:rsid w:val="00F17701"/>
    <w:rsid w:val="00F2119B"/>
    <w:rsid w:val="00F211DF"/>
    <w:rsid w:val="00F2139A"/>
    <w:rsid w:val="00F21672"/>
    <w:rsid w:val="00F22B7A"/>
    <w:rsid w:val="00F23BD4"/>
    <w:rsid w:val="00F242E3"/>
    <w:rsid w:val="00F25996"/>
    <w:rsid w:val="00F26C3B"/>
    <w:rsid w:val="00F332D0"/>
    <w:rsid w:val="00F3407D"/>
    <w:rsid w:val="00F34C2B"/>
    <w:rsid w:val="00F3641C"/>
    <w:rsid w:val="00F365F8"/>
    <w:rsid w:val="00F3666A"/>
    <w:rsid w:val="00F368D5"/>
    <w:rsid w:val="00F3732C"/>
    <w:rsid w:val="00F37A1B"/>
    <w:rsid w:val="00F42793"/>
    <w:rsid w:val="00F43C03"/>
    <w:rsid w:val="00F456D2"/>
    <w:rsid w:val="00F46934"/>
    <w:rsid w:val="00F47195"/>
    <w:rsid w:val="00F4773E"/>
    <w:rsid w:val="00F47F3A"/>
    <w:rsid w:val="00F47FA2"/>
    <w:rsid w:val="00F50E26"/>
    <w:rsid w:val="00F51543"/>
    <w:rsid w:val="00F53242"/>
    <w:rsid w:val="00F55EE5"/>
    <w:rsid w:val="00F569E1"/>
    <w:rsid w:val="00F6188A"/>
    <w:rsid w:val="00F61D96"/>
    <w:rsid w:val="00F62900"/>
    <w:rsid w:val="00F62C08"/>
    <w:rsid w:val="00F63D46"/>
    <w:rsid w:val="00F657D6"/>
    <w:rsid w:val="00F65E96"/>
    <w:rsid w:val="00F674E7"/>
    <w:rsid w:val="00F705CA"/>
    <w:rsid w:val="00F71461"/>
    <w:rsid w:val="00F71F2C"/>
    <w:rsid w:val="00F75E1E"/>
    <w:rsid w:val="00F77004"/>
    <w:rsid w:val="00F80DE2"/>
    <w:rsid w:val="00F82C07"/>
    <w:rsid w:val="00F841A6"/>
    <w:rsid w:val="00F843E0"/>
    <w:rsid w:val="00F8517A"/>
    <w:rsid w:val="00F859BA"/>
    <w:rsid w:val="00F863F7"/>
    <w:rsid w:val="00F86950"/>
    <w:rsid w:val="00F87C29"/>
    <w:rsid w:val="00F9067D"/>
    <w:rsid w:val="00F909A6"/>
    <w:rsid w:val="00F94CA2"/>
    <w:rsid w:val="00F96A34"/>
    <w:rsid w:val="00F97119"/>
    <w:rsid w:val="00F97605"/>
    <w:rsid w:val="00F97BB7"/>
    <w:rsid w:val="00FA1AFD"/>
    <w:rsid w:val="00FA32AA"/>
    <w:rsid w:val="00FA3D2D"/>
    <w:rsid w:val="00FA3DBC"/>
    <w:rsid w:val="00FA61FE"/>
    <w:rsid w:val="00FA6352"/>
    <w:rsid w:val="00FA6D33"/>
    <w:rsid w:val="00FA7C9B"/>
    <w:rsid w:val="00FB00C5"/>
    <w:rsid w:val="00FB1D8C"/>
    <w:rsid w:val="00FB24DD"/>
    <w:rsid w:val="00FB2C30"/>
    <w:rsid w:val="00FB6C3D"/>
    <w:rsid w:val="00FC0B41"/>
    <w:rsid w:val="00FC13B4"/>
    <w:rsid w:val="00FC2861"/>
    <w:rsid w:val="00FC3403"/>
    <w:rsid w:val="00FC4A59"/>
    <w:rsid w:val="00FC6185"/>
    <w:rsid w:val="00FC61AE"/>
    <w:rsid w:val="00FC7E06"/>
    <w:rsid w:val="00FD261A"/>
    <w:rsid w:val="00FD31DE"/>
    <w:rsid w:val="00FD3FB5"/>
    <w:rsid w:val="00FD4DAE"/>
    <w:rsid w:val="00FD5145"/>
    <w:rsid w:val="00FD6D9B"/>
    <w:rsid w:val="00FE45DD"/>
    <w:rsid w:val="00FE4E6C"/>
    <w:rsid w:val="00FE688D"/>
    <w:rsid w:val="00FE74E5"/>
    <w:rsid w:val="00FE7A27"/>
    <w:rsid w:val="00FE7F56"/>
    <w:rsid w:val="00FF0D13"/>
    <w:rsid w:val="00FF1704"/>
    <w:rsid w:val="00FF21BA"/>
    <w:rsid w:val="00FF3461"/>
    <w:rsid w:val="00FF39FE"/>
    <w:rsid w:val="00FF41C8"/>
    <w:rsid w:val="00FF6F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1"/>
    </o:shapelayout>
  </w:shapeDefaults>
  <w:decimalSymbol w:val="."/>
  <w:listSeparator w:val=","/>
  <w14:docId w14:val="74E7C058"/>
  <w15:docId w15:val="{F80D567E-4D42-43EE-ADA5-DC6C338D3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BB2"/>
    <w:pPr>
      <w:jc w:val="both"/>
    </w:pPr>
    <w:rPr>
      <w:sz w:val="24"/>
    </w:rPr>
  </w:style>
  <w:style w:type="paragraph" w:styleId="Heading1">
    <w:name w:val="heading 1"/>
    <w:basedOn w:val="Normal"/>
    <w:next w:val="Heading2"/>
    <w:link w:val="Heading1Char"/>
    <w:autoRedefine/>
    <w:uiPriority w:val="9"/>
    <w:qFormat/>
    <w:rsid w:val="001313F5"/>
    <w:pPr>
      <w:keepNext/>
      <w:keepLines/>
      <w:numPr>
        <w:numId w:val="60"/>
      </w:numPr>
      <w:spacing w:before="360" w:after="240"/>
      <w:outlineLvl w:val="0"/>
    </w:pPr>
    <w:rPr>
      <w:b/>
      <w:caps/>
      <w:noProof/>
      <w:kern w:val="28"/>
      <w:sz w:val="28"/>
    </w:rPr>
  </w:style>
  <w:style w:type="paragraph" w:styleId="Heading2">
    <w:name w:val="heading 2"/>
    <w:basedOn w:val="Normal"/>
    <w:next w:val="BodyText"/>
    <w:link w:val="Heading2Char"/>
    <w:autoRedefine/>
    <w:uiPriority w:val="9"/>
    <w:qFormat/>
    <w:rsid w:val="00CC3D44"/>
    <w:pPr>
      <w:keepNext/>
      <w:keepLines/>
      <w:numPr>
        <w:ilvl w:val="1"/>
        <w:numId w:val="60"/>
      </w:numPr>
      <w:spacing w:before="240" w:after="120"/>
      <w:outlineLvl w:val="1"/>
    </w:pPr>
    <w:rPr>
      <w:b/>
      <w:noProof/>
    </w:rPr>
  </w:style>
  <w:style w:type="paragraph" w:styleId="Heading3">
    <w:name w:val="heading 3"/>
    <w:next w:val="BodyText"/>
    <w:link w:val="Heading3Char"/>
    <w:autoRedefine/>
    <w:uiPriority w:val="9"/>
    <w:qFormat/>
    <w:rsid w:val="003127AA"/>
    <w:pPr>
      <w:numPr>
        <w:ilvl w:val="2"/>
        <w:numId w:val="60"/>
      </w:numPr>
      <w:tabs>
        <w:tab w:val="left" w:pos="864"/>
      </w:tabs>
      <w:spacing w:before="240" w:after="120"/>
      <w:outlineLvl w:val="2"/>
    </w:pPr>
    <w:rPr>
      <w:b/>
      <w:sz w:val="24"/>
    </w:rPr>
  </w:style>
  <w:style w:type="paragraph" w:styleId="Heading4">
    <w:name w:val="heading 4"/>
    <w:basedOn w:val="Normal"/>
    <w:next w:val="BodyText"/>
    <w:link w:val="Heading4Char"/>
    <w:autoRedefine/>
    <w:uiPriority w:val="9"/>
    <w:qFormat/>
    <w:rsid w:val="00953EA9"/>
    <w:pPr>
      <w:keepNext/>
      <w:numPr>
        <w:ilvl w:val="3"/>
        <w:numId w:val="60"/>
      </w:numPr>
      <w:tabs>
        <w:tab w:val="left" w:pos="1152"/>
      </w:tabs>
      <w:spacing w:before="240" w:after="120"/>
      <w:outlineLvl w:val="3"/>
    </w:pPr>
    <w:rPr>
      <w:b/>
    </w:rPr>
  </w:style>
  <w:style w:type="paragraph" w:styleId="Heading5">
    <w:name w:val="heading 5"/>
    <w:basedOn w:val="Normal"/>
    <w:next w:val="BodyText"/>
    <w:link w:val="Heading5Char"/>
    <w:autoRedefine/>
    <w:uiPriority w:val="9"/>
    <w:qFormat/>
    <w:rsid w:val="006C61BF"/>
    <w:pPr>
      <w:keepNext/>
      <w:numPr>
        <w:ilvl w:val="4"/>
        <w:numId w:val="60"/>
      </w:numPr>
      <w:tabs>
        <w:tab w:val="left" w:pos="1440"/>
      </w:tabs>
      <w:spacing w:before="240" w:after="120"/>
      <w:outlineLvl w:val="4"/>
    </w:pPr>
    <w:rPr>
      <w:b/>
    </w:rPr>
  </w:style>
  <w:style w:type="paragraph" w:styleId="Heading6">
    <w:name w:val="heading 6"/>
    <w:basedOn w:val="Heading5"/>
    <w:next w:val="BodyText"/>
    <w:uiPriority w:val="9"/>
    <w:qFormat/>
    <w:rsid w:val="00F77004"/>
    <w:pPr>
      <w:numPr>
        <w:ilvl w:val="5"/>
      </w:numPr>
      <w:outlineLvl w:val="5"/>
    </w:pPr>
  </w:style>
  <w:style w:type="paragraph" w:styleId="Heading7">
    <w:name w:val="heading 7"/>
    <w:basedOn w:val="Heading6"/>
    <w:next w:val="BodyText"/>
    <w:qFormat/>
    <w:rsid w:val="00412EFB"/>
    <w:pPr>
      <w:numPr>
        <w:ilvl w:val="6"/>
      </w:numPr>
      <w:tabs>
        <w:tab w:val="clear" w:pos="1440"/>
        <w:tab w:val="left" w:pos="1584"/>
      </w:tabs>
      <w:outlineLvl w:val="6"/>
    </w:pPr>
    <w:rPr>
      <w:color w:val="000000"/>
    </w:rPr>
  </w:style>
  <w:style w:type="paragraph" w:styleId="Heading8">
    <w:name w:val="heading 8"/>
    <w:basedOn w:val="Heading7"/>
    <w:next w:val="BodyText"/>
    <w:qFormat/>
    <w:rsid w:val="000D5C54"/>
    <w:pPr>
      <w:numPr>
        <w:ilvl w:val="7"/>
      </w:numPr>
      <w:tabs>
        <w:tab w:val="clear" w:pos="1584"/>
        <w:tab w:val="left" w:pos="1728"/>
      </w:tabs>
      <w:outlineLvl w:val="7"/>
    </w:pPr>
  </w:style>
  <w:style w:type="paragraph" w:styleId="Heading9">
    <w:name w:val="heading 9"/>
    <w:basedOn w:val="Heading8"/>
    <w:next w:val="BodyText"/>
    <w:qFormat/>
    <w:rsid w:val="00F77004"/>
    <w:pPr>
      <w:numPr>
        <w:ilvl w:val="8"/>
      </w:numPr>
      <w:tabs>
        <w:tab w:val="clear" w:pos="1728"/>
        <w:tab w:val="left" w:pos="2016"/>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D23A6D"/>
    <w:pPr>
      <w:spacing w:before="120" w:after="240"/>
      <w:jc w:val="left"/>
    </w:pPr>
  </w:style>
  <w:style w:type="paragraph" w:customStyle="1" w:styleId="1col-BodytextNoindent">
    <w:name w:val="1col-Body text No indent"/>
    <w:link w:val="1col-BodytextNoindentChar"/>
    <w:rsid w:val="00367378"/>
    <w:pPr>
      <w:autoSpaceDE w:val="0"/>
      <w:autoSpaceDN w:val="0"/>
      <w:adjustRightInd w:val="0"/>
    </w:pPr>
    <w:rPr>
      <w:color w:val="000000"/>
      <w:sz w:val="22"/>
      <w:szCs w:val="22"/>
    </w:rPr>
  </w:style>
  <w:style w:type="paragraph" w:styleId="Footer">
    <w:name w:val="footer"/>
    <w:basedOn w:val="Normal"/>
    <w:link w:val="FooterChar"/>
    <w:rsid w:val="001536F5"/>
    <w:pPr>
      <w:tabs>
        <w:tab w:val="center" w:pos="4320"/>
        <w:tab w:val="right" w:pos="8640"/>
      </w:tabs>
    </w:pPr>
    <w:rPr>
      <w:sz w:val="18"/>
    </w:rPr>
  </w:style>
  <w:style w:type="character" w:styleId="PageNumber">
    <w:name w:val="page number"/>
    <w:basedOn w:val="DefaultParagraphFont"/>
    <w:rsid w:val="00631450"/>
  </w:style>
  <w:style w:type="paragraph" w:styleId="TOC1">
    <w:name w:val="toc 1"/>
    <w:basedOn w:val="Normal"/>
    <w:next w:val="Normal"/>
    <w:autoRedefine/>
    <w:uiPriority w:val="39"/>
    <w:rsid w:val="00D0149B"/>
    <w:pPr>
      <w:tabs>
        <w:tab w:val="left" w:pos="480"/>
        <w:tab w:val="right" w:leader="dot" w:pos="9360"/>
      </w:tabs>
    </w:pPr>
    <w:rPr>
      <w:bCs/>
      <w:caps/>
      <w:noProof/>
    </w:rPr>
  </w:style>
  <w:style w:type="character" w:customStyle="1" w:styleId="1col-BodytextNoindentChar">
    <w:name w:val="1col-Body text No indent Char"/>
    <w:basedOn w:val="DefaultParagraphFont"/>
    <w:link w:val="1col-BodytextNoindent"/>
    <w:rsid w:val="00367378"/>
    <w:rPr>
      <w:color w:val="000000"/>
      <w:sz w:val="22"/>
      <w:szCs w:val="22"/>
      <w:lang w:val="en-US" w:eastAsia="en-US" w:bidi="ar-SA"/>
    </w:rPr>
  </w:style>
  <w:style w:type="character" w:styleId="CommentReference">
    <w:name w:val="annotation reference"/>
    <w:basedOn w:val="DefaultParagraphFont"/>
    <w:semiHidden/>
    <w:rsid w:val="00631450"/>
    <w:rPr>
      <w:sz w:val="16"/>
    </w:rPr>
  </w:style>
  <w:style w:type="paragraph" w:styleId="CommentText">
    <w:name w:val="annotation text"/>
    <w:basedOn w:val="Normal"/>
    <w:semiHidden/>
    <w:rsid w:val="00631450"/>
    <w:rPr>
      <w:sz w:val="20"/>
    </w:rPr>
  </w:style>
  <w:style w:type="paragraph" w:styleId="Header">
    <w:name w:val="header"/>
    <w:basedOn w:val="Normal"/>
    <w:link w:val="HeaderChar"/>
    <w:rsid w:val="007B06EC"/>
    <w:pPr>
      <w:tabs>
        <w:tab w:val="center" w:pos="4320"/>
        <w:tab w:val="right" w:pos="8640"/>
      </w:tabs>
    </w:pPr>
  </w:style>
  <w:style w:type="paragraph" w:styleId="Title">
    <w:name w:val="Title"/>
    <w:basedOn w:val="Normal"/>
    <w:qFormat/>
    <w:rsid w:val="001536F5"/>
    <w:pPr>
      <w:tabs>
        <w:tab w:val="left" w:pos="540"/>
        <w:tab w:val="left" w:pos="900"/>
        <w:tab w:val="left" w:pos="1260"/>
        <w:tab w:val="left" w:pos="1800"/>
        <w:tab w:val="left" w:pos="2880"/>
        <w:tab w:val="left" w:pos="3600"/>
        <w:tab w:val="left" w:pos="4140"/>
      </w:tabs>
      <w:jc w:val="center"/>
    </w:pPr>
    <w:rPr>
      <w:sz w:val="40"/>
    </w:rPr>
  </w:style>
  <w:style w:type="paragraph" w:customStyle="1" w:styleId="Text">
    <w:name w:val="Text"/>
    <w:rsid w:val="00F47FA2"/>
    <w:pPr>
      <w:tabs>
        <w:tab w:val="left" w:pos="360"/>
      </w:tabs>
      <w:spacing w:after="240"/>
    </w:pPr>
    <w:rPr>
      <w:sz w:val="24"/>
    </w:rPr>
  </w:style>
  <w:style w:type="paragraph" w:styleId="BodyText3">
    <w:name w:val="Body Text 3"/>
    <w:basedOn w:val="Normal"/>
    <w:rsid w:val="002B51DB"/>
    <w:rPr>
      <w:sz w:val="16"/>
      <w:szCs w:val="16"/>
    </w:rPr>
  </w:style>
  <w:style w:type="paragraph" w:customStyle="1" w:styleId="Appendix">
    <w:name w:val="Appendix"/>
    <w:basedOn w:val="Heading1"/>
    <w:next w:val="BodyText"/>
    <w:autoRedefine/>
    <w:rsid w:val="008C73BC"/>
    <w:pPr>
      <w:numPr>
        <w:numId w:val="3"/>
      </w:numPr>
      <w:tabs>
        <w:tab w:val="clear" w:pos="1440"/>
        <w:tab w:val="left" w:pos="2160"/>
      </w:tabs>
      <w:ind w:left="2160" w:hanging="2160"/>
    </w:pPr>
    <w:rPr>
      <w:noProof w:val="0"/>
      <w:kern w:val="0"/>
      <w:szCs w:val="28"/>
    </w:rPr>
  </w:style>
  <w:style w:type="character" w:styleId="Strong">
    <w:name w:val="Strong"/>
    <w:basedOn w:val="DefaultParagraphFont"/>
    <w:qFormat/>
    <w:rsid w:val="00631450"/>
    <w:rPr>
      <w:b/>
      <w:bCs/>
    </w:rPr>
  </w:style>
  <w:style w:type="paragraph" w:customStyle="1" w:styleId="Appendix1">
    <w:name w:val="Appendix 1"/>
    <w:basedOn w:val="Appendix"/>
    <w:next w:val="BodyText"/>
    <w:rsid w:val="00F77004"/>
    <w:pPr>
      <w:numPr>
        <w:ilvl w:val="1"/>
      </w:numPr>
      <w:tabs>
        <w:tab w:val="clear" w:pos="360"/>
        <w:tab w:val="clear" w:pos="2160"/>
        <w:tab w:val="left" w:pos="720"/>
      </w:tabs>
      <w:ind w:left="720" w:hanging="720"/>
      <w:outlineLvl w:val="1"/>
    </w:pPr>
    <w:rPr>
      <w:caps w:val="0"/>
      <w:sz w:val="24"/>
    </w:rPr>
  </w:style>
  <w:style w:type="paragraph" w:styleId="TOC2">
    <w:name w:val="toc 2"/>
    <w:basedOn w:val="Normal"/>
    <w:next w:val="Normal"/>
    <w:autoRedefine/>
    <w:uiPriority w:val="39"/>
    <w:rsid w:val="002C78E6"/>
    <w:pPr>
      <w:tabs>
        <w:tab w:val="left" w:pos="1440"/>
        <w:tab w:val="right" w:leader="dot" w:pos="9350"/>
      </w:tabs>
      <w:ind w:left="540"/>
    </w:pPr>
    <w:rPr>
      <w:iCs/>
    </w:rPr>
  </w:style>
  <w:style w:type="character" w:styleId="Hyperlink">
    <w:name w:val="Hyperlink"/>
    <w:basedOn w:val="DefaultParagraphFont"/>
    <w:uiPriority w:val="99"/>
    <w:rsid w:val="00631450"/>
    <w:rPr>
      <w:color w:val="0000FF"/>
      <w:u w:val="single"/>
    </w:rPr>
  </w:style>
  <w:style w:type="paragraph" w:styleId="TOC3">
    <w:name w:val="toc 3"/>
    <w:basedOn w:val="Normal"/>
    <w:next w:val="Normal"/>
    <w:autoRedefine/>
    <w:uiPriority w:val="39"/>
    <w:rsid w:val="00F77004"/>
    <w:pPr>
      <w:tabs>
        <w:tab w:val="left" w:pos="1440"/>
        <w:tab w:val="right" w:leader="dot" w:pos="9350"/>
      </w:tabs>
      <w:ind w:left="547"/>
    </w:pPr>
  </w:style>
  <w:style w:type="paragraph" w:styleId="TOC4">
    <w:name w:val="toc 4"/>
    <w:basedOn w:val="Normal"/>
    <w:next w:val="Normal"/>
    <w:autoRedefine/>
    <w:uiPriority w:val="39"/>
    <w:rsid w:val="008F3E36"/>
    <w:pPr>
      <w:tabs>
        <w:tab w:val="left" w:pos="1440"/>
        <w:tab w:val="right" w:leader="dot" w:pos="9346"/>
      </w:tabs>
      <w:ind w:left="547"/>
    </w:pPr>
  </w:style>
  <w:style w:type="paragraph" w:styleId="TOC5">
    <w:name w:val="toc 5"/>
    <w:basedOn w:val="Normal"/>
    <w:next w:val="Normal"/>
    <w:autoRedefine/>
    <w:uiPriority w:val="39"/>
    <w:rsid w:val="00B32519"/>
    <w:pPr>
      <w:tabs>
        <w:tab w:val="left" w:pos="1728"/>
        <w:tab w:val="right" w:leader="dot" w:pos="9350"/>
      </w:tabs>
      <w:ind w:left="547"/>
    </w:pPr>
  </w:style>
  <w:style w:type="paragraph" w:styleId="TOC6">
    <w:name w:val="toc 6"/>
    <w:basedOn w:val="Normal"/>
    <w:next w:val="Normal"/>
    <w:autoRedefine/>
    <w:uiPriority w:val="39"/>
    <w:rsid w:val="00B32519"/>
    <w:pPr>
      <w:tabs>
        <w:tab w:val="left" w:pos="1728"/>
        <w:tab w:val="right" w:leader="dot" w:pos="9346"/>
      </w:tabs>
      <w:ind w:left="547"/>
    </w:pPr>
  </w:style>
  <w:style w:type="paragraph" w:styleId="TOC7">
    <w:name w:val="toc 7"/>
    <w:basedOn w:val="Normal"/>
    <w:next w:val="Normal"/>
    <w:autoRedefine/>
    <w:uiPriority w:val="39"/>
    <w:rsid w:val="007F7EEB"/>
    <w:pPr>
      <w:tabs>
        <w:tab w:val="left" w:pos="2016"/>
        <w:tab w:val="right" w:leader="dot" w:pos="9346"/>
      </w:tabs>
      <w:ind w:left="547"/>
    </w:pPr>
  </w:style>
  <w:style w:type="paragraph" w:styleId="TOC8">
    <w:name w:val="toc 8"/>
    <w:basedOn w:val="Normal"/>
    <w:next w:val="Normal"/>
    <w:autoRedefine/>
    <w:uiPriority w:val="39"/>
    <w:rsid w:val="007F7EEB"/>
    <w:pPr>
      <w:tabs>
        <w:tab w:val="left" w:leader="dot" w:pos="2304"/>
        <w:tab w:val="right" w:leader="dot" w:pos="9346"/>
      </w:tabs>
      <w:ind w:left="547"/>
    </w:pPr>
  </w:style>
  <w:style w:type="paragraph" w:styleId="TOC9">
    <w:name w:val="toc 9"/>
    <w:basedOn w:val="Normal"/>
    <w:next w:val="Normal"/>
    <w:autoRedefine/>
    <w:uiPriority w:val="39"/>
    <w:rsid w:val="007F7EEB"/>
    <w:pPr>
      <w:tabs>
        <w:tab w:val="left" w:pos="2304"/>
        <w:tab w:val="right" w:leader="dot" w:pos="9346"/>
      </w:tabs>
      <w:ind w:left="547"/>
    </w:pPr>
  </w:style>
  <w:style w:type="paragraph" w:customStyle="1" w:styleId="Appendix2">
    <w:name w:val="Appendix 2"/>
    <w:basedOn w:val="Appendix1"/>
    <w:next w:val="Text"/>
    <w:rsid w:val="00F47FA2"/>
    <w:pPr>
      <w:numPr>
        <w:ilvl w:val="2"/>
      </w:numPr>
      <w:tabs>
        <w:tab w:val="clear" w:pos="720"/>
      </w:tabs>
      <w:outlineLvl w:val="2"/>
    </w:pPr>
  </w:style>
  <w:style w:type="paragraph" w:styleId="Caption">
    <w:name w:val="caption"/>
    <w:basedOn w:val="Normal"/>
    <w:next w:val="BodyText"/>
    <w:autoRedefine/>
    <w:uiPriority w:val="35"/>
    <w:qFormat/>
    <w:rsid w:val="005152B5"/>
    <w:pPr>
      <w:jc w:val="center"/>
    </w:pPr>
  </w:style>
  <w:style w:type="paragraph" w:styleId="TableofFigures">
    <w:name w:val="table of figures"/>
    <w:basedOn w:val="Normal"/>
    <w:next w:val="Normal"/>
    <w:uiPriority w:val="99"/>
    <w:rsid w:val="001536F5"/>
    <w:pPr>
      <w:tabs>
        <w:tab w:val="right" w:leader="dot" w:pos="9350"/>
      </w:tabs>
      <w:ind w:left="480" w:hanging="480"/>
    </w:pPr>
    <w:rPr>
      <w:noProof/>
    </w:rPr>
  </w:style>
  <w:style w:type="paragraph" w:styleId="List2">
    <w:name w:val="List 2"/>
    <w:basedOn w:val="Normal"/>
    <w:semiHidden/>
    <w:rsid w:val="00280132"/>
    <w:pPr>
      <w:ind w:left="720" w:hanging="360"/>
    </w:pPr>
  </w:style>
  <w:style w:type="paragraph" w:styleId="CommentSubject">
    <w:name w:val="annotation subject"/>
    <w:basedOn w:val="CommentText"/>
    <w:next w:val="CommentText"/>
    <w:semiHidden/>
    <w:rsid w:val="005A3BE2"/>
    <w:rPr>
      <w:sz w:val="24"/>
    </w:rPr>
  </w:style>
  <w:style w:type="paragraph" w:styleId="BalloonText">
    <w:name w:val="Balloon Text"/>
    <w:basedOn w:val="Normal"/>
    <w:semiHidden/>
    <w:rsid w:val="005A3BE2"/>
    <w:rPr>
      <w:rFonts w:ascii="Lucida Grande" w:hAnsi="Lucida Grande"/>
      <w:sz w:val="18"/>
      <w:szCs w:val="18"/>
    </w:rPr>
  </w:style>
  <w:style w:type="character" w:customStyle="1" w:styleId="CharChar1">
    <w:name w:val="Char Char1"/>
    <w:basedOn w:val="DefaultParagraphFont"/>
    <w:rsid w:val="001536F5"/>
    <w:rPr>
      <w:rFonts w:cs="Arial"/>
      <w:b/>
      <w:bCs/>
      <w:sz w:val="24"/>
      <w:szCs w:val="26"/>
      <w:lang w:val="en-US" w:eastAsia="en-US" w:bidi="ar-SA"/>
    </w:rPr>
  </w:style>
  <w:style w:type="numbering" w:styleId="111111">
    <w:name w:val="Outline List 2"/>
    <w:aliases w:val="1.0 / 1.1 / 1.1.1"/>
    <w:basedOn w:val="NoList"/>
    <w:rsid w:val="001536F5"/>
    <w:pPr>
      <w:numPr>
        <w:numId w:val="1"/>
      </w:numPr>
    </w:pPr>
  </w:style>
  <w:style w:type="paragraph" w:customStyle="1" w:styleId="BulletedList">
    <w:name w:val="Bulleted List"/>
    <w:basedOn w:val="Normal"/>
    <w:rsid w:val="001536F5"/>
    <w:pPr>
      <w:numPr>
        <w:numId w:val="2"/>
      </w:numPr>
    </w:pPr>
  </w:style>
  <w:style w:type="paragraph" w:customStyle="1" w:styleId="DocumentTitle">
    <w:name w:val="Document Title"/>
    <w:basedOn w:val="Normal"/>
    <w:rsid w:val="001536F5"/>
    <w:pPr>
      <w:tabs>
        <w:tab w:val="left" w:pos="374"/>
        <w:tab w:val="left" w:pos="748"/>
        <w:tab w:val="left" w:pos="1122"/>
      </w:tabs>
      <w:jc w:val="center"/>
    </w:pPr>
    <w:rPr>
      <w:caps/>
      <w:sz w:val="56"/>
      <w:szCs w:val="56"/>
    </w:rPr>
  </w:style>
  <w:style w:type="paragraph" w:customStyle="1" w:styleId="DraftVersion">
    <w:name w:val="Draft Version"/>
    <w:basedOn w:val="Normal"/>
    <w:rsid w:val="001536F5"/>
    <w:pPr>
      <w:tabs>
        <w:tab w:val="left" w:pos="374"/>
        <w:tab w:val="left" w:pos="748"/>
        <w:tab w:val="left" w:pos="1122"/>
      </w:tabs>
      <w:jc w:val="center"/>
    </w:pPr>
    <w:rPr>
      <w:rFonts w:ascii="Times New Roman Bold" w:hAnsi="Times New Roman Bold"/>
      <w:b/>
      <w:i/>
      <w:caps/>
      <w:sz w:val="36"/>
      <w:szCs w:val="36"/>
    </w:rPr>
  </w:style>
  <w:style w:type="character" w:styleId="Emphasis">
    <w:name w:val="Emphasis"/>
    <w:basedOn w:val="DefaultParagraphFont"/>
    <w:qFormat/>
    <w:rsid w:val="001536F5"/>
    <w:rPr>
      <w:i/>
      <w:iCs/>
    </w:rPr>
  </w:style>
  <w:style w:type="paragraph" w:customStyle="1" w:styleId="figtextleft">
    <w:name w:val="fig text left"/>
    <w:basedOn w:val="Normal"/>
    <w:rsid w:val="00B80EBC"/>
    <w:pPr>
      <w:autoSpaceDE w:val="0"/>
      <w:autoSpaceDN w:val="0"/>
      <w:adjustRightInd w:val="0"/>
    </w:pPr>
    <w:rPr>
      <w:rFonts w:ascii="Arial" w:eastAsia="MS PGothic" w:hAnsi="Arial" w:cs="Arial"/>
      <w:color w:val="003296"/>
      <w:sz w:val="18"/>
      <w:szCs w:val="18"/>
    </w:rPr>
  </w:style>
  <w:style w:type="paragraph" w:customStyle="1" w:styleId="figtextbold">
    <w:name w:val="fig text bold"/>
    <w:basedOn w:val="Normal"/>
    <w:rsid w:val="00B80EBC"/>
    <w:pPr>
      <w:autoSpaceDE w:val="0"/>
      <w:autoSpaceDN w:val="0"/>
      <w:adjustRightInd w:val="0"/>
      <w:jc w:val="center"/>
    </w:pPr>
    <w:rPr>
      <w:rFonts w:ascii="Arial" w:eastAsia="MS PGothic" w:hAnsi="Arial" w:cs="Arial"/>
      <w:b/>
      <w:bCs/>
      <w:sz w:val="18"/>
      <w:szCs w:val="18"/>
    </w:rPr>
  </w:style>
  <w:style w:type="paragraph" w:customStyle="1" w:styleId="figtextcenter">
    <w:name w:val="fig text center"/>
    <w:basedOn w:val="figtextleft"/>
    <w:link w:val="figtextcenterChar"/>
    <w:rsid w:val="001536F5"/>
    <w:pPr>
      <w:jc w:val="center"/>
    </w:pPr>
    <w:rPr>
      <w:color w:val="auto"/>
    </w:rPr>
  </w:style>
  <w:style w:type="character" w:customStyle="1" w:styleId="figtextcenterChar">
    <w:name w:val="fig text center Char"/>
    <w:basedOn w:val="DefaultParagraphFont"/>
    <w:link w:val="figtextcenter"/>
    <w:rsid w:val="001536F5"/>
    <w:rPr>
      <w:rFonts w:ascii="Arial" w:eastAsia="MS PGothic" w:hAnsi="Arial" w:cs="Arial"/>
      <w:sz w:val="18"/>
      <w:szCs w:val="18"/>
      <w:lang w:val="en-US" w:eastAsia="en-US" w:bidi="ar-SA"/>
    </w:rPr>
  </w:style>
  <w:style w:type="paragraph" w:customStyle="1" w:styleId="Figure">
    <w:name w:val="Figure"/>
    <w:basedOn w:val="Normal"/>
    <w:next w:val="Normal"/>
    <w:rsid w:val="001536F5"/>
    <w:pPr>
      <w:spacing w:before="40" w:after="40"/>
      <w:jc w:val="center"/>
    </w:pPr>
    <w:rPr>
      <w:b/>
      <w:sz w:val="20"/>
    </w:rPr>
  </w:style>
  <w:style w:type="paragraph" w:customStyle="1" w:styleId="FigureCaption">
    <w:name w:val="Figure Caption"/>
    <w:basedOn w:val="Normal"/>
    <w:next w:val="Normal"/>
    <w:link w:val="FigureCaptionChar"/>
    <w:autoRedefine/>
    <w:rsid w:val="001536F5"/>
    <w:pPr>
      <w:suppressAutoHyphens/>
      <w:jc w:val="center"/>
    </w:pPr>
    <w:rPr>
      <w:bCs/>
      <w:lang w:eastAsia="ar-SA"/>
    </w:rPr>
  </w:style>
  <w:style w:type="character" w:customStyle="1" w:styleId="FigureCaptionChar">
    <w:name w:val="Figure Caption Char"/>
    <w:basedOn w:val="DefaultParagraphFont"/>
    <w:link w:val="FigureCaption"/>
    <w:rsid w:val="001536F5"/>
    <w:rPr>
      <w:bCs/>
      <w:sz w:val="24"/>
      <w:lang w:val="en-US" w:eastAsia="ar-SA" w:bidi="ar-SA"/>
    </w:rPr>
  </w:style>
  <w:style w:type="character" w:styleId="FootnoteReference">
    <w:name w:val="footnote reference"/>
    <w:basedOn w:val="DefaultParagraphFont"/>
    <w:semiHidden/>
    <w:rsid w:val="001536F5"/>
    <w:rPr>
      <w:vertAlign w:val="superscript"/>
    </w:rPr>
  </w:style>
  <w:style w:type="paragraph" w:styleId="FootnoteText">
    <w:name w:val="footnote text"/>
    <w:basedOn w:val="Normal"/>
    <w:semiHidden/>
    <w:rsid w:val="001536F5"/>
    <w:rPr>
      <w:sz w:val="20"/>
    </w:rPr>
  </w:style>
  <w:style w:type="paragraph" w:customStyle="1" w:styleId="TOCMainHeading">
    <w:name w:val="TOC Main Heading"/>
    <w:basedOn w:val="Normal"/>
    <w:autoRedefine/>
    <w:rsid w:val="00884DAB"/>
    <w:pPr>
      <w:jc w:val="center"/>
    </w:pPr>
    <w:rPr>
      <w:b/>
      <w:caps/>
      <w:sz w:val="28"/>
      <w:szCs w:val="28"/>
    </w:rPr>
  </w:style>
  <w:style w:type="paragraph" w:customStyle="1" w:styleId="TableCaption">
    <w:name w:val="Table Caption"/>
    <w:basedOn w:val="Normal"/>
    <w:next w:val="BodyText"/>
    <w:autoRedefine/>
    <w:rsid w:val="00C82F74"/>
    <w:pPr>
      <w:suppressAutoHyphens/>
      <w:spacing w:before="480" w:after="120"/>
      <w:jc w:val="center"/>
    </w:pPr>
    <w:rPr>
      <w:rFonts w:ascii="Arial" w:hAnsi="Arial"/>
      <w:b/>
      <w:bCs/>
      <w:lang w:eastAsia="ar-SA"/>
    </w:rPr>
  </w:style>
  <w:style w:type="paragraph" w:customStyle="1" w:styleId="tablefootnote">
    <w:name w:val="table footnote"/>
    <w:rsid w:val="001536F5"/>
    <w:rPr>
      <w:rFonts w:ascii="Arial" w:hAnsi="Arial"/>
      <w:bCs/>
      <w:sz w:val="14"/>
      <w:szCs w:val="14"/>
      <w:lang w:eastAsia="ar-SA"/>
    </w:rPr>
  </w:style>
  <w:style w:type="table" w:styleId="TableGrid">
    <w:name w:val="Table Grid"/>
    <w:basedOn w:val="TableNormal"/>
    <w:uiPriority w:val="39"/>
    <w:rsid w:val="00B80EBC"/>
    <w:rPr>
      <w:rFonts w:ascii="Arial" w:hAnsi="Arial"/>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ignatureLines">
    <w:name w:val="Signature Lines"/>
    <w:basedOn w:val="BodyText3"/>
    <w:rsid w:val="001536F5"/>
    <w:pPr>
      <w:tabs>
        <w:tab w:val="left" w:pos="6480"/>
      </w:tabs>
    </w:pPr>
    <w:rPr>
      <w:sz w:val="24"/>
      <w:szCs w:val="24"/>
    </w:rPr>
  </w:style>
  <w:style w:type="character" w:customStyle="1" w:styleId="Heading3Char">
    <w:name w:val="Heading 3 Char"/>
    <w:basedOn w:val="DefaultParagraphFont"/>
    <w:link w:val="Heading3"/>
    <w:uiPriority w:val="9"/>
    <w:rsid w:val="003127AA"/>
    <w:rPr>
      <w:b/>
      <w:sz w:val="24"/>
    </w:rPr>
  </w:style>
  <w:style w:type="character" w:customStyle="1" w:styleId="Heading4Char">
    <w:name w:val="Heading 4 Char"/>
    <w:basedOn w:val="DefaultParagraphFont"/>
    <w:link w:val="Heading4"/>
    <w:uiPriority w:val="9"/>
    <w:rsid w:val="00953EA9"/>
    <w:rPr>
      <w:b/>
      <w:sz w:val="24"/>
    </w:rPr>
  </w:style>
  <w:style w:type="paragraph" w:customStyle="1" w:styleId="Appendix3">
    <w:name w:val="Appendix 3"/>
    <w:basedOn w:val="Appendix2"/>
    <w:next w:val="Text"/>
    <w:rsid w:val="00F47FA2"/>
    <w:pPr>
      <w:numPr>
        <w:ilvl w:val="3"/>
      </w:numPr>
      <w:tabs>
        <w:tab w:val="clear" w:pos="1080"/>
      </w:tabs>
      <w:outlineLvl w:val="3"/>
    </w:pPr>
  </w:style>
  <w:style w:type="paragraph" w:customStyle="1" w:styleId="Appendix4">
    <w:name w:val="Appendix 4"/>
    <w:basedOn w:val="Appendix3"/>
    <w:next w:val="Text"/>
    <w:rsid w:val="00F47FA2"/>
    <w:pPr>
      <w:numPr>
        <w:ilvl w:val="4"/>
      </w:numPr>
      <w:tabs>
        <w:tab w:val="clear" w:pos="1080"/>
      </w:tabs>
      <w:outlineLvl w:val="4"/>
    </w:pPr>
  </w:style>
  <w:style w:type="paragraph" w:customStyle="1" w:styleId="Appendix5">
    <w:name w:val="Appendix 5"/>
    <w:basedOn w:val="Appendix4"/>
    <w:next w:val="Text"/>
    <w:rsid w:val="00F47FA2"/>
    <w:pPr>
      <w:numPr>
        <w:ilvl w:val="5"/>
      </w:numPr>
      <w:tabs>
        <w:tab w:val="left" w:pos="1440"/>
      </w:tabs>
      <w:outlineLvl w:val="5"/>
    </w:pPr>
  </w:style>
  <w:style w:type="paragraph" w:customStyle="1" w:styleId="Appendix6">
    <w:name w:val="Appendix 6"/>
    <w:basedOn w:val="Appendix5"/>
    <w:next w:val="Text"/>
    <w:rsid w:val="00F47FA2"/>
    <w:pPr>
      <w:numPr>
        <w:ilvl w:val="6"/>
      </w:numPr>
      <w:tabs>
        <w:tab w:val="left" w:pos="1440"/>
      </w:tabs>
      <w:outlineLvl w:val="6"/>
    </w:pPr>
  </w:style>
  <w:style w:type="paragraph" w:customStyle="1" w:styleId="TableHeading">
    <w:name w:val="Table Heading"/>
    <w:next w:val="Text"/>
    <w:rsid w:val="001F1C2F"/>
    <w:pPr>
      <w:jc w:val="center"/>
    </w:pPr>
    <w:rPr>
      <w:rFonts w:ascii="Arial" w:hAnsi="Arial"/>
      <w:b/>
    </w:rPr>
  </w:style>
  <w:style w:type="paragraph" w:customStyle="1" w:styleId="TableText">
    <w:name w:val="Table Text"/>
    <w:basedOn w:val="Text"/>
    <w:rsid w:val="009A125A"/>
    <w:pPr>
      <w:spacing w:after="0"/>
    </w:pPr>
    <w:rPr>
      <w:rFonts w:ascii="Arial" w:hAnsi="Arial"/>
      <w:sz w:val="20"/>
    </w:rPr>
  </w:style>
  <w:style w:type="paragraph" w:customStyle="1" w:styleId="approved">
    <w:name w:val="approved"/>
    <w:rsid w:val="00C61FB9"/>
    <w:rPr>
      <w:rFonts w:ascii="Arial" w:eastAsia="Times" w:hAnsi="Arial"/>
      <w:b/>
      <w:i/>
      <w:sz w:val="22"/>
    </w:rPr>
  </w:style>
  <w:style w:type="character" w:customStyle="1" w:styleId="Heading1Char">
    <w:name w:val="Heading 1 Char"/>
    <w:basedOn w:val="DefaultParagraphFont"/>
    <w:link w:val="Heading1"/>
    <w:uiPriority w:val="9"/>
    <w:rsid w:val="001313F5"/>
    <w:rPr>
      <w:b/>
      <w:caps/>
      <w:noProof/>
      <w:kern w:val="28"/>
      <w:sz w:val="28"/>
    </w:rPr>
  </w:style>
  <w:style w:type="character" w:customStyle="1" w:styleId="Heading2Char">
    <w:name w:val="Heading 2 Char"/>
    <w:basedOn w:val="DefaultParagraphFont"/>
    <w:link w:val="Heading2"/>
    <w:uiPriority w:val="9"/>
    <w:rsid w:val="00CC3D44"/>
    <w:rPr>
      <w:b/>
      <w:noProof/>
      <w:sz w:val="24"/>
    </w:rPr>
  </w:style>
  <w:style w:type="character" w:customStyle="1" w:styleId="BodyTextChar">
    <w:name w:val="Body Text Char"/>
    <w:basedOn w:val="DefaultParagraphFont"/>
    <w:link w:val="BodyText"/>
    <w:rsid w:val="00D23A6D"/>
    <w:rPr>
      <w:sz w:val="24"/>
    </w:rPr>
  </w:style>
  <w:style w:type="paragraph" w:styleId="ListParagraph">
    <w:name w:val="List Paragraph"/>
    <w:basedOn w:val="Normal"/>
    <w:uiPriority w:val="34"/>
    <w:qFormat/>
    <w:rsid w:val="00FC4A59"/>
    <w:pPr>
      <w:ind w:left="720"/>
      <w:contextualSpacing/>
    </w:pPr>
  </w:style>
  <w:style w:type="character" w:customStyle="1" w:styleId="HeaderChar">
    <w:name w:val="Header Char"/>
    <w:basedOn w:val="DefaultParagraphFont"/>
    <w:link w:val="Header"/>
    <w:rsid w:val="000A617D"/>
    <w:rPr>
      <w:sz w:val="24"/>
    </w:rPr>
  </w:style>
  <w:style w:type="character" w:styleId="PlaceholderText">
    <w:name w:val="Placeholder Text"/>
    <w:basedOn w:val="DefaultParagraphFont"/>
    <w:uiPriority w:val="99"/>
    <w:semiHidden/>
    <w:rsid w:val="00926DD0"/>
    <w:rPr>
      <w:color w:val="808080"/>
    </w:rPr>
  </w:style>
  <w:style w:type="paragraph" w:customStyle="1" w:styleId="ArialText">
    <w:name w:val="Arial Text"/>
    <w:rsid w:val="003B673F"/>
    <w:rPr>
      <w:rFonts w:ascii="Arial" w:hAnsi="Arial"/>
      <w:snapToGrid w:val="0"/>
      <w:sz w:val="24"/>
    </w:rPr>
  </w:style>
  <w:style w:type="paragraph" w:customStyle="1" w:styleId="SignaturePage">
    <w:name w:val="Signature Page"/>
    <w:rsid w:val="00BE439E"/>
    <w:pPr>
      <w:tabs>
        <w:tab w:val="left" w:pos="1710"/>
        <w:tab w:val="left" w:pos="5760"/>
        <w:tab w:val="left" w:pos="6480"/>
        <w:tab w:val="left" w:pos="9270"/>
      </w:tabs>
    </w:pPr>
    <w:rPr>
      <w:rFonts w:ascii="Arial" w:hAnsi="Arial"/>
      <w:sz w:val="24"/>
    </w:rPr>
  </w:style>
  <w:style w:type="paragraph" w:customStyle="1" w:styleId="FigureCaption0">
    <w:name w:val="Figure_Caption"/>
    <w:basedOn w:val="Caption"/>
    <w:next w:val="BodyText"/>
    <w:qFormat/>
    <w:rsid w:val="002A5855"/>
    <w:rPr>
      <w:rFonts w:ascii="Times New Roman Bold"/>
    </w:rPr>
  </w:style>
  <w:style w:type="character" w:customStyle="1" w:styleId="FooterChar">
    <w:name w:val="Footer Char"/>
    <w:basedOn w:val="DefaultParagraphFont"/>
    <w:link w:val="Footer"/>
    <w:rsid w:val="0054264E"/>
    <w:rPr>
      <w:sz w:val="18"/>
    </w:rPr>
  </w:style>
  <w:style w:type="paragraph" w:customStyle="1" w:styleId="keywordblue">
    <w:name w:val="keyword_blue"/>
    <w:basedOn w:val="Text"/>
    <w:next w:val="BodyText"/>
    <w:uiPriority w:val="99"/>
    <w:rsid w:val="00AD5D35"/>
    <w:pPr>
      <w:spacing w:before="240" w:after="0"/>
      <w:ind w:left="1440" w:hanging="1440"/>
    </w:pPr>
    <w:rPr>
      <w:rFonts w:ascii="Arial" w:hAnsi="Arial"/>
      <w:b/>
      <w:bCs/>
      <w:color w:val="1F497D"/>
      <w:szCs w:val="24"/>
    </w:rPr>
  </w:style>
  <w:style w:type="paragraph" w:customStyle="1" w:styleId="keyword">
    <w:name w:val="keyword"/>
    <w:basedOn w:val="Normal"/>
    <w:next w:val="BodyText"/>
    <w:uiPriority w:val="99"/>
    <w:rsid w:val="00AD5D35"/>
    <w:pPr>
      <w:tabs>
        <w:tab w:val="left" w:pos="360"/>
      </w:tabs>
      <w:spacing w:before="240"/>
    </w:pPr>
    <w:rPr>
      <w:rFonts w:ascii="Arial" w:hAnsi="Arial"/>
      <w:b/>
      <w:bCs/>
      <w:szCs w:val="24"/>
    </w:rPr>
  </w:style>
  <w:style w:type="paragraph" w:styleId="NormalWeb">
    <w:name w:val="Normal (Web)"/>
    <w:basedOn w:val="Normal"/>
    <w:next w:val="Normal"/>
    <w:uiPriority w:val="99"/>
    <w:rsid w:val="00BD3FF8"/>
    <w:pPr>
      <w:autoSpaceDE w:val="0"/>
      <w:autoSpaceDN w:val="0"/>
      <w:adjustRightInd w:val="0"/>
    </w:pPr>
    <w:rPr>
      <w:rFonts w:eastAsia="Calibri"/>
      <w:szCs w:val="24"/>
    </w:rPr>
  </w:style>
  <w:style w:type="paragraph" w:styleId="Revision">
    <w:name w:val="Revision"/>
    <w:hidden/>
    <w:uiPriority w:val="99"/>
    <w:semiHidden/>
    <w:rsid w:val="002E7850"/>
    <w:rPr>
      <w:sz w:val="24"/>
    </w:rPr>
  </w:style>
  <w:style w:type="paragraph" w:customStyle="1" w:styleId="BodyA">
    <w:name w:val="Body A"/>
    <w:rsid w:val="00D67C05"/>
    <w:rPr>
      <w:rFonts w:ascii="Helvetica" w:eastAsia="ヒラギノ角ゴ Pro W3" w:hAnsi="Helvetica"/>
      <w:color w:val="000000"/>
      <w:sz w:val="24"/>
    </w:rPr>
  </w:style>
  <w:style w:type="character" w:customStyle="1" w:styleId="st1">
    <w:name w:val="st1"/>
    <w:basedOn w:val="DefaultParagraphFont"/>
    <w:rsid w:val="00D67C05"/>
  </w:style>
  <w:style w:type="paragraph" w:customStyle="1" w:styleId="FreeFormA">
    <w:name w:val="Free Form A"/>
    <w:rsid w:val="00D67C05"/>
    <w:rPr>
      <w:rFonts w:ascii="Helvetica" w:eastAsia="ヒラギノ角ゴ Pro W3" w:hAnsi="Helvetica"/>
      <w:color w:val="000000"/>
      <w:sz w:val="24"/>
    </w:rPr>
  </w:style>
  <w:style w:type="paragraph" w:customStyle="1" w:styleId="StyleListParagraphLeft">
    <w:name w:val="Style List Paragraph + Left"/>
    <w:basedOn w:val="ListParagraph"/>
    <w:autoRedefine/>
    <w:rsid w:val="00694684"/>
    <w:pPr>
      <w:numPr>
        <w:numId w:val="68"/>
      </w:numPr>
    </w:pPr>
  </w:style>
  <w:style w:type="character" w:customStyle="1" w:styleId="Heading5Char">
    <w:name w:val="Heading 5 Char"/>
    <w:basedOn w:val="DefaultParagraphFont"/>
    <w:link w:val="Heading5"/>
    <w:uiPriority w:val="9"/>
    <w:rsid w:val="007B050B"/>
    <w:rPr>
      <w:b/>
      <w:sz w:val="24"/>
    </w:rPr>
  </w:style>
  <w:style w:type="paragraph" w:styleId="TOCHeading">
    <w:name w:val="TOC Heading"/>
    <w:basedOn w:val="Heading1"/>
    <w:next w:val="Normal"/>
    <w:uiPriority w:val="39"/>
    <w:unhideWhenUsed/>
    <w:qFormat/>
    <w:rsid w:val="0027177A"/>
    <w:pPr>
      <w:numPr>
        <w:numId w:val="0"/>
      </w:numPr>
      <w:spacing w:before="240" w:after="0" w:line="259" w:lineRule="auto"/>
      <w:jc w:val="left"/>
      <w:outlineLvl w:val="9"/>
    </w:pPr>
    <w:rPr>
      <w:rFonts w:asciiTheme="majorHAnsi" w:eastAsiaTheme="majorEastAsia" w:hAnsiTheme="majorHAnsi" w:cstheme="majorBidi"/>
      <w:b w:val="0"/>
      <w:caps w:val="0"/>
      <w:noProof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2763">
      <w:bodyDiv w:val="1"/>
      <w:marLeft w:val="0"/>
      <w:marRight w:val="0"/>
      <w:marTop w:val="0"/>
      <w:marBottom w:val="0"/>
      <w:divBdr>
        <w:top w:val="none" w:sz="0" w:space="0" w:color="auto"/>
        <w:left w:val="none" w:sz="0" w:space="0" w:color="auto"/>
        <w:bottom w:val="none" w:sz="0" w:space="0" w:color="auto"/>
        <w:right w:val="none" w:sz="0" w:space="0" w:color="auto"/>
      </w:divBdr>
    </w:div>
    <w:div w:id="118227914">
      <w:bodyDiv w:val="1"/>
      <w:marLeft w:val="0"/>
      <w:marRight w:val="0"/>
      <w:marTop w:val="0"/>
      <w:marBottom w:val="0"/>
      <w:divBdr>
        <w:top w:val="none" w:sz="0" w:space="0" w:color="auto"/>
        <w:left w:val="none" w:sz="0" w:space="0" w:color="auto"/>
        <w:bottom w:val="none" w:sz="0" w:space="0" w:color="auto"/>
        <w:right w:val="none" w:sz="0" w:space="0" w:color="auto"/>
      </w:divBdr>
    </w:div>
    <w:div w:id="170418414">
      <w:bodyDiv w:val="1"/>
      <w:marLeft w:val="0"/>
      <w:marRight w:val="0"/>
      <w:marTop w:val="0"/>
      <w:marBottom w:val="0"/>
      <w:divBdr>
        <w:top w:val="none" w:sz="0" w:space="0" w:color="auto"/>
        <w:left w:val="none" w:sz="0" w:space="0" w:color="auto"/>
        <w:bottom w:val="none" w:sz="0" w:space="0" w:color="auto"/>
        <w:right w:val="none" w:sz="0" w:space="0" w:color="auto"/>
      </w:divBdr>
    </w:div>
    <w:div w:id="276642422">
      <w:bodyDiv w:val="1"/>
      <w:marLeft w:val="0"/>
      <w:marRight w:val="0"/>
      <w:marTop w:val="0"/>
      <w:marBottom w:val="0"/>
      <w:divBdr>
        <w:top w:val="none" w:sz="0" w:space="0" w:color="auto"/>
        <w:left w:val="none" w:sz="0" w:space="0" w:color="auto"/>
        <w:bottom w:val="none" w:sz="0" w:space="0" w:color="auto"/>
        <w:right w:val="none" w:sz="0" w:space="0" w:color="auto"/>
      </w:divBdr>
    </w:div>
    <w:div w:id="294260532">
      <w:bodyDiv w:val="1"/>
      <w:marLeft w:val="0"/>
      <w:marRight w:val="0"/>
      <w:marTop w:val="0"/>
      <w:marBottom w:val="0"/>
      <w:divBdr>
        <w:top w:val="none" w:sz="0" w:space="0" w:color="auto"/>
        <w:left w:val="none" w:sz="0" w:space="0" w:color="auto"/>
        <w:bottom w:val="none" w:sz="0" w:space="0" w:color="auto"/>
        <w:right w:val="none" w:sz="0" w:space="0" w:color="auto"/>
      </w:divBdr>
    </w:div>
    <w:div w:id="296640880">
      <w:bodyDiv w:val="1"/>
      <w:marLeft w:val="0"/>
      <w:marRight w:val="0"/>
      <w:marTop w:val="0"/>
      <w:marBottom w:val="0"/>
      <w:divBdr>
        <w:top w:val="none" w:sz="0" w:space="0" w:color="auto"/>
        <w:left w:val="none" w:sz="0" w:space="0" w:color="auto"/>
        <w:bottom w:val="none" w:sz="0" w:space="0" w:color="auto"/>
        <w:right w:val="none" w:sz="0" w:space="0" w:color="auto"/>
      </w:divBdr>
    </w:div>
    <w:div w:id="297538434">
      <w:bodyDiv w:val="1"/>
      <w:marLeft w:val="0"/>
      <w:marRight w:val="0"/>
      <w:marTop w:val="0"/>
      <w:marBottom w:val="0"/>
      <w:divBdr>
        <w:top w:val="none" w:sz="0" w:space="0" w:color="auto"/>
        <w:left w:val="none" w:sz="0" w:space="0" w:color="auto"/>
        <w:bottom w:val="none" w:sz="0" w:space="0" w:color="auto"/>
        <w:right w:val="none" w:sz="0" w:space="0" w:color="auto"/>
      </w:divBdr>
    </w:div>
    <w:div w:id="301423638">
      <w:bodyDiv w:val="1"/>
      <w:marLeft w:val="0"/>
      <w:marRight w:val="0"/>
      <w:marTop w:val="0"/>
      <w:marBottom w:val="0"/>
      <w:divBdr>
        <w:top w:val="none" w:sz="0" w:space="0" w:color="auto"/>
        <w:left w:val="none" w:sz="0" w:space="0" w:color="auto"/>
        <w:bottom w:val="none" w:sz="0" w:space="0" w:color="auto"/>
        <w:right w:val="none" w:sz="0" w:space="0" w:color="auto"/>
      </w:divBdr>
    </w:div>
    <w:div w:id="309482247">
      <w:bodyDiv w:val="1"/>
      <w:marLeft w:val="0"/>
      <w:marRight w:val="0"/>
      <w:marTop w:val="0"/>
      <w:marBottom w:val="0"/>
      <w:divBdr>
        <w:top w:val="none" w:sz="0" w:space="0" w:color="auto"/>
        <w:left w:val="none" w:sz="0" w:space="0" w:color="auto"/>
        <w:bottom w:val="none" w:sz="0" w:space="0" w:color="auto"/>
        <w:right w:val="none" w:sz="0" w:space="0" w:color="auto"/>
      </w:divBdr>
    </w:div>
    <w:div w:id="403645436">
      <w:bodyDiv w:val="1"/>
      <w:marLeft w:val="0"/>
      <w:marRight w:val="0"/>
      <w:marTop w:val="0"/>
      <w:marBottom w:val="0"/>
      <w:divBdr>
        <w:top w:val="none" w:sz="0" w:space="0" w:color="auto"/>
        <w:left w:val="none" w:sz="0" w:space="0" w:color="auto"/>
        <w:bottom w:val="none" w:sz="0" w:space="0" w:color="auto"/>
        <w:right w:val="none" w:sz="0" w:space="0" w:color="auto"/>
      </w:divBdr>
    </w:div>
    <w:div w:id="433284501">
      <w:bodyDiv w:val="1"/>
      <w:marLeft w:val="0"/>
      <w:marRight w:val="0"/>
      <w:marTop w:val="0"/>
      <w:marBottom w:val="0"/>
      <w:divBdr>
        <w:top w:val="none" w:sz="0" w:space="0" w:color="auto"/>
        <w:left w:val="none" w:sz="0" w:space="0" w:color="auto"/>
        <w:bottom w:val="none" w:sz="0" w:space="0" w:color="auto"/>
        <w:right w:val="none" w:sz="0" w:space="0" w:color="auto"/>
      </w:divBdr>
    </w:div>
    <w:div w:id="555121457">
      <w:bodyDiv w:val="1"/>
      <w:marLeft w:val="0"/>
      <w:marRight w:val="0"/>
      <w:marTop w:val="0"/>
      <w:marBottom w:val="0"/>
      <w:divBdr>
        <w:top w:val="none" w:sz="0" w:space="0" w:color="auto"/>
        <w:left w:val="none" w:sz="0" w:space="0" w:color="auto"/>
        <w:bottom w:val="none" w:sz="0" w:space="0" w:color="auto"/>
        <w:right w:val="none" w:sz="0" w:space="0" w:color="auto"/>
      </w:divBdr>
    </w:div>
    <w:div w:id="562522140">
      <w:bodyDiv w:val="1"/>
      <w:marLeft w:val="0"/>
      <w:marRight w:val="0"/>
      <w:marTop w:val="0"/>
      <w:marBottom w:val="0"/>
      <w:divBdr>
        <w:top w:val="none" w:sz="0" w:space="0" w:color="auto"/>
        <w:left w:val="none" w:sz="0" w:space="0" w:color="auto"/>
        <w:bottom w:val="none" w:sz="0" w:space="0" w:color="auto"/>
        <w:right w:val="none" w:sz="0" w:space="0" w:color="auto"/>
      </w:divBdr>
    </w:div>
    <w:div w:id="572202865">
      <w:bodyDiv w:val="1"/>
      <w:marLeft w:val="0"/>
      <w:marRight w:val="0"/>
      <w:marTop w:val="0"/>
      <w:marBottom w:val="0"/>
      <w:divBdr>
        <w:top w:val="none" w:sz="0" w:space="0" w:color="auto"/>
        <w:left w:val="none" w:sz="0" w:space="0" w:color="auto"/>
        <w:bottom w:val="none" w:sz="0" w:space="0" w:color="auto"/>
        <w:right w:val="none" w:sz="0" w:space="0" w:color="auto"/>
      </w:divBdr>
    </w:div>
    <w:div w:id="612516219">
      <w:bodyDiv w:val="1"/>
      <w:marLeft w:val="0"/>
      <w:marRight w:val="0"/>
      <w:marTop w:val="0"/>
      <w:marBottom w:val="0"/>
      <w:divBdr>
        <w:top w:val="none" w:sz="0" w:space="0" w:color="auto"/>
        <w:left w:val="none" w:sz="0" w:space="0" w:color="auto"/>
        <w:bottom w:val="none" w:sz="0" w:space="0" w:color="auto"/>
        <w:right w:val="none" w:sz="0" w:space="0" w:color="auto"/>
      </w:divBdr>
    </w:div>
    <w:div w:id="631330449">
      <w:bodyDiv w:val="1"/>
      <w:marLeft w:val="0"/>
      <w:marRight w:val="0"/>
      <w:marTop w:val="0"/>
      <w:marBottom w:val="0"/>
      <w:divBdr>
        <w:top w:val="none" w:sz="0" w:space="0" w:color="auto"/>
        <w:left w:val="none" w:sz="0" w:space="0" w:color="auto"/>
        <w:bottom w:val="none" w:sz="0" w:space="0" w:color="auto"/>
        <w:right w:val="none" w:sz="0" w:space="0" w:color="auto"/>
      </w:divBdr>
    </w:div>
    <w:div w:id="686712204">
      <w:bodyDiv w:val="1"/>
      <w:marLeft w:val="0"/>
      <w:marRight w:val="0"/>
      <w:marTop w:val="0"/>
      <w:marBottom w:val="0"/>
      <w:divBdr>
        <w:top w:val="none" w:sz="0" w:space="0" w:color="auto"/>
        <w:left w:val="none" w:sz="0" w:space="0" w:color="auto"/>
        <w:bottom w:val="none" w:sz="0" w:space="0" w:color="auto"/>
        <w:right w:val="none" w:sz="0" w:space="0" w:color="auto"/>
      </w:divBdr>
    </w:div>
    <w:div w:id="686713837">
      <w:bodyDiv w:val="1"/>
      <w:marLeft w:val="0"/>
      <w:marRight w:val="0"/>
      <w:marTop w:val="0"/>
      <w:marBottom w:val="0"/>
      <w:divBdr>
        <w:top w:val="none" w:sz="0" w:space="0" w:color="auto"/>
        <w:left w:val="none" w:sz="0" w:space="0" w:color="auto"/>
        <w:bottom w:val="none" w:sz="0" w:space="0" w:color="auto"/>
        <w:right w:val="none" w:sz="0" w:space="0" w:color="auto"/>
      </w:divBdr>
    </w:div>
    <w:div w:id="686756758">
      <w:bodyDiv w:val="1"/>
      <w:marLeft w:val="0"/>
      <w:marRight w:val="0"/>
      <w:marTop w:val="0"/>
      <w:marBottom w:val="0"/>
      <w:divBdr>
        <w:top w:val="none" w:sz="0" w:space="0" w:color="auto"/>
        <w:left w:val="none" w:sz="0" w:space="0" w:color="auto"/>
        <w:bottom w:val="none" w:sz="0" w:space="0" w:color="auto"/>
        <w:right w:val="none" w:sz="0" w:space="0" w:color="auto"/>
      </w:divBdr>
    </w:div>
    <w:div w:id="695498172">
      <w:bodyDiv w:val="1"/>
      <w:marLeft w:val="0"/>
      <w:marRight w:val="0"/>
      <w:marTop w:val="0"/>
      <w:marBottom w:val="0"/>
      <w:divBdr>
        <w:top w:val="none" w:sz="0" w:space="0" w:color="auto"/>
        <w:left w:val="none" w:sz="0" w:space="0" w:color="auto"/>
        <w:bottom w:val="none" w:sz="0" w:space="0" w:color="auto"/>
        <w:right w:val="none" w:sz="0" w:space="0" w:color="auto"/>
      </w:divBdr>
    </w:div>
    <w:div w:id="724984028">
      <w:bodyDiv w:val="1"/>
      <w:marLeft w:val="0"/>
      <w:marRight w:val="0"/>
      <w:marTop w:val="0"/>
      <w:marBottom w:val="0"/>
      <w:divBdr>
        <w:top w:val="none" w:sz="0" w:space="0" w:color="auto"/>
        <w:left w:val="none" w:sz="0" w:space="0" w:color="auto"/>
        <w:bottom w:val="none" w:sz="0" w:space="0" w:color="auto"/>
        <w:right w:val="none" w:sz="0" w:space="0" w:color="auto"/>
      </w:divBdr>
    </w:div>
    <w:div w:id="882592374">
      <w:bodyDiv w:val="1"/>
      <w:marLeft w:val="0"/>
      <w:marRight w:val="0"/>
      <w:marTop w:val="0"/>
      <w:marBottom w:val="0"/>
      <w:divBdr>
        <w:top w:val="none" w:sz="0" w:space="0" w:color="auto"/>
        <w:left w:val="none" w:sz="0" w:space="0" w:color="auto"/>
        <w:bottom w:val="none" w:sz="0" w:space="0" w:color="auto"/>
        <w:right w:val="none" w:sz="0" w:space="0" w:color="auto"/>
      </w:divBdr>
    </w:div>
    <w:div w:id="979922414">
      <w:bodyDiv w:val="1"/>
      <w:marLeft w:val="0"/>
      <w:marRight w:val="0"/>
      <w:marTop w:val="0"/>
      <w:marBottom w:val="0"/>
      <w:divBdr>
        <w:top w:val="none" w:sz="0" w:space="0" w:color="auto"/>
        <w:left w:val="none" w:sz="0" w:space="0" w:color="auto"/>
        <w:bottom w:val="none" w:sz="0" w:space="0" w:color="auto"/>
        <w:right w:val="none" w:sz="0" w:space="0" w:color="auto"/>
      </w:divBdr>
    </w:div>
    <w:div w:id="991300035">
      <w:bodyDiv w:val="1"/>
      <w:marLeft w:val="0"/>
      <w:marRight w:val="0"/>
      <w:marTop w:val="0"/>
      <w:marBottom w:val="0"/>
      <w:divBdr>
        <w:top w:val="none" w:sz="0" w:space="0" w:color="auto"/>
        <w:left w:val="none" w:sz="0" w:space="0" w:color="auto"/>
        <w:bottom w:val="none" w:sz="0" w:space="0" w:color="auto"/>
        <w:right w:val="none" w:sz="0" w:space="0" w:color="auto"/>
      </w:divBdr>
    </w:div>
    <w:div w:id="1037239476">
      <w:bodyDiv w:val="1"/>
      <w:marLeft w:val="0"/>
      <w:marRight w:val="0"/>
      <w:marTop w:val="0"/>
      <w:marBottom w:val="0"/>
      <w:divBdr>
        <w:top w:val="none" w:sz="0" w:space="0" w:color="auto"/>
        <w:left w:val="none" w:sz="0" w:space="0" w:color="auto"/>
        <w:bottom w:val="none" w:sz="0" w:space="0" w:color="auto"/>
        <w:right w:val="none" w:sz="0" w:space="0" w:color="auto"/>
      </w:divBdr>
    </w:div>
    <w:div w:id="1073965950">
      <w:bodyDiv w:val="1"/>
      <w:marLeft w:val="0"/>
      <w:marRight w:val="0"/>
      <w:marTop w:val="0"/>
      <w:marBottom w:val="0"/>
      <w:divBdr>
        <w:top w:val="none" w:sz="0" w:space="0" w:color="auto"/>
        <w:left w:val="none" w:sz="0" w:space="0" w:color="auto"/>
        <w:bottom w:val="none" w:sz="0" w:space="0" w:color="auto"/>
        <w:right w:val="none" w:sz="0" w:space="0" w:color="auto"/>
      </w:divBdr>
    </w:div>
    <w:div w:id="1175998680">
      <w:bodyDiv w:val="1"/>
      <w:marLeft w:val="0"/>
      <w:marRight w:val="0"/>
      <w:marTop w:val="0"/>
      <w:marBottom w:val="0"/>
      <w:divBdr>
        <w:top w:val="none" w:sz="0" w:space="0" w:color="auto"/>
        <w:left w:val="none" w:sz="0" w:space="0" w:color="auto"/>
        <w:bottom w:val="none" w:sz="0" w:space="0" w:color="auto"/>
        <w:right w:val="none" w:sz="0" w:space="0" w:color="auto"/>
      </w:divBdr>
    </w:div>
    <w:div w:id="1191529851">
      <w:bodyDiv w:val="1"/>
      <w:marLeft w:val="0"/>
      <w:marRight w:val="0"/>
      <w:marTop w:val="0"/>
      <w:marBottom w:val="0"/>
      <w:divBdr>
        <w:top w:val="none" w:sz="0" w:space="0" w:color="auto"/>
        <w:left w:val="none" w:sz="0" w:space="0" w:color="auto"/>
        <w:bottom w:val="none" w:sz="0" w:space="0" w:color="auto"/>
        <w:right w:val="none" w:sz="0" w:space="0" w:color="auto"/>
      </w:divBdr>
    </w:div>
    <w:div w:id="1222866028">
      <w:bodyDiv w:val="1"/>
      <w:marLeft w:val="0"/>
      <w:marRight w:val="0"/>
      <w:marTop w:val="0"/>
      <w:marBottom w:val="0"/>
      <w:divBdr>
        <w:top w:val="none" w:sz="0" w:space="0" w:color="auto"/>
        <w:left w:val="none" w:sz="0" w:space="0" w:color="auto"/>
        <w:bottom w:val="none" w:sz="0" w:space="0" w:color="auto"/>
        <w:right w:val="none" w:sz="0" w:space="0" w:color="auto"/>
      </w:divBdr>
    </w:div>
    <w:div w:id="1273047404">
      <w:bodyDiv w:val="1"/>
      <w:marLeft w:val="0"/>
      <w:marRight w:val="0"/>
      <w:marTop w:val="0"/>
      <w:marBottom w:val="0"/>
      <w:divBdr>
        <w:top w:val="none" w:sz="0" w:space="0" w:color="auto"/>
        <w:left w:val="none" w:sz="0" w:space="0" w:color="auto"/>
        <w:bottom w:val="none" w:sz="0" w:space="0" w:color="auto"/>
        <w:right w:val="none" w:sz="0" w:space="0" w:color="auto"/>
      </w:divBdr>
    </w:div>
    <w:div w:id="1286543005">
      <w:bodyDiv w:val="1"/>
      <w:marLeft w:val="0"/>
      <w:marRight w:val="0"/>
      <w:marTop w:val="0"/>
      <w:marBottom w:val="0"/>
      <w:divBdr>
        <w:top w:val="none" w:sz="0" w:space="0" w:color="auto"/>
        <w:left w:val="none" w:sz="0" w:space="0" w:color="auto"/>
        <w:bottom w:val="none" w:sz="0" w:space="0" w:color="auto"/>
        <w:right w:val="none" w:sz="0" w:space="0" w:color="auto"/>
      </w:divBdr>
    </w:div>
    <w:div w:id="1301301143">
      <w:bodyDiv w:val="1"/>
      <w:marLeft w:val="0"/>
      <w:marRight w:val="0"/>
      <w:marTop w:val="0"/>
      <w:marBottom w:val="0"/>
      <w:divBdr>
        <w:top w:val="none" w:sz="0" w:space="0" w:color="auto"/>
        <w:left w:val="none" w:sz="0" w:space="0" w:color="auto"/>
        <w:bottom w:val="none" w:sz="0" w:space="0" w:color="auto"/>
        <w:right w:val="none" w:sz="0" w:space="0" w:color="auto"/>
      </w:divBdr>
    </w:div>
    <w:div w:id="1367221688">
      <w:bodyDiv w:val="1"/>
      <w:marLeft w:val="0"/>
      <w:marRight w:val="0"/>
      <w:marTop w:val="0"/>
      <w:marBottom w:val="0"/>
      <w:divBdr>
        <w:top w:val="none" w:sz="0" w:space="0" w:color="auto"/>
        <w:left w:val="none" w:sz="0" w:space="0" w:color="auto"/>
        <w:bottom w:val="none" w:sz="0" w:space="0" w:color="auto"/>
        <w:right w:val="none" w:sz="0" w:space="0" w:color="auto"/>
      </w:divBdr>
    </w:div>
    <w:div w:id="1372999682">
      <w:bodyDiv w:val="1"/>
      <w:marLeft w:val="0"/>
      <w:marRight w:val="0"/>
      <w:marTop w:val="0"/>
      <w:marBottom w:val="0"/>
      <w:divBdr>
        <w:top w:val="none" w:sz="0" w:space="0" w:color="auto"/>
        <w:left w:val="none" w:sz="0" w:space="0" w:color="auto"/>
        <w:bottom w:val="none" w:sz="0" w:space="0" w:color="auto"/>
        <w:right w:val="none" w:sz="0" w:space="0" w:color="auto"/>
      </w:divBdr>
    </w:div>
    <w:div w:id="1422726344">
      <w:bodyDiv w:val="1"/>
      <w:marLeft w:val="0"/>
      <w:marRight w:val="0"/>
      <w:marTop w:val="0"/>
      <w:marBottom w:val="0"/>
      <w:divBdr>
        <w:top w:val="none" w:sz="0" w:space="0" w:color="auto"/>
        <w:left w:val="none" w:sz="0" w:space="0" w:color="auto"/>
        <w:bottom w:val="none" w:sz="0" w:space="0" w:color="auto"/>
        <w:right w:val="none" w:sz="0" w:space="0" w:color="auto"/>
      </w:divBdr>
    </w:div>
    <w:div w:id="1440829954">
      <w:bodyDiv w:val="1"/>
      <w:marLeft w:val="0"/>
      <w:marRight w:val="0"/>
      <w:marTop w:val="0"/>
      <w:marBottom w:val="0"/>
      <w:divBdr>
        <w:top w:val="none" w:sz="0" w:space="0" w:color="auto"/>
        <w:left w:val="none" w:sz="0" w:space="0" w:color="auto"/>
        <w:bottom w:val="none" w:sz="0" w:space="0" w:color="auto"/>
        <w:right w:val="none" w:sz="0" w:space="0" w:color="auto"/>
      </w:divBdr>
    </w:div>
    <w:div w:id="1499925403">
      <w:bodyDiv w:val="1"/>
      <w:marLeft w:val="0"/>
      <w:marRight w:val="0"/>
      <w:marTop w:val="0"/>
      <w:marBottom w:val="0"/>
      <w:divBdr>
        <w:top w:val="none" w:sz="0" w:space="0" w:color="auto"/>
        <w:left w:val="none" w:sz="0" w:space="0" w:color="auto"/>
        <w:bottom w:val="none" w:sz="0" w:space="0" w:color="auto"/>
        <w:right w:val="none" w:sz="0" w:space="0" w:color="auto"/>
      </w:divBdr>
    </w:div>
    <w:div w:id="1510679993">
      <w:bodyDiv w:val="1"/>
      <w:marLeft w:val="0"/>
      <w:marRight w:val="0"/>
      <w:marTop w:val="0"/>
      <w:marBottom w:val="0"/>
      <w:divBdr>
        <w:top w:val="none" w:sz="0" w:space="0" w:color="auto"/>
        <w:left w:val="none" w:sz="0" w:space="0" w:color="auto"/>
        <w:bottom w:val="none" w:sz="0" w:space="0" w:color="auto"/>
        <w:right w:val="none" w:sz="0" w:space="0" w:color="auto"/>
      </w:divBdr>
    </w:div>
    <w:div w:id="1511215529">
      <w:bodyDiv w:val="1"/>
      <w:marLeft w:val="0"/>
      <w:marRight w:val="0"/>
      <w:marTop w:val="0"/>
      <w:marBottom w:val="0"/>
      <w:divBdr>
        <w:top w:val="none" w:sz="0" w:space="0" w:color="auto"/>
        <w:left w:val="none" w:sz="0" w:space="0" w:color="auto"/>
        <w:bottom w:val="none" w:sz="0" w:space="0" w:color="auto"/>
        <w:right w:val="none" w:sz="0" w:space="0" w:color="auto"/>
      </w:divBdr>
    </w:div>
    <w:div w:id="1555046569">
      <w:bodyDiv w:val="1"/>
      <w:marLeft w:val="0"/>
      <w:marRight w:val="0"/>
      <w:marTop w:val="0"/>
      <w:marBottom w:val="0"/>
      <w:divBdr>
        <w:top w:val="none" w:sz="0" w:space="0" w:color="auto"/>
        <w:left w:val="none" w:sz="0" w:space="0" w:color="auto"/>
        <w:bottom w:val="none" w:sz="0" w:space="0" w:color="auto"/>
        <w:right w:val="none" w:sz="0" w:space="0" w:color="auto"/>
      </w:divBdr>
    </w:div>
    <w:div w:id="1571887863">
      <w:bodyDiv w:val="1"/>
      <w:marLeft w:val="0"/>
      <w:marRight w:val="0"/>
      <w:marTop w:val="0"/>
      <w:marBottom w:val="0"/>
      <w:divBdr>
        <w:top w:val="none" w:sz="0" w:space="0" w:color="auto"/>
        <w:left w:val="none" w:sz="0" w:space="0" w:color="auto"/>
        <w:bottom w:val="none" w:sz="0" w:space="0" w:color="auto"/>
        <w:right w:val="none" w:sz="0" w:space="0" w:color="auto"/>
      </w:divBdr>
    </w:div>
    <w:div w:id="1576627590">
      <w:bodyDiv w:val="1"/>
      <w:marLeft w:val="0"/>
      <w:marRight w:val="0"/>
      <w:marTop w:val="0"/>
      <w:marBottom w:val="0"/>
      <w:divBdr>
        <w:top w:val="none" w:sz="0" w:space="0" w:color="auto"/>
        <w:left w:val="none" w:sz="0" w:space="0" w:color="auto"/>
        <w:bottom w:val="none" w:sz="0" w:space="0" w:color="auto"/>
        <w:right w:val="none" w:sz="0" w:space="0" w:color="auto"/>
      </w:divBdr>
    </w:div>
    <w:div w:id="1586067543">
      <w:bodyDiv w:val="1"/>
      <w:marLeft w:val="0"/>
      <w:marRight w:val="0"/>
      <w:marTop w:val="0"/>
      <w:marBottom w:val="0"/>
      <w:divBdr>
        <w:top w:val="none" w:sz="0" w:space="0" w:color="auto"/>
        <w:left w:val="none" w:sz="0" w:space="0" w:color="auto"/>
        <w:bottom w:val="none" w:sz="0" w:space="0" w:color="auto"/>
        <w:right w:val="none" w:sz="0" w:space="0" w:color="auto"/>
      </w:divBdr>
    </w:div>
    <w:div w:id="1605651990">
      <w:bodyDiv w:val="1"/>
      <w:marLeft w:val="0"/>
      <w:marRight w:val="0"/>
      <w:marTop w:val="0"/>
      <w:marBottom w:val="0"/>
      <w:divBdr>
        <w:top w:val="none" w:sz="0" w:space="0" w:color="auto"/>
        <w:left w:val="none" w:sz="0" w:space="0" w:color="auto"/>
        <w:bottom w:val="none" w:sz="0" w:space="0" w:color="auto"/>
        <w:right w:val="none" w:sz="0" w:space="0" w:color="auto"/>
      </w:divBdr>
    </w:div>
    <w:div w:id="1632788631">
      <w:bodyDiv w:val="1"/>
      <w:marLeft w:val="0"/>
      <w:marRight w:val="0"/>
      <w:marTop w:val="0"/>
      <w:marBottom w:val="0"/>
      <w:divBdr>
        <w:top w:val="none" w:sz="0" w:space="0" w:color="auto"/>
        <w:left w:val="none" w:sz="0" w:space="0" w:color="auto"/>
        <w:bottom w:val="none" w:sz="0" w:space="0" w:color="auto"/>
        <w:right w:val="none" w:sz="0" w:space="0" w:color="auto"/>
      </w:divBdr>
    </w:div>
    <w:div w:id="1659000254">
      <w:bodyDiv w:val="1"/>
      <w:marLeft w:val="0"/>
      <w:marRight w:val="0"/>
      <w:marTop w:val="0"/>
      <w:marBottom w:val="0"/>
      <w:divBdr>
        <w:top w:val="none" w:sz="0" w:space="0" w:color="auto"/>
        <w:left w:val="none" w:sz="0" w:space="0" w:color="auto"/>
        <w:bottom w:val="none" w:sz="0" w:space="0" w:color="auto"/>
        <w:right w:val="none" w:sz="0" w:space="0" w:color="auto"/>
      </w:divBdr>
    </w:div>
    <w:div w:id="1734814710">
      <w:bodyDiv w:val="1"/>
      <w:marLeft w:val="0"/>
      <w:marRight w:val="0"/>
      <w:marTop w:val="0"/>
      <w:marBottom w:val="0"/>
      <w:divBdr>
        <w:top w:val="none" w:sz="0" w:space="0" w:color="auto"/>
        <w:left w:val="none" w:sz="0" w:space="0" w:color="auto"/>
        <w:bottom w:val="none" w:sz="0" w:space="0" w:color="auto"/>
        <w:right w:val="none" w:sz="0" w:space="0" w:color="auto"/>
      </w:divBdr>
    </w:div>
    <w:div w:id="1822497712">
      <w:bodyDiv w:val="1"/>
      <w:marLeft w:val="0"/>
      <w:marRight w:val="0"/>
      <w:marTop w:val="0"/>
      <w:marBottom w:val="0"/>
      <w:divBdr>
        <w:top w:val="none" w:sz="0" w:space="0" w:color="auto"/>
        <w:left w:val="none" w:sz="0" w:space="0" w:color="auto"/>
        <w:bottom w:val="none" w:sz="0" w:space="0" w:color="auto"/>
        <w:right w:val="none" w:sz="0" w:space="0" w:color="auto"/>
      </w:divBdr>
    </w:div>
    <w:div w:id="1843662725">
      <w:bodyDiv w:val="1"/>
      <w:marLeft w:val="0"/>
      <w:marRight w:val="0"/>
      <w:marTop w:val="0"/>
      <w:marBottom w:val="0"/>
      <w:divBdr>
        <w:top w:val="none" w:sz="0" w:space="0" w:color="auto"/>
        <w:left w:val="none" w:sz="0" w:space="0" w:color="auto"/>
        <w:bottom w:val="none" w:sz="0" w:space="0" w:color="auto"/>
        <w:right w:val="none" w:sz="0" w:space="0" w:color="auto"/>
      </w:divBdr>
    </w:div>
    <w:div w:id="1924727651">
      <w:bodyDiv w:val="1"/>
      <w:marLeft w:val="0"/>
      <w:marRight w:val="0"/>
      <w:marTop w:val="0"/>
      <w:marBottom w:val="0"/>
      <w:divBdr>
        <w:top w:val="none" w:sz="0" w:space="0" w:color="auto"/>
        <w:left w:val="none" w:sz="0" w:space="0" w:color="auto"/>
        <w:bottom w:val="none" w:sz="0" w:space="0" w:color="auto"/>
        <w:right w:val="none" w:sz="0" w:space="0" w:color="auto"/>
      </w:divBdr>
    </w:div>
    <w:div w:id="1949921071">
      <w:bodyDiv w:val="1"/>
      <w:marLeft w:val="0"/>
      <w:marRight w:val="0"/>
      <w:marTop w:val="0"/>
      <w:marBottom w:val="0"/>
      <w:divBdr>
        <w:top w:val="none" w:sz="0" w:space="0" w:color="auto"/>
        <w:left w:val="none" w:sz="0" w:space="0" w:color="auto"/>
        <w:bottom w:val="none" w:sz="0" w:space="0" w:color="auto"/>
        <w:right w:val="none" w:sz="0" w:space="0" w:color="auto"/>
      </w:divBdr>
    </w:div>
    <w:div w:id="1990088551">
      <w:bodyDiv w:val="1"/>
      <w:marLeft w:val="0"/>
      <w:marRight w:val="0"/>
      <w:marTop w:val="0"/>
      <w:marBottom w:val="0"/>
      <w:divBdr>
        <w:top w:val="none" w:sz="0" w:space="0" w:color="auto"/>
        <w:left w:val="none" w:sz="0" w:space="0" w:color="auto"/>
        <w:bottom w:val="none" w:sz="0" w:space="0" w:color="auto"/>
        <w:right w:val="none" w:sz="0" w:space="0" w:color="auto"/>
      </w:divBdr>
    </w:div>
    <w:div w:id="2081251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69.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oleObject" Target="embeddings/oleObject4.bin"/><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1.bin"/><Relationship Id="rId30" Type="http://schemas.microsoft.com/office/2007/relationships/hdphoto" Target="media/hdphoto1.wdp"/><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oleObject" Target="embeddings/oleObject3.bin"/><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6.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oleObject" Target="embeddings/oleObject2.bin"/><Relationship Id="rId83" Type="http://schemas.openxmlformats.org/officeDocument/2006/relationships/image" Target="media/image68.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oleObject" Target="embeddings/oleObject5.bin"/><Relationship Id="rId86"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lecha\Documents\NASA%20Projects\WSC-SDR\WSC-SDR\WSC-SDR\Project%20Documents\Commissioning%20Plan\SCaN%20Testbed%20General%20Document%20Template_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04287B-0CA9-4BC1-9FC7-C43FC20DF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SCaN Testbed General Document Template_k.dotx</Template>
  <TotalTime>118</TotalTime>
  <Pages>96</Pages>
  <Words>23908</Words>
  <Characters>136280</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General Plan Template</vt:lpstr>
    </vt:vector>
  </TitlesOfParts>
  <Company>ASRC</Company>
  <LinksUpToDate>false</LinksUpToDate>
  <CharactersWithSpaces>159869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Plan Template</dc:title>
  <dc:subject>CoNNeCT Project</dc:subject>
  <dc:creator>Lecha, Maria C. (GSFC-5660)</dc:creator>
  <cp:keywords/>
  <dc:description/>
  <cp:lastModifiedBy>Perrine, Martin L. (GSFC-5670)</cp:lastModifiedBy>
  <cp:revision>8</cp:revision>
  <cp:lastPrinted>2016-08-31T15:10:00Z</cp:lastPrinted>
  <dcterms:created xsi:type="dcterms:W3CDTF">2016-09-13T18:28:00Z</dcterms:created>
  <dcterms:modified xsi:type="dcterms:W3CDTF">2016-09-14T19:18:00Z</dcterms:modified>
</cp:coreProperties>
</file>